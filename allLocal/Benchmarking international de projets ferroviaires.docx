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F879E" w14:textId="666FE60D" w:rsidR="00A724BF" w:rsidRPr="00007B3E" w:rsidDel="00CB2812" w:rsidRDefault="00A724BF" w:rsidP="00A724BF">
      <w:pPr>
        <w:pStyle w:val="BodyText"/>
        <w:spacing w:before="6"/>
        <w:rPr>
          <w:del w:id="0" w:author="Houyem Rais" w:date="2024-02-22T15:03:00Z"/>
          <w:sz w:val="27"/>
        </w:rPr>
      </w:pPr>
    </w:p>
    <w:p w14:paraId="3BDEFAF1" w14:textId="46C4945D" w:rsidR="00925B83" w:rsidRPr="006C6BA6" w:rsidDel="00CB2812" w:rsidRDefault="00925B83" w:rsidP="00925B83">
      <w:pPr>
        <w:spacing w:line="240" w:lineRule="auto"/>
        <w:ind w:left="210" w:right="200"/>
        <w:jc w:val="center"/>
        <w:rPr>
          <w:del w:id="1" w:author="Houyem Rais" w:date="2024-02-22T15:03:00Z"/>
          <w:rFonts w:ascii="Arial" w:eastAsia="Arial" w:hAnsi="Arial" w:cs="Arial"/>
          <w:b/>
          <w:bCs/>
          <w:caps/>
          <w:color w:val="000000" w:themeColor="text1"/>
          <w:spacing w:val="-1"/>
          <w:sz w:val="28"/>
          <w:szCs w:val="28"/>
        </w:rPr>
      </w:pPr>
      <w:bookmarkStart w:id="2" w:name="_Hlk147486264"/>
      <w:bookmarkEnd w:id="2"/>
      <w:del w:id="3" w:author="Houyem Rais" w:date="2024-02-22T15:03:00Z">
        <w:r w:rsidRPr="006C6BA6" w:rsidDel="00CB2812">
          <w:rPr>
            <w:rFonts w:ascii="Arial" w:eastAsia="Arial" w:hAnsi="Arial" w:cs="Arial"/>
            <w:b/>
            <w:bCs/>
            <w:caps/>
            <w:color w:val="000000" w:themeColor="text1"/>
            <w:spacing w:val="-1"/>
            <w:sz w:val="28"/>
            <w:szCs w:val="28"/>
          </w:rPr>
          <w:delText>cONTRAT DE SERVICE nº aa-001170-001</w:delText>
        </w:r>
      </w:del>
    </w:p>
    <w:p w14:paraId="744DD094" w14:textId="7E7C8D05" w:rsidR="00925B83" w:rsidRPr="006C6BA6" w:rsidDel="00CB2812" w:rsidRDefault="00925B83" w:rsidP="00925B83">
      <w:pPr>
        <w:spacing w:line="240" w:lineRule="auto"/>
        <w:ind w:left="210" w:right="200"/>
        <w:jc w:val="center"/>
        <w:rPr>
          <w:del w:id="4" w:author="Houyem Rais" w:date="2024-02-22T15:03:00Z"/>
          <w:rFonts w:ascii="Arial" w:eastAsia="Arial" w:hAnsi="Arial" w:cs="Arial"/>
          <w:b/>
          <w:bCs/>
          <w:caps/>
          <w:color w:val="000000" w:themeColor="text1"/>
          <w:spacing w:val="-1"/>
          <w:sz w:val="28"/>
          <w:szCs w:val="28"/>
        </w:rPr>
      </w:pPr>
    </w:p>
    <w:p w14:paraId="6847C695" w14:textId="725B9085" w:rsidR="00925B83" w:rsidRPr="006C6BA6" w:rsidDel="00CB2812" w:rsidRDefault="00925B83" w:rsidP="00925B83">
      <w:pPr>
        <w:spacing w:line="240" w:lineRule="auto"/>
        <w:ind w:left="210" w:right="200"/>
        <w:jc w:val="center"/>
        <w:rPr>
          <w:del w:id="5" w:author="Houyem Rais" w:date="2024-02-22T15:03:00Z"/>
          <w:rFonts w:ascii="Arial" w:eastAsia="Arial" w:hAnsi="Arial" w:cs="Arial"/>
          <w:b/>
          <w:bCs/>
          <w:caps/>
          <w:color w:val="000000" w:themeColor="text1"/>
          <w:spacing w:val="-1"/>
          <w:sz w:val="28"/>
          <w:szCs w:val="28"/>
        </w:rPr>
      </w:pPr>
      <w:del w:id="6" w:author="Houyem Rais" w:date="2024-02-22T15:03:00Z">
        <w:r w:rsidRPr="006C6BA6" w:rsidDel="00CB2812">
          <w:rPr>
            <w:rFonts w:ascii="Arial" w:eastAsia="Arial" w:hAnsi="Arial" w:cs="Arial"/>
            <w:b/>
            <w:bCs/>
            <w:caps/>
            <w:color w:val="000000" w:themeColor="text1"/>
            <w:spacing w:val="-1"/>
            <w:sz w:val="28"/>
            <w:szCs w:val="28"/>
          </w:rPr>
          <w:delText>Etude d’avant-projet détaillé (APD) et Elaboration du Dossier de Consultation des Entreprises (DCE) relative au rétablissement de la liaison ferroviaire Kalaa Sghira – Kairouan (barreau Est)</w:delText>
        </w:r>
      </w:del>
    </w:p>
    <w:p w14:paraId="249A360C" w14:textId="3DC43DD8" w:rsidR="00925B83" w:rsidDel="00CB2812" w:rsidRDefault="00925B83" w:rsidP="00925B83">
      <w:pPr>
        <w:spacing w:after="0" w:line="240" w:lineRule="auto"/>
        <w:jc w:val="center"/>
        <w:rPr>
          <w:del w:id="7" w:author="Houyem Rais" w:date="2024-02-22T15:03:00Z"/>
          <w:rFonts w:ascii="Arial" w:hAnsi="Arial" w:cs="Arial"/>
          <w:b/>
          <w:bCs/>
          <w:color w:val="000000"/>
          <w:sz w:val="20"/>
          <w:szCs w:val="20"/>
          <w:lang w:eastAsia="pt-PT"/>
        </w:rPr>
      </w:pPr>
    </w:p>
    <w:p w14:paraId="7B4127CE" w14:textId="2C85674E" w:rsidR="00A724BF" w:rsidRPr="00007B3E" w:rsidDel="00CB2812" w:rsidRDefault="00A724BF" w:rsidP="00A724BF">
      <w:pPr>
        <w:pStyle w:val="BodyText"/>
        <w:spacing w:before="3"/>
        <w:rPr>
          <w:del w:id="8" w:author="Houyem Rais" w:date="2024-02-22T15:03:00Z"/>
          <w:rFonts w:ascii="Segoe UI"/>
          <w:b/>
          <w:sz w:val="55"/>
        </w:rPr>
      </w:pPr>
    </w:p>
    <w:p w14:paraId="0DA10D57" w14:textId="5C70C577" w:rsidR="00A724BF" w:rsidRPr="00007B3E" w:rsidDel="00CB2812" w:rsidRDefault="00A724BF" w:rsidP="00A724BF">
      <w:pPr>
        <w:spacing w:line="309" w:lineRule="auto"/>
        <w:ind w:left="851" w:right="1296"/>
        <w:jc w:val="center"/>
        <w:rPr>
          <w:del w:id="9" w:author="Houyem Rais" w:date="2024-02-22T15:03:00Z"/>
          <w:rFonts w:ascii="Segoe UI" w:hAnsi="Segoe UI"/>
          <w:b/>
          <w:color w:val="222222"/>
          <w:sz w:val="32"/>
        </w:rPr>
      </w:pPr>
      <w:del w:id="10" w:author="Houyem Rais" w:date="2024-02-22T15:03:00Z">
        <w:r w:rsidRPr="00007B3E" w:rsidDel="00CB2812">
          <w:rPr>
            <w:rFonts w:ascii="Segoe UI" w:hAnsi="Segoe UI"/>
            <w:b/>
            <w:color w:val="222222"/>
            <w:sz w:val="32"/>
          </w:rPr>
          <w:delText>Rapport</w:delText>
        </w:r>
        <w:r w:rsidRPr="00007B3E" w:rsidDel="00CB2812">
          <w:rPr>
            <w:rFonts w:ascii="Segoe UI" w:hAnsi="Segoe UI"/>
            <w:b/>
            <w:color w:val="222222"/>
            <w:spacing w:val="-12"/>
            <w:sz w:val="32"/>
          </w:rPr>
          <w:delText xml:space="preserve"> </w:delText>
        </w:r>
        <w:r w:rsidRPr="00007B3E" w:rsidDel="00CB2812">
          <w:rPr>
            <w:rFonts w:ascii="Segoe UI" w:hAnsi="Segoe UI"/>
            <w:b/>
            <w:color w:val="222222"/>
            <w:sz w:val="32"/>
          </w:rPr>
          <w:delText>de</w:delText>
        </w:r>
        <w:r w:rsidRPr="00007B3E" w:rsidDel="00CB2812">
          <w:rPr>
            <w:rFonts w:ascii="Segoe UI" w:hAnsi="Segoe UI"/>
            <w:b/>
            <w:color w:val="222222"/>
            <w:spacing w:val="-13"/>
            <w:sz w:val="32"/>
          </w:rPr>
          <w:delText xml:space="preserve"> </w:delText>
        </w:r>
        <w:r w:rsidRPr="00007B3E" w:rsidDel="00CB2812">
          <w:rPr>
            <w:rFonts w:ascii="Segoe UI" w:hAnsi="Segoe UI"/>
            <w:b/>
            <w:color w:val="222222"/>
            <w:sz w:val="32"/>
          </w:rPr>
          <w:delText>pré-diagnostic financier et d’évaluation préalable des options PPP</w:delText>
        </w:r>
      </w:del>
    </w:p>
    <w:p w14:paraId="27CC70C2" w14:textId="6D545379" w:rsidR="00A724BF" w:rsidRPr="00007B3E" w:rsidDel="00CB2812" w:rsidRDefault="00A724BF" w:rsidP="00A724BF">
      <w:pPr>
        <w:pStyle w:val="BodyText"/>
        <w:rPr>
          <w:del w:id="11" w:author="Houyem Rais" w:date="2024-02-22T15:03:00Z"/>
          <w:rFonts w:ascii="Segoe UI"/>
          <w:b/>
          <w:sz w:val="20"/>
        </w:rPr>
      </w:pPr>
    </w:p>
    <w:p w14:paraId="690E9B0A" w14:textId="571342B7" w:rsidR="00A724BF" w:rsidRPr="00007B3E" w:rsidDel="00CB2812" w:rsidRDefault="00A724BF" w:rsidP="00A724BF">
      <w:pPr>
        <w:pStyle w:val="BodyText"/>
        <w:rPr>
          <w:del w:id="12" w:author="Houyem Rais" w:date="2024-02-22T15:03:00Z"/>
          <w:rFonts w:ascii="Segoe UI"/>
          <w:b/>
          <w:sz w:val="20"/>
        </w:rPr>
      </w:pPr>
    </w:p>
    <w:p w14:paraId="410AB094" w14:textId="47EE9057" w:rsidR="00925B83" w:rsidRPr="006C6BA6" w:rsidDel="00CB2812" w:rsidRDefault="00925B83" w:rsidP="00925B83">
      <w:pPr>
        <w:jc w:val="center"/>
        <w:rPr>
          <w:del w:id="13" w:author="Houyem Rais" w:date="2024-02-22T15:03:00Z"/>
        </w:rPr>
      </w:pPr>
      <w:del w:id="14" w:author="Houyem Rais" w:date="2024-02-22T15:03:00Z">
        <w:r w:rsidRPr="006C6BA6" w:rsidDel="00CB2812">
          <w:rPr>
            <w:rFonts w:cs="Arial"/>
            <w:b/>
            <w:bCs/>
            <w:sz w:val="28"/>
            <w:szCs w:val="28"/>
          </w:rPr>
          <w:delText>Grille de révision</w:delText>
        </w:r>
      </w:del>
    </w:p>
    <w:p w14:paraId="7E770D54" w14:textId="262429DB" w:rsidR="00A724BF" w:rsidRPr="00007B3E" w:rsidDel="00CB2812" w:rsidRDefault="00A724BF" w:rsidP="00A724BF">
      <w:pPr>
        <w:pStyle w:val="BodyText"/>
        <w:spacing w:before="9"/>
        <w:rPr>
          <w:del w:id="15" w:author="Houyem Rais" w:date="2024-02-22T15:03:00Z"/>
          <w:rFonts w:ascii="Segoe UI"/>
          <w:b/>
          <w:sz w:val="19"/>
        </w:rPr>
      </w:pPr>
    </w:p>
    <w:tbl>
      <w:tblPr>
        <w:tblW w:w="0" w:type="auto"/>
        <w:tblInd w:w="109" w:type="dxa"/>
        <w:tblLayout w:type="fixed"/>
        <w:tblCellMar>
          <w:left w:w="0" w:type="dxa"/>
          <w:right w:w="0" w:type="dxa"/>
        </w:tblCellMar>
        <w:tblLook w:val="01E0" w:firstRow="1" w:lastRow="1" w:firstColumn="1" w:lastColumn="1" w:noHBand="0" w:noVBand="0"/>
      </w:tblPr>
      <w:tblGrid>
        <w:gridCol w:w="506"/>
        <w:gridCol w:w="1015"/>
        <w:gridCol w:w="4331"/>
        <w:gridCol w:w="2155"/>
        <w:gridCol w:w="1991"/>
      </w:tblGrid>
      <w:tr w:rsidR="00A724BF" w:rsidRPr="00007B3E" w:rsidDel="00CB2812" w14:paraId="63BE002B" w14:textId="2D3B2750">
        <w:trPr>
          <w:trHeight w:val="424"/>
          <w:del w:id="16" w:author="Houyem Rais" w:date="2024-02-22T15:03:00Z"/>
        </w:trPr>
        <w:tc>
          <w:tcPr>
            <w:tcW w:w="506" w:type="dxa"/>
            <w:shd w:val="clear" w:color="auto" w:fill="C2D69A"/>
          </w:tcPr>
          <w:p w14:paraId="38473DBC" w14:textId="7B152960" w:rsidR="00A724BF" w:rsidRPr="00007B3E" w:rsidDel="00CB2812" w:rsidRDefault="00A724BF">
            <w:pPr>
              <w:pStyle w:val="TableParagraph"/>
              <w:spacing w:before="61"/>
              <w:ind w:left="-1" w:right="13"/>
              <w:rPr>
                <w:del w:id="17" w:author="Houyem Rais" w:date="2024-02-22T15:03:00Z"/>
                <w:sz w:val="20"/>
              </w:rPr>
            </w:pPr>
            <w:del w:id="18" w:author="Houyem Rais" w:date="2024-02-22T15:03:00Z">
              <w:r w:rsidRPr="00007B3E" w:rsidDel="00CB2812">
                <w:rPr>
                  <w:spacing w:val="-2"/>
                  <w:sz w:val="20"/>
                </w:rPr>
                <w:delText>Indice</w:delText>
              </w:r>
            </w:del>
          </w:p>
        </w:tc>
        <w:tc>
          <w:tcPr>
            <w:tcW w:w="1015" w:type="dxa"/>
            <w:shd w:val="clear" w:color="auto" w:fill="C2D69A"/>
          </w:tcPr>
          <w:p w14:paraId="201836A2" w14:textId="5B697D89" w:rsidR="00A724BF" w:rsidRPr="00007B3E" w:rsidDel="00CB2812" w:rsidRDefault="00A724BF">
            <w:pPr>
              <w:pStyle w:val="TableParagraph"/>
              <w:spacing w:before="61"/>
              <w:ind w:left="57" w:right="79"/>
              <w:rPr>
                <w:del w:id="19" w:author="Houyem Rais" w:date="2024-02-22T15:03:00Z"/>
                <w:sz w:val="20"/>
              </w:rPr>
            </w:pPr>
            <w:del w:id="20" w:author="Houyem Rais" w:date="2024-02-22T15:03:00Z">
              <w:r w:rsidRPr="00007B3E" w:rsidDel="00CB2812">
                <w:rPr>
                  <w:spacing w:val="-4"/>
                  <w:sz w:val="20"/>
                </w:rPr>
                <w:delText>Date</w:delText>
              </w:r>
            </w:del>
          </w:p>
        </w:tc>
        <w:tc>
          <w:tcPr>
            <w:tcW w:w="4331" w:type="dxa"/>
            <w:shd w:val="clear" w:color="auto" w:fill="C2D69A"/>
          </w:tcPr>
          <w:p w14:paraId="5BF49674" w14:textId="1D53FD33" w:rsidR="00A724BF" w:rsidRPr="00007B3E" w:rsidDel="00CB2812" w:rsidRDefault="00A724BF">
            <w:pPr>
              <w:pStyle w:val="TableParagraph"/>
              <w:spacing w:before="61"/>
              <w:ind w:left="1261" w:right="1276"/>
              <w:rPr>
                <w:del w:id="21" w:author="Houyem Rais" w:date="2024-02-22T15:03:00Z"/>
                <w:sz w:val="20"/>
              </w:rPr>
            </w:pPr>
            <w:del w:id="22" w:author="Houyem Rais" w:date="2024-02-22T15:03:00Z">
              <w:r w:rsidRPr="00007B3E" w:rsidDel="00CB2812">
                <w:rPr>
                  <w:sz w:val="20"/>
                </w:rPr>
                <w:delText>Objet</w:delText>
              </w:r>
              <w:r w:rsidRPr="00007B3E" w:rsidDel="00CB2812">
                <w:rPr>
                  <w:spacing w:val="-4"/>
                  <w:sz w:val="20"/>
                </w:rPr>
                <w:delText xml:space="preserve"> </w:delText>
              </w:r>
              <w:r w:rsidRPr="00007B3E" w:rsidDel="00CB2812">
                <w:rPr>
                  <w:sz w:val="20"/>
                </w:rPr>
                <w:delText>de</w:delText>
              </w:r>
              <w:r w:rsidRPr="00007B3E" w:rsidDel="00CB2812">
                <w:rPr>
                  <w:spacing w:val="-5"/>
                  <w:sz w:val="20"/>
                </w:rPr>
                <w:delText xml:space="preserve"> </w:delText>
              </w:r>
              <w:r w:rsidRPr="00007B3E" w:rsidDel="00CB2812">
                <w:rPr>
                  <w:spacing w:val="-2"/>
                  <w:sz w:val="20"/>
                </w:rPr>
                <w:delText>Modification</w:delText>
              </w:r>
            </w:del>
          </w:p>
        </w:tc>
        <w:tc>
          <w:tcPr>
            <w:tcW w:w="2155" w:type="dxa"/>
            <w:shd w:val="clear" w:color="auto" w:fill="C2D69A"/>
          </w:tcPr>
          <w:p w14:paraId="513CC36B" w14:textId="5DC32359" w:rsidR="00A724BF" w:rsidRPr="00007B3E" w:rsidDel="00CB2812" w:rsidRDefault="00A724BF">
            <w:pPr>
              <w:pStyle w:val="TableParagraph"/>
              <w:spacing w:before="61"/>
              <w:ind w:left="642"/>
              <w:jc w:val="left"/>
              <w:rPr>
                <w:del w:id="23" w:author="Houyem Rais" w:date="2024-02-22T15:03:00Z"/>
                <w:sz w:val="20"/>
              </w:rPr>
            </w:pPr>
            <w:del w:id="24" w:author="Houyem Rais" w:date="2024-02-22T15:03:00Z">
              <w:r w:rsidRPr="00007B3E" w:rsidDel="00CB2812">
                <w:rPr>
                  <w:sz w:val="20"/>
                </w:rPr>
                <w:delText>Vérifié</w:delText>
              </w:r>
              <w:r w:rsidRPr="00007B3E" w:rsidDel="00CB2812">
                <w:rPr>
                  <w:spacing w:val="-9"/>
                  <w:sz w:val="20"/>
                </w:rPr>
                <w:delText xml:space="preserve"> </w:delText>
              </w:r>
              <w:r w:rsidRPr="00007B3E" w:rsidDel="00CB2812">
                <w:rPr>
                  <w:spacing w:val="-5"/>
                  <w:sz w:val="20"/>
                </w:rPr>
                <w:delText>par</w:delText>
              </w:r>
            </w:del>
          </w:p>
        </w:tc>
        <w:tc>
          <w:tcPr>
            <w:tcW w:w="1991" w:type="dxa"/>
            <w:shd w:val="clear" w:color="auto" w:fill="C2D69A"/>
          </w:tcPr>
          <w:p w14:paraId="2321D390" w14:textId="27F6417D" w:rsidR="00A724BF" w:rsidRPr="00007B3E" w:rsidDel="00CB2812" w:rsidRDefault="00A724BF">
            <w:pPr>
              <w:pStyle w:val="TableParagraph"/>
              <w:spacing w:before="61"/>
              <w:ind w:left="428" w:right="438"/>
              <w:rPr>
                <w:del w:id="25" w:author="Houyem Rais" w:date="2024-02-22T15:03:00Z"/>
                <w:sz w:val="20"/>
              </w:rPr>
            </w:pPr>
            <w:del w:id="26" w:author="Houyem Rais" w:date="2024-02-22T15:03:00Z">
              <w:r w:rsidRPr="00007B3E" w:rsidDel="00CB2812">
                <w:rPr>
                  <w:spacing w:val="-2"/>
                  <w:sz w:val="20"/>
                </w:rPr>
                <w:delText>Approuvé</w:delText>
              </w:r>
              <w:r w:rsidRPr="00007B3E" w:rsidDel="00CB2812">
                <w:rPr>
                  <w:spacing w:val="4"/>
                  <w:sz w:val="20"/>
                </w:rPr>
                <w:delText xml:space="preserve"> </w:delText>
              </w:r>
              <w:r w:rsidRPr="00007B3E" w:rsidDel="00CB2812">
                <w:rPr>
                  <w:spacing w:val="-5"/>
                  <w:sz w:val="20"/>
                </w:rPr>
                <w:delText>par</w:delText>
              </w:r>
            </w:del>
          </w:p>
        </w:tc>
      </w:tr>
      <w:tr w:rsidR="00A724BF" w:rsidRPr="00007B3E" w:rsidDel="00CB2812" w14:paraId="4D267DAD" w14:textId="78AE1544">
        <w:trPr>
          <w:trHeight w:val="524"/>
          <w:del w:id="27" w:author="Houyem Rais" w:date="2024-02-22T15:03:00Z"/>
        </w:trPr>
        <w:tc>
          <w:tcPr>
            <w:tcW w:w="506" w:type="dxa"/>
            <w:shd w:val="clear" w:color="auto" w:fill="DADADA"/>
          </w:tcPr>
          <w:p w14:paraId="0B196F0E" w14:textId="66FFDD16" w:rsidR="00A724BF" w:rsidRPr="00007B3E" w:rsidDel="00CB2812" w:rsidRDefault="00A724BF">
            <w:pPr>
              <w:pStyle w:val="TableParagraph"/>
              <w:ind w:right="1"/>
              <w:rPr>
                <w:del w:id="28" w:author="Houyem Rais" w:date="2024-02-22T15:03:00Z"/>
                <w:sz w:val="20"/>
              </w:rPr>
            </w:pPr>
            <w:del w:id="29" w:author="Houyem Rais" w:date="2024-02-22T15:03:00Z">
              <w:r w:rsidRPr="00007B3E" w:rsidDel="00CB2812">
                <w:rPr>
                  <w:w w:val="99"/>
                  <w:sz w:val="20"/>
                </w:rPr>
                <w:delText>A</w:delText>
              </w:r>
            </w:del>
          </w:p>
        </w:tc>
        <w:tc>
          <w:tcPr>
            <w:tcW w:w="1015" w:type="dxa"/>
            <w:shd w:val="clear" w:color="auto" w:fill="DADADA"/>
          </w:tcPr>
          <w:p w14:paraId="69C6221B" w14:textId="0B297FBF" w:rsidR="00A724BF" w:rsidRPr="00007B3E" w:rsidDel="00CB2812" w:rsidRDefault="00220A4E">
            <w:pPr>
              <w:pStyle w:val="TableParagraph"/>
              <w:ind w:left="-3" w:right="38"/>
              <w:rPr>
                <w:del w:id="30" w:author="Houyem Rais" w:date="2024-02-22T15:03:00Z"/>
                <w:sz w:val="20"/>
              </w:rPr>
            </w:pPr>
            <w:del w:id="31" w:author="Houyem Rais" w:date="2024-02-22T15:03:00Z">
              <w:r w:rsidDel="00CB2812">
                <w:rPr>
                  <w:sz w:val="20"/>
                </w:rPr>
                <w:delText>0</w:delText>
              </w:r>
              <w:r w:rsidR="00925B83" w:rsidDel="00CB2812">
                <w:rPr>
                  <w:sz w:val="20"/>
                </w:rPr>
                <w:delText>8</w:delText>
              </w:r>
              <w:r w:rsidR="00A8239A" w:rsidDel="00CB2812">
                <w:rPr>
                  <w:sz w:val="20"/>
                </w:rPr>
                <w:delText>/</w:delText>
              </w:r>
              <w:r w:rsidDel="00CB2812">
                <w:rPr>
                  <w:sz w:val="20"/>
                </w:rPr>
                <w:delText>01</w:delText>
              </w:r>
              <w:r w:rsidR="00A8239A" w:rsidDel="00CB2812">
                <w:rPr>
                  <w:sz w:val="20"/>
                </w:rPr>
                <w:delText>/202</w:delText>
              </w:r>
              <w:r w:rsidDel="00CB2812">
                <w:rPr>
                  <w:sz w:val="20"/>
                </w:rPr>
                <w:delText>4</w:delText>
              </w:r>
            </w:del>
          </w:p>
        </w:tc>
        <w:tc>
          <w:tcPr>
            <w:tcW w:w="4331" w:type="dxa"/>
            <w:shd w:val="clear" w:color="auto" w:fill="DADADA"/>
          </w:tcPr>
          <w:p w14:paraId="71176496" w14:textId="424CF59D" w:rsidR="00A724BF" w:rsidRPr="00007B3E" w:rsidDel="00CB2812" w:rsidRDefault="00925B83">
            <w:pPr>
              <w:pStyle w:val="TableParagraph"/>
              <w:ind w:left="1261" w:right="1274"/>
              <w:rPr>
                <w:del w:id="32" w:author="Houyem Rais" w:date="2024-02-22T15:03:00Z"/>
                <w:sz w:val="20"/>
              </w:rPr>
            </w:pPr>
            <w:del w:id="33" w:author="Houyem Rais" w:date="2024-02-22T15:03:00Z">
              <w:r w:rsidDel="00CB2812">
                <w:rPr>
                  <w:sz w:val="20"/>
                </w:rPr>
                <w:delText>Edition provisoire</w:delText>
              </w:r>
            </w:del>
          </w:p>
        </w:tc>
        <w:tc>
          <w:tcPr>
            <w:tcW w:w="2155" w:type="dxa"/>
            <w:shd w:val="clear" w:color="auto" w:fill="DADADA"/>
          </w:tcPr>
          <w:p w14:paraId="297AB538" w14:textId="071DE99F" w:rsidR="00A724BF" w:rsidRPr="00007B3E" w:rsidDel="00CB2812" w:rsidRDefault="00A8239A">
            <w:pPr>
              <w:pStyle w:val="TableParagraph"/>
              <w:spacing w:before="61"/>
              <w:ind w:left="515" w:hanging="272"/>
              <w:rPr>
                <w:del w:id="34" w:author="Houyem Rais" w:date="2024-02-22T15:03:00Z"/>
                <w:sz w:val="20"/>
              </w:rPr>
            </w:pPr>
            <w:del w:id="35" w:author="Houyem Rais" w:date="2024-02-22T15:03:00Z">
              <w:r w:rsidDel="00CB2812">
                <w:rPr>
                  <w:sz w:val="20"/>
                </w:rPr>
                <w:delText>Khaled Amri</w:delText>
              </w:r>
            </w:del>
          </w:p>
        </w:tc>
        <w:tc>
          <w:tcPr>
            <w:tcW w:w="1991" w:type="dxa"/>
            <w:shd w:val="clear" w:color="auto" w:fill="DADADA"/>
          </w:tcPr>
          <w:p w14:paraId="63870061" w14:textId="6589F5F8" w:rsidR="00A724BF" w:rsidRPr="00007B3E" w:rsidDel="00CB2812" w:rsidRDefault="00925B83">
            <w:pPr>
              <w:pStyle w:val="TableParagraph"/>
              <w:ind w:left="428" w:right="438"/>
              <w:rPr>
                <w:del w:id="36" w:author="Houyem Rais" w:date="2024-02-22T15:03:00Z"/>
                <w:sz w:val="20"/>
              </w:rPr>
            </w:pPr>
            <w:del w:id="37" w:author="Houyem Rais" w:date="2024-02-22T15:03:00Z">
              <w:r w:rsidDel="00CB2812">
                <w:rPr>
                  <w:sz w:val="20"/>
                </w:rPr>
                <w:delText>Nelia PINTO</w:delText>
              </w:r>
            </w:del>
          </w:p>
        </w:tc>
      </w:tr>
      <w:tr w:rsidR="00A724BF" w:rsidRPr="00007B3E" w:rsidDel="00CB2812" w14:paraId="6A83E16C" w14:textId="17B5C504">
        <w:trPr>
          <w:trHeight w:val="533"/>
          <w:del w:id="38" w:author="Houyem Rais" w:date="2024-02-22T15:03:00Z"/>
        </w:trPr>
        <w:tc>
          <w:tcPr>
            <w:tcW w:w="506" w:type="dxa"/>
            <w:shd w:val="clear" w:color="auto" w:fill="DADADA"/>
          </w:tcPr>
          <w:p w14:paraId="58B03A07" w14:textId="51620BB1" w:rsidR="00A724BF" w:rsidRPr="00007B3E" w:rsidDel="00CB2812" w:rsidRDefault="00D40376">
            <w:pPr>
              <w:pStyle w:val="TableParagraph"/>
              <w:ind w:right="6"/>
              <w:rPr>
                <w:del w:id="39" w:author="Houyem Rais" w:date="2024-02-22T15:03:00Z"/>
                <w:sz w:val="20"/>
              </w:rPr>
            </w:pPr>
            <w:ins w:id="40" w:author="Farouk Bouhafs" w:date="2024-02-09T12:07:00Z">
              <w:del w:id="41" w:author="Houyem Rais" w:date="2024-02-22T15:03:00Z">
                <w:r w:rsidDel="00CB2812">
                  <w:rPr>
                    <w:sz w:val="20"/>
                  </w:rPr>
                  <w:delText>B</w:delText>
                </w:r>
              </w:del>
            </w:ins>
          </w:p>
        </w:tc>
        <w:tc>
          <w:tcPr>
            <w:tcW w:w="1015" w:type="dxa"/>
            <w:shd w:val="clear" w:color="auto" w:fill="DADADA"/>
          </w:tcPr>
          <w:p w14:paraId="7BAEF2C2" w14:textId="129D03E0" w:rsidR="00A724BF" w:rsidRPr="00007B3E" w:rsidDel="00CB2812" w:rsidRDefault="00074CB3">
            <w:pPr>
              <w:pStyle w:val="TableParagraph"/>
              <w:ind w:left="-3" w:right="38"/>
              <w:rPr>
                <w:del w:id="42" w:author="Houyem Rais" w:date="2024-02-22T15:03:00Z"/>
                <w:sz w:val="20"/>
              </w:rPr>
            </w:pPr>
            <w:ins w:id="43" w:author="Farouk Bouhafs" w:date="2024-02-15T10:21:00Z">
              <w:del w:id="44" w:author="Houyem Rais" w:date="2024-02-22T15:03:00Z">
                <w:r w:rsidDel="00CB2812">
                  <w:rPr>
                    <w:sz w:val="20"/>
                  </w:rPr>
                  <w:delText>15</w:delText>
                </w:r>
              </w:del>
            </w:ins>
            <w:ins w:id="45" w:author="Farouk Bouhafs" w:date="2024-02-09T12:07:00Z">
              <w:del w:id="46" w:author="Houyem Rais" w:date="2024-02-22T15:03:00Z">
                <w:r w:rsidR="00D40376" w:rsidDel="00CB2812">
                  <w:rPr>
                    <w:sz w:val="20"/>
                  </w:rPr>
                  <w:delText>/02/2024</w:delText>
                </w:r>
              </w:del>
            </w:ins>
          </w:p>
        </w:tc>
        <w:tc>
          <w:tcPr>
            <w:tcW w:w="4331" w:type="dxa"/>
            <w:shd w:val="clear" w:color="auto" w:fill="DADADA"/>
          </w:tcPr>
          <w:p w14:paraId="01A402FA" w14:textId="2CAA5542" w:rsidR="00A724BF" w:rsidRPr="00007B3E" w:rsidDel="00CB2812" w:rsidRDefault="00A724BF">
            <w:pPr>
              <w:pStyle w:val="TableParagraph"/>
              <w:ind w:left="1261" w:right="1275"/>
              <w:rPr>
                <w:del w:id="47" w:author="Houyem Rais" w:date="2024-02-22T15:03:00Z"/>
                <w:sz w:val="20"/>
              </w:rPr>
            </w:pPr>
          </w:p>
        </w:tc>
        <w:tc>
          <w:tcPr>
            <w:tcW w:w="2155" w:type="dxa"/>
            <w:shd w:val="clear" w:color="auto" w:fill="DADADA"/>
          </w:tcPr>
          <w:p w14:paraId="0C12E619" w14:textId="1D959740" w:rsidR="00A724BF" w:rsidRPr="00007B3E" w:rsidDel="00CB2812" w:rsidRDefault="00A724BF">
            <w:pPr>
              <w:pStyle w:val="TableParagraph"/>
              <w:spacing w:before="76"/>
              <w:ind w:left="515" w:hanging="272"/>
              <w:jc w:val="left"/>
              <w:rPr>
                <w:del w:id="48" w:author="Houyem Rais" w:date="2024-02-22T15:03:00Z"/>
                <w:sz w:val="20"/>
              </w:rPr>
            </w:pPr>
          </w:p>
        </w:tc>
        <w:tc>
          <w:tcPr>
            <w:tcW w:w="1991" w:type="dxa"/>
            <w:shd w:val="clear" w:color="auto" w:fill="DADADA"/>
          </w:tcPr>
          <w:p w14:paraId="4C12062E" w14:textId="0ED836AA" w:rsidR="00A724BF" w:rsidRPr="00007B3E" w:rsidDel="00CB2812" w:rsidRDefault="00A724BF">
            <w:pPr>
              <w:pStyle w:val="TableParagraph"/>
              <w:ind w:left="428" w:right="438"/>
              <w:rPr>
                <w:del w:id="49" w:author="Houyem Rais" w:date="2024-02-22T15:03:00Z"/>
                <w:sz w:val="20"/>
              </w:rPr>
            </w:pPr>
          </w:p>
        </w:tc>
      </w:tr>
    </w:tbl>
    <w:p w14:paraId="463C14E9" w14:textId="3353F934" w:rsidR="00A724BF" w:rsidDel="00CB2812" w:rsidRDefault="00A724BF" w:rsidP="00A724BF">
      <w:pPr>
        <w:rPr>
          <w:del w:id="50" w:author="Houyem Rais" w:date="2024-02-22T15:03:00Z"/>
          <w:sz w:val="20"/>
        </w:rPr>
      </w:pPr>
    </w:p>
    <w:p w14:paraId="20E8C81C" w14:textId="378C160F" w:rsidR="00925B83" w:rsidRPr="00925B83" w:rsidDel="00CB2812" w:rsidRDefault="00925B83" w:rsidP="00925B83">
      <w:pPr>
        <w:rPr>
          <w:del w:id="51" w:author="Houyem Rais" w:date="2024-02-22T15:03:00Z"/>
          <w:sz w:val="20"/>
        </w:rPr>
      </w:pPr>
    </w:p>
    <w:p w14:paraId="5F4ECCF9" w14:textId="143712F2" w:rsidR="00925B83" w:rsidRPr="00925B83" w:rsidDel="00CB2812" w:rsidRDefault="00925B83" w:rsidP="00925B83">
      <w:pPr>
        <w:rPr>
          <w:del w:id="52" w:author="Houyem Rais" w:date="2024-02-22T15:03:00Z"/>
          <w:sz w:val="20"/>
        </w:rPr>
      </w:pPr>
    </w:p>
    <w:p w14:paraId="24695EE3" w14:textId="1FDE8B0F" w:rsidR="00925B83" w:rsidRPr="00925B83" w:rsidDel="00CB2812" w:rsidRDefault="00925B83" w:rsidP="00925B83">
      <w:pPr>
        <w:rPr>
          <w:del w:id="53" w:author="Houyem Rais" w:date="2024-02-22T15:03:00Z"/>
          <w:sz w:val="20"/>
        </w:rPr>
      </w:pPr>
    </w:p>
    <w:p w14:paraId="6F62A1FA" w14:textId="37897A51" w:rsidR="00925B83" w:rsidRPr="00925B83" w:rsidDel="00CB2812" w:rsidRDefault="00925B83" w:rsidP="00925B83">
      <w:pPr>
        <w:rPr>
          <w:del w:id="54" w:author="Houyem Rais" w:date="2024-02-22T15:03:00Z"/>
          <w:sz w:val="20"/>
        </w:rPr>
      </w:pPr>
    </w:p>
    <w:p w14:paraId="5B917BFF" w14:textId="497C4CB6" w:rsidR="00925B83" w:rsidDel="00CB2812" w:rsidRDefault="00925B83" w:rsidP="00925B83">
      <w:pPr>
        <w:tabs>
          <w:tab w:val="left" w:pos="9705"/>
        </w:tabs>
        <w:jc w:val="right"/>
        <w:rPr>
          <w:del w:id="55" w:author="Houyem Rais" w:date="2024-02-22T15:03:00Z"/>
          <w:sz w:val="20"/>
        </w:rPr>
      </w:pPr>
      <w:del w:id="56" w:author="Houyem Rais" w:date="2024-02-22T15:03:00Z">
        <w:r w:rsidDel="00CB2812">
          <w:rPr>
            <w:sz w:val="20"/>
          </w:rPr>
          <w:delText xml:space="preserve">Validé par </w:delText>
        </w:r>
      </w:del>
    </w:p>
    <w:p w14:paraId="4A4882F7" w14:textId="16DEE584" w:rsidR="00925B83" w:rsidDel="00CB2812" w:rsidRDefault="00925B83" w:rsidP="00925B83">
      <w:pPr>
        <w:tabs>
          <w:tab w:val="left" w:pos="9705"/>
        </w:tabs>
        <w:jc w:val="right"/>
        <w:rPr>
          <w:del w:id="57" w:author="Houyem Rais" w:date="2024-02-22T15:03:00Z"/>
          <w:sz w:val="20"/>
        </w:rPr>
      </w:pPr>
      <w:del w:id="58" w:author="Houyem Rais" w:date="2024-02-22T15:03:00Z">
        <w:r w:rsidDel="00CB2812">
          <w:rPr>
            <w:sz w:val="20"/>
          </w:rPr>
          <w:delText>Mohamed BRAHIM</w:delText>
        </w:r>
      </w:del>
    </w:p>
    <w:p w14:paraId="606BD223" w14:textId="14BA503D" w:rsidR="00925B83" w:rsidRPr="00925B83" w:rsidDel="00CB2812" w:rsidRDefault="00925B83" w:rsidP="00925B83">
      <w:pPr>
        <w:tabs>
          <w:tab w:val="left" w:pos="9705"/>
        </w:tabs>
        <w:rPr>
          <w:del w:id="59" w:author="Houyem Rais" w:date="2024-02-22T15:03:00Z"/>
          <w:sz w:val="20"/>
        </w:rPr>
        <w:sectPr w:rsidR="00925B83" w:rsidRPr="00925B83" w:rsidDel="00CB2812" w:rsidSect="0078429E">
          <w:headerReference w:type="default" r:id="rId8"/>
          <w:footerReference w:type="default" r:id="rId9"/>
          <w:pgSz w:w="11910" w:h="16850"/>
          <w:pgMar w:top="1140" w:right="480" w:bottom="1240" w:left="920" w:header="629" w:footer="1043" w:gutter="0"/>
          <w:pgNumType w:start="1"/>
          <w:cols w:space="720"/>
        </w:sectPr>
      </w:pPr>
      <w:del w:id="60" w:author="Houyem Rais" w:date="2024-02-22T15:03:00Z">
        <w:r w:rsidDel="00CB2812">
          <w:rPr>
            <w:sz w:val="20"/>
          </w:rPr>
          <w:tab/>
        </w:r>
      </w:del>
    </w:p>
    <w:p w14:paraId="236963C1" w14:textId="4AA4F978" w:rsidR="00A724BF" w:rsidRPr="00007B3E" w:rsidDel="00CB2812" w:rsidRDefault="00A724BF" w:rsidP="00A724BF">
      <w:pPr>
        <w:rPr>
          <w:del w:id="61" w:author="Houyem Rais" w:date="2024-02-22T15:03:00Z"/>
        </w:rPr>
      </w:pPr>
      <w:bookmarkStart w:id="62" w:name="A21-28-Rapport_de_l'étude_préliminaire"/>
      <w:bookmarkStart w:id="63" w:name="SOMMAIRE"/>
      <w:bookmarkEnd w:id="62"/>
      <w:bookmarkEnd w:id="63"/>
    </w:p>
    <w:p w14:paraId="77572D32" w14:textId="376534D5" w:rsidR="00467BC9" w:rsidRPr="00007B3E" w:rsidDel="00CB2812" w:rsidRDefault="00A724BF" w:rsidP="00467BC9">
      <w:pPr>
        <w:pStyle w:val="Titre11"/>
        <w:numPr>
          <w:ilvl w:val="0"/>
          <w:numId w:val="0"/>
        </w:numPr>
        <w:ind w:left="1418"/>
        <w:jc w:val="left"/>
        <w:rPr>
          <w:del w:id="64" w:author="Houyem Rais" w:date="2024-02-22T15:03:00Z"/>
        </w:rPr>
      </w:pPr>
      <w:bookmarkStart w:id="65" w:name="_Toc158884965"/>
      <w:del w:id="66" w:author="Houyem Rais" w:date="2024-02-22T15:03:00Z">
        <w:r w:rsidRPr="00007B3E" w:rsidDel="00CB2812">
          <w:delText>TABLE DES MATIERES</w:delText>
        </w:r>
        <w:bookmarkStart w:id="67" w:name="_Toc136949928"/>
        <w:bookmarkStart w:id="68" w:name="_Toc137137715"/>
        <w:bookmarkStart w:id="69" w:name="_Toc141255571"/>
        <w:bookmarkStart w:id="70" w:name="_Toc141255890"/>
        <w:bookmarkEnd w:id="65"/>
      </w:del>
    </w:p>
    <w:customXmlDelRangeStart w:id="71" w:author="Houyem Rais" w:date="2024-02-22T15:03:00Z"/>
    <w:sdt>
      <w:sdtPr>
        <w:rPr>
          <w:rFonts w:ascii="Calibri" w:eastAsia="Times New Roman" w:hAnsi="Calibri" w:cs="Times New Roman"/>
          <w:color w:val="auto"/>
          <w:sz w:val="22"/>
          <w:szCs w:val="22"/>
          <w:lang w:val="fr-FR"/>
        </w:rPr>
        <w:id w:val="-23020492"/>
        <w:docPartObj>
          <w:docPartGallery w:val="Table of Contents"/>
          <w:docPartUnique/>
        </w:docPartObj>
      </w:sdtPr>
      <w:sdtEndPr>
        <w:rPr>
          <w:b/>
          <w:bCs/>
        </w:rPr>
      </w:sdtEndPr>
      <w:sdtContent>
        <w:customXmlDelRangeEnd w:id="71"/>
        <w:p w14:paraId="2E35A6E1" w14:textId="21903998" w:rsidR="00467BC9" w:rsidRPr="00007B3E" w:rsidDel="00CB2812" w:rsidRDefault="00467BC9" w:rsidP="00467BC9">
          <w:pPr>
            <w:pStyle w:val="TOCHeading"/>
            <w:rPr>
              <w:del w:id="72" w:author="Houyem Rais" w:date="2024-02-22T15:03:00Z"/>
              <w:lang w:val="fr-FR"/>
            </w:rPr>
          </w:pPr>
        </w:p>
        <w:p w14:paraId="2C1A06AF" w14:textId="1F5536EF" w:rsidR="00B6621A" w:rsidDel="00CB2812" w:rsidRDefault="00467BC9">
          <w:pPr>
            <w:pStyle w:val="TOC2"/>
            <w:tabs>
              <w:tab w:val="right" w:leader="dot" w:pos="9346"/>
            </w:tabs>
            <w:rPr>
              <w:del w:id="73" w:author="Houyem Rais" w:date="2024-02-22T15:03:00Z"/>
              <w:rFonts w:eastAsiaTheme="minorEastAsia" w:cstheme="minorBidi"/>
              <w:smallCaps w:val="0"/>
              <w:noProof/>
              <w:kern w:val="2"/>
              <w:sz w:val="24"/>
              <w:lang w:eastAsia="fr-FR"/>
              <w14:ligatures w14:val="standardContextual"/>
            </w:rPr>
          </w:pPr>
          <w:del w:id="74" w:author="Houyem Rais" w:date="2024-02-22T15:03:00Z">
            <w:r w:rsidRPr="00007B3E" w:rsidDel="00CB2812">
              <w:fldChar w:fldCharType="begin"/>
            </w:r>
            <w:r w:rsidRPr="00007B3E" w:rsidDel="00CB2812">
              <w:delInstrText xml:space="preserve"> TOC \o "1-3" \h \z \u </w:delInstrText>
            </w:r>
            <w:r w:rsidRPr="00007B3E" w:rsidDel="00CB2812">
              <w:fldChar w:fldCharType="separate"/>
            </w:r>
            <w:r w:rsidR="00CB2812" w:rsidDel="00CB2812">
              <w:fldChar w:fldCharType="begin"/>
            </w:r>
            <w:r w:rsidR="00CB2812" w:rsidDel="00CB2812">
              <w:delInstrText>HYPERLINK \l "_Toc158884965"</w:delInstrText>
            </w:r>
            <w:r w:rsidR="00CB2812" w:rsidDel="00CB2812">
              <w:fldChar w:fldCharType="separate"/>
            </w:r>
            <w:r w:rsidR="00B6621A" w:rsidRPr="00582E03" w:rsidDel="00CB2812">
              <w:rPr>
                <w:rStyle w:val="Hyperlink"/>
                <w:noProof/>
              </w:rPr>
              <w:delText>TABLE DES MATIERES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_Toc158884965 \h </w:delInstrText>
            </w:r>
            <w:r w:rsidR="00B6621A" w:rsidDel="00CB2812">
              <w:rPr>
                <w:noProof/>
                <w:webHidden/>
              </w:rPr>
            </w:r>
            <w:r w:rsidR="00B6621A" w:rsidDel="00CB2812">
              <w:rPr>
                <w:noProof/>
                <w:webHidden/>
              </w:rPr>
              <w:fldChar w:fldCharType="separate"/>
            </w:r>
            <w:r w:rsidR="00B6621A" w:rsidDel="00CB2812">
              <w:rPr>
                <w:noProof/>
                <w:webHidden/>
              </w:rPr>
              <w:delText>2</w:delText>
            </w:r>
            <w:r w:rsidR="00B6621A" w:rsidDel="00CB2812">
              <w:rPr>
                <w:noProof/>
                <w:webHidden/>
              </w:rPr>
              <w:fldChar w:fldCharType="end"/>
            </w:r>
            <w:r w:rsidR="00CB2812" w:rsidDel="00CB2812">
              <w:rPr>
                <w:noProof/>
              </w:rPr>
              <w:fldChar w:fldCharType="end"/>
            </w:r>
          </w:del>
        </w:p>
        <w:p w14:paraId="7D7F2B88" w14:textId="64D0A5AF" w:rsidR="00B6621A" w:rsidDel="00CB2812" w:rsidRDefault="00CB2812">
          <w:pPr>
            <w:pStyle w:val="TOC2"/>
            <w:tabs>
              <w:tab w:val="right" w:leader="dot" w:pos="9346"/>
            </w:tabs>
            <w:rPr>
              <w:del w:id="75" w:author="Houyem Rais" w:date="2024-02-22T15:03:00Z"/>
              <w:rFonts w:eastAsiaTheme="minorEastAsia" w:cstheme="minorBidi"/>
              <w:smallCaps w:val="0"/>
              <w:noProof/>
              <w:kern w:val="2"/>
              <w:sz w:val="24"/>
              <w:lang w:eastAsia="fr-FR"/>
              <w14:ligatures w14:val="standardContextual"/>
            </w:rPr>
          </w:pPr>
          <w:del w:id="76" w:author="Houyem Rais" w:date="2024-02-22T15:03:00Z">
            <w:r w:rsidDel="00CB2812">
              <w:fldChar w:fldCharType="begin"/>
            </w:r>
            <w:r w:rsidDel="00CB2812">
              <w:delInstrText>HYPERLINK \l "_Toc158884966"</w:delInstrText>
            </w:r>
            <w:r w:rsidDel="00CB2812">
              <w:fldChar w:fldCharType="separate"/>
            </w:r>
            <w:r w:rsidR="00B6621A" w:rsidRPr="00582E03" w:rsidDel="00CB2812">
              <w:rPr>
                <w:rStyle w:val="Hyperlink"/>
                <w:noProof/>
              </w:rPr>
              <w:delText>LISTE</w:delText>
            </w:r>
            <w:r w:rsidR="00B6621A" w:rsidRPr="00582E03" w:rsidDel="00CB2812">
              <w:rPr>
                <w:rStyle w:val="Hyperlink"/>
                <w:noProof/>
                <w:spacing w:val="-3"/>
              </w:rPr>
              <w:delText xml:space="preserve"> </w:delText>
            </w:r>
            <w:r w:rsidR="00B6621A" w:rsidRPr="00582E03" w:rsidDel="00CB2812">
              <w:rPr>
                <w:rStyle w:val="Hyperlink"/>
                <w:noProof/>
              </w:rPr>
              <w:delText>DES</w:delText>
            </w:r>
            <w:r w:rsidR="00B6621A" w:rsidRPr="00582E03" w:rsidDel="00CB2812">
              <w:rPr>
                <w:rStyle w:val="Hyperlink"/>
                <w:noProof/>
                <w:spacing w:val="-1"/>
              </w:rPr>
              <w:delText xml:space="preserve"> </w:delText>
            </w:r>
            <w:r w:rsidR="00B6621A" w:rsidRPr="00582E03" w:rsidDel="00CB2812">
              <w:rPr>
                <w:rStyle w:val="Hyperlink"/>
                <w:noProof/>
                <w:spacing w:val="-2"/>
              </w:rPr>
              <w:delText>TABLEAUX</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_Toc158884966 \h </w:delInstrText>
            </w:r>
            <w:r w:rsidR="00B6621A" w:rsidDel="00CB2812">
              <w:rPr>
                <w:noProof/>
                <w:webHidden/>
              </w:rPr>
            </w:r>
            <w:r w:rsidR="00B6621A" w:rsidDel="00CB2812">
              <w:rPr>
                <w:noProof/>
                <w:webHidden/>
              </w:rPr>
              <w:fldChar w:fldCharType="separate"/>
            </w:r>
            <w:r w:rsidR="00B6621A" w:rsidDel="00CB2812">
              <w:rPr>
                <w:noProof/>
                <w:webHidden/>
              </w:rPr>
              <w:delText>5</w:delText>
            </w:r>
            <w:r w:rsidR="00B6621A" w:rsidDel="00CB2812">
              <w:rPr>
                <w:noProof/>
                <w:webHidden/>
              </w:rPr>
              <w:fldChar w:fldCharType="end"/>
            </w:r>
            <w:r w:rsidDel="00CB2812">
              <w:rPr>
                <w:noProof/>
              </w:rPr>
              <w:fldChar w:fldCharType="end"/>
            </w:r>
          </w:del>
        </w:p>
        <w:p w14:paraId="12B60555" w14:textId="3B743A3A" w:rsidR="00B6621A" w:rsidDel="00CB2812" w:rsidRDefault="00CB2812">
          <w:pPr>
            <w:pStyle w:val="TOC2"/>
            <w:tabs>
              <w:tab w:val="right" w:leader="dot" w:pos="9346"/>
            </w:tabs>
            <w:rPr>
              <w:del w:id="77" w:author="Houyem Rais" w:date="2024-02-22T15:03:00Z"/>
              <w:rFonts w:eastAsiaTheme="minorEastAsia" w:cstheme="minorBidi"/>
              <w:smallCaps w:val="0"/>
              <w:noProof/>
              <w:kern w:val="2"/>
              <w:sz w:val="24"/>
              <w:lang w:eastAsia="fr-FR"/>
              <w14:ligatures w14:val="standardContextual"/>
            </w:rPr>
          </w:pPr>
          <w:del w:id="78" w:author="Houyem Rais" w:date="2024-02-22T15:03:00Z">
            <w:r w:rsidDel="00CB2812">
              <w:fldChar w:fldCharType="begin"/>
            </w:r>
            <w:r w:rsidDel="00CB2812">
              <w:delInstrText>HYPERLINK \l "_Toc158884967"</w:delInstrText>
            </w:r>
            <w:r w:rsidDel="00CB2812">
              <w:fldChar w:fldCharType="separate"/>
            </w:r>
            <w:r w:rsidR="00B6621A" w:rsidRPr="00582E03" w:rsidDel="00CB2812">
              <w:rPr>
                <w:rStyle w:val="Hyperlink"/>
                <w:noProof/>
              </w:rPr>
              <w:delText>LISTE DES FIGURES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_Toc158884967 \h </w:delInstrText>
            </w:r>
            <w:r w:rsidR="00B6621A" w:rsidDel="00CB2812">
              <w:rPr>
                <w:noProof/>
                <w:webHidden/>
              </w:rPr>
            </w:r>
            <w:r w:rsidR="00B6621A" w:rsidDel="00CB2812">
              <w:rPr>
                <w:noProof/>
                <w:webHidden/>
              </w:rPr>
              <w:fldChar w:fldCharType="separate"/>
            </w:r>
            <w:r w:rsidR="00B6621A" w:rsidDel="00CB2812">
              <w:rPr>
                <w:noProof/>
                <w:webHidden/>
              </w:rPr>
              <w:delText>8</w:delText>
            </w:r>
            <w:r w:rsidR="00B6621A" w:rsidDel="00CB2812">
              <w:rPr>
                <w:noProof/>
                <w:webHidden/>
              </w:rPr>
              <w:fldChar w:fldCharType="end"/>
            </w:r>
            <w:r w:rsidDel="00CB2812">
              <w:rPr>
                <w:noProof/>
              </w:rPr>
              <w:fldChar w:fldCharType="end"/>
            </w:r>
          </w:del>
        </w:p>
        <w:p w14:paraId="6BF74A58" w14:textId="6D351681" w:rsidR="00B6621A" w:rsidDel="00CB2812" w:rsidRDefault="00CB2812">
          <w:pPr>
            <w:pStyle w:val="TOC2"/>
            <w:tabs>
              <w:tab w:val="right" w:leader="dot" w:pos="9346"/>
            </w:tabs>
            <w:rPr>
              <w:del w:id="79" w:author="Houyem Rais" w:date="2024-02-22T15:03:00Z"/>
              <w:rFonts w:eastAsiaTheme="minorEastAsia" w:cstheme="minorBidi"/>
              <w:smallCaps w:val="0"/>
              <w:noProof/>
              <w:kern w:val="2"/>
              <w:sz w:val="24"/>
              <w:lang w:eastAsia="fr-FR"/>
              <w14:ligatures w14:val="standardContextual"/>
            </w:rPr>
          </w:pPr>
          <w:del w:id="80" w:author="Houyem Rais" w:date="2024-02-22T15:03:00Z">
            <w:r w:rsidDel="00CB2812">
              <w:fldChar w:fldCharType="begin"/>
            </w:r>
            <w:r w:rsidDel="00CB2812">
              <w:delInstrText>HYPERLINK \l "_Toc158884968"</w:delInstrText>
            </w:r>
            <w:r w:rsidDel="00CB2812">
              <w:fldChar w:fldCharType="separate"/>
            </w:r>
            <w:r w:rsidR="00B6621A" w:rsidRPr="00582E03" w:rsidDel="00CB2812">
              <w:rPr>
                <w:rStyle w:val="Hyperlink"/>
                <w:noProof/>
              </w:rPr>
              <w:delText>LISTE DES ABREVIATIONS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_Toc158884968 \h </w:delInstrText>
            </w:r>
            <w:r w:rsidR="00B6621A" w:rsidDel="00CB2812">
              <w:rPr>
                <w:noProof/>
                <w:webHidden/>
              </w:rPr>
            </w:r>
            <w:r w:rsidR="00B6621A" w:rsidDel="00CB2812">
              <w:rPr>
                <w:noProof/>
                <w:webHidden/>
              </w:rPr>
              <w:fldChar w:fldCharType="separate"/>
            </w:r>
            <w:r w:rsidR="00B6621A" w:rsidDel="00CB2812">
              <w:rPr>
                <w:noProof/>
                <w:webHidden/>
              </w:rPr>
              <w:delText>9</w:delText>
            </w:r>
            <w:r w:rsidR="00B6621A" w:rsidDel="00CB2812">
              <w:rPr>
                <w:noProof/>
                <w:webHidden/>
              </w:rPr>
              <w:fldChar w:fldCharType="end"/>
            </w:r>
            <w:r w:rsidDel="00CB2812">
              <w:rPr>
                <w:noProof/>
              </w:rPr>
              <w:fldChar w:fldCharType="end"/>
            </w:r>
          </w:del>
        </w:p>
        <w:p w14:paraId="08EC0237" w14:textId="2191170C" w:rsidR="00B6621A" w:rsidDel="00CB2812" w:rsidRDefault="00CB2812">
          <w:pPr>
            <w:pStyle w:val="TOC2"/>
            <w:tabs>
              <w:tab w:val="right" w:leader="dot" w:pos="9346"/>
            </w:tabs>
            <w:rPr>
              <w:del w:id="81" w:author="Houyem Rais" w:date="2024-02-22T15:03:00Z"/>
              <w:rFonts w:eastAsiaTheme="minorEastAsia" w:cstheme="minorBidi"/>
              <w:smallCaps w:val="0"/>
              <w:noProof/>
              <w:kern w:val="2"/>
              <w:sz w:val="24"/>
              <w:lang w:eastAsia="fr-FR"/>
              <w14:ligatures w14:val="standardContextual"/>
            </w:rPr>
          </w:pPr>
          <w:del w:id="82" w:author="Houyem Rais" w:date="2024-02-22T15:03:00Z">
            <w:r w:rsidDel="00CB2812">
              <w:fldChar w:fldCharType="begin"/>
            </w:r>
            <w:r w:rsidDel="00CB2812">
              <w:delInstrText>HYPERLINK \l "_Toc158884969"</w:delInstrText>
            </w:r>
            <w:r w:rsidDel="00CB2812">
              <w:fldChar w:fldCharType="separate"/>
            </w:r>
            <w:r w:rsidR="00B6621A" w:rsidRPr="00582E03" w:rsidDel="00CB2812">
              <w:rPr>
                <w:rStyle w:val="Hyperlink"/>
                <w:noProof/>
              </w:rPr>
              <w:delText>RESUME EXECUTIF</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_Toc158884969 \h </w:delInstrText>
            </w:r>
            <w:r w:rsidR="00B6621A" w:rsidDel="00CB2812">
              <w:rPr>
                <w:noProof/>
                <w:webHidden/>
              </w:rPr>
            </w:r>
            <w:r w:rsidR="00B6621A" w:rsidDel="00CB2812">
              <w:rPr>
                <w:noProof/>
                <w:webHidden/>
              </w:rPr>
              <w:fldChar w:fldCharType="separate"/>
            </w:r>
            <w:r w:rsidR="00B6621A" w:rsidDel="00CB2812">
              <w:rPr>
                <w:noProof/>
                <w:webHidden/>
              </w:rPr>
              <w:delText>10</w:delText>
            </w:r>
            <w:r w:rsidR="00B6621A" w:rsidDel="00CB2812">
              <w:rPr>
                <w:noProof/>
                <w:webHidden/>
              </w:rPr>
              <w:fldChar w:fldCharType="end"/>
            </w:r>
            <w:r w:rsidDel="00CB2812">
              <w:rPr>
                <w:noProof/>
              </w:rPr>
              <w:fldChar w:fldCharType="end"/>
            </w:r>
          </w:del>
        </w:p>
        <w:p w14:paraId="611DAF5A" w14:textId="25DC88C5" w:rsidR="00B6621A" w:rsidDel="00CB2812" w:rsidRDefault="00CB2812">
          <w:pPr>
            <w:pStyle w:val="TOC2"/>
            <w:tabs>
              <w:tab w:val="left" w:pos="660"/>
              <w:tab w:val="right" w:leader="dot" w:pos="9346"/>
            </w:tabs>
            <w:rPr>
              <w:del w:id="83" w:author="Houyem Rais" w:date="2024-02-22T15:03:00Z"/>
              <w:rFonts w:eastAsiaTheme="minorEastAsia" w:cstheme="minorBidi"/>
              <w:smallCaps w:val="0"/>
              <w:noProof/>
              <w:kern w:val="2"/>
              <w:sz w:val="24"/>
              <w:lang w:eastAsia="fr-FR"/>
              <w14:ligatures w14:val="standardContextual"/>
            </w:rPr>
          </w:pPr>
          <w:del w:id="84" w:author="Houyem Rais" w:date="2024-02-22T15:03:00Z">
            <w:r w:rsidDel="00CB2812">
              <w:fldChar w:fldCharType="begin"/>
            </w:r>
            <w:r w:rsidDel="00CB2812">
              <w:delInstrText>HYPERLINK \l "_Toc158884970"</w:delInstrText>
            </w:r>
            <w:r w:rsidDel="00CB2812">
              <w:fldChar w:fldCharType="separate"/>
            </w:r>
            <w:r w:rsidR="00B6621A" w:rsidRPr="00582E03" w:rsidDel="00CB2812">
              <w:rPr>
                <w:rStyle w:val="Hyperlink"/>
                <w:noProof/>
              </w:rPr>
              <w:delText>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INTRODUCTION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_Toc158884970 \h </w:delInstrText>
            </w:r>
            <w:r w:rsidR="00B6621A" w:rsidDel="00CB2812">
              <w:rPr>
                <w:noProof/>
                <w:webHidden/>
              </w:rPr>
            </w:r>
            <w:r w:rsidR="00B6621A" w:rsidDel="00CB2812">
              <w:rPr>
                <w:noProof/>
                <w:webHidden/>
              </w:rPr>
              <w:fldChar w:fldCharType="separate"/>
            </w:r>
            <w:r w:rsidR="00B6621A" w:rsidDel="00CB2812">
              <w:rPr>
                <w:noProof/>
                <w:webHidden/>
              </w:rPr>
              <w:delText>26</w:delText>
            </w:r>
            <w:r w:rsidR="00B6621A" w:rsidDel="00CB2812">
              <w:rPr>
                <w:noProof/>
                <w:webHidden/>
              </w:rPr>
              <w:fldChar w:fldCharType="end"/>
            </w:r>
            <w:r w:rsidDel="00CB2812">
              <w:rPr>
                <w:noProof/>
              </w:rPr>
              <w:fldChar w:fldCharType="end"/>
            </w:r>
          </w:del>
        </w:p>
        <w:p w14:paraId="4ADCF273" w14:textId="239ED053" w:rsidR="00B6621A" w:rsidDel="00CB2812" w:rsidRDefault="00CB2812">
          <w:pPr>
            <w:pStyle w:val="TOC3"/>
            <w:tabs>
              <w:tab w:val="left" w:pos="1100"/>
              <w:tab w:val="right" w:leader="dot" w:pos="9346"/>
            </w:tabs>
            <w:rPr>
              <w:del w:id="85" w:author="Houyem Rais" w:date="2024-02-22T15:03:00Z"/>
              <w:rFonts w:eastAsiaTheme="minorEastAsia" w:cstheme="minorBidi"/>
              <w:i w:val="0"/>
              <w:iCs w:val="0"/>
              <w:noProof/>
              <w:kern w:val="2"/>
              <w:sz w:val="24"/>
              <w:lang w:eastAsia="fr-FR"/>
              <w14:ligatures w14:val="standardContextual"/>
            </w:rPr>
          </w:pPr>
          <w:del w:id="86" w:author="Houyem Rais" w:date="2024-02-22T15:03:00Z">
            <w:r w:rsidDel="00CB2812">
              <w:fldChar w:fldCharType="begin"/>
            </w:r>
            <w:r w:rsidDel="00CB2812">
              <w:delInstrText>HYPERLINK \l "_Toc158884971"</w:delInstrText>
            </w:r>
            <w:r w:rsidDel="00CB2812">
              <w:fldChar w:fldCharType="separate"/>
            </w:r>
            <w:r w:rsidR="00B6621A" w:rsidRPr="00582E03" w:rsidDel="00CB2812">
              <w:rPr>
                <w:rStyle w:val="Hyperlink"/>
                <w:noProof/>
                <w:spacing w:val="-2"/>
              </w:rPr>
              <w:delText>1.1.</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Contexte, caractéristiques et objectifs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_Toc158884971 \h </w:delInstrText>
            </w:r>
            <w:r w:rsidR="00B6621A" w:rsidDel="00CB2812">
              <w:rPr>
                <w:noProof/>
                <w:webHidden/>
              </w:rPr>
            </w:r>
            <w:r w:rsidR="00B6621A" w:rsidDel="00CB2812">
              <w:rPr>
                <w:noProof/>
                <w:webHidden/>
              </w:rPr>
              <w:fldChar w:fldCharType="separate"/>
            </w:r>
            <w:r w:rsidR="00B6621A" w:rsidDel="00CB2812">
              <w:rPr>
                <w:noProof/>
                <w:webHidden/>
              </w:rPr>
              <w:delText>26</w:delText>
            </w:r>
            <w:r w:rsidR="00B6621A" w:rsidDel="00CB2812">
              <w:rPr>
                <w:noProof/>
                <w:webHidden/>
              </w:rPr>
              <w:fldChar w:fldCharType="end"/>
            </w:r>
            <w:r w:rsidDel="00CB2812">
              <w:rPr>
                <w:noProof/>
              </w:rPr>
              <w:fldChar w:fldCharType="end"/>
            </w:r>
          </w:del>
        </w:p>
        <w:p w14:paraId="194E0F0E" w14:textId="619B4296" w:rsidR="00B6621A" w:rsidDel="00CB2812" w:rsidRDefault="00CB2812">
          <w:pPr>
            <w:pStyle w:val="TOC3"/>
            <w:tabs>
              <w:tab w:val="left" w:pos="1100"/>
              <w:tab w:val="right" w:leader="dot" w:pos="9346"/>
            </w:tabs>
            <w:rPr>
              <w:del w:id="87" w:author="Houyem Rais" w:date="2024-02-22T15:03:00Z"/>
              <w:rFonts w:eastAsiaTheme="minorEastAsia" w:cstheme="minorBidi"/>
              <w:i w:val="0"/>
              <w:iCs w:val="0"/>
              <w:noProof/>
              <w:kern w:val="2"/>
              <w:sz w:val="24"/>
              <w:lang w:eastAsia="fr-FR"/>
              <w14:ligatures w14:val="standardContextual"/>
            </w:rPr>
          </w:pPr>
          <w:del w:id="88" w:author="Houyem Rais" w:date="2024-02-22T15:03:00Z">
            <w:r w:rsidDel="00CB2812">
              <w:fldChar w:fldCharType="begin"/>
            </w:r>
            <w:r w:rsidDel="00CB2812">
              <w:delInstrText>HYPERLINK \l "_Toc158884972"</w:delInstrText>
            </w:r>
            <w:r w:rsidDel="00CB2812">
              <w:fldChar w:fldCharType="separate"/>
            </w:r>
            <w:r w:rsidR="00B6621A" w:rsidRPr="00582E03" w:rsidDel="00CB2812">
              <w:rPr>
                <w:rStyle w:val="Hyperlink"/>
                <w:noProof/>
                <w:spacing w:val="-2"/>
              </w:rPr>
              <w:delText>1.2.</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Objectifs de l’étude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_Toc158884972 \h </w:delInstrText>
            </w:r>
            <w:r w:rsidR="00B6621A" w:rsidDel="00CB2812">
              <w:rPr>
                <w:noProof/>
                <w:webHidden/>
              </w:rPr>
            </w:r>
            <w:r w:rsidR="00B6621A" w:rsidDel="00CB2812">
              <w:rPr>
                <w:noProof/>
                <w:webHidden/>
              </w:rPr>
              <w:fldChar w:fldCharType="separate"/>
            </w:r>
            <w:r w:rsidR="00B6621A" w:rsidDel="00CB2812">
              <w:rPr>
                <w:noProof/>
                <w:webHidden/>
              </w:rPr>
              <w:delText>27</w:delText>
            </w:r>
            <w:r w:rsidR="00B6621A" w:rsidDel="00CB2812">
              <w:rPr>
                <w:noProof/>
                <w:webHidden/>
              </w:rPr>
              <w:fldChar w:fldCharType="end"/>
            </w:r>
            <w:r w:rsidDel="00CB2812">
              <w:rPr>
                <w:noProof/>
              </w:rPr>
              <w:fldChar w:fldCharType="end"/>
            </w:r>
          </w:del>
        </w:p>
        <w:p w14:paraId="62A4476D" w14:textId="49EADE02" w:rsidR="00B6621A" w:rsidDel="00CB2812" w:rsidRDefault="00CB2812">
          <w:pPr>
            <w:pStyle w:val="TOC2"/>
            <w:tabs>
              <w:tab w:val="left" w:pos="660"/>
              <w:tab w:val="right" w:leader="dot" w:pos="9346"/>
            </w:tabs>
            <w:rPr>
              <w:del w:id="89" w:author="Houyem Rais" w:date="2024-02-22T15:03:00Z"/>
              <w:rFonts w:eastAsiaTheme="minorEastAsia" w:cstheme="minorBidi"/>
              <w:smallCaps w:val="0"/>
              <w:noProof/>
              <w:kern w:val="2"/>
              <w:sz w:val="24"/>
              <w:lang w:eastAsia="fr-FR"/>
              <w14:ligatures w14:val="standardContextual"/>
            </w:rPr>
          </w:pPr>
          <w:del w:id="90" w:author="Houyem Rais" w:date="2024-02-22T15:03:00Z">
            <w:r w:rsidDel="00CB2812">
              <w:fldChar w:fldCharType="begin"/>
            </w:r>
            <w:r w:rsidDel="00CB2812">
              <w:delInstrText>HYPERLINK \l "_Toc158884973"</w:delInstrText>
            </w:r>
            <w:r w:rsidDel="00CB2812">
              <w:fldChar w:fldCharType="separate"/>
            </w:r>
            <w:r w:rsidR="00B6621A" w:rsidRPr="00582E03" w:rsidDel="00CB2812">
              <w:rPr>
                <w:rStyle w:val="Hyperlink"/>
                <w:noProof/>
              </w:rPr>
              <w:delText>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Pré-Diagnostic financier et présentation des scénarios d’exécution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_Toc158884973 \h </w:delInstrText>
            </w:r>
            <w:r w:rsidR="00B6621A" w:rsidDel="00CB2812">
              <w:rPr>
                <w:noProof/>
                <w:webHidden/>
              </w:rPr>
            </w:r>
            <w:r w:rsidR="00B6621A" w:rsidDel="00CB2812">
              <w:rPr>
                <w:noProof/>
                <w:webHidden/>
              </w:rPr>
              <w:fldChar w:fldCharType="separate"/>
            </w:r>
            <w:r w:rsidR="00B6621A" w:rsidDel="00CB2812">
              <w:rPr>
                <w:noProof/>
                <w:webHidden/>
              </w:rPr>
              <w:delText>28</w:delText>
            </w:r>
            <w:r w:rsidR="00B6621A" w:rsidDel="00CB2812">
              <w:rPr>
                <w:noProof/>
                <w:webHidden/>
              </w:rPr>
              <w:fldChar w:fldCharType="end"/>
            </w:r>
            <w:r w:rsidDel="00CB2812">
              <w:rPr>
                <w:noProof/>
              </w:rPr>
              <w:fldChar w:fldCharType="end"/>
            </w:r>
          </w:del>
        </w:p>
        <w:p w14:paraId="53551B67" w14:textId="7D565964" w:rsidR="00B6621A" w:rsidDel="00CB2812" w:rsidRDefault="00CB2812">
          <w:pPr>
            <w:pStyle w:val="TOC3"/>
            <w:tabs>
              <w:tab w:val="left" w:pos="1100"/>
              <w:tab w:val="right" w:leader="dot" w:pos="9346"/>
            </w:tabs>
            <w:rPr>
              <w:del w:id="91" w:author="Houyem Rais" w:date="2024-02-22T15:03:00Z"/>
              <w:rFonts w:eastAsiaTheme="minorEastAsia" w:cstheme="minorBidi"/>
              <w:i w:val="0"/>
              <w:iCs w:val="0"/>
              <w:noProof/>
              <w:kern w:val="2"/>
              <w:sz w:val="24"/>
              <w:lang w:eastAsia="fr-FR"/>
              <w14:ligatures w14:val="standardContextual"/>
            </w:rPr>
          </w:pPr>
          <w:del w:id="92" w:author="Houyem Rais" w:date="2024-02-22T15:03:00Z">
            <w:r w:rsidDel="00CB2812">
              <w:fldChar w:fldCharType="begin"/>
            </w:r>
            <w:r w:rsidDel="00CB2812">
              <w:delInstrText>HYPERLINK \l "_Toc158884974"</w:delInstrText>
            </w:r>
            <w:r w:rsidDel="00CB2812">
              <w:fldChar w:fldCharType="separate"/>
            </w:r>
            <w:r w:rsidR="00B6621A" w:rsidRPr="00582E03" w:rsidDel="00CB2812">
              <w:rPr>
                <w:rStyle w:val="Hyperlink"/>
                <w:noProof/>
                <w:spacing w:val="-2"/>
              </w:rPr>
              <w:delText>2.1.</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Benchmarking international de projets ferroviaires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_Toc158884974 \h </w:delInstrText>
            </w:r>
            <w:r w:rsidR="00B6621A" w:rsidDel="00CB2812">
              <w:rPr>
                <w:noProof/>
                <w:webHidden/>
              </w:rPr>
            </w:r>
            <w:r w:rsidR="00B6621A" w:rsidDel="00CB2812">
              <w:rPr>
                <w:noProof/>
                <w:webHidden/>
              </w:rPr>
              <w:fldChar w:fldCharType="separate"/>
            </w:r>
            <w:r w:rsidR="00B6621A" w:rsidDel="00CB2812">
              <w:rPr>
                <w:noProof/>
                <w:webHidden/>
              </w:rPr>
              <w:delText>28</w:delText>
            </w:r>
            <w:r w:rsidR="00B6621A" w:rsidDel="00CB2812">
              <w:rPr>
                <w:noProof/>
                <w:webHidden/>
              </w:rPr>
              <w:fldChar w:fldCharType="end"/>
            </w:r>
            <w:r w:rsidDel="00CB2812">
              <w:rPr>
                <w:noProof/>
              </w:rPr>
              <w:fldChar w:fldCharType="end"/>
            </w:r>
          </w:del>
        </w:p>
        <w:p w14:paraId="03093376" w14:textId="55BD18C4" w:rsidR="00B6621A" w:rsidDel="00CB2812" w:rsidRDefault="00CB2812">
          <w:pPr>
            <w:pStyle w:val="TOC2"/>
            <w:tabs>
              <w:tab w:val="left" w:pos="1320"/>
              <w:tab w:val="right" w:leader="dot" w:pos="9346"/>
            </w:tabs>
            <w:rPr>
              <w:del w:id="93" w:author="Houyem Rais" w:date="2024-02-22T15:03:00Z"/>
              <w:rFonts w:eastAsiaTheme="minorEastAsia" w:cstheme="minorBidi"/>
              <w:smallCaps w:val="0"/>
              <w:noProof/>
              <w:kern w:val="2"/>
              <w:sz w:val="24"/>
              <w:lang w:eastAsia="fr-FR"/>
              <w14:ligatures w14:val="standardContextual"/>
            </w:rPr>
          </w:pPr>
          <w:del w:id="94" w:author="Houyem Rais" w:date="2024-02-22T15:03:00Z">
            <w:r w:rsidDel="00CB2812">
              <w:fldChar w:fldCharType="begin"/>
            </w:r>
            <w:r w:rsidDel="00CB2812">
              <w:delInstrText>HYPERLINK \l "_Toc158884975"</w:delInstrText>
            </w:r>
            <w:r w:rsidDel="00CB2812">
              <w:fldChar w:fldCharType="separate"/>
            </w:r>
            <w:r w:rsidR="00B6621A" w:rsidRPr="00582E03" w:rsidDel="00CB2812">
              <w:rPr>
                <w:rStyle w:val="Hyperlink"/>
                <w:bCs/>
                <w:noProof/>
              </w:rPr>
              <w:delText>2.1.1.1.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Présentation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_Toc158884975 \h </w:delInstrText>
            </w:r>
            <w:r w:rsidR="00B6621A" w:rsidDel="00CB2812">
              <w:rPr>
                <w:noProof/>
                <w:webHidden/>
              </w:rPr>
            </w:r>
            <w:r w:rsidR="00B6621A" w:rsidDel="00CB2812">
              <w:rPr>
                <w:noProof/>
                <w:webHidden/>
              </w:rPr>
              <w:fldChar w:fldCharType="separate"/>
            </w:r>
            <w:r w:rsidR="00B6621A" w:rsidDel="00CB2812">
              <w:rPr>
                <w:noProof/>
                <w:webHidden/>
              </w:rPr>
              <w:delText>28</w:delText>
            </w:r>
            <w:r w:rsidR="00B6621A" w:rsidDel="00CB2812">
              <w:rPr>
                <w:noProof/>
                <w:webHidden/>
              </w:rPr>
              <w:fldChar w:fldCharType="end"/>
            </w:r>
            <w:r w:rsidDel="00CB2812">
              <w:rPr>
                <w:noProof/>
              </w:rPr>
              <w:fldChar w:fldCharType="end"/>
            </w:r>
          </w:del>
        </w:p>
        <w:p w14:paraId="1307DEB5" w14:textId="413CC0C2" w:rsidR="00B6621A" w:rsidDel="00CB2812" w:rsidRDefault="00CB2812">
          <w:pPr>
            <w:pStyle w:val="TOC2"/>
            <w:tabs>
              <w:tab w:val="left" w:pos="1320"/>
              <w:tab w:val="right" w:leader="dot" w:pos="9346"/>
            </w:tabs>
            <w:rPr>
              <w:del w:id="95" w:author="Houyem Rais" w:date="2024-02-22T15:03:00Z"/>
              <w:rFonts w:eastAsiaTheme="minorEastAsia" w:cstheme="minorBidi"/>
              <w:smallCaps w:val="0"/>
              <w:noProof/>
              <w:kern w:val="2"/>
              <w:sz w:val="24"/>
              <w:lang w:eastAsia="fr-FR"/>
              <w14:ligatures w14:val="standardContextual"/>
            </w:rPr>
          </w:pPr>
          <w:del w:id="96" w:author="Houyem Rais" w:date="2024-02-22T15:03:00Z">
            <w:r w:rsidDel="00CB2812">
              <w:fldChar w:fldCharType="begin"/>
            </w:r>
            <w:r w:rsidDel="00CB2812">
              <w:delInstrText>HYPERLINK \l "_Toc158884976"</w:delInstrText>
            </w:r>
            <w:r w:rsidDel="00CB2812">
              <w:fldChar w:fldCharType="separate"/>
            </w:r>
            <w:r w:rsidR="00B6621A" w:rsidRPr="00582E03" w:rsidDel="00CB2812">
              <w:rPr>
                <w:rStyle w:val="Hyperlink"/>
                <w:bCs/>
                <w:noProof/>
              </w:rPr>
              <w:delText>2.1.1.2.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Structure Contractuelle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_Toc158884976 \h </w:delInstrText>
            </w:r>
            <w:r w:rsidR="00B6621A" w:rsidDel="00CB2812">
              <w:rPr>
                <w:noProof/>
                <w:webHidden/>
              </w:rPr>
            </w:r>
            <w:r w:rsidR="00B6621A" w:rsidDel="00CB2812">
              <w:rPr>
                <w:noProof/>
                <w:webHidden/>
              </w:rPr>
              <w:fldChar w:fldCharType="separate"/>
            </w:r>
            <w:r w:rsidR="00B6621A" w:rsidDel="00CB2812">
              <w:rPr>
                <w:noProof/>
                <w:webHidden/>
              </w:rPr>
              <w:delText>29</w:delText>
            </w:r>
            <w:r w:rsidR="00B6621A" w:rsidDel="00CB2812">
              <w:rPr>
                <w:noProof/>
                <w:webHidden/>
              </w:rPr>
              <w:fldChar w:fldCharType="end"/>
            </w:r>
            <w:r w:rsidDel="00CB2812">
              <w:rPr>
                <w:noProof/>
              </w:rPr>
              <w:fldChar w:fldCharType="end"/>
            </w:r>
          </w:del>
        </w:p>
        <w:p w14:paraId="2FF77902" w14:textId="57C3D650" w:rsidR="00B6621A" w:rsidDel="00CB2812" w:rsidRDefault="00CB2812">
          <w:pPr>
            <w:pStyle w:val="TOC2"/>
            <w:tabs>
              <w:tab w:val="left" w:pos="1320"/>
              <w:tab w:val="right" w:leader="dot" w:pos="9346"/>
            </w:tabs>
            <w:rPr>
              <w:del w:id="97" w:author="Houyem Rais" w:date="2024-02-22T15:03:00Z"/>
              <w:rFonts w:eastAsiaTheme="minorEastAsia" w:cstheme="minorBidi"/>
              <w:smallCaps w:val="0"/>
              <w:noProof/>
              <w:kern w:val="2"/>
              <w:sz w:val="24"/>
              <w:lang w:eastAsia="fr-FR"/>
              <w14:ligatures w14:val="standardContextual"/>
            </w:rPr>
          </w:pPr>
          <w:del w:id="98" w:author="Houyem Rais" w:date="2024-02-22T15:03:00Z">
            <w:r w:rsidDel="00CB2812">
              <w:fldChar w:fldCharType="begin"/>
            </w:r>
            <w:r w:rsidDel="00CB2812">
              <w:delInstrText>HYPERLINK \l "_Toc158884977"</w:delInstrText>
            </w:r>
            <w:r w:rsidDel="00CB2812">
              <w:fldChar w:fldCharType="separate"/>
            </w:r>
            <w:r w:rsidR="00B6621A" w:rsidRPr="00582E03" w:rsidDel="00CB2812">
              <w:rPr>
                <w:rStyle w:val="Hyperlink"/>
                <w:bCs/>
                <w:noProof/>
              </w:rPr>
              <w:delText>2.1.2.1.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Présentation du Projet de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_Toc158884977 \h </w:delInstrText>
            </w:r>
            <w:r w:rsidR="00B6621A" w:rsidDel="00CB2812">
              <w:rPr>
                <w:noProof/>
                <w:webHidden/>
              </w:rPr>
            </w:r>
            <w:r w:rsidR="00B6621A" w:rsidDel="00CB2812">
              <w:rPr>
                <w:noProof/>
                <w:webHidden/>
              </w:rPr>
              <w:fldChar w:fldCharType="separate"/>
            </w:r>
            <w:r w:rsidR="00B6621A" w:rsidDel="00CB2812">
              <w:rPr>
                <w:noProof/>
                <w:webHidden/>
              </w:rPr>
              <w:delText>29</w:delText>
            </w:r>
            <w:r w:rsidR="00B6621A" w:rsidDel="00CB2812">
              <w:rPr>
                <w:noProof/>
                <w:webHidden/>
              </w:rPr>
              <w:fldChar w:fldCharType="end"/>
            </w:r>
            <w:r w:rsidDel="00CB2812">
              <w:rPr>
                <w:noProof/>
              </w:rPr>
              <w:fldChar w:fldCharType="end"/>
            </w:r>
          </w:del>
        </w:p>
        <w:p w14:paraId="43EA157F" w14:textId="39A81E23" w:rsidR="00B6621A" w:rsidDel="00CB2812" w:rsidRDefault="00CB2812">
          <w:pPr>
            <w:pStyle w:val="TOC2"/>
            <w:tabs>
              <w:tab w:val="left" w:pos="1320"/>
              <w:tab w:val="right" w:leader="dot" w:pos="9346"/>
            </w:tabs>
            <w:rPr>
              <w:del w:id="99" w:author="Houyem Rais" w:date="2024-02-22T15:03:00Z"/>
              <w:rFonts w:eastAsiaTheme="minorEastAsia" w:cstheme="minorBidi"/>
              <w:smallCaps w:val="0"/>
              <w:noProof/>
              <w:kern w:val="2"/>
              <w:sz w:val="24"/>
              <w:lang w:eastAsia="fr-FR"/>
              <w14:ligatures w14:val="standardContextual"/>
            </w:rPr>
          </w:pPr>
          <w:del w:id="100" w:author="Houyem Rais" w:date="2024-02-22T15:03:00Z">
            <w:r w:rsidDel="00CB2812">
              <w:fldChar w:fldCharType="begin"/>
            </w:r>
            <w:r w:rsidDel="00CB2812">
              <w:delInstrText>HYPERLINK \l "_Toc158884978"</w:delInstrText>
            </w:r>
            <w:r w:rsidDel="00CB2812">
              <w:fldChar w:fldCharType="separate"/>
            </w:r>
            <w:r w:rsidR="00B6621A" w:rsidRPr="00582E03" w:rsidDel="00CB2812">
              <w:rPr>
                <w:rStyle w:val="Hyperlink"/>
                <w:bCs/>
                <w:noProof/>
              </w:rPr>
              <w:delText>2.1.2.2.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Structure Contractuelle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_Toc158884978 \h </w:delInstrText>
            </w:r>
            <w:r w:rsidR="00B6621A" w:rsidDel="00CB2812">
              <w:rPr>
                <w:noProof/>
                <w:webHidden/>
              </w:rPr>
            </w:r>
            <w:r w:rsidR="00B6621A" w:rsidDel="00CB2812">
              <w:rPr>
                <w:noProof/>
                <w:webHidden/>
              </w:rPr>
              <w:fldChar w:fldCharType="separate"/>
            </w:r>
            <w:r w:rsidR="00B6621A" w:rsidDel="00CB2812">
              <w:rPr>
                <w:noProof/>
                <w:webHidden/>
              </w:rPr>
              <w:delText>30</w:delText>
            </w:r>
            <w:r w:rsidR="00B6621A" w:rsidDel="00CB2812">
              <w:rPr>
                <w:noProof/>
                <w:webHidden/>
              </w:rPr>
              <w:fldChar w:fldCharType="end"/>
            </w:r>
            <w:r w:rsidDel="00CB2812">
              <w:rPr>
                <w:noProof/>
              </w:rPr>
              <w:fldChar w:fldCharType="end"/>
            </w:r>
          </w:del>
        </w:p>
        <w:p w14:paraId="064785D4" w14:textId="55025702" w:rsidR="00B6621A" w:rsidDel="00CB2812" w:rsidRDefault="00CB2812">
          <w:pPr>
            <w:pStyle w:val="TOC2"/>
            <w:tabs>
              <w:tab w:val="left" w:pos="1320"/>
              <w:tab w:val="right" w:leader="dot" w:pos="9346"/>
            </w:tabs>
            <w:rPr>
              <w:del w:id="101" w:author="Houyem Rais" w:date="2024-02-22T15:03:00Z"/>
              <w:rFonts w:eastAsiaTheme="minorEastAsia" w:cstheme="minorBidi"/>
              <w:smallCaps w:val="0"/>
              <w:noProof/>
              <w:kern w:val="2"/>
              <w:sz w:val="24"/>
              <w:lang w:eastAsia="fr-FR"/>
              <w14:ligatures w14:val="standardContextual"/>
            </w:rPr>
          </w:pPr>
          <w:del w:id="102" w:author="Houyem Rais" w:date="2024-02-22T15:03:00Z">
            <w:r w:rsidDel="00CB2812">
              <w:fldChar w:fldCharType="begin"/>
            </w:r>
            <w:r w:rsidDel="00CB2812">
              <w:delInstrText>HYPERLINK \l "_Toc158884979"</w:delInstrText>
            </w:r>
            <w:r w:rsidDel="00CB2812">
              <w:fldChar w:fldCharType="separate"/>
            </w:r>
            <w:r w:rsidR="00B6621A" w:rsidRPr="00582E03" w:rsidDel="00CB2812">
              <w:rPr>
                <w:rStyle w:val="Hyperlink"/>
                <w:bCs/>
                <w:noProof/>
              </w:rPr>
              <w:delText>2.1.3.1.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Présentation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_Toc158884979 \h </w:delInstrText>
            </w:r>
            <w:r w:rsidR="00B6621A" w:rsidDel="00CB2812">
              <w:rPr>
                <w:noProof/>
                <w:webHidden/>
              </w:rPr>
            </w:r>
            <w:r w:rsidR="00B6621A" w:rsidDel="00CB2812">
              <w:rPr>
                <w:noProof/>
                <w:webHidden/>
              </w:rPr>
              <w:fldChar w:fldCharType="separate"/>
            </w:r>
            <w:r w:rsidR="00B6621A" w:rsidDel="00CB2812">
              <w:rPr>
                <w:noProof/>
                <w:webHidden/>
              </w:rPr>
              <w:delText>32</w:delText>
            </w:r>
            <w:r w:rsidR="00B6621A" w:rsidDel="00CB2812">
              <w:rPr>
                <w:noProof/>
                <w:webHidden/>
              </w:rPr>
              <w:fldChar w:fldCharType="end"/>
            </w:r>
            <w:r w:rsidDel="00CB2812">
              <w:rPr>
                <w:noProof/>
              </w:rPr>
              <w:fldChar w:fldCharType="end"/>
            </w:r>
          </w:del>
        </w:p>
        <w:p w14:paraId="00E5BD95" w14:textId="075140E0" w:rsidR="00B6621A" w:rsidDel="00CB2812" w:rsidRDefault="00CB2812">
          <w:pPr>
            <w:pStyle w:val="TOC2"/>
            <w:tabs>
              <w:tab w:val="left" w:pos="1320"/>
              <w:tab w:val="right" w:leader="dot" w:pos="9346"/>
            </w:tabs>
            <w:rPr>
              <w:del w:id="103" w:author="Houyem Rais" w:date="2024-02-22T15:03:00Z"/>
              <w:rFonts w:eastAsiaTheme="minorEastAsia" w:cstheme="minorBidi"/>
              <w:smallCaps w:val="0"/>
              <w:noProof/>
              <w:kern w:val="2"/>
              <w:sz w:val="24"/>
              <w:lang w:eastAsia="fr-FR"/>
              <w14:ligatures w14:val="standardContextual"/>
            </w:rPr>
          </w:pPr>
          <w:del w:id="104" w:author="Houyem Rais" w:date="2024-02-22T15:03:00Z">
            <w:r w:rsidDel="00CB2812">
              <w:fldChar w:fldCharType="begin"/>
            </w:r>
            <w:r w:rsidDel="00CB2812">
              <w:delInstrText>HYPERLINK \l "_Toc158884980"</w:delInstrText>
            </w:r>
            <w:r w:rsidDel="00CB2812">
              <w:fldChar w:fldCharType="separate"/>
            </w:r>
            <w:r w:rsidR="00B6621A" w:rsidRPr="00582E03" w:rsidDel="00CB2812">
              <w:rPr>
                <w:rStyle w:val="Hyperlink"/>
                <w:bCs/>
                <w:noProof/>
              </w:rPr>
              <w:delText>2.1.3.2.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Structure Contractuelle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_Toc158884980 \h </w:delInstrText>
            </w:r>
            <w:r w:rsidR="00B6621A" w:rsidDel="00CB2812">
              <w:rPr>
                <w:noProof/>
                <w:webHidden/>
              </w:rPr>
            </w:r>
            <w:r w:rsidR="00B6621A" w:rsidDel="00CB2812">
              <w:rPr>
                <w:noProof/>
                <w:webHidden/>
              </w:rPr>
              <w:fldChar w:fldCharType="separate"/>
            </w:r>
            <w:r w:rsidR="00B6621A" w:rsidDel="00CB2812">
              <w:rPr>
                <w:noProof/>
                <w:webHidden/>
              </w:rPr>
              <w:delText>32</w:delText>
            </w:r>
            <w:r w:rsidR="00B6621A" w:rsidDel="00CB2812">
              <w:rPr>
                <w:noProof/>
                <w:webHidden/>
              </w:rPr>
              <w:fldChar w:fldCharType="end"/>
            </w:r>
            <w:r w:rsidDel="00CB2812">
              <w:rPr>
                <w:noProof/>
              </w:rPr>
              <w:fldChar w:fldCharType="end"/>
            </w:r>
          </w:del>
        </w:p>
        <w:p w14:paraId="08A6AD03" w14:textId="306F28B1" w:rsidR="00B6621A" w:rsidDel="00CB2812" w:rsidRDefault="00CB2812">
          <w:pPr>
            <w:pStyle w:val="TOC2"/>
            <w:tabs>
              <w:tab w:val="left" w:pos="1320"/>
              <w:tab w:val="right" w:leader="dot" w:pos="9346"/>
            </w:tabs>
            <w:rPr>
              <w:del w:id="105" w:author="Houyem Rais" w:date="2024-02-22T15:03:00Z"/>
              <w:rFonts w:eastAsiaTheme="minorEastAsia" w:cstheme="minorBidi"/>
              <w:smallCaps w:val="0"/>
              <w:noProof/>
              <w:kern w:val="2"/>
              <w:sz w:val="24"/>
              <w:lang w:eastAsia="fr-FR"/>
              <w14:ligatures w14:val="standardContextual"/>
            </w:rPr>
          </w:pPr>
          <w:del w:id="106" w:author="Houyem Rais" w:date="2024-02-22T15:03:00Z">
            <w:r w:rsidDel="00CB2812">
              <w:fldChar w:fldCharType="begin"/>
            </w:r>
            <w:r w:rsidDel="00CB2812">
              <w:delInstrText>HYPERLINK \l "_Toc158884981"</w:delInstrText>
            </w:r>
            <w:r w:rsidDel="00CB2812">
              <w:fldChar w:fldCharType="separate"/>
            </w:r>
            <w:r w:rsidR="00B6621A" w:rsidRPr="00582E03" w:rsidDel="00CB2812">
              <w:rPr>
                <w:rStyle w:val="Hyperlink"/>
                <w:bCs/>
                <w:noProof/>
              </w:rPr>
              <w:delText>2.1.4.1.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rFonts w:eastAsia="Calibri"/>
                <w:noProof/>
              </w:rPr>
              <w:delText>Présentation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_Toc158884981 \h </w:delInstrText>
            </w:r>
            <w:r w:rsidR="00B6621A" w:rsidDel="00CB2812">
              <w:rPr>
                <w:noProof/>
                <w:webHidden/>
              </w:rPr>
            </w:r>
            <w:r w:rsidR="00B6621A" w:rsidDel="00CB2812">
              <w:rPr>
                <w:noProof/>
                <w:webHidden/>
              </w:rPr>
              <w:fldChar w:fldCharType="separate"/>
            </w:r>
            <w:r w:rsidR="00B6621A" w:rsidDel="00CB2812">
              <w:rPr>
                <w:noProof/>
                <w:webHidden/>
              </w:rPr>
              <w:delText>33</w:delText>
            </w:r>
            <w:r w:rsidR="00B6621A" w:rsidDel="00CB2812">
              <w:rPr>
                <w:noProof/>
                <w:webHidden/>
              </w:rPr>
              <w:fldChar w:fldCharType="end"/>
            </w:r>
            <w:r w:rsidDel="00CB2812">
              <w:rPr>
                <w:noProof/>
              </w:rPr>
              <w:fldChar w:fldCharType="end"/>
            </w:r>
          </w:del>
        </w:p>
        <w:p w14:paraId="7D480230" w14:textId="626B1D1B" w:rsidR="00B6621A" w:rsidDel="00CB2812" w:rsidRDefault="00CB2812">
          <w:pPr>
            <w:pStyle w:val="TOC2"/>
            <w:tabs>
              <w:tab w:val="left" w:pos="1320"/>
              <w:tab w:val="right" w:leader="dot" w:pos="9346"/>
            </w:tabs>
            <w:rPr>
              <w:del w:id="107" w:author="Houyem Rais" w:date="2024-02-22T15:03:00Z"/>
              <w:rFonts w:eastAsiaTheme="minorEastAsia" w:cstheme="minorBidi"/>
              <w:smallCaps w:val="0"/>
              <w:noProof/>
              <w:kern w:val="2"/>
              <w:sz w:val="24"/>
              <w:lang w:eastAsia="fr-FR"/>
              <w14:ligatures w14:val="standardContextual"/>
            </w:rPr>
          </w:pPr>
          <w:del w:id="108" w:author="Houyem Rais" w:date="2024-02-22T15:03:00Z">
            <w:r w:rsidDel="00CB2812">
              <w:fldChar w:fldCharType="begin"/>
            </w:r>
            <w:r w:rsidDel="00CB2812">
              <w:delInstrText>HYPERLINK \l "_Toc158884982"</w:delInstrText>
            </w:r>
            <w:r w:rsidDel="00CB2812">
              <w:fldChar w:fldCharType="separate"/>
            </w:r>
            <w:r w:rsidR="00B6621A" w:rsidRPr="00582E03" w:rsidDel="00CB2812">
              <w:rPr>
                <w:rStyle w:val="Hyperlink"/>
                <w:bCs/>
                <w:noProof/>
              </w:rPr>
              <w:delText>2.1.4.2.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Structure contractuelle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_Toc158884982 \h </w:delInstrText>
            </w:r>
            <w:r w:rsidR="00B6621A" w:rsidDel="00CB2812">
              <w:rPr>
                <w:noProof/>
                <w:webHidden/>
              </w:rPr>
            </w:r>
            <w:r w:rsidR="00B6621A" w:rsidDel="00CB2812">
              <w:rPr>
                <w:noProof/>
                <w:webHidden/>
              </w:rPr>
              <w:fldChar w:fldCharType="separate"/>
            </w:r>
            <w:r w:rsidR="00B6621A" w:rsidDel="00CB2812">
              <w:rPr>
                <w:noProof/>
                <w:webHidden/>
              </w:rPr>
              <w:delText>35</w:delText>
            </w:r>
            <w:r w:rsidR="00B6621A" w:rsidDel="00CB2812">
              <w:rPr>
                <w:noProof/>
                <w:webHidden/>
              </w:rPr>
              <w:fldChar w:fldCharType="end"/>
            </w:r>
            <w:r w:rsidDel="00CB2812">
              <w:rPr>
                <w:noProof/>
              </w:rPr>
              <w:fldChar w:fldCharType="end"/>
            </w:r>
          </w:del>
        </w:p>
        <w:p w14:paraId="4E88D652" w14:textId="06096051" w:rsidR="00B6621A" w:rsidDel="00CB2812" w:rsidRDefault="00CB2812">
          <w:pPr>
            <w:pStyle w:val="TOC2"/>
            <w:tabs>
              <w:tab w:val="left" w:pos="1320"/>
              <w:tab w:val="right" w:leader="dot" w:pos="9346"/>
            </w:tabs>
            <w:rPr>
              <w:del w:id="109" w:author="Houyem Rais" w:date="2024-02-22T15:03:00Z"/>
              <w:rFonts w:eastAsiaTheme="minorEastAsia" w:cstheme="minorBidi"/>
              <w:smallCaps w:val="0"/>
              <w:noProof/>
              <w:kern w:val="2"/>
              <w:sz w:val="24"/>
              <w:lang w:eastAsia="fr-FR"/>
              <w14:ligatures w14:val="standardContextual"/>
            </w:rPr>
          </w:pPr>
          <w:del w:id="110" w:author="Houyem Rais" w:date="2024-02-22T15:03:00Z">
            <w:r w:rsidDel="00CB2812">
              <w:fldChar w:fldCharType="begin"/>
            </w:r>
            <w:r w:rsidDel="00CB2812">
              <w:delInstrText>HYPERLINK \l "_Toc158884983"</w:delInstrText>
            </w:r>
            <w:r w:rsidDel="00CB2812">
              <w:fldChar w:fldCharType="separate"/>
            </w:r>
            <w:r w:rsidR="00B6621A" w:rsidRPr="00582E03" w:rsidDel="00CB2812">
              <w:rPr>
                <w:rStyle w:val="Hyperlink"/>
                <w:bCs/>
                <w:noProof/>
              </w:rPr>
              <w:delText>2.1.4.3.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rFonts w:eastAsia="Calibri"/>
                <w:noProof/>
              </w:rPr>
              <w:delText xml:space="preserve">Camrail - </w:delText>
            </w:r>
            <w:r w:rsidR="00B6621A" w:rsidRPr="00582E03" w:rsidDel="00CB2812">
              <w:rPr>
                <w:rStyle w:val="Hyperlink"/>
                <w:noProof/>
              </w:rPr>
              <w:delText>u</w:delText>
            </w:r>
            <w:r w:rsidR="00B6621A" w:rsidRPr="00582E03" w:rsidDel="00CB2812">
              <w:rPr>
                <w:rStyle w:val="Hyperlink"/>
                <w:rFonts w:eastAsia="Calibri"/>
                <w:noProof/>
              </w:rPr>
              <w:delText xml:space="preserve">n </w:delText>
            </w:r>
            <w:r w:rsidR="00B6621A" w:rsidRPr="00582E03" w:rsidDel="00CB2812">
              <w:rPr>
                <w:rStyle w:val="Hyperlink"/>
                <w:noProof/>
              </w:rPr>
              <w:delText>e</w:delText>
            </w:r>
            <w:r w:rsidR="00B6621A" w:rsidRPr="00582E03" w:rsidDel="00CB2812">
              <w:rPr>
                <w:rStyle w:val="Hyperlink"/>
                <w:rFonts w:eastAsia="Calibri"/>
                <w:noProof/>
              </w:rPr>
              <w:delText>xemple d'</w:delText>
            </w:r>
            <w:r w:rsidR="00B6621A" w:rsidRPr="00582E03" w:rsidDel="00CB2812">
              <w:rPr>
                <w:rStyle w:val="Hyperlink"/>
                <w:noProof/>
              </w:rPr>
              <w:delText>é</w:delText>
            </w:r>
            <w:r w:rsidR="00B6621A" w:rsidRPr="00582E03" w:rsidDel="00CB2812">
              <w:rPr>
                <w:rStyle w:val="Hyperlink"/>
                <w:rFonts w:eastAsia="Calibri"/>
                <w:noProof/>
              </w:rPr>
              <w:delText>chec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_Toc158884983 \h </w:delInstrText>
            </w:r>
            <w:r w:rsidR="00B6621A" w:rsidDel="00CB2812">
              <w:rPr>
                <w:noProof/>
                <w:webHidden/>
              </w:rPr>
            </w:r>
            <w:r w:rsidR="00B6621A" w:rsidDel="00CB2812">
              <w:rPr>
                <w:noProof/>
                <w:webHidden/>
              </w:rPr>
              <w:fldChar w:fldCharType="separate"/>
            </w:r>
            <w:r w:rsidR="00B6621A" w:rsidDel="00CB2812">
              <w:rPr>
                <w:noProof/>
                <w:webHidden/>
              </w:rPr>
              <w:delText>36</w:delText>
            </w:r>
            <w:r w:rsidR="00B6621A" w:rsidDel="00CB2812">
              <w:rPr>
                <w:noProof/>
                <w:webHidden/>
              </w:rPr>
              <w:fldChar w:fldCharType="end"/>
            </w:r>
            <w:r w:rsidDel="00CB2812">
              <w:rPr>
                <w:noProof/>
              </w:rPr>
              <w:fldChar w:fldCharType="end"/>
            </w:r>
          </w:del>
        </w:p>
        <w:p w14:paraId="7292F927" w14:textId="7B944C3A" w:rsidR="00B6621A" w:rsidDel="00CB2812" w:rsidRDefault="00CB2812">
          <w:pPr>
            <w:pStyle w:val="TOC3"/>
            <w:tabs>
              <w:tab w:val="left" w:pos="1100"/>
              <w:tab w:val="right" w:leader="dot" w:pos="9346"/>
            </w:tabs>
            <w:rPr>
              <w:del w:id="111" w:author="Houyem Rais" w:date="2024-02-22T15:03:00Z"/>
              <w:rFonts w:eastAsiaTheme="minorEastAsia" w:cstheme="minorBidi"/>
              <w:i w:val="0"/>
              <w:iCs w:val="0"/>
              <w:noProof/>
              <w:kern w:val="2"/>
              <w:sz w:val="24"/>
              <w:lang w:eastAsia="fr-FR"/>
              <w14:ligatures w14:val="standardContextual"/>
            </w:rPr>
          </w:pPr>
          <w:del w:id="112" w:author="Houyem Rais" w:date="2024-02-22T15:03:00Z">
            <w:r w:rsidDel="00CB2812">
              <w:fldChar w:fldCharType="begin"/>
            </w:r>
            <w:r w:rsidDel="00CB2812">
              <w:delInstrText>HYPERLINK \l "_Toc158884984"</w:delInstrText>
            </w:r>
            <w:r w:rsidDel="00CB2812">
              <w:fldChar w:fldCharType="separate"/>
            </w:r>
            <w:r w:rsidR="00B6621A" w:rsidRPr="00582E03" w:rsidDel="00CB2812">
              <w:rPr>
                <w:rStyle w:val="Hyperlink"/>
                <w:noProof/>
                <w:spacing w:val="-2"/>
              </w:rPr>
              <w:delText>2.2.</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Cadre juridique et institutionnel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_Toc158884984 \h </w:delInstrText>
            </w:r>
            <w:r w:rsidR="00B6621A" w:rsidDel="00CB2812">
              <w:rPr>
                <w:noProof/>
                <w:webHidden/>
              </w:rPr>
            </w:r>
            <w:r w:rsidR="00B6621A" w:rsidDel="00CB2812">
              <w:rPr>
                <w:noProof/>
                <w:webHidden/>
              </w:rPr>
              <w:fldChar w:fldCharType="separate"/>
            </w:r>
            <w:r w:rsidR="00B6621A" w:rsidDel="00CB2812">
              <w:rPr>
                <w:noProof/>
                <w:webHidden/>
              </w:rPr>
              <w:delText>38</w:delText>
            </w:r>
            <w:r w:rsidR="00B6621A" w:rsidDel="00CB2812">
              <w:rPr>
                <w:noProof/>
                <w:webHidden/>
              </w:rPr>
              <w:fldChar w:fldCharType="end"/>
            </w:r>
            <w:r w:rsidDel="00CB2812">
              <w:rPr>
                <w:noProof/>
              </w:rPr>
              <w:fldChar w:fldCharType="end"/>
            </w:r>
          </w:del>
        </w:p>
        <w:p w14:paraId="0B6D468E" w14:textId="3073DEBB" w:rsidR="00B6621A" w:rsidDel="00CB2812" w:rsidRDefault="00CB2812">
          <w:pPr>
            <w:pStyle w:val="TOC2"/>
            <w:tabs>
              <w:tab w:val="left" w:pos="1320"/>
              <w:tab w:val="right" w:leader="dot" w:pos="9346"/>
            </w:tabs>
            <w:rPr>
              <w:del w:id="113" w:author="Houyem Rais" w:date="2024-02-22T15:03:00Z"/>
              <w:rFonts w:eastAsiaTheme="minorEastAsia" w:cstheme="minorBidi"/>
              <w:smallCaps w:val="0"/>
              <w:noProof/>
              <w:kern w:val="2"/>
              <w:sz w:val="24"/>
              <w:lang w:eastAsia="fr-FR"/>
              <w14:ligatures w14:val="standardContextual"/>
            </w:rPr>
          </w:pPr>
          <w:del w:id="114" w:author="Houyem Rais" w:date="2024-02-22T15:03:00Z">
            <w:r w:rsidDel="00CB2812">
              <w:fldChar w:fldCharType="begin"/>
            </w:r>
            <w:r w:rsidDel="00CB2812">
              <w:delInstrText>HYPERLINK \l "_Toc158884985"</w:delInstrText>
            </w:r>
            <w:r w:rsidDel="00CB2812">
              <w:fldChar w:fldCharType="separate"/>
            </w:r>
            <w:r w:rsidR="00B6621A" w:rsidRPr="00582E03" w:rsidDel="00CB2812">
              <w:rPr>
                <w:rStyle w:val="Hyperlink"/>
                <w:bCs/>
                <w:noProof/>
              </w:rPr>
              <w:delText>2.2.1.1.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La loi n° 98-74 du 19 août 1998, relative aux chemins de fer, complétée et modifiée par la Loi n°2005-23 du 7 Mars 2005</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_Toc158884985 \h </w:delInstrText>
            </w:r>
            <w:r w:rsidR="00B6621A" w:rsidDel="00CB2812">
              <w:rPr>
                <w:noProof/>
                <w:webHidden/>
              </w:rPr>
            </w:r>
            <w:r w:rsidR="00B6621A" w:rsidDel="00CB2812">
              <w:rPr>
                <w:noProof/>
                <w:webHidden/>
              </w:rPr>
              <w:fldChar w:fldCharType="separate"/>
            </w:r>
            <w:r w:rsidR="00B6621A" w:rsidDel="00CB2812">
              <w:rPr>
                <w:noProof/>
                <w:webHidden/>
              </w:rPr>
              <w:delText>38</w:delText>
            </w:r>
            <w:r w:rsidR="00B6621A" w:rsidDel="00CB2812">
              <w:rPr>
                <w:noProof/>
                <w:webHidden/>
              </w:rPr>
              <w:fldChar w:fldCharType="end"/>
            </w:r>
            <w:r w:rsidDel="00CB2812">
              <w:rPr>
                <w:noProof/>
              </w:rPr>
              <w:fldChar w:fldCharType="end"/>
            </w:r>
          </w:del>
        </w:p>
        <w:p w14:paraId="7A3872F3" w14:textId="30B97F5C" w:rsidR="00B6621A" w:rsidDel="00CB2812" w:rsidRDefault="00CB2812">
          <w:pPr>
            <w:pStyle w:val="TOC2"/>
            <w:tabs>
              <w:tab w:val="left" w:pos="1320"/>
              <w:tab w:val="right" w:leader="dot" w:pos="9346"/>
            </w:tabs>
            <w:rPr>
              <w:del w:id="115" w:author="Houyem Rais" w:date="2024-02-22T15:03:00Z"/>
              <w:rFonts w:eastAsiaTheme="minorEastAsia" w:cstheme="minorBidi"/>
              <w:smallCaps w:val="0"/>
              <w:noProof/>
              <w:kern w:val="2"/>
              <w:sz w:val="24"/>
              <w:lang w:eastAsia="fr-FR"/>
              <w14:ligatures w14:val="standardContextual"/>
            </w:rPr>
          </w:pPr>
          <w:del w:id="116" w:author="Houyem Rais" w:date="2024-02-22T15:03:00Z">
            <w:r w:rsidDel="00CB2812">
              <w:fldChar w:fldCharType="begin"/>
            </w:r>
            <w:r w:rsidDel="00CB2812">
              <w:delInstrText>HYPERLINK \l "_Toc158884986"</w:delInstrText>
            </w:r>
            <w:r w:rsidDel="00CB2812">
              <w:fldChar w:fldCharType="separate"/>
            </w:r>
            <w:r w:rsidR="00B6621A" w:rsidRPr="00582E03" w:rsidDel="00CB2812">
              <w:rPr>
                <w:rStyle w:val="Hyperlink"/>
                <w:bCs/>
                <w:noProof/>
              </w:rPr>
              <w:delText>2.2.1.2.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La Loi n° 98-90 du 2 novembre 1998, relative à la Société Nationale des Chemins de Fer Tunisiens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_Toc158884986 \h </w:delInstrText>
            </w:r>
            <w:r w:rsidR="00B6621A" w:rsidDel="00CB2812">
              <w:rPr>
                <w:noProof/>
                <w:webHidden/>
              </w:rPr>
            </w:r>
            <w:r w:rsidR="00B6621A" w:rsidDel="00CB2812">
              <w:rPr>
                <w:noProof/>
                <w:webHidden/>
              </w:rPr>
              <w:fldChar w:fldCharType="separate"/>
            </w:r>
            <w:r w:rsidR="00B6621A" w:rsidDel="00CB2812">
              <w:rPr>
                <w:noProof/>
                <w:webHidden/>
              </w:rPr>
              <w:delText>38</w:delText>
            </w:r>
            <w:r w:rsidR="00B6621A" w:rsidDel="00CB2812">
              <w:rPr>
                <w:noProof/>
                <w:webHidden/>
              </w:rPr>
              <w:fldChar w:fldCharType="end"/>
            </w:r>
            <w:r w:rsidDel="00CB2812">
              <w:rPr>
                <w:noProof/>
              </w:rPr>
              <w:fldChar w:fldCharType="end"/>
            </w:r>
          </w:del>
        </w:p>
        <w:p w14:paraId="629ECB69" w14:textId="1E04CBE6" w:rsidR="00B6621A" w:rsidDel="00CB2812" w:rsidRDefault="00CB2812">
          <w:pPr>
            <w:pStyle w:val="TOC2"/>
            <w:tabs>
              <w:tab w:val="left" w:pos="1320"/>
              <w:tab w:val="right" w:leader="dot" w:pos="9346"/>
            </w:tabs>
            <w:rPr>
              <w:del w:id="117" w:author="Houyem Rais" w:date="2024-02-22T15:03:00Z"/>
              <w:rFonts w:eastAsiaTheme="minorEastAsia" w:cstheme="minorBidi"/>
              <w:smallCaps w:val="0"/>
              <w:noProof/>
              <w:kern w:val="2"/>
              <w:sz w:val="24"/>
              <w:lang w:eastAsia="fr-FR"/>
              <w14:ligatures w14:val="standardContextual"/>
            </w:rPr>
          </w:pPr>
          <w:del w:id="118" w:author="Houyem Rais" w:date="2024-02-22T15:03:00Z">
            <w:r w:rsidDel="00CB2812">
              <w:fldChar w:fldCharType="begin"/>
            </w:r>
            <w:r w:rsidDel="00CB2812">
              <w:delInstrText>HYPERLINK \l "_Toc158884987"</w:delInstrText>
            </w:r>
            <w:r w:rsidDel="00CB2812">
              <w:fldChar w:fldCharType="separate"/>
            </w:r>
            <w:r w:rsidR="00B6621A" w:rsidRPr="00582E03" w:rsidDel="00CB2812">
              <w:rPr>
                <w:rStyle w:val="Hyperlink"/>
                <w:bCs/>
                <w:noProof/>
              </w:rPr>
              <w:delText>2.2.1.3.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La loi n° 2004-33 relative à l'organisation des transports terrestres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_Toc158884987 \h </w:delInstrText>
            </w:r>
            <w:r w:rsidR="00B6621A" w:rsidDel="00CB2812">
              <w:rPr>
                <w:noProof/>
                <w:webHidden/>
              </w:rPr>
            </w:r>
            <w:r w:rsidR="00B6621A" w:rsidDel="00CB2812">
              <w:rPr>
                <w:noProof/>
                <w:webHidden/>
              </w:rPr>
              <w:fldChar w:fldCharType="separate"/>
            </w:r>
            <w:r w:rsidR="00B6621A" w:rsidDel="00CB2812">
              <w:rPr>
                <w:noProof/>
                <w:webHidden/>
              </w:rPr>
              <w:delText>39</w:delText>
            </w:r>
            <w:r w:rsidR="00B6621A" w:rsidDel="00CB2812">
              <w:rPr>
                <w:noProof/>
                <w:webHidden/>
              </w:rPr>
              <w:fldChar w:fldCharType="end"/>
            </w:r>
            <w:r w:rsidDel="00CB2812">
              <w:rPr>
                <w:noProof/>
              </w:rPr>
              <w:fldChar w:fldCharType="end"/>
            </w:r>
          </w:del>
        </w:p>
        <w:p w14:paraId="00EE7428" w14:textId="559F8633" w:rsidR="00B6621A" w:rsidDel="00CB2812" w:rsidRDefault="00CB2812">
          <w:pPr>
            <w:pStyle w:val="TOC2"/>
            <w:tabs>
              <w:tab w:val="left" w:pos="1320"/>
              <w:tab w:val="right" w:leader="dot" w:pos="9346"/>
            </w:tabs>
            <w:rPr>
              <w:del w:id="119" w:author="Houyem Rais" w:date="2024-02-22T15:03:00Z"/>
              <w:rFonts w:eastAsiaTheme="minorEastAsia" w:cstheme="minorBidi"/>
              <w:smallCaps w:val="0"/>
              <w:noProof/>
              <w:kern w:val="2"/>
              <w:sz w:val="24"/>
              <w:lang w:eastAsia="fr-FR"/>
              <w14:ligatures w14:val="standardContextual"/>
            </w:rPr>
          </w:pPr>
          <w:del w:id="120" w:author="Houyem Rais" w:date="2024-02-22T15:03:00Z">
            <w:r w:rsidDel="00CB2812">
              <w:fldChar w:fldCharType="begin"/>
            </w:r>
            <w:r w:rsidDel="00CB2812">
              <w:delInstrText>HYPERLINK \l "_Toc158884988"</w:delInstrText>
            </w:r>
            <w:r w:rsidDel="00CB2812">
              <w:fldChar w:fldCharType="separate"/>
            </w:r>
            <w:r w:rsidR="00B6621A" w:rsidRPr="00582E03" w:rsidDel="00CB2812">
              <w:rPr>
                <w:rStyle w:val="Hyperlink"/>
                <w:bCs/>
                <w:noProof/>
              </w:rPr>
              <w:delText>2.2.3.1.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Contrats de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_Toc158884988 \h </w:delInstrText>
            </w:r>
            <w:r w:rsidR="00B6621A" w:rsidDel="00CB2812">
              <w:rPr>
                <w:noProof/>
                <w:webHidden/>
              </w:rPr>
            </w:r>
            <w:r w:rsidR="00B6621A" w:rsidDel="00CB2812">
              <w:rPr>
                <w:noProof/>
                <w:webHidden/>
              </w:rPr>
              <w:fldChar w:fldCharType="separate"/>
            </w:r>
            <w:r w:rsidR="00B6621A" w:rsidDel="00CB2812">
              <w:rPr>
                <w:noProof/>
                <w:webHidden/>
              </w:rPr>
              <w:delText>40</w:delText>
            </w:r>
            <w:r w:rsidR="00B6621A" w:rsidDel="00CB2812">
              <w:rPr>
                <w:noProof/>
                <w:webHidden/>
              </w:rPr>
              <w:fldChar w:fldCharType="end"/>
            </w:r>
            <w:r w:rsidDel="00CB2812">
              <w:rPr>
                <w:noProof/>
              </w:rPr>
              <w:fldChar w:fldCharType="end"/>
            </w:r>
          </w:del>
        </w:p>
        <w:p w14:paraId="56EAE36B" w14:textId="2569B93D" w:rsidR="00B6621A" w:rsidDel="00CB2812" w:rsidRDefault="00CB2812">
          <w:pPr>
            <w:pStyle w:val="TOC2"/>
            <w:tabs>
              <w:tab w:val="left" w:pos="1320"/>
              <w:tab w:val="right" w:leader="dot" w:pos="9346"/>
            </w:tabs>
            <w:rPr>
              <w:del w:id="121" w:author="Houyem Rais" w:date="2024-02-22T15:03:00Z"/>
              <w:rFonts w:eastAsiaTheme="minorEastAsia" w:cstheme="minorBidi"/>
              <w:smallCaps w:val="0"/>
              <w:noProof/>
              <w:kern w:val="2"/>
              <w:sz w:val="24"/>
              <w:lang w:eastAsia="fr-FR"/>
              <w14:ligatures w14:val="standardContextual"/>
            </w:rPr>
          </w:pPr>
          <w:del w:id="122" w:author="Houyem Rais" w:date="2024-02-22T15:03:00Z">
            <w:r w:rsidDel="00CB2812">
              <w:fldChar w:fldCharType="begin"/>
            </w:r>
            <w:r w:rsidDel="00CB2812">
              <w:delInstrText>HYPERLINK \l "_Toc158884989"</w:delInstrText>
            </w:r>
            <w:r w:rsidDel="00CB2812">
              <w:fldChar w:fldCharType="separate"/>
            </w:r>
            <w:r w:rsidR="00B6621A" w:rsidRPr="00582E03" w:rsidDel="00CB2812">
              <w:rPr>
                <w:rStyle w:val="Hyperlink"/>
                <w:bCs/>
                <w:noProof/>
              </w:rPr>
              <w:delText>2.2.3.2.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Contrats de Partenariat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_Toc158884989 \h </w:delInstrText>
            </w:r>
            <w:r w:rsidR="00B6621A" w:rsidDel="00CB2812">
              <w:rPr>
                <w:noProof/>
                <w:webHidden/>
              </w:rPr>
            </w:r>
            <w:r w:rsidR="00B6621A" w:rsidDel="00CB2812">
              <w:rPr>
                <w:noProof/>
                <w:webHidden/>
              </w:rPr>
              <w:fldChar w:fldCharType="separate"/>
            </w:r>
            <w:r w:rsidR="00B6621A" w:rsidDel="00CB2812">
              <w:rPr>
                <w:noProof/>
                <w:webHidden/>
              </w:rPr>
              <w:delText>41</w:delText>
            </w:r>
            <w:r w:rsidR="00B6621A" w:rsidDel="00CB2812">
              <w:rPr>
                <w:noProof/>
                <w:webHidden/>
              </w:rPr>
              <w:fldChar w:fldCharType="end"/>
            </w:r>
            <w:r w:rsidDel="00CB2812">
              <w:rPr>
                <w:noProof/>
              </w:rPr>
              <w:fldChar w:fldCharType="end"/>
            </w:r>
          </w:del>
        </w:p>
        <w:p w14:paraId="0C236541" w14:textId="42813B0B" w:rsidR="00B6621A" w:rsidDel="00CB2812" w:rsidRDefault="00CB2812">
          <w:pPr>
            <w:pStyle w:val="TOC2"/>
            <w:tabs>
              <w:tab w:val="left" w:pos="1320"/>
              <w:tab w:val="right" w:leader="dot" w:pos="9346"/>
            </w:tabs>
            <w:rPr>
              <w:del w:id="123" w:author="Houyem Rais" w:date="2024-02-22T15:03:00Z"/>
              <w:rFonts w:eastAsiaTheme="minorEastAsia" w:cstheme="minorBidi"/>
              <w:smallCaps w:val="0"/>
              <w:noProof/>
              <w:kern w:val="2"/>
              <w:sz w:val="24"/>
              <w:lang w:eastAsia="fr-FR"/>
              <w14:ligatures w14:val="standardContextual"/>
            </w:rPr>
          </w:pPr>
          <w:del w:id="124" w:author="Houyem Rais" w:date="2024-02-22T15:03:00Z">
            <w:r w:rsidDel="00CB2812">
              <w:fldChar w:fldCharType="begin"/>
            </w:r>
            <w:r w:rsidDel="00CB2812">
              <w:delInstrText>HYPERLINK \l "_Toc158884990"</w:delInstrText>
            </w:r>
            <w:r w:rsidDel="00CB2812">
              <w:fldChar w:fldCharType="separate"/>
            </w:r>
            <w:r w:rsidR="00B6621A" w:rsidRPr="00582E03" w:rsidDel="00CB2812">
              <w:rPr>
                <w:rStyle w:val="Hyperlink"/>
                <w:bCs/>
                <w:noProof/>
              </w:rPr>
              <w:delText>2.2.4.1.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Cadre institutionnel du secteur ferroviaire en Tunisie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_Toc158884990 \h </w:delInstrText>
            </w:r>
            <w:r w:rsidR="00B6621A" w:rsidDel="00CB2812">
              <w:rPr>
                <w:noProof/>
                <w:webHidden/>
              </w:rPr>
            </w:r>
            <w:r w:rsidR="00B6621A" w:rsidDel="00CB2812">
              <w:rPr>
                <w:noProof/>
                <w:webHidden/>
              </w:rPr>
              <w:fldChar w:fldCharType="separate"/>
            </w:r>
            <w:r w:rsidR="00B6621A" w:rsidDel="00CB2812">
              <w:rPr>
                <w:noProof/>
                <w:webHidden/>
              </w:rPr>
              <w:delText>42</w:delText>
            </w:r>
            <w:r w:rsidR="00B6621A" w:rsidDel="00CB2812">
              <w:rPr>
                <w:noProof/>
                <w:webHidden/>
              </w:rPr>
              <w:fldChar w:fldCharType="end"/>
            </w:r>
            <w:r w:rsidDel="00CB2812">
              <w:rPr>
                <w:noProof/>
              </w:rPr>
              <w:fldChar w:fldCharType="end"/>
            </w:r>
          </w:del>
        </w:p>
        <w:p w14:paraId="44F02456" w14:textId="1C9523DD" w:rsidR="00B6621A" w:rsidDel="00CB2812" w:rsidRDefault="00CB2812">
          <w:pPr>
            <w:pStyle w:val="TOC2"/>
            <w:tabs>
              <w:tab w:val="left" w:pos="1320"/>
              <w:tab w:val="right" w:leader="dot" w:pos="9346"/>
            </w:tabs>
            <w:rPr>
              <w:del w:id="125" w:author="Houyem Rais" w:date="2024-02-22T15:03:00Z"/>
              <w:rFonts w:eastAsiaTheme="minorEastAsia" w:cstheme="minorBidi"/>
              <w:smallCaps w:val="0"/>
              <w:noProof/>
              <w:kern w:val="2"/>
              <w:sz w:val="24"/>
              <w:lang w:eastAsia="fr-FR"/>
              <w14:ligatures w14:val="standardContextual"/>
            </w:rPr>
          </w:pPr>
          <w:del w:id="126" w:author="Houyem Rais" w:date="2024-02-22T15:03:00Z">
            <w:r w:rsidDel="00CB2812">
              <w:fldChar w:fldCharType="begin"/>
            </w:r>
            <w:r w:rsidDel="00CB2812">
              <w:delInstrText>HYPERLINK \l "_Toc158884991"</w:delInstrText>
            </w:r>
            <w:r w:rsidDel="00CB2812">
              <w:fldChar w:fldCharType="separate"/>
            </w:r>
            <w:r w:rsidR="00B6621A" w:rsidRPr="00582E03" w:rsidDel="00CB2812">
              <w:rPr>
                <w:rStyle w:val="Hyperlink"/>
                <w:bCs/>
                <w:noProof/>
              </w:rPr>
              <w:delText>2.2.4.2.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Cadre institutionnel des PPP en Tunisie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_Toc158884991 \h </w:delInstrText>
            </w:r>
            <w:r w:rsidR="00B6621A" w:rsidDel="00CB2812">
              <w:rPr>
                <w:noProof/>
                <w:webHidden/>
              </w:rPr>
            </w:r>
            <w:r w:rsidR="00B6621A" w:rsidDel="00CB2812">
              <w:rPr>
                <w:noProof/>
                <w:webHidden/>
              </w:rPr>
              <w:fldChar w:fldCharType="separate"/>
            </w:r>
            <w:r w:rsidR="00B6621A" w:rsidDel="00CB2812">
              <w:rPr>
                <w:noProof/>
                <w:webHidden/>
              </w:rPr>
              <w:delText>47</w:delText>
            </w:r>
            <w:r w:rsidR="00B6621A" w:rsidDel="00CB2812">
              <w:rPr>
                <w:noProof/>
                <w:webHidden/>
              </w:rPr>
              <w:fldChar w:fldCharType="end"/>
            </w:r>
            <w:r w:rsidDel="00CB2812">
              <w:rPr>
                <w:noProof/>
              </w:rPr>
              <w:fldChar w:fldCharType="end"/>
            </w:r>
          </w:del>
        </w:p>
        <w:p w14:paraId="4BAEDA26" w14:textId="49E9C087" w:rsidR="00B6621A" w:rsidDel="00CB2812" w:rsidRDefault="00CB2812">
          <w:pPr>
            <w:pStyle w:val="TOC2"/>
            <w:tabs>
              <w:tab w:val="left" w:pos="1320"/>
              <w:tab w:val="right" w:leader="dot" w:pos="9346"/>
            </w:tabs>
            <w:rPr>
              <w:del w:id="127" w:author="Houyem Rais" w:date="2024-02-22T15:03:00Z"/>
              <w:rFonts w:eastAsiaTheme="minorEastAsia" w:cstheme="minorBidi"/>
              <w:smallCaps w:val="0"/>
              <w:noProof/>
              <w:kern w:val="2"/>
              <w:sz w:val="24"/>
              <w:lang w:eastAsia="fr-FR"/>
              <w14:ligatures w14:val="standardContextual"/>
            </w:rPr>
          </w:pPr>
          <w:del w:id="128" w:author="Houyem Rais" w:date="2024-02-22T15:03:00Z">
            <w:r w:rsidDel="00CB2812">
              <w:fldChar w:fldCharType="begin"/>
            </w:r>
            <w:r w:rsidDel="00CB2812">
              <w:delInstrText>HYPERLINK \l "_Toc158884992"</w:delInstrText>
            </w:r>
            <w:r w:rsidDel="00CB2812">
              <w:fldChar w:fldCharType="separate"/>
            </w:r>
            <w:r w:rsidR="00B6621A" w:rsidRPr="00582E03" w:rsidDel="00CB2812">
              <w:rPr>
                <w:rStyle w:val="Hyperlink"/>
                <w:bCs/>
                <w:noProof/>
              </w:rPr>
              <w:delText>2.2.4.3.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L’autorité Contractante du projet de rétablissement de da liaison ferroviaire 11 (Barreau Est)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_Toc158884992 \h </w:delInstrText>
            </w:r>
            <w:r w:rsidR="00B6621A" w:rsidDel="00CB2812">
              <w:rPr>
                <w:noProof/>
                <w:webHidden/>
              </w:rPr>
            </w:r>
            <w:r w:rsidR="00B6621A" w:rsidDel="00CB2812">
              <w:rPr>
                <w:noProof/>
                <w:webHidden/>
              </w:rPr>
              <w:fldChar w:fldCharType="separate"/>
            </w:r>
            <w:r w:rsidR="00B6621A" w:rsidDel="00CB2812">
              <w:rPr>
                <w:noProof/>
                <w:webHidden/>
              </w:rPr>
              <w:delText>48</w:delText>
            </w:r>
            <w:r w:rsidR="00B6621A" w:rsidDel="00CB2812">
              <w:rPr>
                <w:noProof/>
                <w:webHidden/>
              </w:rPr>
              <w:fldChar w:fldCharType="end"/>
            </w:r>
            <w:r w:rsidDel="00CB2812">
              <w:rPr>
                <w:noProof/>
              </w:rPr>
              <w:fldChar w:fldCharType="end"/>
            </w:r>
          </w:del>
        </w:p>
        <w:p w14:paraId="0DF3B4A8" w14:textId="0112D4C8" w:rsidR="00B6621A" w:rsidDel="00CB2812" w:rsidRDefault="00CB2812">
          <w:pPr>
            <w:pStyle w:val="TOC3"/>
            <w:tabs>
              <w:tab w:val="left" w:pos="1100"/>
              <w:tab w:val="right" w:leader="dot" w:pos="9346"/>
            </w:tabs>
            <w:rPr>
              <w:del w:id="129" w:author="Houyem Rais" w:date="2024-02-22T15:03:00Z"/>
              <w:rFonts w:eastAsiaTheme="minorEastAsia" w:cstheme="minorBidi"/>
              <w:i w:val="0"/>
              <w:iCs w:val="0"/>
              <w:noProof/>
              <w:kern w:val="2"/>
              <w:sz w:val="24"/>
              <w:lang w:eastAsia="fr-FR"/>
              <w14:ligatures w14:val="standardContextual"/>
            </w:rPr>
          </w:pPr>
          <w:del w:id="130" w:author="Houyem Rais" w:date="2024-02-22T15:03:00Z">
            <w:r w:rsidDel="00CB2812">
              <w:fldChar w:fldCharType="begin"/>
            </w:r>
            <w:r w:rsidDel="00CB2812">
              <w:delInstrText>HYPERLINK \l "_Toc158884993"</w:delInstrText>
            </w:r>
            <w:r w:rsidDel="00CB2812">
              <w:fldChar w:fldCharType="separate"/>
            </w:r>
            <w:r w:rsidR="00B6621A" w:rsidRPr="00582E03" w:rsidDel="00CB2812">
              <w:rPr>
                <w:rStyle w:val="Hyperlink"/>
                <w:noProof/>
                <w:spacing w:val="-2"/>
              </w:rPr>
              <w:delText>2.3.</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Mapping initial des investisseurs et des promoteurs privés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_Toc158884993 \h </w:delInstrText>
            </w:r>
            <w:r w:rsidR="00B6621A" w:rsidDel="00CB2812">
              <w:rPr>
                <w:noProof/>
                <w:webHidden/>
              </w:rPr>
            </w:r>
            <w:r w:rsidR="00B6621A" w:rsidDel="00CB2812">
              <w:rPr>
                <w:noProof/>
                <w:webHidden/>
              </w:rPr>
              <w:fldChar w:fldCharType="separate"/>
            </w:r>
            <w:r w:rsidR="00B6621A" w:rsidDel="00CB2812">
              <w:rPr>
                <w:noProof/>
                <w:webHidden/>
              </w:rPr>
              <w:delText>48</w:delText>
            </w:r>
            <w:r w:rsidR="00B6621A" w:rsidDel="00CB2812">
              <w:rPr>
                <w:noProof/>
                <w:webHidden/>
              </w:rPr>
              <w:fldChar w:fldCharType="end"/>
            </w:r>
            <w:r w:rsidDel="00CB2812">
              <w:rPr>
                <w:noProof/>
              </w:rPr>
              <w:fldChar w:fldCharType="end"/>
            </w:r>
          </w:del>
        </w:p>
        <w:p w14:paraId="59664422" w14:textId="69C7E6CC" w:rsidR="00B6621A" w:rsidDel="00CB2812" w:rsidRDefault="00CB2812">
          <w:pPr>
            <w:pStyle w:val="TOC3"/>
            <w:tabs>
              <w:tab w:val="left" w:pos="1100"/>
              <w:tab w:val="right" w:leader="dot" w:pos="9346"/>
            </w:tabs>
            <w:rPr>
              <w:del w:id="131" w:author="Houyem Rais" w:date="2024-02-22T15:03:00Z"/>
              <w:rFonts w:eastAsiaTheme="minorEastAsia" w:cstheme="minorBidi"/>
              <w:i w:val="0"/>
              <w:iCs w:val="0"/>
              <w:noProof/>
              <w:kern w:val="2"/>
              <w:sz w:val="24"/>
              <w:lang w:eastAsia="fr-FR"/>
              <w14:ligatures w14:val="standardContextual"/>
            </w:rPr>
          </w:pPr>
          <w:del w:id="132" w:author="Houyem Rais" w:date="2024-02-22T15:03:00Z">
            <w:r w:rsidDel="00CB2812">
              <w:fldChar w:fldCharType="begin"/>
            </w:r>
            <w:r w:rsidDel="00CB2812">
              <w:delInstrText>HYPERLINK \l "_Toc158884994"</w:delInstrText>
            </w:r>
            <w:r w:rsidDel="00CB2812">
              <w:fldChar w:fldCharType="separate"/>
            </w:r>
            <w:r w:rsidR="00B6621A" w:rsidRPr="00582E03" w:rsidDel="00CB2812">
              <w:rPr>
                <w:rStyle w:val="Hyperlink"/>
                <w:noProof/>
                <w:spacing w:val="-2"/>
              </w:rPr>
              <w:delText>2.4.</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Les sources de financement publiques et privées potentielles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_Toc158884994 \h </w:delInstrText>
            </w:r>
            <w:r w:rsidR="00B6621A" w:rsidDel="00CB2812">
              <w:rPr>
                <w:noProof/>
                <w:webHidden/>
              </w:rPr>
            </w:r>
            <w:r w:rsidR="00B6621A" w:rsidDel="00CB2812">
              <w:rPr>
                <w:noProof/>
                <w:webHidden/>
              </w:rPr>
              <w:fldChar w:fldCharType="separate"/>
            </w:r>
            <w:r w:rsidR="00B6621A" w:rsidDel="00CB2812">
              <w:rPr>
                <w:noProof/>
                <w:webHidden/>
              </w:rPr>
              <w:delText>54</w:delText>
            </w:r>
            <w:r w:rsidR="00B6621A" w:rsidDel="00CB2812">
              <w:rPr>
                <w:noProof/>
                <w:webHidden/>
              </w:rPr>
              <w:fldChar w:fldCharType="end"/>
            </w:r>
            <w:r w:rsidDel="00CB2812">
              <w:rPr>
                <w:noProof/>
              </w:rPr>
              <w:fldChar w:fldCharType="end"/>
            </w:r>
          </w:del>
        </w:p>
        <w:p w14:paraId="4350A18C" w14:textId="30405BDB" w:rsidR="00B6621A" w:rsidDel="00CB2812" w:rsidRDefault="00CB2812">
          <w:pPr>
            <w:pStyle w:val="TOC3"/>
            <w:tabs>
              <w:tab w:val="left" w:pos="1100"/>
              <w:tab w:val="right" w:leader="dot" w:pos="9346"/>
            </w:tabs>
            <w:rPr>
              <w:del w:id="133" w:author="Houyem Rais" w:date="2024-02-22T15:03:00Z"/>
              <w:rFonts w:eastAsiaTheme="minorEastAsia" w:cstheme="minorBidi"/>
              <w:i w:val="0"/>
              <w:iCs w:val="0"/>
              <w:noProof/>
              <w:kern w:val="2"/>
              <w:sz w:val="24"/>
              <w:lang w:eastAsia="fr-FR"/>
              <w14:ligatures w14:val="standardContextual"/>
            </w:rPr>
          </w:pPr>
          <w:del w:id="134" w:author="Houyem Rais" w:date="2024-02-22T15:03:00Z">
            <w:r w:rsidDel="00CB2812">
              <w:fldChar w:fldCharType="begin"/>
            </w:r>
            <w:r w:rsidDel="00CB2812">
              <w:delInstrText>HYPERLINK \l "_Toc158884995"</w:delInstrText>
            </w:r>
            <w:r w:rsidDel="00CB2812">
              <w:fldChar w:fldCharType="separate"/>
            </w:r>
            <w:r w:rsidR="00B6621A" w:rsidRPr="00582E03" w:rsidDel="00CB2812">
              <w:rPr>
                <w:rStyle w:val="Hyperlink"/>
                <w:noProof/>
                <w:spacing w:val="-2"/>
              </w:rPr>
              <w:delText>2.5.</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Modèles de réalisation et d’exploitation PPP potentiels pour les systèmes ferroviaires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_Toc158884995 \h </w:delInstrText>
            </w:r>
            <w:r w:rsidR="00B6621A" w:rsidDel="00CB2812">
              <w:rPr>
                <w:noProof/>
                <w:webHidden/>
              </w:rPr>
            </w:r>
            <w:r w:rsidR="00B6621A" w:rsidDel="00CB2812">
              <w:rPr>
                <w:noProof/>
                <w:webHidden/>
              </w:rPr>
              <w:fldChar w:fldCharType="separate"/>
            </w:r>
            <w:r w:rsidR="00B6621A" w:rsidDel="00CB2812">
              <w:rPr>
                <w:noProof/>
                <w:webHidden/>
              </w:rPr>
              <w:delText>62</w:delText>
            </w:r>
            <w:r w:rsidR="00B6621A" w:rsidDel="00CB2812">
              <w:rPr>
                <w:noProof/>
                <w:webHidden/>
              </w:rPr>
              <w:fldChar w:fldCharType="end"/>
            </w:r>
            <w:r w:rsidDel="00CB2812">
              <w:rPr>
                <w:noProof/>
              </w:rPr>
              <w:fldChar w:fldCharType="end"/>
            </w:r>
          </w:del>
        </w:p>
        <w:p w14:paraId="07523F7F" w14:textId="48216871" w:rsidR="00B6621A" w:rsidDel="00CB2812" w:rsidRDefault="00CB2812">
          <w:pPr>
            <w:pStyle w:val="TOC2"/>
            <w:tabs>
              <w:tab w:val="left" w:pos="1320"/>
              <w:tab w:val="right" w:leader="dot" w:pos="9346"/>
            </w:tabs>
            <w:rPr>
              <w:del w:id="135" w:author="Houyem Rais" w:date="2024-02-22T15:03:00Z"/>
              <w:rFonts w:eastAsiaTheme="minorEastAsia" w:cstheme="minorBidi"/>
              <w:smallCaps w:val="0"/>
              <w:noProof/>
              <w:kern w:val="2"/>
              <w:sz w:val="24"/>
              <w:lang w:eastAsia="fr-FR"/>
              <w14:ligatures w14:val="standardContextual"/>
            </w:rPr>
          </w:pPr>
          <w:del w:id="136" w:author="Houyem Rais" w:date="2024-02-22T15:03:00Z">
            <w:r w:rsidDel="00CB2812">
              <w:fldChar w:fldCharType="begin"/>
            </w:r>
            <w:r w:rsidDel="00CB2812">
              <w:delInstrText>HYPERLINK \l "_Toc158884996"</w:delInstrText>
            </w:r>
            <w:r w:rsidDel="00CB2812">
              <w:fldChar w:fldCharType="separate"/>
            </w:r>
            <w:r w:rsidR="00B6621A" w:rsidRPr="00582E03" w:rsidDel="00CB2812">
              <w:rPr>
                <w:rStyle w:val="Hyperlink"/>
                <w:bCs/>
                <w:noProof/>
              </w:rPr>
              <w:delText>2.5.1.1.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1 : Maîtrise d’Ouvrage Publique (MOP)</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_Toc158884996 \h </w:delInstrText>
            </w:r>
            <w:r w:rsidR="00B6621A" w:rsidDel="00CB2812">
              <w:rPr>
                <w:noProof/>
                <w:webHidden/>
              </w:rPr>
            </w:r>
            <w:r w:rsidR="00B6621A" w:rsidDel="00CB2812">
              <w:rPr>
                <w:noProof/>
                <w:webHidden/>
              </w:rPr>
              <w:fldChar w:fldCharType="separate"/>
            </w:r>
            <w:r w:rsidR="00B6621A" w:rsidDel="00CB2812">
              <w:rPr>
                <w:noProof/>
                <w:webHidden/>
              </w:rPr>
              <w:delText>62</w:delText>
            </w:r>
            <w:r w:rsidR="00B6621A" w:rsidDel="00CB2812">
              <w:rPr>
                <w:noProof/>
                <w:webHidden/>
              </w:rPr>
              <w:fldChar w:fldCharType="end"/>
            </w:r>
            <w:r w:rsidDel="00CB2812">
              <w:rPr>
                <w:noProof/>
              </w:rPr>
              <w:fldChar w:fldCharType="end"/>
            </w:r>
          </w:del>
        </w:p>
        <w:p w14:paraId="795A911F" w14:textId="4592B60F" w:rsidR="00B6621A" w:rsidDel="00CB2812" w:rsidRDefault="00CB2812">
          <w:pPr>
            <w:pStyle w:val="TOC2"/>
            <w:tabs>
              <w:tab w:val="left" w:pos="1320"/>
              <w:tab w:val="right" w:leader="dot" w:pos="9346"/>
            </w:tabs>
            <w:rPr>
              <w:del w:id="137" w:author="Houyem Rais" w:date="2024-02-22T15:03:00Z"/>
              <w:rFonts w:eastAsiaTheme="minorEastAsia" w:cstheme="minorBidi"/>
              <w:smallCaps w:val="0"/>
              <w:noProof/>
              <w:kern w:val="2"/>
              <w:sz w:val="24"/>
              <w:lang w:eastAsia="fr-FR"/>
              <w14:ligatures w14:val="standardContextual"/>
            </w:rPr>
          </w:pPr>
          <w:del w:id="138" w:author="Houyem Rais" w:date="2024-02-22T15:03:00Z">
            <w:r w:rsidDel="00CB2812">
              <w:fldChar w:fldCharType="begin"/>
            </w:r>
            <w:r w:rsidDel="00CB2812">
              <w:delInstrText>HYPERLINK \l "_Toc158885004"</w:delInstrText>
            </w:r>
            <w:r w:rsidDel="00CB2812">
              <w:fldChar w:fldCharType="separate"/>
            </w:r>
            <w:r w:rsidR="00B6621A" w:rsidRPr="00582E03" w:rsidDel="00CB2812">
              <w:rPr>
                <w:rStyle w:val="Hyperlink"/>
                <w:bCs/>
                <w:noProof/>
              </w:rPr>
              <w:delText>2.5.1.2.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2 : Contrat de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_Toc158885004 \h </w:delInstrText>
            </w:r>
            <w:r w:rsidR="00B6621A" w:rsidDel="00CB2812">
              <w:rPr>
                <w:noProof/>
                <w:webHidden/>
              </w:rPr>
            </w:r>
            <w:r w:rsidR="00B6621A" w:rsidDel="00CB2812">
              <w:rPr>
                <w:noProof/>
                <w:webHidden/>
              </w:rPr>
              <w:fldChar w:fldCharType="separate"/>
            </w:r>
            <w:r w:rsidR="00B6621A" w:rsidDel="00CB2812">
              <w:rPr>
                <w:noProof/>
                <w:webHidden/>
              </w:rPr>
              <w:delText>66</w:delText>
            </w:r>
            <w:r w:rsidR="00B6621A" w:rsidDel="00CB2812">
              <w:rPr>
                <w:noProof/>
                <w:webHidden/>
              </w:rPr>
              <w:fldChar w:fldCharType="end"/>
            </w:r>
            <w:r w:rsidDel="00CB2812">
              <w:rPr>
                <w:noProof/>
              </w:rPr>
              <w:fldChar w:fldCharType="end"/>
            </w:r>
          </w:del>
        </w:p>
        <w:p w14:paraId="227E55FD" w14:textId="444101E0" w:rsidR="00B6621A" w:rsidDel="00CB2812" w:rsidRDefault="00CB2812">
          <w:pPr>
            <w:pStyle w:val="TOC2"/>
            <w:tabs>
              <w:tab w:val="left" w:pos="1320"/>
              <w:tab w:val="right" w:leader="dot" w:pos="9346"/>
            </w:tabs>
            <w:rPr>
              <w:del w:id="139" w:author="Houyem Rais" w:date="2024-02-22T15:03:00Z"/>
              <w:rFonts w:eastAsiaTheme="minorEastAsia" w:cstheme="minorBidi"/>
              <w:smallCaps w:val="0"/>
              <w:noProof/>
              <w:kern w:val="2"/>
              <w:sz w:val="24"/>
              <w:lang w:eastAsia="fr-FR"/>
              <w14:ligatures w14:val="standardContextual"/>
            </w:rPr>
          </w:pPr>
          <w:del w:id="140" w:author="Houyem Rais" w:date="2024-02-22T15:03:00Z">
            <w:r w:rsidDel="00CB2812">
              <w:fldChar w:fldCharType="begin"/>
            </w:r>
            <w:r w:rsidDel="00CB2812">
              <w:delInstrText>HYPERLINK \l "_Toc158885005"</w:delInstrText>
            </w:r>
            <w:r w:rsidDel="00CB2812">
              <w:fldChar w:fldCharType="separate"/>
            </w:r>
            <w:r w:rsidR="00B6621A" w:rsidRPr="00582E03" w:rsidDel="00CB2812">
              <w:rPr>
                <w:rStyle w:val="Hyperlink"/>
                <w:bCs/>
                <w:noProof/>
              </w:rPr>
              <w:delText>2.5.1.3.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3 : Contrat de Partenariat (PPP à paiements publics)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_Toc158885005 \h </w:delInstrText>
            </w:r>
            <w:r w:rsidR="00B6621A" w:rsidDel="00CB2812">
              <w:rPr>
                <w:noProof/>
                <w:webHidden/>
              </w:rPr>
            </w:r>
            <w:r w:rsidR="00B6621A" w:rsidDel="00CB2812">
              <w:rPr>
                <w:noProof/>
                <w:webHidden/>
              </w:rPr>
              <w:fldChar w:fldCharType="separate"/>
            </w:r>
            <w:r w:rsidR="00B6621A" w:rsidDel="00CB2812">
              <w:rPr>
                <w:noProof/>
                <w:webHidden/>
              </w:rPr>
              <w:delText>68</w:delText>
            </w:r>
            <w:r w:rsidR="00B6621A" w:rsidDel="00CB2812">
              <w:rPr>
                <w:noProof/>
                <w:webHidden/>
              </w:rPr>
              <w:fldChar w:fldCharType="end"/>
            </w:r>
            <w:r w:rsidDel="00CB2812">
              <w:rPr>
                <w:noProof/>
              </w:rPr>
              <w:fldChar w:fldCharType="end"/>
            </w:r>
          </w:del>
        </w:p>
        <w:p w14:paraId="63B58AF9" w14:textId="184F7765" w:rsidR="00B6621A" w:rsidDel="00CB2812" w:rsidRDefault="00CB2812">
          <w:pPr>
            <w:pStyle w:val="TOC2"/>
            <w:tabs>
              <w:tab w:val="left" w:pos="1320"/>
              <w:tab w:val="right" w:leader="dot" w:pos="9346"/>
            </w:tabs>
            <w:rPr>
              <w:del w:id="141" w:author="Houyem Rais" w:date="2024-02-22T15:03:00Z"/>
              <w:rFonts w:eastAsiaTheme="minorEastAsia" w:cstheme="minorBidi"/>
              <w:smallCaps w:val="0"/>
              <w:noProof/>
              <w:kern w:val="2"/>
              <w:sz w:val="24"/>
              <w:lang w:eastAsia="fr-FR"/>
              <w14:ligatures w14:val="standardContextual"/>
            </w:rPr>
          </w:pPr>
          <w:del w:id="142" w:author="Houyem Rais" w:date="2024-02-22T15:03:00Z">
            <w:r w:rsidDel="00CB2812">
              <w:fldChar w:fldCharType="begin"/>
            </w:r>
            <w:r w:rsidDel="00CB2812">
              <w:delInstrText>HYPERLINK \l "_Toc158885006"</w:delInstrText>
            </w:r>
            <w:r w:rsidDel="00CB2812">
              <w:fldChar w:fldCharType="separate"/>
            </w:r>
            <w:r w:rsidR="00B6621A" w:rsidRPr="00582E03" w:rsidDel="00CB2812">
              <w:rPr>
                <w:rStyle w:val="Hyperlink"/>
                <w:bCs/>
                <w:noProof/>
              </w:rPr>
              <w:delText>2.5.5.1.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Considérations générales relatives au choix de l’option de réalisation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_Toc158885006 \h </w:delInstrText>
            </w:r>
            <w:r w:rsidR="00B6621A" w:rsidDel="00CB2812">
              <w:rPr>
                <w:noProof/>
                <w:webHidden/>
              </w:rPr>
            </w:r>
            <w:r w:rsidR="00B6621A" w:rsidDel="00CB2812">
              <w:rPr>
                <w:noProof/>
                <w:webHidden/>
              </w:rPr>
              <w:fldChar w:fldCharType="separate"/>
            </w:r>
            <w:r w:rsidR="00B6621A" w:rsidDel="00CB2812">
              <w:rPr>
                <w:noProof/>
                <w:webHidden/>
              </w:rPr>
              <w:delText>74</w:delText>
            </w:r>
            <w:r w:rsidR="00B6621A" w:rsidDel="00CB2812">
              <w:rPr>
                <w:noProof/>
                <w:webHidden/>
              </w:rPr>
              <w:fldChar w:fldCharType="end"/>
            </w:r>
            <w:r w:rsidDel="00CB2812">
              <w:rPr>
                <w:noProof/>
              </w:rPr>
              <w:fldChar w:fldCharType="end"/>
            </w:r>
          </w:del>
        </w:p>
        <w:p w14:paraId="46A157E9" w14:textId="5C45BC0C" w:rsidR="00B6621A" w:rsidDel="00CB2812" w:rsidRDefault="00CB2812">
          <w:pPr>
            <w:pStyle w:val="TOC2"/>
            <w:tabs>
              <w:tab w:val="left" w:pos="1320"/>
              <w:tab w:val="right" w:leader="dot" w:pos="9346"/>
            </w:tabs>
            <w:rPr>
              <w:del w:id="143" w:author="Houyem Rais" w:date="2024-02-22T15:03:00Z"/>
              <w:rFonts w:eastAsiaTheme="minorEastAsia" w:cstheme="minorBidi"/>
              <w:smallCaps w:val="0"/>
              <w:noProof/>
              <w:kern w:val="2"/>
              <w:sz w:val="24"/>
              <w:lang w:eastAsia="fr-FR"/>
              <w14:ligatures w14:val="standardContextual"/>
            </w:rPr>
          </w:pPr>
          <w:del w:id="144" w:author="Houyem Rais" w:date="2024-02-22T15:03:00Z">
            <w:r w:rsidDel="00CB2812">
              <w:fldChar w:fldCharType="begin"/>
            </w:r>
            <w:r w:rsidDel="00CB2812">
              <w:delInstrText>HYPERLINK \l "_Toc158885007"</w:delInstrText>
            </w:r>
            <w:r w:rsidDel="00CB2812">
              <w:fldChar w:fldCharType="separate"/>
            </w:r>
            <w:r w:rsidR="00B6621A" w:rsidRPr="00582E03" w:rsidDel="00CB2812">
              <w:rPr>
                <w:rStyle w:val="Hyperlink"/>
                <w:bCs/>
                <w:noProof/>
              </w:rPr>
              <w:delText>2.5.5.2.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Critères de sélection des options de réalisation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_Toc158885007 \h </w:delInstrText>
            </w:r>
            <w:r w:rsidR="00B6621A" w:rsidDel="00CB2812">
              <w:rPr>
                <w:noProof/>
                <w:webHidden/>
              </w:rPr>
            </w:r>
            <w:r w:rsidR="00B6621A" w:rsidDel="00CB2812">
              <w:rPr>
                <w:noProof/>
                <w:webHidden/>
              </w:rPr>
              <w:fldChar w:fldCharType="separate"/>
            </w:r>
            <w:r w:rsidR="00B6621A" w:rsidDel="00CB2812">
              <w:rPr>
                <w:noProof/>
                <w:webHidden/>
              </w:rPr>
              <w:delText>76</w:delText>
            </w:r>
            <w:r w:rsidR="00B6621A" w:rsidDel="00CB2812">
              <w:rPr>
                <w:noProof/>
                <w:webHidden/>
              </w:rPr>
              <w:fldChar w:fldCharType="end"/>
            </w:r>
            <w:r w:rsidDel="00CB2812">
              <w:rPr>
                <w:noProof/>
              </w:rPr>
              <w:fldChar w:fldCharType="end"/>
            </w:r>
          </w:del>
        </w:p>
        <w:p w14:paraId="36B65D3D" w14:textId="464F3CB3" w:rsidR="00B6621A" w:rsidDel="00CB2812" w:rsidRDefault="00CB2812">
          <w:pPr>
            <w:pStyle w:val="TOC2"/>
            <w:tabs>
              <w:tab w:val="left" w:pos="1320"/>
              <w:tab w:val="right" w:leader="dot" w:pos="9346"/>
            </w:tabs>
            <w:rPr>
              <w:del w:id="145" w:author="Houyem Rais" w:date="2024-02-22T15:03:00Z"/>
              <w:rFonts w:eastAsiaTheme="minorEastAsia" w:cstheme="minorBidi"/>
              <w:smallCaps w:val="0"/>
              <w:noProof/>
              <w:kern w:val="2"/>
              <w:sz w:val="24"/>
              <w:lang w:eastAsia="fr-FR"/>
              <w14:ligatures w14:val="standardContextual"/>
            </w:rPr>
          </w:pPr>
          <w:del w:id="146" w:author="Houyem Rais" w:date="2024-02-22T15:03:00Z">
            <w:r w:rsidDel="00CB2812">
              <w:fldChar w:fldCharType="begin"/>
            </w:r>
            <w:r w:rsidDel="00CB2812">
              <w:delInstrText>HYPERLINK \l "_Toc158885008"</w:delInstrText>
            </w:r>
            <w:r w:rsidDel="00CB2812">
              <w:fldChar w:fldCharType="separate"/>
            </w:r>
            <w:r w:rsidR="00B6621A" w:rsidRPr="00582E03" w:rsidDel="00CB2812">
              <w:rPr>
                <w:rStyle w:val="Hyperlink"/>
                <w:bCs/>
                <w:noProof/>
              </w:rPr>
              <w:delText>2.5.5.3.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Répartition des risques selon les différentes options de réalisation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_Toc158885008 \h </w:delInstrText>
            </w:r>
            <w:r w:rsidR="00B6621A" w:rsidDel="00CB2812">
              <w:rPr>
                <w:noProof/>
                <w:webHidden/>
              </w:rPr>
            </w:r>
            <w:r w:rsidR="00B6621A" w:rsidDel="00CB2812">
              <w:rPr>
                <w:noProof/>
                <w:webHidden/>
              </w:rPr>
              <w:fldChar w:fldCharType="separate"/>
            </w:r>
            <w:r w:rsidR="00B6621A" w:rsidDel="00CB2812">
              <w:rPr>
                <w:noProof/>
                <w:webHidden/>
              </w:rPr>
              <w:delText>77</w:delText>
            </w:r>
            <w:r w:rsidR="00B6621A" w:rsidDel="00CB2812">
              <w:rPr>
                <w:noProof/>
                <w:webHidden/>
              </w:rPr>
              <w:fldChar w:fldCharType="end"/>
            </w:r>
            <w:r w:rsidDel="00CB2812">
              <w:rPr>
                <w:noProof/>
              </w:rPr>
              <w:fldChar w:fldCharType="end"/>
            </w:r>
          </w:del>
        </w:p>
        <w:p w14:paraId="0D23AD9A" w14:textId="41ED109D" w:rsidR="00B6621A" w:rsidDel="00CB2812" w:rsidRDefault="00CB2812">
          <w:pPr>
            <w:pStyle w:val="TOC2"/>
            <w:tabs>
              <w:tab w:val="left" w:pos="1320"/>
              <w:tab w:val="right" w:leader="dot" w:pos="9346"/>
            </w:tabs>
            <w:rPr>
              <w:del w:id="147" w:author="Houyem Rais" w:date="2024-02-22T15:03:00Z"/>
              <w:rFonts w:eastAsiaTheme="minorEastAsia" w:cstheme="minorBidi"/>
              <w:smallCaps w:val="0"/>
              <w:noProof/>
              <w:kern w:val="2"/>
              <w:sz w:val="24"/>
              <w:lang w:eastAsia="fr-FR"/>
              <w14:ligatures w14:val="standardContextual"/>
            </w:rPr>
          </w:pPr>
          <w:del w:id="148" w:author="Houyem Rais" w:date="2024-02-22T15:03:00Z">
            <w:r w:rsidDel="00CB2812">
              <w:fldChar w:fldCharType="begin"/>
            </w:r>
            <w:r w:rsidDel="00CB2812">
              <w:delInstrText>HYPERLINK \l "_Toc158885009"</w:delInstrText>
            </w:r>
            <w:r w:rsidDel="00CB2812">
              <w:fldChar w:fldCharType="separate"/>
            </w:r>
            <w:r w:rsidR="00B6621A" w:rsidRPr="00582E03" w:rsidDel="00CB2812">
              <w:rPr>
                <w:rStyle w:val="Hyperlink"/>
                <w:bCs/>
                <w:noProof/>
              </w:rPr>
              <w:delText>2.5.5.4.</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Analyse multicritère des options proposées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_Toc158885009 \h </w:delInstrText>
            </w:r>
            <w:r w:rsidR="00B6621A" w:rsidDel="00CB2812">
              <w:rPr>
                <w:noProof/>
                <w:webHidden/>
              </w:rPr>
            </w:r>
            <w:r w:rsidR="00B6621A" w:rsidDel="00CB2812">
              <w:rPr>
                <w:noProof/>
                <w:webHidden/>
              </w:rPr>
              <w:fldChar w:fldCharType="separate"/>
            </w:r>
            <w:r w:rsidR="00B6621A" w:rsidDel="00CB2812">
              <w:rPr>
                <w:noProof/>
                <w:webHidden/>
              </w:rPr>
              <w:delText>78</w:delText>
            </w:r>
            <w:r w:rsidR="00B6621A" w:rsidDel="00CB2812">
              <w:rPr>
                <w:noProof/>
                <w:webHidden/>
              </w:rPr>
              <w:fldChar w:fldCharType="end"/>
            </w:r>
            <w:r w:rsidDel="00CB2812">
              <w:rPr>
                <w:noProof/>
              </w:rPr>
              <w:fldChar w:fldCharType="end"/>
            </w:r>
          </w:del>
        </w:p>
        <w:p w14:paraId="2CC7A884" w14:textId="2F0A28E5" w:rsidR="00B6621A" w:rsidDel="00CB2812" w:rsidRDefault="00CB2812">
          <w:pPr>
            <w:pStyle w:val="TOC3"/>
            <w:tabs>
              <w:tab w:val="left" w:pos="1100"/>
              <w:tab w:val="right" w:leader="dot" w:pos="9346"/>
            </w:tabs>
            <w:rPr>
              <w:del w:id="149" w:author="Houyem Rais" w:date="2024-02-22T15:03:00Z"/>
              <w:rFonts w:eastAsiaTheme="minorEastAsia" w:cstheme="minorBidi"/>
              <w:i w:val="0"/>
              <w:iCs w:val="0"/>
              <w:noProof/>
              <w:kern w:val="2"/>
              <w:sz w:val="24"/>
              <w:lang w:eastAsia="fr-FR"/>
              <w14:ligatures w14:val="standardContextual"/>
            </w:rPr>
          </w:pPr>
          <w:del w:id="150" w:author="Houyem Rais" w:date="2024-02-22T15:03:00Z">
            <w:r w:rsidDel="00CB2812">
              <w:fldChar w:fldCharType="begin"/>
            </w:r>
            <w:r w:rsidDel="00CB2812">
              <w:delInstrText>HYPERLINK \l "_Toc158885010"</w:delInstrText>
            </w:r>
            <w:r w:rsidDel="00CB2812">
              <w:fldChar w:fldCharType="separate"/>
            </w:r>
            <w:r w:rsidR="00B6621A" w:rsidRPr="00582E03" w:rsidDel="00CB2812">
              <w:rPr>
                <w:rStyle w:val="Hyperlink"/>
                <w:noProof/>
                <w:spacing w:val="-2"/>
              </w:rPr>
              <w:delText>2.6.</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Les éléments impactant la prise de décision sur les scénarios considérés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_Toc158885010 \h </w:delInstrText>
            </w:r>
            <w:r w:rsidR="00B6621A" w:rsidDel="00CB2812">
              <w:rPr>
                <w:noProof/>
                <w:webHidden/>
              </w:rPr>
            </w:r>
            <w:r w:rsidR="00B6621A" w:rsidDel="00CB2812">
              <w:rPr>
                <w:noProof/>
                <w:webHidden/>
              </w:rPr>
              <w:fldChar w:fldCharType="separate"/>
            </w:r>
            <w:r w:rsidR="00B6621A" w:rsidDel="00CB2812">
              <w:rPr>
                <w:noProof/>
                <w:webHidden/>
              </w:rPr>
              <w:delText>82</w:delText>
            </w:r>
            <w:r w:rsidR="00B6621A" w:rsidDel="00CB2812">
              <w:rPr>
                <w:noProof/>
                <w:webHidden/>
              </w:rPr>
              <w:fldChar w:fldCharType="end"/>
            </w:r>
            <w:r w:rsidDel="00CB2812">
              <w:rPr>
                <w:noProof/>
              </w:rPr>
              <w:fldChar w:fldCharType="end"/>
            </w:r>
          </w:del>
        </w:p>
        <w:p w14:paraId="029892F1" w14:textId="7A43F0DA" w:rsidR="00B6621A" w:rsidDel="00CB2812" w:rsidRDefault="00CB2812">
          <w:pPr>
            <w:pStyle w:val="TOC3"/>
            <w:tabs>
              <w:tab w:val="left" w:pos="1100"/>
              <w:tab w:val="right" w:leader="dot" w:pos="9346"/>
            </w:tabs>
            <w:rPr>
              <w:del w:id="151" w:author="Houyem Rais" w:date="2024-02-22T15:03:00Z"/>
              <w:rFonts w:eastAsiaTheme="minorEastAsia" w:cstheme="minorBidi"/>
              <w:i w:val="0"/>
              <w:iCs w:val="0"/>
              <w:noProof/>
              <w:kern w:val="2"/>
              <w:sz w:val="24"/>
              <w:lang w:eastAsia="fr-FR"/>
              <w14:ligatures w14:val="standardContextual"/>
            </w:rPr>
          </w:pPr>
          <w:del w:id="152" w:author="Houyem Rais" w:date="2024-02-22T15:03:00Z">
            <w:r w:rsidDel="00CB2812">
              <w:fldChar w:fldCharType="begin"/>
            </w:r>
            <w:r w:rsidDel="00CB2812">
              <w:delInstrText>HYPERLINK \l "_Toc158885011"</w:delInstrText>
            </w:r>
            <w:r w:rsidDel="00CB2812">
              <w:fldChar w:fldCharType="separate"/>
            </w:r>
            <w:r w:rsidR="00B6621A" w:rsidRPr="00582E03" w:rsidDel="00CB2812">
              <w:rPr>
                <w:rStyle w:val="Hyperlink"/>
                <w:noProof/>
                <w:spacing w:val="-2"/>
              </w:rPr>
              <w:delText>2.7.</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Analyse SWOT des scénarios PPP</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_Toc158885011 \h </w:delInstrText>
            </w:r>
            <w:r w:rsidR="00B6621A" w:rsidDel="00CB2812">
              <w:rPr>
                <w:noProof/>
                <w:webHidden/>
              </w:rPr>
            </w:r>
            <w:r w:rsidR="00B6621A" w:rsidDel="00CB2812">
              <w:rPr>
                <w:noProof/>
                <w:webHidden/>
              </w:rPr>
              <w:fldChar w:fldCharType="separate"/>
            </w:r>
            <w:r w:rsidR="00B6621A" w:rsidDel="00CB2812">
              <w:rPr>
                <w:noProof/>
                <w:webHidden/>
              </w:rPr>
              <w:delText>83</w:delText>
            </w:r>
            <w:r w:rsidR="00B6621A" w:rsidDel="00CB2812">
              <w:rPr>
                <w:noProof/>
                <w:webHidden/>
              </w:rPr>
              <w:fldChar w:fldCharType="end"/>
            </w:r>
            <w:r w:rsidDel="00CB2812">
              <w:rPr>
                <w:noProof/>
              </w:rPr>
              <w:fldChar w:fldCharType="end"/>
            </w:r>
          </w:del>
        </w:p>
        <w:p w14:paraId="3249E9DD" w14:textId="121AC928" w:rsidR="00B6621A" w:rsidDel="00CB2812" w:rsidRDefault="00CB2812">
          <w:pPr>
            <w:pStyle w:val="TOC2"/>
            <w:tabs>
              <w:tab w:val="left" w:pos="660"/>
              <w:tab w:val="right" w:leader="dot" w:pos="9346"/>
            </w:tabs>
            <w:rPr>
              <w:del w:id="153" w:author="Houyem Rais" w:date="2024-02-22T15:03:00Z"/>
              <w:rFonts w:eastAsiaTheme="minorEastAsia" w:cstheme="minorBidi"/>
              <w:smallCaps w:val="0"/>
              <w:noProof/>
              <w:kern w:val="2"/>
              <w:sz w:val="24"/>
              <w:lang w:eastAsia="fr-FR"/>
              <w14:ligatures w14:val="standardContextual"/>
            </w:rPr>
          </w:pPr>
          <w:del w:id="154" w:author="Houyem Rais" w:date="2024-02-22T15:03:00Z">
            <w:r w:rsidDel="00CB2812">
              <w:fldChar w:fldCharType="begin"/>
            </w:r>
            <w:r w:rsidDel="00CB2812">
              <w:delInstrText>HYPERLINK \l "_Toc158885012"</w:delInstrText>
            </w:r>
            <w:r w:rsidDel="00CB2812">
              <w:fldChar w:fldCharType="separate"/>
            </w:r>
            <w:r w:rsidR="00B6621A" w:rsidRPr="00582E03" w:rsidDel="00CB2812">
              <w:rPr>
                <w:rStyle w:val="Hyperlink"/>
                <w:noProof/>
              </w:rPr>
              <w:delText>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Évaluation préalable simplifiée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_Toc158885012 \h </w:delInstrText>
            </w:r>
            <w:r w:rsidR="00B6621A" w:rsidDel="00CB2812">
              <w:rPr>
                <w:noProof/>
                <w:webHidden/>
              </w:rPr>
            </w:r>
            <w:r w:rsidR="00B6621A" w:rsidDel="00CB2812">
              <w:rPr>
                <w:noProof/>
                <w:webHidden/>
              </w:rPr>
              <w:fldChar w:fldCharType="separate"/>
            </w:r>
            <w:r w:rsidR="00B6621A" w:rsidDel="00CB2812">
              <w:rPr>
                <w:noProof/>
                <w:webHidden/>
              </w:rPr>
              <w:delText>87</w:delText>
            </w:r>
            <w:r w:rsidR="00B6621A" w:rsidDel="00CB2812">
              <w:rPr>
                <w:noProof/>
                <w:webHidden/>
              </w:rPr>
              <w:fldChar w:fldCharType="end"/>
            </w:r>
            <w:r w:rsidDel="00CB2812">
              <w:rPr>
                <w:noProof/>
              </w:rPr>
              <w:fldChar w:fldCharType="end"/>
            </w:r>
          </w:del>
        </w:p>
        <w:p w14:paraId="589D939C" w14:textId="44D5E008" w:rsidR="00B6621A" w:rsidDel="00CB2812" w:rsidRDefault="00CB2812">
          <w:pPr>
            <w:pStyle w:val="TOC3"/>
            <w:tabs>
              <w:tab w:val="left" w:pos="1100"/>
              <w:tab w:val="right" w:leader="dot" w:pos="9346"/>
            </w:tabs>
            <w:rPr>
              <w:del w:id="155" w:author="Houyem Rais" w:date="2024-02-22T15:03:00Z"/>
              <w:rFonts w:eastAsiaTheme="minorEastAsia" w:cstheme="minorBidi"/>
              <w:i w:val="0"/>
              <w:iCs w:val="0"/>
              <w:noProof/>
              <w:kern w:val="2"/>
              <w:sz w:val="24"/>
              <w:lang w:eastAsia="fr-FR"/>
              <w14:ligatures w14:val="standardContextual"/>
            </w:rPr>
          </w:pPr>
          <w:del w:id="156" w:author="Houyem Rais" w:date="2024-02-22T15:03:00Z">
            <w:r w:rsidDel="00CB2812">
              <w:fldChar w:fldCharType="begin"/>
            </w:r>
            <w:r w:rsidDel="00CB2812">
              <w:delInstrText>HYPERLINK \l "_Toc158885013"</w:delInstrText>
            </w:r>
            <w:r w:rsidDel="00CB2812">
              <w:fldChar w:fldCharType="separate"/>
            </w:r>
            <w:r w:rsidR="00B6621A" w:rsidRPr="00582E03" w:rsidDel="00CB2812">
              <w:rPr>
                <w:rStyle w:val="Hyperlink"/>
                <w:noProof/>
                <w:spacing w:val="-2"/>
              </w:rPr>
              <w:delText>3.1.</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Analyse de l’abordabilité financière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_Toc158885013 \h </w:delInstrText>
            </w:r>
            <w:r w:rsidR="00B6621A" w:rsidDel="00CB2812">
              <w:rPr>
                <w:noProof/>
                <w:webHidden/>
              </w:rPr>
            </w:r>
            <w:r w:rsidR="00B6621A" w:rsidDel="00CB2812">
              <w:rPr>
                <w:noProof/>
                <w:webHidden/>
              </w:rPr>
              <w:fldChar w:fldCharType="separate"/>
            </w:r>
            <w:r w:rsidR="00B6621A" w:rsidDel="00CB2812">
              <w:rPr>
                <w:noProof/>
                <w:webHidden/>
              </w:rPr>
              <w:delText>87</w:delText>
            </w:r>
            <w:r w:rsidR="00B6621A" w:rsidDel="00CB2812">
              <w:rPr>
                <w:noProof/>
                <w:webHidden/>
              </w:rPr>
              <w:fldChar w:fldCharType="end"/>
            </w:r>
            <w:r w:rsidDel="00CB2812">
              <w:rPr>
                <w:noProof/>
              </w:rPr>
              <w:fldChar w:fldCharType="end"/>
            </w:r>
          </w:del>
        </w:p>
        <w:p w14:paraId="3034ADBA" w14:textId="0D06423C" w:rsidR="00B6621A" w:rsidDel="00CB2812" w:rsidRDefault="00CB2812">
          <w:pPr>
            <w:pStyle w:val="TOC2"/>
            <w:tabs>
              <w:tab w:val="left" w:pos="1320"/>
              <w:tab w:val="right" w:leader="dot" w:pos="9346"/>
            </w:tabs>
            <w:rPr>
              <w:del w:id="157" w:author="Houyem Rais" w:date="2024-02-22T15:03:00Z"/>
              <w:rFonts w:eastAsiaTheme="minorEastAsia" w:cstheme="minorBidi"/>
              <w:smallCaps w:val="0"/>
              <w:noProof/>
              <w:kern w:val="2"/>
              <w:sz w:val="24"/>
              <w:lang w:eastAsia="fr-FR"/>
              <w14:ligatures w14:val="standardContextual"/>
            </w:rPr>
          </w:pPr>
          <w:del w:id="158" w:author="Houyem Rais" w:date="2024-02-22T15:03:00Z">
            <w:r w:rsidDel="00CB2812">
              <w:fldChar w:fldCharType="begin"/>
            </w:r>
            <w:r w:rsidDel="00CB2812">
              <w:delInstrText>HYPERLINK \l "_Toc158885014"</w:delInstrText>
            </w:r>
            <w:r w:rsidDel="00CB2812">
              <w:fldChar w:fldCharType="separate"/>
            </w:r>
            <w:r w:rsidR="00B6621A" w:rsidRPr="00582E03" w:rsidDel="00CB2812">
              <w:rPr>
                <w:rStyle w:val="Hyperlink"/>
                <w:bCs/>
                <w:noProof/>
              </w:rPr>
              <w:delText>3.1.2.1.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 plan d’investissement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_Toc158885014 \h </w:delInstrText>
            </w:r>
            <w:r w:rsidR="00B6621A" w:rsidDel="00CB2812">
              <w:rPr>
                <w:noProof/>
                <w:webHidden/>
              </w:rPr>
            </w:r>
            <w:r w:rsidR="00B6621A" w:rsidDel="00CB2812">
              <w:rPr>
                <w:noProof/>
                <w:webHidden/>
              </w:rPr>
              <w:fldChar w:fldCharType="separate"/>
            </w:r>
            <w:r w:rsidR="00B6621A" w:rsidDel="00CB2812">
              <w:rPr>
                <w:noProof/>
                <w:webHidden/>
              </w:rPr>
              <w:delText>88</w:delText>
            </w:r>
            <w:r w:rsidR="00B6621A" w:rsidDel="00CB2812">
              <w:rPr>
                <w:noProof/>
                <w:webHidden/>
              </w:rPr>
              <w:fldChar w:fldCharType="end"/>
            </w:r>
            <w:r w:rsidDel="00CB2812">
              <w:rPr>
                <w:noProof/>
              </w:rPr>
              <w:fldChar w:fldCharType="end"/>
            </w:r>
          </w:del>
        </w:p>
        <w:p w14:paraId="6FF97B2E" w14:textId="4BF90784" w:rsidR="00B6621A" w:rsidDel="00CB2812" w:rsidRDefault="00CB2812">
          <w:pPr>
            <w:pStyle w:val="TOC2"/>
            <w:tabs>
              <w:tab w:val="left" w:pos="1320"/>
              <w:tab w:val="right" w:leader="dot" w:pos="9346"/>
            </w:tabs>
            <w:rPr>
              <w:del w:id="159" w:author="Houyem Rais" w:date="2024-02-22T15:03:00Z"/>
              <w:rFonts w:eastAsiaTheme="minorEastAsia" w:cstheme="minorBidi"/>
              <w:smallCaps w:val="0"/>
              <w:noProof/>
              <w:kern w:val="2"/>
              <w:sz w:val="24"/>
              <w:lang w:eastAsia="fr-FR"/>
              <w14:ligatures w14:val="standardContextual"/>
            </w:rPr>
          </w:pPr>
          <w:del w:id="160" w:author="Houyem Rais" w:date="2024-02-22T15:03:00Z">
            <w:r w:rsidDel="00CB2812">
              <w:fldChar w:fldCharType="begin"/>
            </w:r>
            <w:r w:rsidDel="00CB2812">
              <w:delInstrText>HYPERLINK \l "_Toc158885015"</w:delInstrText>
            </w:r>
            <w:r w:rsidDel="00CB2812">
              <w:fldChar w:fldCharType="separate"/>
            </w:r>
            <w:r w:rsidR="00B6621A" w:rsidRPr="00582E03" w:rsidDel="00CB2812">
              <w:rPr>
                <w:rStyle w:val="Hyperlink"/>
                <w:bCs/>
                <w:noProof/>
              </w:rPr>
              <w:delText>3.1.2.2.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coûts d’exploitation et de maintenance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_Toc158885015 \h </w:delInstrText>
            </w:r>
            <w:r w:rsidR="00B6621A" w:rsidDel="00CB2812">
              <w:rPr>
                <w:noProof/>
                <w:webHidden/>
              </w:rPr>
            </w:r>
            <w:r w:rsidR="00B6621A" w:rsidDel="00CB2812">
              <w:rPr>
                <w:noProof/>
                <w:webHidden/>
              </w:rPr>
              <w:fldChar w:fldCharType="separate"/>
            </w:r>
            <w:r w:rsidR="00B6621A" w:rsidDel="00CB2812">
              <w:rPr>
                <w:noProof/>
                <w:webHidden/>
              </w:rPr>
              <w:delText>89</w:delText>
            </w:r>
            <w:r w:rsidR="00B6621A" w:rsidDel="00CB2812">
              <w:rPr>
                <w:noProof/>
                <w:webHidden/>
              </w:rPr>
              <w:fldChar w:fldCharType="end"/>
            </w:r>
            <w:r w:rsidDel="00CB2812">
              <w:rPr>
                <w:noProof/>
              </w:rPr>
              <w:fldChar w:fldCharType="end"/>
            </w:r>
          </w:del>
        </w:p>
        <w:p w14:paraId="50F77FE8" w14:textId="6BCEFE8F" w:rsidR="00B6621A" w:rsidDel="00CB2812" w:rsidRDefault="00CB2812">
          <w:pPr>
            <w:pStyle w:val="TOC2"/>
            <w:tabs>
              <w:tab w:val="left" w:pos="1320"/>
              <w:tab w:val="right" w:leader="dot" w:pos="9346"/>
            </w:tabs>
            <w:rPr>
              <w:del w:id="161" w:author="Houyem Rais" w:date="2024-02-22T15:03:00Z"/>
              <w:rFonts w:eastAsiaTheme="minorEastAsia" w:cstheme="minorBidi"/>
              <w:smallCaps w:val="0"/>
              <w:noProof/>
              <w:kern w:val="2"/>
              <w:sz w:val="24"/>
              <w:lang w:eastAsia="fr-FR"/>
              <w14:ligatures w14:val="standardContextual"/>
            </w:rPr>
          </w:pPr>
          <w:del w:id="162" w:author="Houyem Rais" w:date="2024-02-22T15:03:00Z">
            <w:r w:rsidDel="00CB2812">
              <w:fldChar w:fldCharType="begin"/>
            </w:r>
            <w:r w:rsidDel="00CB2812">
              <w:delInstrText>HYPERLINK \l "_Toc158885016"</w:delInstrText>
            </w:r>
            <w:r w:rsidDel="00CB2812">
              <w:fldChar w:fldCharType="separate"/>
            </w:r>
            <w:r w:rsidR="00B6621A" w:rsidRPr="00582E03" w:rsidDel="00CB2812">
              <w:rPr>
                <w:rStyle w:val="Hyperlink"/>
                <w:bCs/>
                <w:noProof/>
              </w:rPr>
              <w:delText>3.1.2.3.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hypothèses de revenu</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_Toc158885016 \h </w:delInstrText>
            </w:r>
            <w:r w:rsidR="00B6621A" w:rsidDel="00CB2812">
              <w:rPr>
                <w:noProof/>
                <w:webHidden/>
              </w:rPr>
            </w:r>
            <w:r w:rsidR="00B6621A" w:rsidDel="00CB2812">
              <w:rPr>
                <w:noProof/>
                <w:webHidden/>
              </w:rPr>
              <w:fldChar w:fldCharType="separate"/>
            </w:r>
            <w:r w:rsidR="00B6621A" w:rsidDel="00CB2812">
              <w:rPr>
                <w:noProof/>
                <w:webHidden/>
              </w:rPr>
              <w:delText>93</w:delText>
            </w:r>
            <w:r w:rsidR="00B6621A" w:rsidDel="00CB2812">
              <w:rPr>
                <w:noProof/>
                <w:webHidden/>
              </w:rPr>
              <w:fldChar w:fldCharType="end"/>
            </w:r>
            <w:r w:rsidDel="00CB2812">
              <w:rPr>
                <w:noProof/>
              </w:rPr>
              <w:fldChar w:fldCharType="end"/>
            </w:r>
          </w:del>
        </w:p>
        <w:p w14:paraId="41F2CC36" w14:textId="37A1CF26" w:rsidR="00B6621A" w:rsidDel="00CB2812" w:rsidRDefault="00CB2812">
          <w:pPr>
            <w:pStyle w:val="TOC2"/>
            <w:tabs>
              <w:tab w:val="left" w:pos="1320"/>
              <w:tab w:val="right" w:leader="dot" w:pos="9346"/>
            </w:tabs>
            <w:rPr>
              <w:del w:id="163" w:author="Houyem Rais" w:date="2024-02-22T15:03:00Z"/>
              <w:rFonts w:eastAsiaTheme="minorEastAsia" w:cstheme="minorBidi"/>
              <w:smallCaps w:val="0"/>
              <w:noProof/>
              <w:kern w:val="2"/>
              <w:sz w:val="24"/>
              <w:lang w:eastAsia="fr-FR"/>
              <w14:ligatures w14:val="standardContextual"/>
            </w:rPr>
          </w:pPr>
          <w:del w:id="164" w:author="Houyem Rais" w:date="2024-02-22T15:03:00Z">
            <w:r w:rsidDel="00CB2812">
              <w:fldChar w:fldCharType="begin"/>
            </w:r>
            <w:r w:rsidDel="00CB2812">
              <w:delInstrText>HYPERLINK \l "_Toc158885017"</w:delInstrText>
            </w:r>
            <w:r w:rsidDel="00CB2812">
              <w:fldChar w:fldCharType="separate"/>
            </w:r>
            <w:r w:rsidR="00B6621A" w:rsidRPr="00582E03" w:rsidDel="00CB2812">
              <w:rPr>
                <w:rStyle w:val="Hyperlink"/>
                <w:bCs/>
                <w:noProof/>
              </w:rPr>
              <w:delText>3.1.2.4.</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hypothèses macro-économiques et financières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_Toc158885017 \h </w:delInstrText>
            </w:r>
            <w:r w:rsidR="00B6621A" w:rsidDel="00CB2812">
              <w:rPr>
                <w:noProof/>
                <w:webHidden/>
              </w:rPr>
            </w:r>
            <w:r w:rsidR="00B6621A" w:rsidDel="00CB2812">
              <w:rPr>
                <w:noProof/>
                <w:webHidden/>
              </w:rPr>
              <w:fldChar w:fldCharType="separate"/>
            </w:r>
            <w:r w:rsidR="00B6621A" w:rsidDel="00CB2812">
              <w:rPr>
                <w:noProof/>
                <w:webHidden/>
              </w:rPr>
              <w:delText>101</w:delText>
            </w:r>
            <w:r w:rsidR="00B6621A" w:rsidDel="00CB2812">
              <w:rPr>
                <w:noProof/>
                <w:webHidden/>
              </w:rPr>
              <w:fldChar w:fldCharType="end"/>
            </w:r>
            <w:r w:rsidDel="00CB2812">
              <w:rPr>
                <w:noProof/>
              </w:rPr>
              <w:fldChar w:fldCharType="end"/>
            </w:r>
          </w:del>
        </w:p>
        <w:p w14:paraId="1A9100CC" w14:textId="089EC432" w:rsidR="00B6621A" w:rsidDel="00CB2812" w:rsidRDefault="00CB2812">
          <w:pPr>
            <w:pStyle w:val="TOC2"/>
            <w:tabs>
              <w:tab w:val="left" w:pos="1320"/>
              <w:tab w:val="right" w:leader="dot" w:pos="9346"/>
            </w:tabs>
            <w:rPr>
              <w:del w:id="165" w:author="Houyem Rais" w:date="2024-02-22T15:03:00Z"/>
              <w:rFonts w:eastAsiaTheme="minorEastAsia" w:cstheme="minorBidi"/>
              <w:smallCaps w:val="0"/>
              <w:noProof/>
              <w:kern w:val="2"/>
              <w:sz w:val="24"/>
              <w:lang w:eastAsia="fr-FR"/>
              <w14:ligatures w14:val="standardContextual"/>
            </w:rPr>
          </w:pPr>
          <w:del w:id="166" w:author="Houyem Rais" w:date="2024-02-22T15:03:00Z">
            <w:r w:rsidDel="00CB2812">
              <w:fldChar w:fldCharType="begin"/>
            </w:r>
            <w:r w:rsidDel="00CB2812">
              <w:delInstrText>HYPERLINK \l "_Toc158885018"</w:delInstrText>
            </w:r>
            <w:r w:rsidDel="00CB2812">
              <w:fldChar w:fldCharType="separate"/>
            </w:r>
            <w:r w:rsidR="00B6621A" w:rsidRPr="00582E03" w:rsidDel="00CB2812">
              <w:rPr>
                <w:rStyle w:val="Hyperlink"/>
                <w:bCs/>
                <w:noProof/>
              </w:rPr>
              <w:delText>3.1.2.5.</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Les paramètres sous-jacents du modèle financier</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_Toc158885018 \h </w:delInstrText>
            </w:r>
            <w:r w:rsidR="00B6621A" w:rsidDel="00CB2812">
              <w:rPr>
                <w:noProof/>
                <w:webHidden/>
              </w:rPr>
            </w:r>
            <w:r w:rsidR="00B6621A" w:rsidDel="00CB2812">
              <w:rPr>
                <w:noProof/>
                <w:webHidden/>
              </w:rPr>
              <w:fldChar w:fldCharType="separate"/>
            </w:r>
            <w:r w:rsidR="00B6621A" w:rsidDel="00CB2812">
              <w:rPr>
                <w:noProof/>
                <w:webHidden/>
              </w:rPr>
              <w:delText>103</w:delText>
            </w:r>
            <w:r w:rsidR="00B6621A" w:rsidDel="00CB2812">
              <w:rPr>
                <w:noProof/>
                <w:webHidden/>
              </w:rPr>
              <w:fldChar w:fldCharType="end"/>
            </w:r>
            <w:r w:rsidDel="00CB2812">
              <w:rPr>
                <w:noProof/>
              </w:rPr>
              <w:fldChar w:fldCharType="end"/>
            </w:r>
          </w:del>
        </w:p>
        <w:p w14:paraId="47D84908" w14:textId="3DAED593" w:rsidR="00B6621A" w:rsidDel="00CB2812" w:rsidRDefault="00CB2812">
          <w:pPr>
            <w:pStyle w:val="TOC2"/>
            <w:tabs>
              <w:tab w:val="left" w:pos="1320"/>
              <w:tab w:val="right" w:leader="dot" w:pos="9346"/>
            </w:tabs>
            <w:rPr>
              <w:del w:id="167" w:author="Houyem Rais" w:date="2024-02-22T15:03:00Z"/>
              <w:rFonts w:eastAsiaTheme="minorEastAsia" w:cstheme="minorBidi"/>
              <w:smallCaps w:val="0"/>
              <w:noProof/>
              <w:kern w:val="2"/>
              <w:sz w:val="24"/>
              <w:lang w:eastAsia="fr-FR"/>
              <w14:ligatures w14:val="standardContextual"/>
            </w:rPr>
          </w:pPr>
          <w:del w:id="168" w:author="Houyem Rais" w:date="2024-02-22T15:03:00Z">
            <w:r w:rsidDel="00CB2812">
              <w:fldChar w:fldCharType="begin"/>
            </w:r>
            <w:r w:rsidDel="00CB2812">
              <w:delInstrText>HYPERLINK \l "_Toc158885019"</w:delInstrText>
            </w:r>
            <w:r w:rsidDel="00CB2812">
              <w:fldChar w:fldCharType="separate"/>
            </w:r>
            <w:r w:rsidR="00B6621A" w:rsidRPr="00582E03" w:rsidDel="00CB2812">
              <w:rPr>
                <w:rStyle w:val="Hyperlink"/>
                <w:bCs/>
                <w:noProof/>
              </w:rPr>
              <w:delText>3.1.3.1.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1 : Contrat de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_Toc158885019 \h </w:delInstrText>
            </w:r>
            <w:r w:rsidR="00B6621A" w:rsidDel="00CB2812">
              <w:rPr>
                <w:noProof/>
                <w:webHidden/>
              </w:rPr>
            </w:r>
            <w:r w:rsidR="00B6621A" w:rsidDel="00CB2812">
              <w:rPr>
                <w:noProof/>
                <w:webHidden/>
              </w:rPr>
              <w:fldChar w:fldCharType="separate"/>
            </w:r>
            <w:r w:rsidR="00B6621A" w:rsidDel="00CB2812">
              <w:rPr>
                <w:noProof/>
                <w:webHidden/>
              </w:rPr>
              <w:delText>104</w:delText>
            </w:r>
            <w:r w:rsidR="00B6621A" w:rsidDel="00CB2812">
              <w:rPr>
                <w:noProof/>
                <w:webHidden/>
              </w:rPr>
              <w:fldChar w:fldCharType="end"/>
            </w:r>
            <w:r w:rsidDel="00CB2812">
              <w:rPr>
                <w:noProof/>
              </w:rPr>
              <w:fldChar w:fldCharType="end"/>
            </w:r>
          </w:del>
        </w:p>
        <w:p w14:paraId="4F769737" w14:textId="71CEA7BA" w:rsidR="00B6621A" w:rsidDel="00CB2812" w:rsidRDefault="00CB2812">
          <w:pPr>
            <w:pStyle w:val="TOC2"/>
            <w:tabs>
              <w:tab w:val="left" w:pos="1320"/>
              <w:tab w:val="right" w:leader="dot" w:pos="9346"/>
            </w:tabs>
            <w:rPr>
              <w:del w:id="169" w:author="Houyem Rais" w:date="2024-02-22T15:03:00Z"/>
              <w:rFonts w:eastAsiaTheme="minorEastAsia" w:cstheme="minorBidi"/>
              <w:smallCaps w:val="0"/>
              <w:noProof/>
              <w:kern w:val="2"/>
              <w:sz w:val="24"/>
              <w:lang w:eastAsia="fr-FR"/>
              <w14:ligatures w14:val="standardContextual"/>
            </w:rPr>
          </w:pPr>
          <w:del w:id="170" w:author="Houyem Rais" w:date="2024-02-22T15:03:00Z">
            <w:r w:rsidDel="00CB2812">
              <w:fldChar w:fldCharType="begin"/>
            </w:r>
            <w:r w:rsidDel="00CB2812">
              <w:delInstrText>HYPERLINK \l "_Toc158885021"</w:delInstrText>
            </w:r>
            <w:r w:rsidDel="00CB2812">
              <w:fldChar w:fldCharType="separate"/>
            </w:r>
            <w:r w:rsidR="00B6621A" w:rsidRPr="00582E03" w:rsidDel="00CB2812">
              <w:rPr>
                <w:rStyle w:val="Hyperlink"/>
                <w:bCs/>
                <w:noProof/>
              </w:rPr>
              <w:delText>3.1.3.2.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2 : Contrat de Partenariat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_Toc158885021 \h </w:delInstrText>
            </w:r>
            <w:r w:rsidR="00B6621A" w:rsidDel="00CB2812">
              <w:rPr>
                <w:noProof/>
                <w:webHidden/>
              </w:rPr>
            </w:r>
            <w:r w:rsidR="00B6621A" w:rsidDel="00CB2812">
              <w:rPr>
                <w:noProof/>
                <w:webHidden/>
              </w:rPr>
              <w:fldChar w:fldCharType="separate"/>
            </w:r>
            <w:r w:rsidR="00B6621A" w:rsidDel="00CB2812">
              <w:rPr>
                <w:noProof/>
                <w:webHidden/>
              </w:rPr>
              <w:delText>107</w:delText>
            </w:r>
            <w:r w:rsidR="00B6621A" w:rsidDel="00CB2812">
              <w:rPr>
                <w:noProof/>
                <w:webHidden/>
              </w:rPr>
              <w:fldChar w:fldCharType="end"/>
            </w:r>
            <w:r w:rsidDel="00CB2812">
              <w:rPr>
                <w:noProof/>
              </w:rPr>
              <w:fldChar w:fldCharType="end"/>
            </w:r>
          </w:del>
        </w:p>
        <w:p w14:paraId="1393F49F" w14:textId="3CBC3800" w:rsidR="00B6621A" w:rsidDel="00CB2812" w:rsidRDefault="00CB2812">
          <w:pPr>
            <w:pStyle w:val="TOC2"/>
            <w:tabs>
              <w:tab w:val="left" w:pos="1320"/>
              <w:tab w:val="right" w:leader="dot" w:pos="9346"/>
            </w:tabs>
            <w:rPr>
              <w:del w:id="171" w:author="Houyem Rais" w:date="2024-02-22T15:03:00Z"/>
              <w:rFonts w:eastAsiaTheme="minorEastAsia" w:cstheme="minorBidi"/>
              <w:smallCaps w:val="0"/>
              <w:noProof/>
              <w:kern w:val="2"/>
              <w:sz w:val="24"/>
              <w:lang w:eastAsia="fr-FR"/>
              <w14:ligatures w14:val="standardContextual"/>
            </w:rPr>
          </w:pPr>
          <w:del w:id="172" w:author="Houyem Rais" w:date="2024-02-22T15:03:00Z">
            <w:r w:rsidDel="00CB2812">
              <w:fldChar w:fldCharType="begin"/>
            </w:r>
            <w:r w:rsidDel="00CB2812">
              <w:delInstrText>HYPERLINK \l "_Toc158885022"</w:delInstrText>
            </w:r>
            <w:r w:rsidDel="00CB2812">
              <w:fldChar w:fldCharType="separate"/>
            </w:r>
            <w:r w:rsidR="00B6621A" w:rsidRPr="00582E03" w:rsidDel="00CB2812">
              <w:rPr>
                <w:rStyle w:val="Hyperlink"/>
                <w:bCs/>
                <w:noProof/>
              </w:rPr>
              <w:delText>3.1.3.3.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Option 3 : EPC+F</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_Toc158885022 \h </w:delInstrText>
            </w:r>
            <w:r w:rsidR="00B6621A" w:rsidDel="00CB2812">
              <w:rPr>
                <w:noProof/>
                <w:webHidden/>
              </w:rPr>
            </w:r>
            <w:r w:rsidR="00B6621A" w:rsidDel="00CB2812">
              <w:rPr>
                <w:noProof/>
                <w:webHidden/>
              </w:rPr>
              <w:fldChar w:fldCharType="separate"/>
            </w:r>
            <w:r w:rsidR="00B6621A" w:rsidDel="00CB2812">
              <w:rPr>
                <w:noProof/>
                <w:webHidden/>
              </w:rPr>
              <w:delText>108</w:delText>
            </w:r>
            <w:r w:rsidR="00B6621A" w:rsidDel="00CB2812">
              <w:rPr>
                <w:noProof/>
                <w:webHidden/>
              </w:rPr>
              <w:fldChar w:fldCharType="end"/>
            </w:r>
            <w:r w:rsidDel="00CB2812">
              <w:rPr>
                <w:noProof/>
              </w:rPr>
              <w:fldChar w:fldCharType="end"/>
            </w:r>
          </w:del>
        </w:p>
        <w:p w14:paraId="2E1C30DC" w14:textId="16720DF7" w:rsidR="00B6621A" w:rsidDel="00CB2812" w:rsidRDefault="00CB2812">
          <w:pPr>
            <w:pStyle w:val="TOC3"/>
            <w:tabs>
              <w:tab w:val="left" w:pos="1100"/>
              <w:tab w:val="right" w:leader="dot" w:pos="9346"/>
            </w:tabs>
            <w:rPr>
              <w:del w:id="173" w:author="Houyem Rais" w:date="2024-02-22T15:03:00Z"/>
              <w:rFonts w:eastAsiaTheme="minorEastAsia" w:cstheme="minorBidi"/>
              <w:i w:val="0"/>
              <w:iCs w:val="0"/>
              <w:noProof/>
              <w:kern w:val="2"/>
              <w:sz w:val="24"/>
              <w:lang w:eastAsia="fr-FR"/>
              <w14:ligatures w14:val="standardContextual"/>
            </w:rPr>
          </w:pPr>
          <w:del w:id="174" w:author="Houyem Rais" w:date="2024-02-22T15:03:00Z">
            <w:r w:rsidDel="00CB2812">
              <w:fldChar w:fldCharType="begin"/>
            </w:r>
            <w:r w:rsidDel="00CB2812">
              <w:delInstrText>HYPERLINK \l "_Toc158885023"</w:delInstrText>
            </w:r>
            <w:r w:rsidDel="00CB2812">
              <w:fldChar w:fldCharType="separate"/>
            </w:r>
            <w:r w:rsidR="00B6621A" w:rsidRPr="00582E03" w:rsidDel="00CB2812">
              <w:rPr>
                <w:rStyle w:val="Hyperlink"/>
                <w:noProof/>
                <w:spacing w:val="-2"/>
              </w:rPr>
              <w:delText>3.2.</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Analyse des risques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_Toc158885023 \h </w:delInstrText>
            </w:r>
            <w:r w:rsidR="00B6621A" w:rsidDel="00CB2812">
              <w:rPr>
                <w:noProof/>
                <w:webHidden/>
              </w:rPr>
            </w:r>
            <w:r w:rsidR="00B6621A" w:rsidDel="00CB2812">
              <w:rPr>
                <w:noProof/>
                <w:webHidden/>
              </w:rPr>
              <w:fldChar w:fldCharType="separate"/>
            </w:r>
            <w:r w:rsidR="00B6621A" w:rsidDel="00CB2812">
              <w:rPr>
                <w:noProof/>
                <w:webHidden/>
              </w:rPr>
              <w:delText>111</w:delText>
            </w:r>
            <w:r w:rsidR="00B6621A" w:rsidDel="00CB2812">
              <w:rPr>
                <w:noProof/>
                <w:webHidden/>
              </w:rPr>
              <w:fldChar w:fldCharType="end"/>
            </w:r>
            <w:r w:rsidDel="00CB2812">
              <w:rPr>
                <w:noProof/>
              </w:rPr>
              <w:fldChar w:fldCharType="end"/>
            </w:r>
          </w:del>
        </w:p>
        <w:p w14:paraId="0A8B2B23" w14:textId="0792AEAA" w:rsidR="00B6621A" w:rsidDel="00CB2812" w:rsidRDefault="00CB2812">
          <w:pPr>
            <w:pStyle w:val="TOC3"/>
            <w:tabs>
              <w:tab w:val="left" w:pos="1100"/>
              <w:tab w:val="right" w:leader="dot" w:pos="9346"/>
            </w:tabs>
            <w:rPr>
              <w:del w:id="175" w:author="Houyem Rais" w:date="2024-02-22T15:03:00Z"/>
              <w:rFonts w:eastAsiaTheme="minorEastAsia" w:cstheme="minorBidi"/>
              <w:i w:val="0"/>
              <w:iCs w:val="0"/>
              <w:noProof/>
              <w:kern w:val="2"/>
              <w:sz w:val="24"/>
              <w:lang w:eastAsia="fr-FR"/>
              <w14:ligatures w14:val="standardContextual"/>
            </w:rPr>
          </w:pPr>
          <w:del w:id="176" w:author="Houyem Rais" w:date="2024-02-22T15:03:00Z">
            <w:r w:rsidDel="00CB2812">
              <w:fldChar w:fldCharType="begin"/>
            </w:r>
            <w:r w:rsidDel="00CB2812">
              <w:delInstrText>HYPERLINK \l "_Toc158885024"</w:delInstrText>
            </w:r>
            <w:r w:rsidDel="00CB2812">
              <w:fldChar w:fldCharType="separate"/>
            </w:r>
            <w:r w:rsidR="00B6621A" w:rsidRPr="00582E03" w:rsidDel="00CB2812">
              <w:rPr>
                <w:rStyle w:val="Hyperlink"/>
                <w:noProof/>
                <w:spacing w:val="-2"/>
              </w:rPr>
              <w:delText>3.3.</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Analyse de la Value for Money</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_Toc158885024 \h </w:delInstrText>
            </w:r>
            <w:r w:rsidR="00B6621A" w:rsidDel="00CB2812">
              <w:rPr>
                <w:noProof/>
                <w:webHidden/>
              </w:rPr>
            </w:r>
            <w:r w:rsidR="00B6621A" w:rsidDel="00CB2812">
              <w:rPr>
                <w:noProof/>
                <w:webHidden/>
              </w:rPr>
              <w:fldChar w:fldCharType="separate"/>
            </w:r>
            <w:r w:rsidR="00B6621A" w:rsidDel="00CB2812">
              <w:rPr>
                <w:noProof/>
                <w:webHidden/>
              </w:rPr>
              <w:delText>115</w:delText>
            </w:r>
            <w:r w:rsidR="00B6621A" w:rsidDel="00CB2812">
              <w:rPr>
                <w:noProof/>
                <w:webHidden/>
              </w:rPr>
              <w:fldChar w:fldCharType="end"/>
            </w:r>
            <w:r w:rsidDel="00CB2812">
              <w:rPr>
                <w:noProof/>
              </w:rPr>
              <w:fldChar w:fldCharType="end"/>
            </w:r>
          </w:del>
        </w:p>
        <w:p w14:paraId="18028E92" w14:textId="36018A64" w:rsidR="00B6621A" w:rsidDel="00CB2812" w:rsidRDefault="00CB2812">
          <w:pPr>
            <w:pStyle w:val="TOC2"/>
            <w:tabs>
              <w:tab w:val="left" w:pos="1320"/>
              <w:tab w:val="right" w:leader="dot" w:pos="9346"/>
            </w:tabs>
            <w:rPr>
              <w:del w:id="177" w:author="Houyem Rais" w:date="2024-02-22T15:03:00Z"/>
              <w:rFonts w:eastAsiaTheme="minorEastAsia" w:cstheme="minorBidi"/>
              <w:smallCaps w:val="0"/>
              <w:noProof/>
              <w:kern w:val="2"/>
              <w:sz w:val="24"/>
              <w:lang w:eastAsia="fr-FR"/>
              <w14:ligatures w14:val="standardContextual"/>
            </w:rPr>
          </w:pPr>
          <w:del w:id="178" w:author="Houyem Rais" w:date="2024-02-22T15:03:00Z">
            <w:r w:rsidDel="00CB2812">
              <w:fldChar w:fldCharType="begin"/>
            </w:r>
            <w:r w:rsidDel="00CB2812">
              <w:delInstrText>HYPERLINK \l "_Toc158885025"</w:delInstrText>
            </w:r>
            <w:r w:rsidDel="00CB2812">
              <w:fldChar w:fldCharType="separate"/>
            </w:r>
            <w:r w:rsidR="00B6621A" w:rsidRPr="00582E03" w:rsidDel="00CB2812">
              <w:rPr>
                <w:rStyle w:val="Hyperlink"/>
                <w:bCs/>
                <w:noProof/>
              </w:rPr>
              <w:delText>3.3.2.1.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Introduction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_Toc158885025 \h </w:delInstrText>
            </w:r>
            <w:r w:rsidR="00B6621A" w:rsidDel="00CB2812">
              <w:rPr>
                <w:noProof/>
                <w:webHidden/>
              </w:rPr>
            </w:r>
            <w:r w:rsidR="00B6621A" w:rsidDel="00CB2812">
              <w:rPr>
                <w:noProof/>
                <w:webHidden/>
              </w:rPr>
              <w:fldChar w:fldCharType="separate"/>
            </w:r>
            <w:r w:rsidR="00B6621A" w:rsidDel="00CB2812">
              <w:rPr>
                <w:noProof/>
                <w:webHidden/>
              </w:rPr>
              <w:delText>116</w:delText>
            </w:r>
            <w:r w:rsidR="00B6621A" w:rsidDel="00CB2812">
              <w:rPr>
                <w:noProof/>
                <w:webHidden/>
              </w:rPr>
              <w:fldChar w:fldCharType="end"/>
            </w:r>
            <w:r w:rsidDel="00CB2812">
              <w:rPr>
                <w:noProof/>
              </w:rPr>
              <w:fldChar w:fldCharType="end"/>
            </w:r>
          </w:del>
        </w:p>
        <w:p w14:paraId="35243B00" w14:textId="200744B4" w:rsidR="00B6621A" w:rsidDel="00CB2812" w:rsidRDefault="00CB2812">
          <w:pPr>
            <w:pStyle w:val="TOC2"/>
            <w:tabs>
              <w:tab w:val="left" w:pos="1320"/>
              <w:tab w:val="right" w:leader="dot" w:pos="9346"/>
            </w:tabs>
            <w:rPr>
              <w:del w:id="179" w:author="Houyem Rais" w:date="2024-02-22T15:03:00Z"/>
              <w:rFonts w:eastAsiaTheme="minorEastAsia" w:cstheme="minorBidi"/>
              <w:smallCaps w:val="0"/>
              <w:noProof/>
              <w:kern w:val="2"/>
              <w:sz w:val="24"/>
              <w:lang w:eastAsia="fr-FR"/>
              <w14:ligatures w14:val="standardContextual"/>
            </w:rPr>
          </w:pPr>
          <w:del w:id="180" w:author="Houyem Rais" w:date="2024-02-22T15:03:00Z">
            <w:r w:rsidDel="00CB2812">
              <w:fldChar w:fldCharType="begin"/>
            </w:r>
            <w:r w:rsidDel="00CB2812">
              <w:delInstrText>HYPERLINK \l "_Toc158885026"</w:delInstrText>
            </w:r>
            <w:r w:rsidDel="00CB2812">
              <w:fldChar w:fldCharType="separate"/>
            </w:r>
            <w:r w:rsidR="00B6621A" w:rsidRPr="00582E03" w:rsidDel="00CB2812">
              <w:rPr>
                <w:rStyle w:val="Hyperlink"/>
                <w:bCs/>
                <w:noProof/>
              </w:rPr>
              <w:delText>3.3.2.2.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Méthodologie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_Toc158885026 \h </w:delInstrText>
            </w:r>
            <w:r w:rsidR="00B6621A" w:rsidDel="00CB2812">
              <w:rPr>
                <w:noProof/>
                <w:webHidden/>
              </w:rPr>
            </w:r>
            <w:r w:rsidR="00B6621A" w:rsidDel="00CB2812">
              <w:rPr>
                <w:noProof/>
                <w:webHidden/>
              </w:rPr>
              <w:fldChar w:fldCharType="separate"/>
            </w:r>
            <w:r w:rsidR="00B6621A" w:rsidDel="00CB2812">
              <w:rPr>
                <w:noProof/>
                <w:webHidden/>
              </w:rPr>
              <w:delText>116</w:delText>
            </w:r>
            <w:r w:rsidR="00B6621A" w:rsidDel="00CB2812">
              <w:rPr>
                <w:noProof/>
                <w:webHidden/>
              </w:rPr>
              <w:fldChar w:fldCharType="end"/>
            </w:r>
            <w:r w:rsidDel="00CB2812">
              <w:rPr>
                <w:noProof/>
              </w:rPr>
              <w:fldChar w:fldCharType="end"/>
            </w:r>
          </w:del>
        </w:p>
        <w:p w14:paraId="49F83F2C" w14:textId="73A6F143" w:rsidR="00B6621A" w:rsidDel="00CB2812" w:rsidRDefault="00CB2812">
          <w:pPr>
            <w:pStyle w:val="TOC2"/>
            <w:tabs>
              <w:tab w:val="left" w:pos="1320"/>
              <w:tab w:val="right" w:leader="dot" w:pos="9346"/>
            </w:tabs>
            <w:rPr>
              <w:del w:id="181" w:author="Houyem Rais" w:date="2024-02-22T15:03:00Z"/>
              <w:rFonts w:eastAsiaTheme="minorEastAsia" w:cstheme="minorBidi"/>
              <w:smallCaps w:val="0"/>
              <w:noProof/>
              <w:kern w:val="2"/>
              <w:sz w:val="24"/>
              <w:lang w:eastAsia="fr-FR"/>
              <w14:ligatures w14:val="standardContextual"/>
            </w:rPr>
          </w:pPr>
          <w:del w:id="182" w:author="Houyem Rais" w:date="2024-02-22T15:03:00Z">
            <w:r w:rsidDel="00CB2812">
              <w:fldChar w:fldCharType="begin"/>
            </w:r>
            <w:r w:rsidDel="00CB2812">
              <w:delInstrText>HYPERLINK \l "_Toc158885027"</w:delInstrText>
            </w:r>
            <w:r w:rsidDel="00CB2812">
              <w:fldChar w:fldCharType="separate"/>
            </w:r>
            <w:r w:rsidR="00B6621A" w:rsidRPr="00582E03" w:rsidDel="00CB2812">
              <w:rPr>
                <w:rStyle w:val="Hyperlink"/>
                <w:bCs/>
                <w:noProof/>
              </w:rPr>
              <w:delText>3.3.3.1.</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Coût du projet en Maîtrise d’Ouvrage Publique/ comparateur du secteur public (CSP)</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_Toc158885027 \h </w:delInstrText>
            </w:r>
            <w:r w:rsidR="00B6621A" w:rsidDel="00CB2812">
              <w:rPr>
                <w:noProof/>
                <w:webHidden/>
              </w:rPr>
            </w:r>
            <w:r w:rsidR="00B6621A" w:rsidDel="00CB2812">
              <w:rPr>
                <w:noProof/>
                <w:webHidden/>
              </w:rPr>
              <w:fldChar w:fldCharType="separate"/>
            </w:r>
            <w:r w:rsidR="00B6621A" w:rsidDel="00CB2812">
              <w:rPr>
                <w:noProof/>
                <w:webHidden/>
              </w:rPr>
              <w:delText>118</w:delText>
            </w:r>
            <w:r w:rsidR="00B6621A" w:rsidDel="00CB2812">
              <w:rPr>
                <w:noProof/>
                <w:webHidden/>
              </w:rPr>
              <w:fldChar w:fldCharType="end"/>
            </w:r>
            <w:r w:rsidDel="00CB2812">
              <w:rPr>
                <w:noProof/>
              </w:rPr>
              <w:fldChar w:fldCharType="end"/>
            </w:r>
          </w:del>
        </w:p>
        <w:p w14:paraId="539C6276" w14:textId="0D4EF0DB" w:rsidR="00B6621A" w:rsidDel="00CB2812" w:rsidRDefault="00CB2812">
          <w:pPr>
            <w:pStyle w:val="TOC2"/>
            <w:tabs>
              <w:tab w:val="left" w:pos="1320"/>
              <w:tab w:val="right" w:leader="dot" w:pos="9346"/>
            </w:tabs>
            <w:rPr>
              <w:del w:id="183" w:author="Houyem Rais" w:date="2024-02-22T15:03:00Z"/>
              <w:rFonts w:eastAsiaTheme="minorEastAsia" w:cstheme="minorBidi"/>
              <w:smallCaps w:val="0"/>
              <w:noProof/>
              <w:kern w:val="2"/>
              <w:sz w:val="24"/>
              <w:lang w:eastAsia="fr-FR"/>
              <w14:ligatures w14:val="standardContextual"/>
            </w:rPr>
          </w:pPr>
          <w:del w:id="184" w:author="Houyem Rais" w:date="2024-02-22T15:03:00Z">
            <w:r w:rsidDel="00CB2812">
              <w:fldChar w:fldCharType="begin"/>
            </w:r>
            <w:r w:rsidDel="00CB2812">
              <w:delInstrText>HYPERLINK \l "_Toc158885028"</w:delInstrText>
            </w:r>
            <w:r w:rsidDel="00CB2812">
              <w:fldChar w:fldCharType="separate"/>
            </w:r>
            <w:r w:rsidR="00B6621A" w:rsidRPr="00582E03" w:rsidDel="00CB2812">
              <w:rPr>
                <w:rStyle w:val="Hyperlink"/>
                <w:bCs/>
                <w:noProof/>
              </w:rPr>
              <w:delText>3.3.3.2.</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Value for Money pour l’option 2 : PPP à paiement public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_Toc158885028 \h </w:delInstrText>
            </w:r>
            <w:r w:rsidR="00B6621A" w:rsidDel="00CB2812">
              <w:rPr>
                <w:noProof/>
                <w:webHidden/>
              </w:rPr>
            </w:r>
            <w:r w:rsidR="00B6621A" w:rsidDel="00CB2812">
              <w:rPr>
                <w:noProof/>
                <w:webHidden/>
              </w:rPr>
              <w:fldChar w:fldCharType="separate"/>
            </w:r>
            <w:r w:rsidR="00B6621A" w:rsidDel="00CB2812">
              <w:rPr>
                <w:noProof/>
                <w:webHidden/>
              </w:rPr>
              <w:delText>120</w:delText>
            </w:r>
            <w:r w:rsidR="00B6621A" w:rsidDel="00CB2812">
              <w:rPr>
                <w:noProof/>
                <w:webHidden/>
              </w:rPr>
              <w:fldChar w:fldCharType="end"/>
            </w:r>
            <w:r w:rsidDel="00CB2812">
              <w:rPr>
                <w:noProof/>
              </w:rPr>
              <w:fldChar w:fldCharType="end"/>
            </w:r>
          </w:del>
        </w:p>
        <w:p w14:paraId="317A1CCA" w14:textId="129B7CA2" w:rsidR="00B6621A" w:rsidDel="00CB2812" w:rsidRDefault="00CB2812">
          <w:pPr>
            <w:pStyle w:val="TOC2"/>
            <w:tabs>
              <w:tab w:val="left" w:pos="1320"/>
              <w:tab w:val="right" w:leader="dot" w:pos="9346"/>
            </w:tabs>
            <w:rPr>
              <w:del w:id="185" w:author="Houyem Rais" w:date="2024-02-22T15:03:00Z"/>
              <w:rFonts w:eastAsiaTheme="minorEastAsia" w:cstheme="minorBidi"/>
              <w:smallCaps w:val="0"/>
              <w:noProof/>
              <w:kern w:val="2"/>
              <w:sz w:val="24"/>
              <w:lang w:eastAsia="fr-FR"/>
              <w14:ligatures w14:val="standardContextual"/>
            </w:rPr>
          </w:pPr>
          <w:del w:id="186" w:author="Houyem Rais" w:date="2024-02-22T15:03:00Z">
            <w:r w:rsidDel="00CB2812">
              <w:fldChar w:fldCharType="begin"/>
            </w:r>
            <w:r w:rsidDel="00CB2812">
              <w:delInstrText>HYPERLINK \l "_Toc158885029"</w:delInstrText>
            </w:r>
            <w:r w:rsidDel="00CB2812">
              <w:fldChar w:fldCharType="separate"/>
            </w:r>
            <w:r w:rsidR="00B6621A" w:rsidRPr="00582E03" w:rsidDel="00CB2812">
              <w:rPr>
                <w:rStyle w:val="Hyperlink"/>
                <w:bCs/>
                <w:noProof/>
              </w:rPr>
              <w:delText>3.3.3.3.</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Value for Money pour l’option 3 : EPC + F</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_Toc158885029 \h </w:delInstrText>
            </w:r>
            <w:r w:rsidR="00B6621A" w:rsidDel="00CB2812">
              <w:rPr>
                <w:noProof/>
                <w:webHidden/>
              </w:rPr>
            </w:r>
            <w:r w:rsidR="00B6621A" w:rsidDel="00CB2812">
              <w:rPr>
                <w:noProof/>
                <w:webHidden/>
              </w:rPr>
              <w:fldChar w:fldCharType="separate"/>
            </w:r>
            <w:r w:rsidR="00B6621A" w:rsidDel="00CB2812">
              <w:rPr>
                <w:noProof/>
                <w:webHidden/>
              </w:rPr>
              <w:delText>121</w:delText>
            </w:r>
            <w:r w:rsidR="00B6621A" w:rsidDel="00CB2812">
              <w:rPr>
                <w:noProof/>
                <w:webHidden/>
              </w:rPr>
              <w:fldChar w:fldCharType="end"/>
            </w:r>
            <w:r w:rsidDel="00CB2812">
              <w:rPr>
                <w:noProof/>
              </w:rPr>
              <w:fldChar w:fldCharType="end"/>
            </w:r>
          </w:del>
        </w:p>
        <w:p w14:paraId="34AF35A5" w14:textId="65D5FCEE" w:rsidR="00B6621A" w:rsidDel="00CB2812" w:rsidRDefault="00CB2812">
          <w:pPr>
            <w:pStyle w:val="TOC2"/>
            <w:tabs>
              <w:tab w:val="left" w:pos="660"/>
              <w:tab w:val="right" w:leader="dot" w:pos="9346"/>
            </w:tabs>
            <w:rPr>
              <w:del w:id="187" w:author="Houyem Rais" w:date="2024-02-22T15:03:00Z"/>
              <w:rFonts w:eastAsiaTheme="minorEastAsia" w:cstheme="minorBidi"/>
              <w:smallCaps w:val="0"/>
              <w:noProof/>
              <w:kern w:val="2"/>
              <w:sz w:val="24"/>
              <w:lang w:eastAsia="fr-FR"/>
              <w14:ligatures w14:val="standardContextual"/>
            </w:rPr>
          </w:pPr>
          <w:del w:id="188" w:author="Houyem Rais" w:date="2024-02-22T15:03:00Z">
            <w:r w:rsidDel="00CB2812">
              <w:fldChar w:fldCharType="begin"/>
            </w:r>
            <w:r w:rsidDel="00CB2812">
              <w:delInstrText>HYPERLINK \l "_Toc158885030"</w:delInstrText>
            </w:r>
            <w:r w:rsidDel="00CB2812">
              <w:fldChar w:fldCharType="separate"/>
            </w:r>
            <w:r w:rsidR="00B6621A" w:rsidRPr="00582E03" w:rsidDel="00CB2812">
              <w:rPr>
                <w:rStyle w:val="Hyperlink"/>
                <w:noProof/>
              </w:rPr>
              <w:delText>4.</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Conclusions et recommandations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_Toc158885030 \h </w:delInstrText>
            </w:r>
            <w:r w:rsidR="00B6621A" w:rsidDel="00CB2812">
              <w:rPr>
                <w:noProof/>
                <w:webHidden/>
              </w:rPr>
            </w:r>
            <w:r w:rsidR="00B6621A" w:rsidDel="00CB2812">
              <w:rPr>
                <w:noProof/>
                <w:webHidden/>
              </w:rPr>
              <w:fldChar w:fldCharType="separate"/>
            </w:r>
            <w:r w:rsidR="00B6621A" w:rsidDel="00CB2812">
              <w:rPr>
                <w:noProof/>
                <w:webHidden/>
              </w:rPr>
              <w:delText>126</w:delText>
            </w:r>
            <w:r w:rsidR="00B6621A" w:rsidDel="00CB2812">
              <w:rPr>
                <w:noProof/>
                <w:webHidden/>
              </w:rPr>
              <w:fldChar w:fldCharType="end"/>
            </w:r>
            <w:r w:rsidDel="00CB2812">
              <w:rPr>
                <w:noProof/>
              </w:rPr>
              <w:fldChar w:fldCharType="end"/>
            </w:r>
          </w:del>
        </w:p>
        <w:p w14:paraId="40A9C0A0" w14:textId="11C9BBDA" w:rsidR="00B6621A" w:rsidDel="00CB2812" w:rsidRDefault="00CB2812">
          <w:pPr>
            <w:pStyle w:val="TOC3"/>
            <w:tabs>
              <w:tab w:val="left" w:pos="1100"/>
              <w:tab w:val="right" w:leader="dot" w:pos="9346"/>
            </w:tabs>
            <w:rPr>
              <w:del w:id="189" w:author="Houyem Rais" w:date="2024-02-22T15:03:00Z"/>
              <w:rFonts w:eastAsiaTheme="minorEastAsia" w:cstheme="minorBidi"/>
              <w:i w:val="0"/>
              <w:iCs w:val="0"/>
              <w:noProof/>
              <w:kern w:val="2"/>
              <w:sz w:val="24"/>
              <w:lang w:eastAsia="fr-FR"/>
              <w14:ligatures w14:val="standardContextual"/>
            </w:rPr>
          </w:pPr>
          <w:del w:id="190" w:author="Houyem Rais" w:date="2024-02-22T15:03:00Z">
            <w:r w:rsidDel="00CB2812">
              <w:fldChar w:fldCharType="begin"/>
            </w:r>
            <w:r w:rsidDel="00CB2812">
              <w:delInstrText>HYPERLINK \l "_Toc158885031"</w:delInstrText>
            </w:r>
            <w:r w:rsidDel="00CB2812">
              <w:fldChar w:fldCharType="separate"/>
            </w:r>
            <w:r w:rsidR="00B6621A" w:rsidRPr="00582E03" w:rsidDel="00CB2812">
              <w:rPr>
                <w:rStyle w:val="Hyperlink"/>
                <w:noProof/>
                <w:spacing w:val="-2"/>
              </w:rPr>
              <w:delText>4.1.</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Synthèse des résultats du pré-diagnostic financier et de l’évaluation préalable des scénarios de réalisation envisagés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_Toc158885031 \h </w:delInstrText>
            </w:r>
            <w:r w:rsidR="00B6621A" w:rsidDel="00CB2812">
              <w:rPr>
                <w:noProof/>
                <w:webHidden/>
              </w:rPr>
            </w:r>
            <w:r w:rsidR="00B6621A" w:rsidDel="00CB2812">
              <w:rPr>
                <w:noProof/>
                <w:webHidden/>
              </w:rPr>
              <w:fldChar w:fldCharType="separate"/>
            </w:r>
            <w:r w:rsidR="00B6621A" w:rsidDel="00CB2812">
              <w:rPr>
                <w:noProof/>
                <w:webHidden/>
              </w:rPr>
              <w:delText>126</w:delText>
            </w:r>
            <w:r w:rsidR="00B6621A" w:rsidDel="00CB2812">
              <w:rPr>
                <w:noProof/>
                <w:webHidden/>
              </w:rPr>
              <w:fldChar w:fldCharType="end"/>
            </w:r>
            <w:r w:rsidDel="00CB2812">
              <w:rPr>
                <w:noProof/>
              </w:rPr>
              <w:fldChar w:fldCharType="end"/>
            </w:r>
          </w:del>
        </w:p>
        <w:p w14:paraId="4B4F911E" w14:textId="469798EC" w:rsidR="00B6621A" w:rsidDel="00CB2812" w:rsidRDefault="00CB2812">
          <w:pPr>
            <w:pStyle w:val="TOC3"/>
            <w:tabs>
              <w:tab w:val="left" w:pos="1100"/>
              <w:tab w:val="right" w:leader="dot" w:pos="9346"/>
            </w:tabs>
            <w:rPr>
              <w:del w:id="191" w:author="Houyem Rais" w:date="2024-02-22T15:03:00Z"/>
              <w:rFonts w:eastAsiaTheme="minorEastAsia" w:cstheme="minorBidi"/>
              <w:i w:val="0"/>
              <w:iCs w:val="0"/>
              <w:noProof/>
              <w:kern w:val="2"/>
              <w:sz w:val="24"/>
              <w:lang w:eastAsia="fr-FR"/>
              <w14:ligatures w14:val="standardContextual"/>
            </w:rPr>
          </w:pPr>
          <w:del w:id="192" w:author="Houyem Rais" w:date="2024-02-22T15:03:00Z">
            <w:r w:rsidDel="00CB2812">
              <w:fldChar w:fldCharType="begin"/>
            </w:r>
            <w:r w:rsidDel="00CB2812">
              <w:delInstrText>HYPERLINK \l "_Toc158885032"</w:delInstrText>
            </w:r>
            <w:r w:rsidDel="00CB2812">
              <w:fldChar w:fldCharType="separate"/>
            </w:r>
            <w:r w:rsidR="00B6621A" w:rsidRPr="00582E03" w:rsidDel="00CB2812">
              <w:rPr>
                <w:rStyle w:val="Hyperlink"/>
                <w:noProof/>
                <w:spacing w:val="-2"/>
              </w:rPr>
              <w:delText>4.2.</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Recommandations et prochaines étapes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_Toc158885032 \h </w:delInstrText>
            </w:r>
            <w:r w:rsidR="00B6621A" w:rsidDel="00CB2812">
              <w:rPr>
                <w:noProof/>
                <w:webHidden/>
              </w:rPr>
            </w:r>
            <w:r w:rsidR="00B6621A" w:rsidDel="00CB2812">
              <w:rPr>
                <w:noProof/>
                <w:webHidden/>
              </w:rPr>
              <w:fldChar w:fldCharType="separate"/>
            </w:r>
            <w:r w:rsidR="00B6621A" w:rsidDel="00CB2812">
              <w:rPr>
                <w:noProof/>
                <w:webHidden/>
              </w:rPr>
              <w:delText>130</w:delText>
            </w:r>
            <w:r w:rsidR="00B6621A" w:rsidDel="00CB2812">
              <w:rPr>
                <w:noProof/>
                <w:webHidden/>
              </w:rPr>
              <w:fldChar w:fldCharType="end"/>
            </w:r>
            <w:r w:rsidDel="00CB2812">
              <w:rPr>
                <w:noProof/>
              </w:rPr>
              <w:fldChar w:fldCharType="end"/>
            </w:r>
          </w:del>
        </w:p>
        <w:p w14:paraId="467F0151" w14:textId="59408CDB" w:rsidR="00B6621A" w:rsidDel="00CB2812" w:rsidRDefault="00CB2812">
          <w:pPr>
            <w:pStyle w:val="TOC2"/>
            <w:tabs>
              <w:tab w:val="left" w:pos="660"/>
              <w:tab w:val="right" w:leader="dot" w:pos="9346"/>
            </w:tabs>
            <w:rPr>
              <w:del w:id="193" w:author="Houyem Rais" w:date="2024-02-22T15:03:00Z"/>
              <w:rFonts w:eastAsiaTheme="minorEastAsia" w:cstheme="minorBidi"/>
              <w:smallCaps w:val="0"/>
              <w:noProof/>
              <w:kern w:val="2"/>
              <w:sz w:val="24"/>
              <w:lang w:eastAsia="fr-FR"/>
              <w14:ligatures w14:val="standardContextual"/>
            </w:rPr>
          </w:pPr>
          <w:del w:id="194" w:author="Houyem Rais" w:date="2024-02-22T15:03:00Z">
            <w:r w:rsidDel="00CB2812">
              <w:fldChar w:fldCharType="begin"/>
            </w:r>
            <w:r w:rsidDel="00CB2812">
              <w:delInstrText>HYPERLINK \l "_Toc158885033"</w:delInstrText>
            </w:r>
            <w:r w:rsidDel="00CB2812">
              <w:fldChar w:fldCharType="separate"/>
            </w:r>
            <w:r w:rsidR="00B6621A" w:rsidRPr="00582E03" w:rsidDel="00CB2812">
              <w:rPr>
                <w:rStyle w:val="Hyperlink"/>
                <w:noProof/>
              </w:rPr>
              <w:delText>5.</w:delText>
            </w:r>
            <w:r w:rsidR="00B6621A" w:rsidDel="00CB2812">
              <w:rPr>
                <w:rFonts w:eastAsiaTheme="minorEastAsia" w:cstheme="minorBidi"/>
                <w:smallCaps w:val="0"/>
                <w:noProof/>
                <w:kern w:val="2"/>
                <w:sz w:val="24"/>
                <w:lang w:eastAsia="fr-FR"/>
                <w14:ligatures w14:val="standardContextual"/>
              </w:rPr>
              <w:tab/>
            </w:r>
            <w:r w:rsidR="00B6621A" w:rsidRPr="00582E03" w:rsidDel="00CB2812">
              <w:rPr>
                <w:rStyle w:val="Hyperlink"/>
                <w:noProof/>
              </w:rPr>
              <w:delText>Annexes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_Toc158885033 \h </w:delInstrText>
            </w:r>
            <w:r w:rsidR="00B6621A" w:rsidDel="00CB2812">
              <w:rPr>
                <w:noProof/>
                <w:webHidden/>
              </w:rPr>
            </w:r>
            <w:r w:rsidR="00B6621A" w:rsidDel="00CB2812">
              <w:rPr>
                <w:noProof/>
                <w:webHidden/>
              </w:rPr>
              <w:fldChar w:fldCharType="separate"/>
            </w:r>
            <w:r w:rsidR="00B6621A" w:rsidDel="00CB2812">
              <w:rPr>
                <w:noProof/>
                <w:webHidden/>
              </w:rPr>
              <w:delText>131</w:delText>
            </w:r>
            <w:r w:rsidR="00B6621A" w:rsidDel="00CB2812">
              <w:rPr>
                <w:noProof/>
                <w:webHidden/>
              </w:rPr>
              <w:fldChar w:fldCharType="end"/>
            </w:r>
            <w:r w:rsidDel="00CB2812">
              <w:rPr>
                <w:noProof/>
              </w:rPr>
              <w:fldChar w:fldCharType="end"/>
            </w:r>
          </w:del>
        </w:p>
        <w:p w14:paraId="11625CF7" w14:textId="00D46649" w:rsidR="00B6621A" w:rsidDel="00CB2812" w:rsidRDefault="00CB2812">
          <w:pPr>
            <w:pStyle w:val="TOC3"/>
            <w:tabs>
              <w:tab w:val="left" w:pos="1100"/>
              <w:tab w:val="right" w:leader="dot" w:pos="9346"/>
            </w:tabs>
            <w:rPr>
              <w:del w:id="195" w:author="Houyem Rais" w:date="2024-02-22T15:03:00Z"/>
              <w:rFonts w:eastAsiaTheme="minorEastAsia" w:cstheme="minorBidi"/>
              <w:i w:val="0"/>
              <w:iCs w:val="0"/>
              <w:noProof/>
              <w:kern w:val="2"/>
              <w:sz w:val="24"/>
              <w:lang w:eastAsia="fr-FR"/>
              <w14:ligatures w14:val="standardContextual"/>
            </w:rPr>
          </w:pPr>
          <w:del w:id="196" w:author="Houyem Rais" w:date="2024-02-22T15:03:00Z">
            <w:r w:rsidDel="00CB2812">
              <w:fldChar w:fldCharType="begin"/>
            </w:r>
            <w:r w:rsidDel="00CB2812">
              <w:delInstrText>HYPERLINK \l "_Toc158885034"</w:delInstrText>
            </w:r>
            <w:r w:rsidDel="00CB2812">
              <w:fldChar w:fldCharType="separate"/>
            </w:r>
            <w:r w:rsidR="00B6621A" w:rsidRPr="00582E03" w:rsidDel="00CB2812">
              <w:rPr>
                <w:rStyle w:val="Hyperlink"/>
                <w:noProof/>
                <w:spacing w:val="-2"/>
              </w:rPr>
              <w:delText>5.1.</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Annexe 1 : Matrice détaillée des risques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_Toc158885034 \h </w:delInstrText>
            </w:r>
            <w:r w:rsidR="00B6621A" w:rsidDel="00CB2812">
              <w:rPr>
                <w:noProof/>
                <w:webHidden/>
              </w:rPr>
            </w:r>
            <w:r w:rsidR="00B6621A" w:rsidDel="00CB2812">
              <w:rPr>
                <w:noProof/>
                <w:webHidden/>
              </w:rPr>
              <w:fldChar w:fldCharType="separate"/>
            </w:r>
            <w:r w:rsidR="00B6621A" w:rsidDel="00CB2812">
              <w:rPr>
                <w:noProof/>
                <w:webHidden/>
              </w:rPr>
              <w:delText>132</w:delText>
            </w:r>
            <w:r w:rsidR="00B6621A" w:rsidDel="00CB2812">
              <w:rPr>
                <w:noProof/>
                <w:webHidden/>
              </w:rPr>
              <w:fldChar w:fldCharType="end"/>
            </w:r>
            <w:r w:rsidDel="00CB2812">
              <w:rPr>
                <w:noProof/>
              </w:rPr>
              <w:fldChar w:fldCharType="end"/>
            </w:r>
          </w:del>
        </w:p>
        <w:p w14:paraId="05952FB9" w14:textId="5C6A1497" w:rsidR="00B6621A" w:rsidDel="00CB2812" w:rsidRDefault="00CB2812">
          <w:pPr>
            <w:pStyle w:val="TOC3"/>
            <w:tabs>
              <w:tab w:val="left" w:pos="1100"/>
              <w:tab w:val="right" w:leader="dot" w:pos="9346"/>
            </w:tabs>
            <w:rPr>
              <w:del w:id="197" w:author="Houyem Rais" w:date="2024-02-22T15:03:00Z"/>
              <w:rFonts w:eastAsiaTheme="minorEastAsia" w:cstheme="minorBidi"/>
              <w:i w:val="0"/>
              <w:iCs w:val="0"/>
              <w:noProof/>
              <w:kern w:val="2"/>
              <w:sz w:val="24"/>
              <w:lang w:eastAsia="fr-FR"/>
              <w14:ligatures w14:val="standardContextual"/>
            </w:rPr>
          </w:pPr>
          <w:del w:id="198" w:author="Houyem Rais" w:date="2024-02-22T15:03:00Z">
            <w:r w:rsidDel="00CB2812">
              <w:fldChar w:fldCharType="begin"/>
            </w:r>
            <w:r w:rsidDel="00CB2812">
              <w:delInstrText>HYPERLINK \l "_Toc158885035"</w:delInstrText>
            </w:r>
            <w:r w:rsidDel="00CB2812">
              <w:fldChar w:fldCharType="separate"/>
            </w:r>
            <w:r w:rsidR="00B6621A" w:rsidRPr="00582E03" w:rsidDel="00CB2812">
              <w:rPr>
                <w:rStyle w:val="Hyperlink"/>
                <w:noProof/>
                <w:spacing w:val="-2"/>
              </w:rPr>
              <w:delText>5.2.</w:delText>
            </w:r>
            <w:r w:rsidR="00B6621A" w:rsidDel="00CB2812">
              <w:rPr>
                <w:rFonts w:eastAsiaTheme="minorEastAsia" w:cstheme="minorBidi"/>
                <w:i w:val="0"/>
                <w:iCs w:val="0"/>
                <w:noProof/>
                <w:kern w:val="2"/>
                <w:sz w:val="24"/>
                <w:lang w:eastAsia="fr-FR"/>
                <w14:ligatures w14:val="standardContextual"/>
              </w:rPr>
              <w:tab/>
            </w:r>
            <w:r w:rsidR="00B6621A" w:rsidRPr="00582E03" w:rsidDel="00CB2812">
              <w:rPr>
                <w:rStyle w:val="Hyperlink"/>
                <w:noProof/>
              </w:rPr>
              <w:delText>Annexe 2 : Coûts d’investissement détaillés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_Toc158885035 \h </w:delInstrText>
            </w:r>
            <w:r w:rsidR="00B6621A" w:rsidDel="00CB2812">
              <w:rPr>
                <w:noProof/>
                <w:webHidden/>
              </w:rPr>
            </w:r>
            <w:r w:rsidR="00B6621A" w:rsidDel="00CB2812">
              <w:rPr>
                <w:noProof/>
                <w:webHidden/>
              </w:rPr>
              <w:fldChar w:fldCharType="separate"/>
            </w:r>
            <w:r w:rsidR="00B6621A" w:rsidDel="00CB2812">
              <w:rPr>
                <w:noProof/>
                <w:webHidden/>
              </w:rPr>
              <w:delText>141</w:delText>
            </w:r>
            <w:r w:rsidR="00B6621A" w:rsidDel="00CB2812">
              <w:rPr>
                <w:noProof/>
                <w:webHidden/>
              </w:rPr>
              <w:fldChar w:fldCharType="end"/>
            </w:r>
            <w:r w:rsidDel="00CB2812">
              <w:rPr>
                <w:noProof/>
              </w:rPr>
              <w:fldChar w:fldCharType="end"/>
            </w:r>
          </w:del>
        </w:p>
        <w:p w14:paraId="5B4FE3C6" w14:textId="706A87E4" w:rsidR="00467BC9" w:rsidRPr="00007B3E" w:rsidDel="00CB2812" w:rsidRDefault="00467BC9">
          <w:pPr>
            <w:rPr>
              <w:del w:id="199" w:author="Houyem Rais" w:date="2024-02-22T15:03:00Z"/>
            </w:rPr>
          </w:pPr>
          <w:del w:id="200" w:author="Houyem Rais" w:date="2024-02-22T15:03:00Z">
            <w:r w:rsidRPr="00007B3E" w:rsidDel="00CB2812">
              <w:rPr>
                <w:b/>
                <w:bCs/>
              </w:rPr>
              <w:fldChar w:fldCharType="end"/>
            </w:r>
          </w:del>
        </w:p>
        <w:customXmlDelRangeStart w:id="201" w:author="Houyem Rais" w:date="2024-02-22T15:03:00Z"/>
      </w:sdtContent>
    </w:sdt>
    <w:customXmlDelRangeEnd w:id="201"/>
    <w:p w14:paraId="4B8709F1" w14:textId="1A1EADE8" w:rsidR="00467BC9" w:rsidRPr="00007B3E" w:rsidDel="00CB2812" w:rsidRDefault="00467BC9">
      <w:pPr>
        <w:widowControl/>
        <w:autoSpaceDE/>
        <w:autoSpaceDN/>
        <w:spacing w:before="0" w:after="160" w:line="259" w:lineRule="auto"/>
        <w:jc w:val="left"/>
        <w:rPr>
          <w:del w:id="202" w:author="Houyem Rais" w:date="2024-02-22T15:03:00Z"/>
          <w:rFonts w:eastAsia="Calibri" w:cs="Calibri"/>
          <w:b/>
          <w:bCs/>
          <w:color w:val="002060"/>
          <w:sz w:val="36"/>
          <w:szCs w:val="36"/>
        </w:rPr>
      </w:pPr>
      <w:del w:id="203" w:author="Houyem Rais" w:date="2024-02-22T15:03:00Z">
        <w:r w:rsidRPr="00007B3E" w:rsidDel="00CB2812">
          <w:br w:type="page"/>
        </w:r>
      </w:del>
    </w:p>
    <w:p w14:paraId="71D67F22" w14:textId="49D30B54" w:rsidR="00A724BF" w:rsidRPr="00007B3E" w:rsidDel="00CB2812" w:rsidRDefault="00A724BF" w:rsidP="00A724BF">
      <w:pPr>
        <w:pStyle w:val="Titre11"/>
        <w:numPr>
          <w:ilvl w:val="0"/>
          <w:numId w:val="0"/>
        </w:numPr>
        <w:jc w:val="left"/>
        <w:rPr>
          <w:del w:id="204" w:author="Houyem Rais" w:date="2024-02-22T15:03:00Z"/>
        </w:rPr>
      </w:pPr>
      <w:bookmarkStart w:id="205" w:name="Liste_des_TAbleaux"/>
      <w:bookmarkStart w:id="206" w:name="_Toc136949929"/>
      <w:bookmarkStart w:id="207" w:name="_Toc137137716"/>
      <w:bookmarkStart w:id="208" w:name="_Toc141255572"/>
      <w:bookmarkStart w:id="209" w:name="_Toc141255891"/>
      <w:bookmarkStart w:id="210" w:name="_Toc158884966"/>
      <w:bookmarkEnd w:id="67"/>
      <w:bookmarkEnd w:id="68"/>
      <w:bookmarkEnd w:id="69"/>
      <w:bookmarkEnd w:id="70"/>
      <w:bookmarkEnd w:id="205"/>
      <w:del w:id="211" w:author="Houyem Rais" w:date="2024-02-22T15:03:00Z">
        <w:r w:rsidRPr="00007B3E" w:rsidDel="00CB2812">
          <w:delText>LISTE</w:delText>
        </w:r>
        <w:r w:rsidRPr="00007B3E" w:rsidDel="00CB2812">
          <w:rPr>
            <w:spacing w:val="-3"/>
          </w:rPr>
          <w:delText xml:space="preserve"> </w:delText>
        </w:r>
        <w:r w:rsidRPr="00007B3E" w:rsidDel="00CB2812">
          <w:delText>DES</w:delText>
        </w:r>
        <w:r w:rsidRPr="00007B3E" w:rsidDel="00CB2812">
          <w:rPr>
            <w:spacing w:val="-1"/>
          </w:rPr>
          <w:delText xml:space="preserve"> </w:delText>
        </w:r>
        <w:r w:rsidRPr="00007B3E" w:rsidDel="00CB2812">
          <w:rPr>
            <w:spacing w:val="-2"/>
          </w:rPr>
          <w:delText>TABLEAUX</w:delText>
        </w:r>
        <w:bookmarkEnd w:id="206"/>
        <w:bookmarkEnd w:id="207"/>
        <w:bookmarkEnd w:id="208"/>
        <w:bookmarkEnd w:id="209"/>
        <w:bookmarkEnd w:id="210"/>
      </w:del>
    </w:p>
    <w:p w14:paraId="639239AE" w14:textId="1BA755FF" w:rsidR="00B6621A" w:rsidDel="00CB2812" w:rsidRDefault="00A724BF">
      <w:pPr>
        <w:pStyle w:val="TableofFigures"/>
        <w:tabs>
          <w:tab w:val="right" w:leader="dot" w:pos="9346"/>
        </w:tabs>
        <w:rPr>
          <w:del w:id="212" w:author="Houyem Rais" w:date="2024-02-22T15:03:00Z"/>
          <w:rFonts w:asciiTheme="minorHAnsi" w:eastAsiaTheme="minorEastAsia" w:hAnsiTheme="minorHAnsi" w:cstheme="minorBidi"/>
          <w:noProof/>
          <w:kern w:val="2"/>
          <w:sz w:val="24"/>
          <w:szCs w:val="24"/>
          <w:lang w:eastAsia="fr-FR"/>
          <w14:ligatures w14:val="standardContextual"/>
        </w:rPr>
      </w:pPr>
      <w:del w:id="213" w:author="Houyem Rais" w:date="2024-02-22T15:03:00Z">
        <w:r w:rsidRPr="00007B3E" w:rsidDel="00CB2812">
          <w:fldChar w:fldCharType="begin"/>
        </w:r>
        <w:r w:rsidRPr="00007B3E" w:rsidDel="00CB2812">
          <w:delInstrText xml:space="preserve"> TOC \h \z \c "Tableau" </w:delInstrText>
        </w:r>
        <w:r w:rsidRPr="00007B3E" w:rsidDel="00CB2812">
          <w:fldChar w:fldCharType="separate"/>
        </w:r>
        <w:r w:rsidR="00CB2812" w:rsidDel="00CB2812">
          <w:fldChar w:fldCharType="begin"/>
        </w:r>
        <w:r w:rsidR="00CB2812" w:rsidDel="00CB2812">
          <w:delInstrText>HYPERLINK \l "_Toc158885036"</w:delInstrText>
        </w:r>
        <w:r w:rsidR="00CB2812" w:rsidDel="00CB2812">
          <w:fldChar w:fldCharType="separate"/>
        </w:r>
        <w:r w:rsidR="00B6621A" w:rsidRPr="00F772E1" w:rsidDel="00CB2812">
          <w:rPr>
            <w:rStyle w:val="Hyperlink"/>
            <w:rFonts w:eastAsia="Calibri"/>
            <w:noProof/>
          </w:rPr>
          <w:delText>Tableau 1 Répartition des responsabilités entre les acteurs publics et privés pour chaque option proposée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_Toc158885036 \h </w:delInstrText>
        </w:r>
        <w:r w:rsidR="00B6621A" w:rsidDel="00CB2812">
          <w:rPr>
            <w:noProof/>
            <w:webHidden/>
          </w:rPr>
        </w:r>
        <w:r w:rsidR="00B6621A" w:rsidDel="00CB2812">
          <w:rPr>
            <w:noProof/>
            <w:webHidden/>
          </w:rPr>
          <w:fldChar w:fldCharType="separate"/>
        </w:r>
        <w:r w:rsidR="00B6621A" w:rsidDel="00CB2812">
          <w:rPr>
            <w:noProof/>
            <w:webHidden/>
          </w:rPr>
          <w:delText>16</w:delText>
        </w:r>
        <w:r w:rsidR="00B6621A" w:rsidDel="00CB2812">
          <w:rPr>
            <w:noProof/>
            <w:webHidden/>
          </w:rPr>
          <w:fldChar w:fldCharType="end"/>
        </w:r>
        <w:r w:rsidR="00CB2812" w:rsidDel="00CB2812">
          <w:rPr>
            <w:noProof/>
          </w:rPr>
          <w:fldChar w:fldCharType="end"/>
        </w:r>
      </w:del>
    </w:p>
    <w:p w14:paraId="7BBBB048" w14:textId="1360D4E9" w:rsidR="00B6621A" w:rsidDel="00CB2812" w:rsidRDefault="00CB2812">
      <w:pPr>
        <w:pStyle w:val="TableofFigures"/>
        <w:tabs>
          <w:tab w:val="right" w:leader="dot" w:pos="9346"/>
        </w:tabs>
        <w:rPr>
          <w:del w:id="214" w:author="Houyem Rais" w:date="2024-02-22T15:03:00Z"/>
          <w:rFonts w:asciiTheme="minorHAnsi" w:eastAsiaTheme="minorEastAsia" w:hAnsiTheme="minorHAnsi" w:cstheme="minorBidi"/>
          <w:noProof/>
          <w:kern w:val="2"/>
          <w:sz w:val="24"/>
          <w:szCs w:val="24"/>
          <w:lang w:eastAsia="fr-FR"/>
          <w14:ligatures w14:val="standardContextual"/>
        </w:rPr>
      </w:pPr>
      <w:del w:id="215" w:author="Houyem Rais" w:date="2024-02-22T15:03:00Z">
        <w:r w:rsidDel="00CB2812">
          <w:fldChar w:fldCharType="begin"/>
        </w:r>
        <w:r w:rsidDel="00CB2812">
          <w:delInstrText>HYPERLINK \l "_Toc158885037"</w:delInstrText>
        </w:r>
        <w:r w:rsidDel="00CB2812">
          <w:fldChar w:fldCharType="separate"/>
        </w:r>
        <w:r w:rsidR="00B6621A" w:rsidRPr="00F772E1" w:rsidDel="00CB2812">
          <w:rPr>
            <w:rStyle w:val="Hyperlink"/>
            <w:rFonts w:eastAsia="Calibri"/>
            <w:noProof/>
          </w:rPr>
          <w:delText>Tableau 2 Comparaison générale des options de mise en œuvre selon les objectifs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_Toc158885037 \h </w:delInstrText>
        </w:r>
        <w:r w:rsidR="00B6621A" w:rsidDel="00CB2812">
          <w:rPr>
            <w:noProof/>
            <w:webHidden/>
          </w:rPr>
        </w:r>
        <w:r w:rsidR="00B6621A" w:rsidDel="00CB2812">
          <w:rPr>
            <w:noProof/>
            <w:webHidden/>
          </w:rPr>
          <w:fldChar w:fldCharType="separate"/>
        </w:r>
        <w:r w:rsidR="00B6621A" w:rsidDel="00CB2812">
          <w:rPr>
            <w:noProof/>
            <w:webHidden/>
          </w:rPr>
          <w:delText>17</w:delText>
        </w:r>
        <w:r w:rsidR="00B6621A" w:rsidDel="00CB2812">
          <w:rPr>
            <w:noProof/>
            <w:webHidden/>
          </w:rPr>
          <w:fldChar w:fldCharType="end"/>
        </w:r>
        <w:r w:rsidDel="00CB2812">
          <w:rPr>
            <w:noProof/>
          </w:rPr>
          <w:fldChar w:fldCharType="end"/>
        </w:r>
      </w:del>
    </w:p>
    <w:p w14:paraId="6A66C5D2" w14:textId="61D86F65" w:rsidR="00B6621A" w:rsidDel="00CB2812" w:rsidRDefault="00CB2812">
      <w:pPr>
        <w:pStyle w:val="TableofFigures"/>
        <w:tabs>
          <w:tab w:val="right" w:leader="dot" w:pos="9346"/>
        </w:tabs>
        <w:rPr>
          <w:del w:id="216" w:author="Houyem Rais" w:date="2024-02-22T15:03:00Z"/>
          <w:rFonts w:asciiTheme="minorHAnsi" w:eastAsiaTheme="minorEastAsia" w:hAnsiTheme="minorHAnsi" w:cstheme="minorBidi"/>
          <w:noProof/>
          <w:kern w:val="2"/>
          <w:sz w:val="24"/>
          <w:szCs w:val="24"/>
          <w:lang w:eastAsia="fr-FR"/>
          <w14:ligatures w14:val="standardContextual"/>
        </w:rPr>
      </w:pPr>
      <w:del w:id="217" w:author="Houyem Rais" w:date="2024-02-22T15:03:00Z">
        <w:r w:rsidDel="00CB2812">
          <w:fldChar w:fldCharType="begin"/>
        </w:r>
        <w:r w:rsidDel="00CB2812">
          <w:delInstrText>HYPERLINK \l "_Toc158885038"</w:delInstrText>
        </w:r>
        <w:r w:rsidDel="00CB2812">
          <w:fldChar w:fldCharType="separate"/>
        </w:r>
        <w:r w:rsidR="00B6621A" w:rsidRPr="00F772E1" w:rsidDel="00CB2812">
          <w:rPr>
            <w:rStyle w:val="Hyperlink"/>
            <w:rFonts w:eastAsia="Calibri"/>
            <w:noProof/>
          </w:rPr>
          <w:delText>Tableau 3 Coûts d’investissement du Barreau Est (DT,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_Toc158885038 \h </w:delInstrText>
        </w:r>
        <w:r w:rsidR="00B6621A" w:rsidDel="00CB2812">
          <w:rPr>
            <w:noProof/>
            <w:webHidden/>
          </w:rPr>
        </w:r>
        <w:r w:rsidR="00B6621A" w:rsidDel="00CB2812">
          <w:rPr>
            <w:noProof/>
            <w:webHidden/>
          </w:rPr>
          <w:fldChar w:fldCharType="separate"/>
        </w:r>
        <w:r w:rsidR="00B6621A" w:rsidDel="00CB2812">
          <w:rPr>
            <w:noProof/>
            <w:webHidden/>
          </w:rPr>
          <w:delText>18</w:delText>
        </w:r>
        <w:r w:rsidR="00B6621A" w:rsidDel="00CB2812">
          <w:rPr>
            <w:noProof/>
            <w:webHidden/>
          </w:rPr>
          <w:fldChar w:fldCharType="end"/>
        </w:r>
        <w:r w:rsidDel="00CB2812">
          <w:rPr>
            <w:noProof/>
          </w:rPr>
          <w:fldChar w:fldCharType="end"/>
        </w:r>
      </w:del>
    </w:p>
    <w:p w14:paraId="03BFF950" w14:textId="178FA22E" w:rsidR="00B6621A" w:rsidDel="00CB2812" w:rsidRDefault="00CB2812">
      <w:pPr>
        <w:pStyle w:val="TableofFigures"/>
        <w:tabs>
          <w:tab w:val="right" w:leader="dot" w:pos="9346"/>
        </w:tabs>
        <w:rPr>
          <w:del w:id="218" w:author="Houyem Rais" w:date="2024-02-22T15:03:00Z"/>
          <w:rFonts w:asciiTheme="minorHAnsi" w:eastAsiaTheme="minorEastAsia" w:hAnsiTheme="minorHAnsi" w:cstheme="minorBidi"/>
          <w:noProof/>
          <w:kern w:val="2"/>
          <w:sz w:val="24"/>
          <w:szCs w:val="24"/>
          <w:lang w:eastAsia="fr-FR"/>
          <w14:ligatures w14:val="standardContextual"/>
        </w:rPr>
      </w:pPr>
      <w:del w:id="219" w:author="Houyem Rais" w:date="2024-02-22T15:03:00Z">
        <w:r w:rsidDel="00CB2812">
          <w:fldChar w:fldCharType="begin"/>
        </w:r>
        <w:r w:rsidDel="00CB2812">
          <w:delInstrText>HYPERLINK \l "_Toc158885039"</w:delInstrText>
        </w:r>
        <w:r w:rsidDel="00CB2812">
          <w:fldChar w:fldCharType="separate"/>
        </w:r>
        <w:r w:rsidR="00B6621A" w:rsidRPr="00F772E1" w:rsidDel="00CB2812">
          <w:rPr>
            <w:rStyle w:val="Hyperlink"/>
            <w:rFonts w:eastAsia="Calibri"/>
            <w:noProof/>
          </w:rPr>
          <w:delText>Tableau 4 Hypothèses des charges salariales et des autres charges d’exploitation (MDT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_Toc158885039 \h </w:delInstrText>
        </w:r>
        <w:r w:rsidR="00B6621A" w:rsidDel="00CB2812">
          <w:rPr>
            <w:noProof/>
            <w:webHidden/>
          </w:rPr>
        </w:r>
        <w:r w:rsidR="00B6621A" w:rsidDel="00CB2812">
          <w:rPr>
            <w:noProof/>
            <w:webHidden/>
          </w:rPr>
          <w:fldChar w:fldCharType="separate"/>
        </w:r>
        <w:r w:rsidR="00B6621A" w:rsidDel="00CB2812">
          <w:rPr>
            <w:noProof/>
            <w:webHidden/>
          </w:rPr>
          <w:delText>18</w:delText>
        </w:r>
        <w:r w:rsidR="00B6621A" w:rsidDel="00CB2812">
          <w:rPr>
            <w:noProof/>
            <w:webHidden/>
          </w:rPr>
          <w:fldChar w:fldCharType="end"/>
        </w:r>
        <w:r w:rsidDel="00CB2812">
          <w:rPr>
            <w:noProof/>
          </w:rPr>
          <w:fldChar w:fldCharType="end"/>
        </w:r>
      </w:del>
    </w:p>
    <w:p w14:paraId="76CC1460" w14:textId="4B7AAB27" w:rsidR="00B6621A" w:rsidDel="00CB2812" w:rsidRDefault="00CB2812">
      <w:pPr>
        <w:pStyle w:val="TableofFigures"/>
        <w:tabs>
          <w:tab w:val="right" w:leader="dot" w:pos="9346"/>
        </w:tabs>
        <w:rPr>
          <w:del w:id="220" w:author="Houyem Rais" w:date="2024-02-22T15:03:00Z"/>
          <w:rFonts w:asciiTheme="minorHAnsi" w:eastAsiaTheme="minorEastAsia" w:hAnsiTheme="minorHAnsi" w:cstheme="minorBidi"/>
          <w:noProof/>
          <w:kern w:val="2"/>
          <w:sz w:val="24"/>
          <w:szCs w:val="24"/>
          <w:lang w:eastAsia="fr-FR"/>
          <w14:ligatures w14:val="standardContextual"/>
        </w:rPr>
      </w:pPr>
      <w:del w:id="221" w:author="Houyem Rais" w:date="2024-02-22T15:03:00Z">
        <w:r w:rsidDel="00CB2812">
          <w:fldChar w:fldCharType="begin"/>
        </w:r>
        <w:r w:rsidDel="00CB2812">
          <w:delInstrText>HYPERLINK \l "_Toc158885040"</w:delInstrText>
        </w:r>
        <w:r w:rsidDel="00CB2812">
          <w:fldChar w:fldCharType="separate"/>
        </w:r>
        <w:r w:rsidR="00B6621A" w:rsidRPr="00F772E1" w:rsidDel="00CB2812">
          <w:rPr>
            <w:rStyle w:val="Hyperlink"/>
            <w:rFonts w:eastAsia="Calibri"/>
            <w:noProof/>
          </w:rPr>
          <w:delText>Tableau 5 Estimations des coûts de maintenance annuels (DT-CE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_Toc158885040 \h </w:delInstrText>
        </w:r>
        <w:r w:rsidR="00B6621A" w:rsidDel="00CB2812">
          <w:rPr>
            <w:noProof/>
            <w:webHidden/>
          </w:rPr>
        </w:r>
        <w:r w:rsidR="00B6621A" w:rsidDel="00CB2812">
          <w:rPr>
            <w:noProof/>
            <w:webHidden/>
          </w:rPr>
          <w:fldChar w:fldCharType="separate"/>
        </w:r>
        <w:r w:rsidR="00B6621A" w:rsidDel="00CB2812">
          <w:rPr>
            <w:noProof/>
            <w:webHidden/>
          </w:rPr>
          <w:delText>18</w:delText>
        </w:r>
        <w:r w:rsidR="00B6621A" w:rsidDel="00CB2812">
          <w:rPr>
            <w:noProof/>
            <w:webHidden/>
          </w:rPr>
          <w:fldChar w:fldCharType="end"/>
        </w:r>
        <w:r w:rsidDel="00CB2812">
          <w:rPr>
            <w:noProof/>
          </w:rPr>
          <w:fldChar w:fldCharType="end"/>
        </w:r>
      </w:del>
    </w:p>
    <w:p w14:paraId="0E36AE6C" w14:textId="20F0CA3F" w:rsidR="00B6621A" w:rsidDel="00CB2812" w:rsidRDefault="00CB2812">
      <w:pPr>
        <w:pStyle w:val="TableofFigures"/>
        <w:tabs>
          <w:tab w:val="right" w:leader="dot" w:pos="9346"/>
        </w:tabs>
        <w:rPr>
          <w:del w:id="222" w:author="Houyem Rais" w:date="2024-02-22T15:03:00Z"/>
          <w:rFonts w:asciiTheme="minorHAnsi" w:eastAsiaTheme="minorEastAsia" w:hAnsiTheme="minorHAnsi" w:cstheme="minorBidi"/>
          <w:noProof/>
          <w:kern w:val="2"/>
          <w:sz w:val="24"/>
          <w:szCs w:val="24"/>
          <w:lang w:eastAsia="fr-FR"/>
          <w14:ligatures w14:val="standardContextual"/>
        </w:rPr>
      </w:pPr>
      <w:del w:id="223" w:author="Houyem Rais" w:date="2024-02-22T15:03:00Z">
        <w:r w:rsidDel="00CB2812">
          <w:fldChar w:fldCharType="begin"/>
        </w:r>
        <w:r w:rsidDel="00CB2812">
          <w:delInstrText>HYPERLINK \l "_Toc158885041"</w:delInstrText>
        </w:r>
        <w:r w:rsidDel="00CB2812">
          <w:fldChar w:fldCharType="separate"/>
        </w:r>
        <w:r w:rsidR="00B6621A" w:rsidRPr="00F772E1" w:rsidDel="00CB2812">
          <w:rPr>
            <w:rStyle w:val="Hyperlink"/>
            <w:rFonts w:eastAsia="Calibri"/>
            <w:noProof/>
          </w:rPr>
          <w:delText>Tableau 6 Estimations de trafic sur le Barreau Est (2027)</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_Toc158885041 \h </w:delInstrText>
        </w:r>
        <w:r w:rsidR="00B6621A" w:rsidDel="00CB2812">
          <w:rPr>
            <w:noProof/>
            <w:webHidden/>
          </w:rPr>
        </w:r>
        <w:r w:rsidR="00B6621A" w:rsidDel="00CB2812">
          <w:rPr>
            <w:noProof/>
            <w:webHidden/>
          </w:rPr>
          <w:fldChar w:fldCharType="separate"/>
        </w:r>
        <w:r w:rsidR="00B6621A" w:rsidDel="00CB2812">
          <w:rPr>
            <w:noProof/>
            <w:webHidden/>
          </w:rPr>
          <w:delText>19</w:delText>
        </w:r>
        <w:r w:rsidR="00B6621A" w:rsidDel="00CB2812">
          <w:rPr>
            <w:noProof/>
            <w:webHidden/>
          </w:rPr>
          <w:fldChar w:fldCharType="end"/>
        </w:r>
        <w:r w:rsidDel="00CB2812">
          <w:rPr>
            <w:noProof/>
          </w:rPr>
          <w:fldChar w:fldCharType="end"/>
        </w:r>
      </w:del>
    </w:p>
    <w:p w14:paraId="62CE2F56" w14:textId="4EEE595A" w:rsidR="00B6621A" w:rsidDel="00CB2812" w:rsidRDefault="00CB2812">
      <w:pPr>
        <w:pStyle w:val="TableofFigures"/>
        <w:tabs>
          <w:tab w:val="right" w:leader="dot" w:pos="9346"/>
        </w:tabs>
        <w:rPr>
          <w:del w:id="224" w:author="Houyem Rais" w:date="2024-02-22T15:03:00Z"/>
          <w:rFonts w:asciiTheme="minorHAnsi" w:eastAsiaTheme="minorEastAsia" w:hAnsiTheme="minorHAnsi" w:cstheme="minorBidi"/>
          <w:noProof/>
          <w:kern w:val="2"/>
          <w:sz w:val="24"/>
          <w:szCs w:val="24"/>
          <w:lang w:eastAsia="fr-FR"/>
          <w14:ligatures w14:val="standardContextual"/>
        </w:rPr>
      </w:pPr>
      <w:del w:id="225" w:author="Houyem Rais" w:date="2024-02-22T15:03:00Z">
        <w:r w:rsidDel="00CB2812">
          <w:fldChar w:fldCharType="begin"/>
        </w:r>
        <w:r w:rsidDel="00CB2812">
          <w:delInstrText>HYPERLINK \l "_Toc158885042"</w:delInstrText>
        </w:r>
        <w:r w:rsidDel="00CB2812">
          <w:fldChar w:fldCharType="separate"/>
        </w:r>
        <w:r w:rsidR="00B6621A" w:rsidRPr="00F772E1" w:rsidDel="00CB2812">
          <w:rPr>
            <w:rStyle w:val="Hyperlink"/>
            <w:rFonts w:eastAsia="Calibri"/>
            <w:noProof/>
          </w:rPr>
          <w:delText>Tableau 7 Recettes annuelles initiales de la SNCFT de la ligne ferroviaire (prestations) après sa mise en œuvre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_Toc158885042 \h </w:delInstrText>
        </w:r>
        <w:r w:rsidR="00B6621A" w:rsidDel="00CB2812">
          <w:rPr>
            <w:noProof/>
            <w:webHidden/>
          </w:rPr>
        </w:r>
        <w:r w:rsidR="00B6621A" w:rsidDel="00CB2812">
          <w:rPr>
            <w:noProof/>
            <w:webHidden/>
          </w:rPr>
          <w:fldChar w:fldCharType="separate"/>
        </w:r>
        <w:r w:rsidR="00B6621A" w:rsidDel="00CB2812">
          <w:rPr>
            <w:noProof/>
            <w:webHidden/>
          </w:rPr>
          <w:delText>19</w:delText>
        </w:r>
        <w:r w:rsidR="00B6621A" w:rsidDel="00CB2812">
          <w:rPr>
            <w:noProof/>
            <w:webHidden/>
          </w:rPr>
          <w:fldChar w:fldCharType="end"/>
        </w:r>
        <w:r w:rsidDel="00CB2812">
          <w:rPr>
            <w:noProof/>
          </w:rPr>
          <w:fldChar w:fldCharType="end"/>
        </w:r>
      </w:del>
    </w:p>
    <w:p w14:paraId="1AFAE8BC" w14:textId="7F3BC044" w:rsidR="00B6621A" w:rsidDel="00CB2812" w:rsidRDefault="00CB2812">
      <w:pPr>
        <w:pStyle w:val="TableofFigures"/>
        <w:tabs>
          <w:tab w:val="right" w:leader="dot" w:pos="9346"/>
        </w:tabs>
        <w:rPr>
          <w:del w:id="226" w:author="Houyem Rais" w:date="2024-02-22T15:03:00Z"/>
          <w:rFonts w:asciiTheme="minorHAnsi" w:eastAsiaTheme="minorEastAsia" w:hAnsiTheme="minorHAnsi" w:cstheme="minorBidi"/>
          <w:noProof/>
          <w:kern w:val="2"/>
          <w:sz w:val="24"/>
          <w:szCs w:val="24"/>
          <w:lang w:eastAsia="fr-FR"/>
          <w14:ligatures w14:val="standardContextual"/>
        </w:rPr>
      </w:pPr>
      <w:del w:id="227" w:author="Houyem Rais" w:date="2024-02-22T15:03:00Z">
        <w:r w:rsidDel="00CB2812">
          <w:fldChar w:fldCharType="begin"/>
        </w:r>
        <w:r w:rsidDel="00CB2812">
          <w:delInstrText>HYPERLINK \l "_Toc158885043"</w:delInstrText>
        </w:r>
        <w:r w:rsidDel="00CB2812">
          <w:fldChar w:fldCharType="separate"/>
        </w:r>
        <w:r w:rsidR="00B6621A" w:rsidRPr="00F772E1" w:rsidDel="00CB2812">
          <w:rPr>
            <w:rStyle w:val="Hyperlink"/>
            <w:rFonts w:eastAsia="Calibri"/>
            <w:noProof/>
          </w:rPr>
          <w:delText>Tableau 8 Recettes de trafic des passagers pour la SNCFT (2028,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_Toc158885043 \h </w:delInstrText>
        </w:r>
        <w:r w:rsidR="00B6621A" w:rsidDel="00CB2812">
          <w:rPr>
            <w:noProof/>
            <w:webHidden/>
          </w:rPr>
        </w:r>
        <w:r w:rsidR="00B6621A" w:rsidDel="00CB2812">
          <w:rPr>
            <w:noProof/>
            <w:webHidden/>
          </w:rPr>
          <w:fldChar w:fldCharType="separate"/>
        </w:r>
        <w:r w:rsidR="00B6621A" w:rsidDel="00CB2812">
          <w:rPr>
            <w:noProof/>
            <w:webHidden/>
          </w:rPr>
          <w:delText>19</w:delText>
        </w:r>
        <w:r w:rsidR="00B6621A" w:rsidDel="00CB2812">
          <w:rPr>
            <w:noProof/>
            <w:webHidden/>
          </w:rPr>
          <w:fldChar w:fldCharType="end"/>
        </w:r>
        <w:r w:rsidDel="00CB2812">
          <w:rPr>
            <w:noProof/>
          </w:rPr>
          <w:fldChar w:fldCharType="end"/>
        </w:r>
      </w:del>
    </w:p>
    <w:p w14:paraId="26BF3CC1" w14:textId="72252511" w:rsidR="00B6621A" w:rsidDel="00CB2812" w:rsidRDefault="00CB2812">
      <w:pPr>
        <w:pStyle w:val="TableofFigures"/>
        <w:tabs>
          <w:tab w:val="right" w:leader="dot" w:pos="9346"/>
        </w:tabs>
        <w:rPr>
          <w:del w:id="228" w:author="Houyem Rais" w:date="2024-02-22T15:03:00Z"/>
          <w:rFonts w:asciiTheme="minorHAnsi" w:eastAsiaTheme="minorEastAsia" w:hAnsiTheme="minorHAnsi" w:cstheme="minorBidi"/>
          <w:noProof/>
          <w:kern w:val="2"/>
          <w:sz w:val="24"/>
          <w:szCs w:val="24"/>
          <w:lang w:eastAsia="fr-FR"/>
          <w14:ligatures w14:val="standardContextual"/>
        </w:rPr>
      </w:pPr>
      <w:del w:id="229" w:author="Houyem Rais" w:date="2024-02-22T15:03:00Z">
        <w:r w:rsidDel="00CB2812">
          <w:fldChar w:fldCharType="begin"/>
        </w:r>
        <w:r w:rsidDel="00CB2812">
          <w:delInstrText>HYPERLINK \l "_Toc158885044"</w:delInstrText>
        </w:r>
        <w:r w:rsidDel="00CB2812">
          <w:fldChar w:fldCharType="separate"/>
        </w:r>
        <w:r w:rsidR="00B6621A" w:rsidRPr="00F772E1" w:rsidDel="00CB2812">
          <w:rPr>
            <w:rStyle w:val="Hyperlink"/>
            <w:rFonts w:eastAsia="Calibri"/>
            <w:noProof/>
          </w:rPr>
          <w:delText>Tableau 9 Charges annuelles initiales de la SNCFT de la ligne ferroviaire après sa mise en œuvre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_Toc158885044 \h </w:delInstrText>
        </w:r>
        <w:r w:rsidR="00B6621A" w:rsidDel="00CB2812">
          <w:rPr>
            <w:noProof/>
            <w:webHidden/>
          </w:rPr>
        </w:r>
        <w:r w:rsidR="00B6621A" w:rsidDel="00CB2812">
          <w:rPr>
            <w:noProof/>
            <w:webHidden/>
          </w:rPr>
          <w:fldChar w:fldCharType="separate"/>
        </w:r>
        <w:r w:rsidR="00B6621A" w:rsidDel="00CB2812">
          <w:rPr>
            <w:noProof/>
            <w:webHidden/>
          </w:rPr>
          <w:delText>20</w:delText>
        </w:r>
        <w:r w:rsidR="00B6621A" w:rsidDel="00CB2812">
          <w:rPr>
            <w:noProof/>
            <w:webHidden/>
          </w:rPr>
          <w:fldChar w:fldCharType="end"/>
        </w:r>
        <w:r w:rsidDel="00CB2812">
          <w:rPr>
            <w:noProof/>
          </w:rPr>
          <w:fldChar w:fldCharType="end"/>
        </w:r>
      </w:del>
    </w:p>
    <w:p w14:paraId="118A8465" w14:textId="5D77A7B1" w:rsidR="00B6621A" w:rsidDel="00CB2812" w:rsidRDefault="00CB2812">
      <w:pPr>
        <w:pStyle w:val="TableofFigures"/>
        <w:tabs>
          <w:tab w:val="right" w:leader="dot" w:pos="9346"/>
        </w:tabs>
        <w:rPr>
          <w:del w:id="230" w:author="Houyem Rais" w:date="2024-02-22T15:03:00Z"/>
          <w:rFonts w:asciiTheme="minorHAnsi" w:eastAsiaTheme="minorEastAsia" w:hAnsiTheme="minorHAnsi" w:cstheme="minorBidi"/>
          <w:noProof/>
          <w:kern w:val="2"/>
          <w:sz w:val="24"/>
          <w:szCs w:val="24"/>
          <w:lang w:eastAsia="fr-FR"/>
          <w14:ligatures w14:val="standardContextual"/>
        </w:rPr>
      </w:pPr>
      <w:del w:id="231" w:author="Houyem Rais" w:date="2024-02-22T15:03:00Z">
        <w:r w:rsidDel="00CB2812">
          <w:fldChar w:fldCharType="begin"/>
        </w:r>
        <w:r w:rsidDel="00CB2812">
          <w:delInstrText>HYPERLINK \l "_Toc158885045"</w:delInstrText>
        </w:r>
        <w:r w:rsidDel="00CB2812">
          <w:fldChar w:fldCharType="separate"/>
        </w:r>
        <w:r w:rsidR="00B6621A" w:rsidRPr="00F772E1" w:rsidDel="00CB2812">
          <w:rPr>
            <w:rStyle w:val="Hyperlink"/>
            <w:rFonts w:eastAsia="Calibri"/>
            <w:noProof/>
          </w:rPr>
          <w:delText>Tableau 10 Estimation des redevances annuelles de sillons - passagers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_Toc158885045 \h </w:delInstrText>
        </w:r>
        <w:r w:rsidR="00B6621A" w:rsidDel="00CB2812">
          <w:rPr>
            <w:noProof/>
            <w:webHidden/>
          </w:rPr>
        </w:r>
        <w:r w:rsidR="00B6621A" w:rsidDel="00CB2812">
          <w:rPr>
            <w:noProof/>
            <w:webHidden/>
          </w:rPr>
          <w:fldChar w:fldCharType="separate"/>
        </w:r>
        <w:r w:rsidR="00B6621A" w:rsidDel="00CB2812">
          <w:rPr>
            <w:noProof/>
            <w:webHidden/>
          </w:rPr>
          <w:delText>21</w:delText>
        </w:r>
        <w:r w:rsidR="00B6621A" w:rsidDel="00CB2812">
          <w:rPr>
            <w:noProof/>
            <w:webHidden/>
          </w:rPr>
          <w:fldChar w:fldCharType="end"/>
        </w:r>
        <w:r w:rsidDel="00CB2812">
          <w:rPr>
            <w:noProof/>
          </w:rPr>
          <w:fldChar w:fldCharType="end"/>
        </w:r>
      </w:del>
    </w:p>
    <w:p w14:paraId="0A05C6B9" w14:textId="3DA0361E" w:rsidR="00B6621A" w:rsidDel="00CB2812" w:rsidRDefault="00CB2812">
      <w:pPr>
        <w:pStyle w:val="TableofFigures"/>
        <w:tabs>
          <w:tab w:val="right" w:leader="dot" w:pos="9346"/>
        </w:tabs>
        <w:rPr>
          <w:del w:id="232" w:author="Houyem Rais" w:date="2024-02-22T15:03:00Z"/>
          <w:rFonts w:asciiTheme="minorHAnsi" w:eastAsiaTheme="minorEastAsia" w:hAnsiTheme="minorHAnsi" w:cstheme="minorBidi"/>
          <w:noProof/>
          <w:kern w:val="2"/>
          <w:sz w:val="24"/>
          <w:szCs w:val="24"/>
          <w:lang w:eastAsia="fr-FR"/>
          <w14:ligatures w14:val="standardContextual"/>
        </w:rPr>
      </w:pPr>
      <w:del w:id="233" w:author="Houyem Rais" w:date="2024-02-22T15:03:00Z">
        <w:r w:rsidDel="00CB2812">
          <w:fldChar w:fldCharType="begin"/>
        </w:r>
        <w:r w:rsidDel="00CB2812">
          <w:delInstrText>HYPERLINK \l "_Toc158885046"</w:delInstrText>
        </w:r>
        <w:r w:rsidDel="00CB2812">
          <w:fldChar w:fldCharType="separate"/>
        </w:r>
        <w:r w:rsidR="00B6621A" w:rsidRPr="00F772E1" w:rsidDel="00CB2812">
          <w:rPr>
            <w:rStyle w:val="Hyperlink"/>
            <w:rFonts w:eastAsia="Calibri"/>
            <w:noProof/>
          </w:rPr>
          <w:delText>Tableau 11 Hypothèses de revenus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_Toc158885046 \h </w:delInstrText>
        </w:r>
        <w:r w:rsidR="00B6621A" w:rsidDel="00CB2812">
          <w:rPr>
            <w:noProof/>
            <w:webHidden/>
          </w:rPr>
        </w:r>
        <w:r w:rsidR="00B6621A" w:rsidDel="00CB2812">
          <w:rPr>
            <w:noProof/>
            <w:webHidden/>
          </w:rPr>
          <w:fldChar w:fldCharType="separate"/>
        </w:r>
        <w:r w:rsidR="00B6621A" w:rsidDel="00CB2812">
          <w:rPr>
            <w:noProof/>
            <w:webHidden/>
          </w:rPr>
          <w:delText>21</w:delText>
        </w:r>
        <w:r w:rsidR="00B6621A" w:rsidDel="00CB2812">
          <w:rPr>
            <w:noProof/>
            <w:webHidden/>
          </w:rPr>
          <w:fldChar w:fldCharType="end"/>
        </w:r>
        <w:r w:rsidDel="00CB2812">
          <w:rPr>
            <w:noProof/>
          </w:rPr>
          <w:fldChar w:fldCharType="end"/>
        </w:r>
      </w:del>
    </w:p>
    <w:p w14:paraId="1AA56B3F" w14:textId="3961E347" w:rsidR="00B6621A" w:rsidDel="00CB2812" w:rsidRDefault="00CB2812">
      <w:pPr>
        <w:pStyle w:val="TableofFigures"/>
        <w:tabs>
          <w:tab w:val="right" w:leader="dot" w:pos="9346"/>
        </w:tabs>
        <w:rPr>
          <w:del w:id="234" w:author="Houyem Rais" w:date="2024-02-22T15:03:00Z"/>
          <w:rFonts w:asciiTheme="minorHAnsi" w:eastAsiaTheme="minorEastAsia" w:hAnsiTheme="minorHAnsi" w:cstheme="minorBidi"/>
          <w:noProof/>
          <w:kern w:val="2"/>
          <w:sz w:val="24"/>
          <w:szCs w:val="24"/>
          <w:lang w:eastAsia="fr-FR"/>
          <w14:ligatures w14:val="standardContextual"/>
        </w:rPr>
      </w:pPr>
      <w:del w:id="235" w:author="Houyem Rais" w:date="2024-02-22T15:03:00Z">
        <w:r w:rsidDel="00CB2812">
          <w:fldChar w:fldCharType="begin"/>
        </w:r>
        <w:r w:rsidDel="00CB2812">
          <w:delInstrText>HYPERLINK \l "_Toc158885047"</w:delInstrText>
        </w:r>
        <w:r w:rsidDel="00CB2812">
          <w:fldChar w:fldCharType="separate"/>
        </w:r>
        <w:r w:rsidR="00B6621A" w:rsidRPr="00F772E1" w:rsidDel="00CB2812">
          <w:rPr>
            <w:rStyle w:val="Hyperlink"/>
            <w:rFonts w:eastAsia="Calibri"/>
            <w:noProof/>
          </w:rPr>
          <w:delText>Tableau 12 Résultats du pré-diagnostic financier et de l’évaluation préalable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_Toc158885047 \h </w:delInstrText>
        </w:r>
        <w:r w:rsidR="00B6621A" w:rsidDel="00CB2812">
          <w:rPr>
            <w:noProof/>
            <w:webHidden/>
          </w:rPr>
        </w:r>
        <w:r w:rsidR="00B6621A" w:rsidDel="00CB2812">
          <w:rPr>
            <w:noProof/>
            <w:webHidden/>
          </w:rPr>
          <w:fldChar w:fldCharType="separate"/>
        </w:r>
        <w:r w:rsidR="00B6621A" w:rsidDel="00CB2812">
          <w:rPr>
            <w:noProof/>
            <w:webHidden/>
          </w:rPr>
          <w:delText>23</w:delText>
        </w:r>
        <w:r w:rsidR="00B6621A" w:rsidDel="00CB2812">
          <w:rPr>
            <w:noProof/>
            <w:webHidden/>
          </w:rPr>
          <w:fldChar w:fldCharType="end"/>
        </w:r>
        <w:r w:rsidDel="00CB2812">
          <w:rPr>
            <w:noProof/>
          </w:rPr>
          <w:fldChar w:fldCharType="end"/>
        </w:r>
      </w:del>
    </w:p>
    <w:p w14:paraId="571000AA" w14:textId="1FEDCC6E" w:rsidR="00B6621A" w:rsidDel="00CB2812" w:rsidRDefault="00CB2812">
      <w:pPr>
        <w:pStyle w:val="TableofFigures"/>
        <w:tabs>
          <w:tab w:val="right" w:leader="dot" w:pos="9346"/>
        </w:tabs>
        <w:rPr>
          <w:del w:id="236" w:author="Houyem Rais" w:date="2024-02-22T15:03:00Z"/>
          <w:rFonts w:asciiTheme="minorHAnsi" w:eastAsiaTheme="minorEastAsia" w:hAnsiTheme="minorHAnsi" w:cstheme="minorBidi"/>
          <w:noProof/>
          <w:kern w:val="2"/>
          <w:sz w:val="24"/>
          <w:szCs w:val="24"/>
          <w:lang w:eastAsia="fr-FR"/>
          <w14:ligatures w14:val="standardContextual"/>
        </w:rPr>
      </w:pPr>
      <w:del w:id="237" w:author="Houyem Rais" w:date="2024-02-22T15:03:00Z">
        <w:r w:rsidDel="00CB2812">
          <w:fldChar w:fldCharType="begin"/>
        </w:r>
        <w:r w:rsidDel="00CB2812">
          <w:delInstrText>HYPERLINK \l "_Toc158885048"</w:delInstrText>
        </w:r>
        <w:r w:rsidDel="00CB2812">
          <w:fldChar w:fldCharType="separate"/>
        </w:r>
        <w:r w:rsidR="00B6621A" w:rsidRPr="00F772E1" w:rsidDel="00CB2812">
          <w:rPr>
            <w:rStyle w:val="Hyperlink"/>
            <w:rFonts w:eastAsia="Calibri"/>
            <w:noProof/>
          </w:rPr>
          <w:delText>Tableau 13 Synthèse de l’analyse de la Value for Money des options retenues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_Toc158885048 \h </w:delInstrText>
        </w:r>
        <w:r w:rsidR="00B6621A" w:rsidDel="00CB2812">
          <w:rPr>
            <w:noProof/>
            <w:webHidden/>
          </w:rPr>
        </w:r>
        <w:r w:rsidR="00B6621A" w:rsidDel="00CB2812">
          <w:rPr>
            <w:noProof/>
            <w:webHidden/>
          </w:rPr>
          <w:fldChar w:fldCharType="separate"/>
        </w:r>
        <w:r w:rsidR="00B6621A" w:rsidDel="00CB2812">
          <w:rPr>
            <w:noProof/>
            <w:webHidden/>
          </w:rPr>
          <w:delText>24</w:delText>
        </w:r>
        <w:r w:rsidR="00B6621A" w:rsidDel="00CB2812">
          <w:rPr>
            <w:noProof/>
            <w:webHidden/>
          </w:rPr>
          <w:fldChar w:fldCharType="end"/>
        </w:r>
        <w:r w:rsidDel="00CB2812">
          <w:rPr>
            <w:noProof/>
          </w:rPr>
          <w:fldChar w:fldCharType="end"/>
        </w:r>
      </w:del>
    </w:p>
    <w:p w14:paraId="1BF65D1E" w14:textId="1B1A896C" w:rsidR="00B6621A" w:rsidDel="00CB2812" w:rsidRDefault="00CB2812">
      <w:pPr>
        <w:pStyle w:val="TableofFigures"/>
        <w:tabs>
          <w:tab w:val="right" w:leader="dot" w:pos="9346"/>
        </w:tabs>
        <w:rPr>
          <w:del w:id="238" w:author="Houyem Rais" w:date="2024-02-22T15:03:00Z"/>
          <w:rFonts w:asciiTheme="minorHAnsi" w:eastAsiaTheme="minorEastAsia" w:hAnsiTheme="minorHAnsi" w:cstheme="minorBidi"/>
          <w:noProof/>
          <w:kern w:val="2"/>
          <w:sz w:val="24"/>
          <w:szCs w:val="24"/>
          <w:lang w:eastAsia="fr-FR"/>
          <w14:ligatures w14:val="standardContextual"/>
        </w:rPr>
      </w:pPr>
      <w:del w:id="239" w:author="Houyem Rais" w:date="2024-02-22T15:03:00Z">
        <w:r w:rsidDel="00CB2812">
          <w:fldChar w:fldCharType="begin"/>
        </w:r>
        <w:r w:rsidDel="00CB2812">
          <w:delInstrText>HYPERLINK \l "_Toc158885049"</w:delInstrText>
        </w:r>
        <w:r w:rsidDel="00CB2812">
          <w:fldChar w:fldCharType="separate"/>
        </w:r>
        <w:r w:rsidR="00B6621A" w:rsidRPr="00F772E1" w:rsidDel="00CB2812">
          <w:rPr>
            <w:rStyle w:val="Hyperlink"/>
            <w:rFonts w:eastAsia="Calibri"/>
            <w:noProof/>
          </w:rPr>
          <w:delText>Tableau 14 Principaux intervenants du transport ferroviaire dans le monde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_Toc158885049 \h </w:delInstrText>
        </w:r>
        <w:r w:rsidR="00B6621A" w:rsidDel="00CB2812">
          <w:rPr>
            <w:noProof/>
            <w:webHidden/>
          </w:rPr>
        </w:r>
        <w:r w:rsidR="00B6621A" w:rsidDel="00CB2812">
          <w:rPr>
            <w:noProof/>
            <w:webHidden/>
          </w:rPr>
          <w:fldChar w:fldCharType="separate"/>
        </w:r>
        <w:r w:rsidR="00B6621A" w:rsidDel="00CB2812">
          <w:rPr>
            <w:noProof/>
            <w:webHidden/>
          </w:rPr>
          <w:delText>49</w:delText>
        </w:r>
        <w:r w:rsidR="00B6621A" w:rsidDel="00CB2812">
          <w:rPr>
            <w:noProof/>
            <w:webHidden/>
          </w:rPr>
          <w:fldChar w:fldCharType="end"/>
        </w:r>
        <w:r w:rsidDel="00CB2812">
          <w:rPr>
            <w:noProof/>
          </w:rPr>
          <w:fldChar w:fldCharType="end"/>
        </w:r>
      </w:del>
    </w:p>
    <w:p w14:paraId="555EF5D4" w14:textId="657925E2" w:rsidR="00B6621A" w:rsidDel="00CB2812" w:rsidRDefault="00CB2812">
      <w:pPr>
        <w:pStyle w:val="TableofFigures"/>
        <w:tabs>
          <w:tab w:val="right" w:leader="dot" w:pos="9346"/>
        </w:tabs>
        <w:rPr>
          <w:del w:id="240" w:author="Houyem Rais" w:date="2024-02-22T15:03:00Z"/>
          <w:rFonts w:asciiTheme="minorHAnsi" w:eastAsiaTheme="minorEastAsia" w:hAnsiTheme="minorHAnsi" w:cstheme="minorBidi"/>
          <w:noProof/>
          <w:kern w:val="2"/>
          <w:sz w:val="24"/>
          <w:szCs w:val="24"/>
          <w:lang w:eastAsia="fr-FR"/>
          <w14:ligatures w14:val="standardContextual"/>
        </w:rPr>
      </w:pPr>
      <w:del w:id="241" w:author="Houyem Rais" w:date="2024-02-22T15:03:00Z">
        <w:r w:rsidDel="00CB2812">
          <w:fldChar w:fldCharType="begin"/>
        </w:r>
        <w:r w:rsidDel="00CB2812">
          <w:delInstrText>HYPERLINK \l "_Toc158885050"</w:delInstrText>
        </w:r>
        <w:r w:rsidDel="00CB2812">
          <w:fldChar w:fldCharType="separate"/>
        </w:r>
        <w:r w:rsidR="00B6621A" w:rsidRPr="00F772E1" w:rsidDel="00CB2812">
          <w:rPr>
            <w:rStyle w:val="Hyperlink"/>
            <w:rFonts w:eastAsia="Calibri"/>
            <w:noProof/>
          </w:rPr>
          <w:delText>Tableau 15 Principaux intervenants du transport ferroviaire en Afrique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_Toc158885050 \h </w:delInstrText>
        </w:r>
        <w:r w:rsidR="00B6621A" w:rsidDel="00CB2812">
          <w:rPr>
            <w:noProof/>
            <w:webHidden/>
          </w:rPr>
        </w:r>
        <w:r w:rsidR="00B6621A" w:rsidDel="00CB2812">
          <w:rPr>
            <w:noProof/>
            <w:webHidden/>
          </w:rPr>
          <w:fldChar w:fldCharType="separate"/>
        </w:r>
        <w:r w:rsidR="00B6621A" w:rsidDel="00CB2812">
          <w:rPr>
            <w:noProof/>
            <w:webHidden/>
          </w:rPr>
          <w:delText>51</w:delText>
        </w:r>
        <w:r w:rsidR="00B6621A" w:rsidDel="00CB2812">
          <w:rPr>
            <w:noProof/>
            <w:webHidden/>
          </w:rPr>
          <w:fldChar w:fldCharType="end"/>
        </w:r>
        <w:r w:rsidDel="00CB2812">
          <w:rPr>
            <w:noProof/>
          </w:rPr>
          <w:fldChar w:fldCharType="end"/>
        </w:r>
      </w:del>
    </w:p>
    <w:p w14:paraId="3709AD1E" w14:textId="48237CA3" w:rsidR="00B6621A" w:rsidDel="00CB2812" w:rsidRDefault="00CB2812">
      <w:pPr>
        <w:pStyle w:val="TableofFigures"/>
        <w:tabs>
          <w:tab w:val="right" w:leader="dot" w:pos="9346"/>
        </w:tabs>
        <w:rPr>
          <w:del w:id="242" w:author="Houyem Rais" w:date="2024-02-22T15:03:00Z"/>
          <w:rFonts w:asciiTheme="minorHAnsi" w:eastAsiaTheme="minorEastAsia" w:hAnsiTheme="minorHAnsi" w:cstheme="minorBidi"/>
          <w:noProof/>
          <w:kern w:val="2"/>
          <w:sz w:val="24"/>
          <w:szCs w:val="24"/>
          <w:lang w:eastAsia="fr-FR"/>
          <w14:ligatures w14:val="standardContextual"/>
        </w:rPr>
      </w:pPr>
      <w:del w:id="243" w:author="Houyem Rais" w:date="2024-02-22T15:03:00Z">
        <w:r w:rsidDel="00CB2812">
          <w:fldChar w:fldCharType="begin"/>
        </w:r>
        <w:r w:rsidDel="00CB2812">
          <w:delInstrText>HYPERLINK \l "_Toc158885051"</w:delInstrText>
        </w:r>
        <w:r w:rsidDel="00CB2812">
          <w:fldChar w:fldCharType="separate"/>
        </w:r>
        <w:r w:rsidR="00B6621A" w:rsidRPr="00F772E1" w:rsidDel="00CB2812">
          <w:rPr>
            <w:rStyle w:val="Hyperlink"/>
            <w:rFonts w:eastAsia="Calibri"/>
            <w:noProof/>
          </w:rPr>
          <w:delText>Tableau 16 Principaux intervenants en Transport ferroviaire en Tunisie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_Toc158885051 \h </w:delInstrText>
        </w:r>
        <w:r w:rsidR="00B6621A" w:rsidDel="00CB2812">
          <w:rPr>
            <w:noProof/>
            <w:webHidden/>
          </w:rPr>
        </w:r>
        <w:r w:rsidR="00B6621A" w:rsidDel="00CB2812">
          <w:rPr>
            <w:noProof/>
            <w:webHidden/>
          </w:rPr>
          <w:fldChar w:fldCharType="separate"/>
        </w:r>
        <w:r w:rsidR="00B6621A" w:rsidDel="00CB2812">
          <w:rPr>
            <w:noProof/>
            <w:webHidden/>
          </w:rPr>
          <w:delText>52</w:delText>
        </w:r>
        <w:r w:rsidR="00B6621A" w:rsidDel="00CB2812">
          <w:rPr>
            <w:noProof/>
            <w:webHidden/>
          </w:rPr>
          <w:fldChar w:fldCharType="end"/>
        </w:r>
        <w:r w:rsidDel="00CB2812">
          <w:rPr>
            <w:noProof/>
          </w:rPr>
          <w:fldChar w:fldCharType="end"/>
        </w:r>
      </w:del>
    </w:p>
    <w:p w14:paraId="09432F58" w14:textId="3A317E95" w:rsidR="00B6621A" w:rsidDel="00CB2812" w:rsidRDefault="00CB2812">
      <w:pPr>
        <w:pStyle w:val="TableofFigures"/>
        <w:tabs>
          <w:tab w:val="right" w:leader="dot" w:pos="9346"/>
        </w:tabs>
        <w:rPr>
          <w:del w:id="244" w:author="Houyem Rais" w:date="2024-02-22T15:03:00Z"/>
          <w:rFonts w:asciiTheme="minorHAnsi" w:eastAsiaTheme="minorEastAsia" w:hAnsiTheme="minorHAnsi" w:cstheme="minorBidi"/>
          <w:noProof/>
          <w:kern w:val="2"/>
          <w:sz w:val="24"/>
          <w:szCs w:val="24"/>
          <w:lang w:eastAsia="fr-FR"/>
          <w14:ligatures w14:val="standardContextual"/>
        </w:rPr>
      </w:pPr>
      <w:del w:id="245" w:author="Houyem Rais" w:date="2024-02-22T15:03:00Z">
        <w:r w:rsidDel="00CB2812">
          <w:fldChar w:fldCharType="begin"/>
        </w:r>
        <w:r w:rsidDel="00CB2812">
          <w:delInstrText>HYPERLINK \l "_Toc158885052"</w:delInstrText>
        </w:r>
        <w:r w:rsidDel="00CB2812">
          <w:fldChar w:fldCharType="separate"/>
        </w:r>
        <w:r w:rsidR="00B6621A" w:rsidRPr="00F772E1" w:rsidDel="00CB2812">
          <w:rPr>
            <w:rStyle w:val="Hyperlink"/>
            <w:rFonts w:eastAsia="Calibri"/>
            <w:noProof/>
          </w:rPr>
          <w:delText>Tableau 17 Principales entreprises qui ont contribué aux Lignes D et E du RFR</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_Toc158885052 \h </w:delInstrText>
        </w:r>
        <w:r w:rsidR="00B6621A" w:rsidDel="00CB2812">
          <w:rPr>
            <w:noProof/>
            <w:webHidden/>
          </w:rPr>
        </w:r>
        <w:r w:rsidR="00B6621A" w:rsidDel="00CB2812">
          <w:rPr>
            <w:noProof/>
            <w:webHidden/>
          </w:rPr>
          <w:fldChar w:fldCharType="separate"/>
        </w:r>
        <w:r w:rsidR="00B6621A" w:rsidDel="00CB2812">
          <w:rPr>
            <w:noProof/>
            <w:webHidden/>
          </w:rPr>
          <w:delText>53</w:delText>
        </w:r>
        <w:r w:rsidR="00B6621A" w:rsidDel="00CB2812">
          <w:rPr>
            <w:noProof/>
            <w:webHidden/>
          </w:rPr>
          <w:fldChar w:fldCharType="end"/>
        </w:r>
        <w:r w:rsidDel="00CB2812">
          <w:rPr>
            <w:noProof/>
          </w:rPr>
          <w:fldChar w:fldCharType="end"/>
        </w:r>
      </w:del>
    </w:p>
    <w:p w14:paraId="717BF578" w14:textId="4C079F94" w:rsidR="00B6621A" w:rsidDel="00CB2812" w:rsidRDefault="00CB2812">
      <w:pPr>
        <w:pStyle w:val="TableofFigures"/>
        <w:tabs>
          <w:tab w:val="right" w:leader="dot" w:pos="9346"/>
        </w:tabs>
        <w:rPr>
          <w:del w:id="246" w:author="Houyem Rais" w:date="2024-02-22T15:03:00Z"/>
          <w:rFonts w:asciiTheme="minorHAnsi" w:eastAsiaTheme="minorEastAsia" w:hAnsiTheme="minorHAnsi" w:cstheme="minorBidi"/>
          <w:noProof/>
          <w:kern w:val="2"/>
          <w:sz w:val="24"/>
          <w:szCs w:val="24"/>
          <w:lang w:eastAsia="fr-FR"/>
          <w14:ligatures w14:val="standardContextual"/>
        </w:rPr>
      </w:pPr>
      <w:del w:id="247" w:author="Houyem Rais" w:date="2024-02-22T15:03:00Z">
        <w:r w:rsidDel="00CB2812">
          <w:fldChar w:fldCharType="begin"/>
        </w:r>
        <w:r w:rsidDel="00CB2812">
          <w:delInstrText>HYPERLINK \l "_Toc158885053"</w:delInstrText>
        </w:r>
        <w:r w:rsidDel="00CB2812">
          <w:fldChar w:fldCharType="separate"/>
        </w:r>
        <w:r w:rsidR="00B6621A" w:rsidRPr="00F772E1" w:rsidDel="00CB2812">
          <w:rPr>
            <w:rStyle w:val="Hyperlink"/>
            <w:rFonts w:eastAsia="Calibri"/>
            <w:noProof/>
          </w:rPr>
          <w:delText>Tableau 18 Sources de financement privé et commercial applicables au projet de la ligne 11</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_Toc158885053 \h </w:delInstrText>
        </w:r>
        <w:r w:rsidR="00B6621A" w:rsidDel="00CB2812">
          <w:rPr>
            <w:noProof/>
            <w:webHidden/>
          </w:rPr>
        </w:r>
        <w:r w:rsidR="00B6621A" w:rsidDel="00CB2812">
          <w:rPr>
            <w:noProof/>
            <w:webHidden/>
          </w:rPr>
          <w:fldChar w:fldCharType="separate"/>
        </w:r>
        <w:r w:rsidR="00B6621A" w:rsidDel="00CB2812">
          <w:rPr>
            <w:noProof/>
            <w:webHidden/>
          </w:rPr>
          <w:delText>56</w:delText>
        </w:r>
        <w:r w:rsidR="00B6621A" w:rsidDel="00CB2812">
          <w:rPr>
            <w:noProof/>
            <w:webHidden/>
          </w:rPr>
          <w:fldChar w:fldCharType="end"/>
        </w:r>
        <w:r w:rsidDel="00CB2812">
          <w:rPr>
            <w:noProof/>
          </w:rPr>
          <w:fldChar w:fldCharType="end"/>
        </w:r>
      </w:del>
    </w:p>
    <w:p w14:paraId="3B84E6C5" w14:textId="6C927767" w:rsidR="00B6621A" w:rsidDel="00CB2812" w:rsidRDefault="00CB2812">
      <w:pPr>
        <w:pStyle w:val="TableofFigures"/>
        <w:tabs>
          <w:tab w:val="right" w:leader="dot" w:pos="9346"/>
        </w:tabs>
        <w:rPr>
          <w:del w:id="248" w:author="Houyem Rais" w:date="2024-02-22T15:03:00Z"/>
          <w:rFonts w:asciiTheme="minorHAnsi" w:eastAsiaTheme="minorEastAsia" w:hAnsiTheme="minorHAnsi" w:cstheme="minorBidi"/>
          <w:noProof/>
          <w:kern w:val="2"/>
          <w:sz w:val="24"/>
          <w:szCs w:val="24"/>
          <w:lang w:eastAsia="fr-FR"/>
          <w14:ligatures w14:val="standardContextual"/>
        </w:rPr>
      </w:pPr>
      <w:del w:id="249" w:author="Houyem Rais" w:date="2024-02-22T15:03:00Z">
        <w:r w:rsidDel="00CB2812">
          <w:fldChar w:fldCharType="begin"/>
        </w:r>
        <w:r w:rsidDel="00CB2812">
          <w:delInstrText>HYPERLINK \l "_Toc158885054"</w:delInstrText>
        </w:r>
        <w:r w:rsidDel="00CB2812">
          <w:fldChar w:fldCharType="separate"/>
        </w:r>
        <w:r w:rsidR="00B6621A" w:rsidRPr="00F772E1" w:rsidDel="00CB2812">
          <w:rPr>
            <w:rStyle w:val="Hyperlink"/>
            <w:rFonts w:eastAsia="Calibri"/>
            <w:noProof/>
          </w:rPr>
          <w:delText>Tableau 19 Sources de financement applicables au projet de la ligne 11 – bailleurs de fonds et ICM</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_Toc158885054 \h </w:delInstrText>
        </w:r>
        <w:r w:rsidR="00B6621A" w:rsidDel="00CB2812">
          <w:rPr>
            <w:noProof/>
            <w:webHidden/>
          </w:rPr>
        </w:r>
        <w:r w:rsidR="00B6621A" w:rsidDel="00CB2812">
          <w:rPr>
            <w:noProof/>
            <w:webHidden/>
          </w:rPr>
          <w:fldChar w:fldCharType="separate"/>
        </w:r>
        <w:r w:rsidR="00B6621A" w:rsidDel="00CB2812">
          <w:rPr>
            <w:noProof/>
            <w:webHidden/>
          </w:rPr>
          <w:delText>57</w:delText>
        </w:r>
        <w:r w:rsidR="00B6621A" w:rsidDel="00CB2812">
          <w:rPr>
            <w:noProof/>
            <w:webHidden/>
          </w:rPr>
          <w:fldChar w:fldCharType="end"/>
        </w:r>
        <w:r w:rsidDel="00CB2812">
          <w:rPr>
            <w:noProof/>
          </w:rPr>
          <w:fldChar w:fldCharType="end"/>
        </w:r>
      </w:del>
    </w:p>
    <w:p w14:paraId="7495D5E0" w14:textId="4DAFE5A5" w:rsidR="00B6621A" w:rsidDel="00CB2812" w:rsidRDefault="00CB2812">
      <w:pPr>
        <w:pStyle w:val="TableofFigures"/>
        <w:tabs>
          <w:tab w:val="right" w:leader="dot" w:pos="9346"/>
        </w:tabs>
        <w:rPr>
          <w:del w:id="250" w:author="Houyem Rais" w:date="2024-02-22T15:03:00Z"/>
          <w:rFonts w:asciiTheme="minorHAnsi" w:eastAsiaTheme="minorEastAsia" w:hAnsiTheme="minorHAnsi" w:cstheme="minorBidi"/>
          <w:noProof/>
          <w:kern w:val="2"/>
          <w:sz w:val="24"/>
          <w:szCs w:val="24"/>
          <w:lang w:eastAsia="fr-FR"/>
          <w14:ligatures w14:val="standardContextual"/>
        </w:rPr>
      </w:pPr>
      <w:del w:id="251" w:author="Houyem Rais" w:date="2024-02-22T15:03:00Z">
        <w:r w:rsidDel="00CB2812">
          <w:fldChar w:fldCharType="begin"/>
        </w:r>
        <w:r w:rsidDel="00CB2812">
          <w:delInstrText>HYPERLINK \l "_Toc158885055"</w:delInstrText>
        </w:r>
        <w:r w:rsidDel="00CB2812">
          <w:fldChar w:fldCharType="separate"/>
        </w:r>
        <w:r w:rsidR="00B6621A" w:rsidRPr="00F772E1" w:rsidDel="00CB2812">
          <w:rPr>
            <w:rStyle w:val="Hyperlink"/>
            <w:rFonts w:eastAsia="Calibri"/>
            <w:noProof/>
          </w:rPr>
          <w:delText>Tableau 20 Options de soutien public pour le projet de la ligne 11 (Barreau Est)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_Toc158885055 \h </w:delInstrText>
        </w:r>
        <w:r w:rsidR="00B6621A" w:rsidDel="00CB2812">
          <w:rPr>
            <w:noProof/>
            <w:webHidden/>
          </w:rPr>
        </w:r>
        <w:r w:rsidR="00B6621A" w:rsidDel="00CB2812">
          <w:rPr>
            <w:noProof/>
            <w:webHidden/>
          </w:rPr>
          <w:fldChar w:fldCharType="separate"/>
        </w:r>
        <w:r w:rsidR="00B6621A" w:rsidDel="00CB2812">
          <w:rPr>
            <w:noProof/>
            <w:webHidden/>
          </w:rPr>
          <w:delText>60</w:delText>
        </w:r>
        <w:r w:rsidR="00B6621A" w:rsidDel="00CB2812">
          <w:rPr>
            <w:noProof/>
            <w:webHidden/>
          </w:rPr>
          <w:fldChar w:fldCharType="end"/>
        </w:r>
        <w:r w:rsidDel="00CB2812">
          <w:rPr>
            <w:noProof/>
          </w:rPr>
          <w:fldChar w:fldCharType="end"/>
        </w:r>
      </w:del>
    </w:p>
    <w:p w14:paraId="333AE910" w14:textId="23278734" w:rsidR="00B6621A" w:rsidDel="00CB2812" w:rsidRDefault="00CB2812">
      <w:pPr>
        <w:pStyle w:val="TableofFigures"/>
        <w:tabs>
          <w:tab w:val="right" w:leader="dot" w:pos="9346"/>
        </w:tabs>
        <w:rPr>
          <w:del w:id="252" w:author="Houyem Rais" w:date="2024-02-22T15:03:00Z"/>
          <w:rFonts w:asciiTheme="minorHAnsi" w:eastAsiaTheme="minorEastAsia" w:hAnsiTheme="minorHAnsi" w:cstheme="minorBidi"/>
          <w:noProof/>
          <w:kern w:val="2"/>
          <w:sz w:val="24"/>
          <w:szCs w:val="24"/>
          <w:lang w:eastAsia="fr-FR"/>
          <w14:ligatures w14:val="standardContextual"/>
        </w:rPr>
      </w:pPr>
      <w:del w:id="253" w:author="Houyem Rais" w:date="2024-02-22T15:03:00Z">
        <w:r w:rsidDel="00CB2812">
          <w:fldChar w:fldCharType="begin"/>
        </w:r>
        <w:r w:rsidDel="00CB2812">
          <w:delInstrText>HYPERLINK \l "_Toc158885056"</w:delInstrText>
        </w:r>
        <w:r w:rsidDel="00CB2812">
          <w:fldChar w:fldCharType="separate"/>
        </w:r>
        <w:r w:rsidR="00B6621A" w:rsidRPr="00F772E1" w:rsidDel="00CB2812">
          <w:rPr>
            <w:rStyle w:val="Hyperlink"/>
            <w:rFonts w:eastAsia="Calibri"/>
            <w:noProof/>
          </w:rPr>
          <w:delText>Tableau 21 : Avantages et inconvénients du marché publique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_Toc158885056 \h </w:delInstrText>
        </w:r>
        <w:r w:rsidR="00B6621A" w:rsidDel="00CB2812">
          <w:rPr>
            <w:noProof/>
            <w:webHidden/>
          </w:rPr>
        </w:r>
        <w:r w:rsidR="00B6621A" w:rsidDel="00CB2812">
          <w:rPr>
            <w:noProof/>
            <w:webHidden/>
          </w:rPr>
          <w:fldChar w:fldCharType="separate"/>
        </w:r>
        <w:r w:rsidR="00B6621A" w:rsidDel="00CB2812">
          <w:rPr>
            <w:noProof/>
            <w:webHidden/>
          </w:rPr>
          <w:delText>64</w:delText>
        </w:r>
        <w:r w:rsidR="00B6621A" w:rsidDel="00CB2812">
          <w:rPr>
            <w:noProof/>
            <w:webHidden/>
          </w:rPr>
          <w:fldChar w:fldCharType="end"/>
        </w:r>
        <w:r w:rsidDel="00CB2812">
          <w:rPr>
            <w:noProof/>
          </w:rPr>
          <w:fldChar w:fldCharType="end"/>
        </w:r>
      </w:del>
    </w:p>
    <w:p w14:paraId="760BD9DC" w14:textId="489D451B" w:rsidR="00B6621A" w:rsidDel="00CB2812" w:rsidRDefault="00CB2812">
      <w:pPr>
        <w:pStyle w:val="TableofFigures"/>
        <w:tabs>
          <w:tab w:val="right" w:leader="dot" w:pos="9346"/>
        </w:tabs>
        <w:rPr>
          <w:del w:id="254" w:author="Houyem Rais" w:date="2024-02-22T15:03:00Z"/>
          <w:rFonts w:asciiTheme="minorHAnsi" w:eastAsiaTheme="minorEastAsia" w:hAnsiTheme="minorHAnsi" w:cstheme="minorBidi"/>
          <w:noProof/>
          <w:kern w:val="2"/>
          <w:sz w:val="24"/>
          <w:szCs w:val="24"/>
          <w:lang w:eastAsia="fr-FR"/>
          <w14:ligatures w14:val="standardContextual"/>
        </w:rPr>
      </w:pPr>
      <w:del w:id="255" w:author="Houyem Rais" w:date="2024-02-22T15:03:00Z">
        <w:r w:rsidDel="00CB2812">
          <w:fldChar w:fldCharType="begin"/>
        </w:r>
        <w:r w:rsidDel="00CB2812">
          <w:delInstrText>HYPERLINK \l "_Toc158885057"</w:delInstrText>
        </w:r>
        <w:r w:rsidDel="00CB2812">
          <w:fldChar w:fldCharType="separate"/>
        </w:r>
        <w:r w:rsidR="00B6621A" w:rsidRPr="00F772E1" w:rsidDel="00CB2812">
          <w:rPr>
            <w:rStyle w:val="Hyperlink"/>
            <w:rFonts w:eastAsia="Calibri"/>
            <w:noProof/>
          </w:rPr>
          <w:delText>Tableau 22: Avantages et inconvénients de la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_Toc158885057 \h </w:delInstrText>
        </w:r>
        <w:r w:rsidR="00B6621A" w:rsidDel="00CB2812">
          <w:rPr>
            <w:noProof/>
            <w:webHidden/>
          </w:rPr>
        </w:r>
        <w:r w:rsidR="00B6621A" w:rsidDel="00CB2812">
          <w:rPr>
            <w:noProof/>
            <w:webHidden/>
          </w:rPr>
          <w:fldChar w:fldCharType="separate"/>
        </w:r>
        <w:r w:rsidR="00B6621A" w:rsidDel="00CB2812">
          <w:rPr>
            <w:noProof/>
            <w:webHidden/>
          </w:rPr>
          <w:delText>68</w:delText>
        </w:r>
        <w:r w:rsidR="00B6621A" w:rsidDel="00CB2812">
          <w:rPr>
            <w:noProof/>
            <w:webHidden/>
          </w:rPr>
          <w:fldChar w:fldCharType="end"/>
        </w:r>
        <w:r w:rsidDel="00CB2812">
          <w:rPr>
            <w:noProof/>
          </w:rPr>
          <w:fldChar w:fldCharType="end"/>
        </w:r>
      </w:del>
    </w:p>
    <w:p w14:paraId="3FB1BEF7" w14:textId="2E84A0F6" w:rsidR="00B6621A" w:rsidDel="00CB2812" w:rsidRDefault="00CB2812">
      <w:pPr>
        <w:pStyle w:val="TableofFigures"/>
        <w:tabs>
          <w:tab w:val="right" w:leader="dot" w:pos="9346"/>
        </w:tabs>
        <w:rPr>
          <w:del w:id="256" w:author="Houyem Rais" w:date="2024-02-22T15:03:00Z"/>
          <w:rFonts w:asciiTheme="minorHAnsi" w:eastAsiaTheme="minorEastAsia" w:hAnsiTheme="minorHAnsi" w:cstheme="minorBidi"/>
          <w:noProof/>
          <w:kern w:val="2"/>
          <w:sz w:val="24"/>
          <w:szCs w:val="24"/>
          <w:lang w:eastAsia="fr-FR"/>
          <w14:ligatures w14:val="standardContextual"/>
        </w:rPr>
      </w:pPr>
      <w:del w:id="257" w:author="Houyem Rais" w:date="2024-02-22T15:03:00Z">
        <w:r w:rsidDel="00CB2812">
          <w:fldChar w:fldCharType="begin"/>
        </w:r>
        <w:r w:rsidDel="00CB2812">
          <w:delInstrText>HYPERLINK \l "_Toc158885058"</w:delInstrText>
        </w:r>
        <w:r w:rsidDel="00CB2812">
          <w:fldChar w:fldCharType="separate"/>
        </w:r>
        <w:r w:rsidR="00B6621A" w:rsidRPr="00F772E1" w:rsidDel="00CB2812">
          <w:rPr>
            <w:rStyle w:val="Hyperlink"/>
            <w:rFonts w:eastAsia="Calibri"/>
            <w:noProof/>
          </w:rPr>
          <w:delText>Tableau 23 : Avantages et inconvénients du contrat de partenariat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_Toc158885058 \h </w:delInstrText>
        </w:r>
        <w:r w:rsidR="00B6621A" w:rsidDel="00CB2812">
          <w:rPr>
            <w:noProof/>
            <w:webHidden/>
          </w:rPr>
        </w:r>
        <w:r w:rsidR="00B6621A" w:rsidDel="00CB2812">
          <w:rPr>
            <w:noProof/>
            <w:webHidden/>
          </w:rPr>
          <w:fldChar w:fldCharType="separate"/>
        </w:r>
        <w:r w:rsidR="00B6621A" w:rsidDel="00CB2812">
          <w:rPr>
            <w:noProof/>
            <w:webHidden/>
          </w:rPr>
          <w:delText>70</w:delText>
        </w:r>
        <w:r w:rsidR="00B6621A" w:rsidDel="00CB2812">
          <w:rPr>
            <w:noProof/>
            <w:webHidden/>
          </w:rPr>
          <w:fldChar w:fldCharType="end"/>
        </w:r>
        <w:r w:rsidDel="00CB2812">
          <w:rPr>
            <w:noProof/>
          </w:rPr>
          <w:fldChar w:fldCharType="end"/>
        </w:r>
      </w:del>
    </w:p>
    <w:p w14:paraId="20F7CEE4" w14:textId="443D0EAF" w:rsidR="00B6621A" w:rsidDel="00CB2812" w:rsidRDefault="00CB2812">
      <w:pPr>
        <w:pStyle w:val="TableofFigures"/>
        <w:tabs>
          <w:tab w:val="right" w:leader="dot" w:pos="9346"/>
        </w:tabs>
        <w:rPr>
          <w:del w:id="258" w:author="Houyem Rais" w:date="2024-02-22T15:03:00Z"/>
          <w:rFonts w:asciiTheme="minorHAnsi" w:eastAsiaTheme="minorEastAsia" w:hAnsiTheme="minorHAnsi" w:cstheme="minorBidi"/>
          <w:noProof/>
          <w:kern w:val="2"/>
          <w:sz w:val="24"/>
          <w:szCs w:val="24"/>
          <w:lang w:eastAsia="fr-FR"/>
          <w14:ligatures w14:val="standardContextual"/>
        </w:rPr>
      </w:pPr>
      <w:del w:id="259" w:author="Houyem Rais" w:date="2024-02-22T15:03:00Z">
        <w:r w:rsidDel="00CB2812">
          <w:fldChar w:fldCharType="begin"/>
        </w:r>
        <w:r w:rsidDel="00CB2812">
          <w:delInstrText>HYPERLINK \l "_Toc158885059"</w:delInstrText>
        </w:r>
        <w:r w:rsidDel="00CB2812">
          <w:fldChar w:fldCharType="separate"/>
        </w:r>
        <w:r w:rsidR="00B6621A" w:rsidRPr="00F772E1" w:rsidDel="00CB2812">
          <w:rPr>
            <w:rStyle w:val="Hyperlink"/>
            <w:rFonts w:eastAsia="Calibri"/>
            <w:noProof/>
          </w:rPr>
          <w:delText>Tableau 24 Exemples de concessions annulées en Afrique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_Toc158885059 \h </w:delInstrText>
        </w:r>
        <w:r w:rsidR="00B6621A" w:rsidDel="00CB2812">
          <w:rPr>
            <w:noProof/>
            <w:webHidden/>
          </w:rPr>
        </w:r>
        <w:r w:rsidR="00B6621A" w:rsidDel="00CB2812">
          <w:rPr>
            <w:noProof/>
            <w:webHidden/>
          </w:rPr>
          <w:fldChar w:fldCharType="separate"/>
        </w:r>
        <w:r w:rsidR="00B6621A" w:rsidDel="00CB2812">
          <w:rPr>
            <w:noProof/>
            <w:webHidden/>
          </w:rPr>
          <w:delText>70</w:delText>
        </w:r>
        <w:r w:rsidR="00B6621A" w:rsidDel="00CB2812">
          <w:rPr>
            <w:noProof/>
            <w:webHidden/>
          </w:rPr>
          <w:fldChar w:fldCharType="end"/>
        </w:r>
        <w:r w:rsidDel="00CB2812">
          <w:rPr>
            <w:noProof/>
          </w:rPr>
          <w:fldChar w:fldCharType="end"/>
        </w:r>
      </w:del>
    </w:p>
    <w:p w14:paraId="5DC8CD67" w14:textId="51B5F05B" w:rsidR="00B6621A" w:rsidDel="00CB2812" w:rsidRDefault="00CB2812">
      <w:pPr>
        <w:pStyle w:val="TableofFigures"/>
        <w:tabs>
          <w:tab w:val="right" w:leader="dot" w:pos="9346"/>
        </w:tabs>
        <w:rPr>
          <w:del w:id="260" w:author="Houyem Rais" w:date="2024-02-22T15:03:00Z"/>
          <w:rFonts w:asciiTheme="minorHAnsi" w:eastAsiaTheme="minorEastAsia" w:hAnsiTheme="minorHAnsi" w:cstheme="minorBidi"/>
          <w:noProof/>
          <w:kern w:val="2"/>
          <w:sz w:val="24"/>
          <w:szCs w:val="24"/>
          <w:lang w:eastAsia="fr-FR"/>
          <w14:ligatures w14:val="standardContextual"/>
        </w:rPr>
      </w:pPr>
      <w:del w:id="261" w:author="Houyem Rais" w:date="2024-02-22T15:03:00Z">
        <w:r w:rsidDel="00CB2812">
          <w:fldChar w:fldCharType="begin"/>
        </w:r>
        <w:r w:rsidDel="00CB2812">
          <w:delInstrText>HYPERLINK \l "_Toc158885060"</w:delInstrText>
        </w:r>
        <w:r w:rsidDel="00CB2812">
          <w:fldChar w:fldCharType="separate"/>
        </w:r>
        <w:r w:rsidR="00B6621A" w:rsidRPr="00F772E1" w:rsidDel="00CB2812">
          <w:rPr>
            <w:rStyle w:val="Hyperlink"/>
            <w:rFonts w:eastAsia="Calibri"/>
            <w:noProof/>
          </w:rPr>
          <w:delText>Tableau 25 Répartition des responsabilités entre les acteurs publics et privés pour chaque option proposée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_Toc158885060 \h </w:delInstrText>
        </w:r>
        <w:r w:rsidR="00B6621A" w:rsidDel="00CB2812">
          <w:rPr>
            <w:noProof/>
            <w:webHidden/>
          </w:rPr>
        </w:r>
        <w:r w:rsidR="00B6621A" w:rsidDel="00CB2812">
          <w:rPr>
            <w:noProof/>
            <w:webHidden/>
          </w:rPr>
          <w:fldChar w:fldCharType="separate"/>
        </w:r>
        <w:r w:rsidR="00B6621A" w:rsidDel="00CB2812">
          <w:rPr>
            <w:noProof/>
            <w:webHidden/>
          </w:rPr>
          <w:delText>77</w:delText>
        </w:r>
        <w:r w:rsidR="00B6621A" w:rsidDel="00CB2812">
          <w:rPr>
            <w:noProof/>
            <w:webHidden/>
          </w:rPr>
          <w:fldChar w:fldCharType="end"/>
        </w:r>
        <w:r w:rsidDel="00CB2812">
          <w:rPr>
            <w:noProof/>
          </w:rPr>
          <w:fldChar w:fldCharType="end"/>
        </w:r>
      </w:del>
    </w:p>
    <w:p w14:paraId="7B7CDAAE" w14:textId="1338936B" w:rsidR="00B6621A" w:rsidDel="00CB2812" w:rsidRDefault="00CB2812">
      <w:pPr>
        <w:pStyle w:val="TableofFigures"/>
        <w:tabs>
          <w:tab w:val="right" w:leader="dot" w:pos="9346"/>
        </w:tabs>
        <w:rPr>
          <w:del w:id="262" w:author="Houyem Rais" w:date="2024-02-22T15:03:00Z"/>
          <w:rFonts w:asciiTheme="minorHAnsi" w:eastAsiaTheme="minorEastAsia" w:hAnsiTheme="minorHAnsi" w:cstheme="minorBidi"/>
          <w:noProof/>
          <w:kern w:val="2"/>
          <w:sz w:val="24"/>
          <w:szCs w:val="24"/>
          <w:lang w:eastAsia="fr-FR"/>
          <w14:ligatures w14:val="standardContextual"/>
        </w:rPr>
      </w:pPr>
      <w:del w:id="263" w:author="Houyem Rais" w:date="2024-02-22T15:03:00Z">
        <w:r w:rsidDel="00CB2812">
          <w:fldChar w:fldCharType="begin"/>
        </w:r>
        <w:r w:rsidDel="00CB2812">
          <w:delInstrText>HYPERLINK \l "_Toc158885061"</w:delInstrText>
        </w:r>
        <w:r w:rsidDel="00CB2812">
          <w:fldChar w:fldCharType="separate"/>
        </w:r>
        <w:r w:rsidR="00B6621A" w:rsidRPr="00F772E1" w:rsidDel="00CB2812">
          <w:rPr>
            <w:rStyle w:val="Hyperlink"/>
            <w:rFonts w:eastAsia="Calibri"/>
            <w:noProof/>
          </w:rPr>
          <w:delText>Tableau 26 Comparaison générale des options de mise en œuvre selon les objectifs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_Toc158885061 \h </w:delInstrText>
        </w:r>
        <w:r w:rsidR="00B6621A" w:rsidDel="00CB2812">
          <w:rPr>
            <w:noProof/>
            <w:webHidden/>
          </w:rPr>
        </w:r>
        <w:r w:rsidR="00B6621A" w:rsidDel="00CB2812">
          <w:rPr>
            <w:noProof/>
            <w:webHidden/>
          </w:rPr>
          <w:fldChar w:fldCharType="separate"/>
        </w:r>
        <w:r w:rsidR="00B6621A" w:rsidDel="00CB2812">
          <w:rPr>
            <w:noProof/>
            <w:webHidden/>
          </w:rPr>
          <w:delText>80</w:delText>
        </w:r>
        <w:r w:rsidR="00B6621A" w:rsidDel="00CB2812">
          <w:rPr>
            <w:noProof/>
            <w:webHidden/>
          </w:rPr>
          <w:fldChar w:fldCharType="end"/>
        </w:r>
        <w:r w:rsidDel="00CB2812">
          <w:rPr>
            <w:noProof/>
          </w:rPr>
          <w:fldChar w:fldCharType="end"/>
        </w:r>
      </w:del>
    </w:p>
    <w:p w14:paraId="7FDE457C" w14:textId="04A0863A" w:rsidR="00B6621A" w:rsidDel="00CB2812" w:rsidRDefault="00CB2812">
      <w:pPr>
        <w:pStyle w:val="TableofFigures"/>
        <w:tabs>
          <w:tab w:val="right" w:leader="dot" w:pos="9346"/>
        </w:tabs>
        <w:rPr>
          <w:del w:id="264" w:author="Houyem Rais" w:date="2024-02-22T15:03:00Z"/>
          <w:rFonts w:asciiTheme="minorHAnsi" w:eastAsiaTheme="minorEastAsia" w:hAnsiTheme="minorHAnsi" w:cstheme="minorBidi"/>
          <w:noProof/>
          <w:kern w:val="2"/>
          <w:sz w:val="24"/>
          <w:szCs w:val="24"/>
          <w:lang w:eastAsia="fr-FR"/>
          <w14:ligatures w14:val="standardContextual"/>
        </w:rPr>
      </w:pPr>
      <w:del w:id="265" w:author="Houyem Rais" w:date="2024-02-22T15:03:00Z">
        <w:r w:rsidDel="00CB2812">
          <w:fldChar w:fldCharType="begin"/>
        </w:r>
        <w:r w:rsidDel="00CB2812">
          <w:delInstrText>HYPERLINK \l "_Toc158885062"</w:delInstrText>
        </w:r>
        <w:r w:rsidDel="00CB2812">
          <w:fldChar w:fldCharType="separate"/>
        </w:r>
        <w:r w:rsidR="00B6621A" w:rsidRPr="00F772E1" w:rsidDel="00CB2812">
          <w:rPr>
            <w:rStyle w:val="Hyperlink"/>
            <w:rFonts w:eastAsia="Calibri"/>
            <w:noProof/>
          </w:rPr>
          <w:delText>Tableau 27 Analyse SWOT de l'option Maîtrise d'Ouvrage Publique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_Toc158885062 \h </w:delInstrText>
        </w:r>
        <w:r w:rsidR="00B6621A" w:rsidDel="00CB2812">
          <w:rPr>
            <w:noProof/>
            <w:webHidden/>
          </w:rPr>
        </w:r>
        <w:r w:rsidR="00B6621A" w:rsidDel="00CB2812">
          <w:rPr>
            <w:noProof/>
            <w:webHidden/>
          </w:rPr>
          <w:fldChar w:fldCharType="separate"/>
        </w:r>
        <w:r w:rsidR="00B6621A" w:rsidDel="00CB2812">
          <w:rPr>
            <w:noProof/>
            <w:webHidden/>
          </w:rPr>
          <w:delText>83</w:delText>
        </w:r>
        <w:r w:rsidR="00B6621A" w:rsidDel="00CB2812">
          <w:rPr>
            <w:noProof/>
            <w:webHidden/>
          </w:rPr>
          <w:fldChar w:fldCharType="end"/>
        </w:r>
        <w:r w:rsidDel="00CB2812">
          <w:rPr>
            <w:noProof/>
          </w:rPr>
          <w:fldChar w:fldCharType="end"/>
        </w:r>
      </w:del>
    </w:p>
    <w:p w14:paraId="0D1CA50E" w14:textId="28E768CA" w:rsidR="00B6621A" w:rsidDel="00CB2812" w:rsidRDefault="00CB2812">
      <w:pPr>
        <w:pStyle w:val="TableofFigures"/>
        <w:tabs>
          <w:tab w:val="right" w:leader="dot" w:pos="9346"/>
        </w:tabs>
        <w:rPr>
          <w:del w:id="266" w:author="Houyem Rais" w:date="2024-02-22T15:03:00Z"/>
          <w:rFonts w:asciiTheme="minorHAnsi" w:eastAsiaTheme="minorEastAsia" w:hAnsiTheme="minorHAnsi" w:cstheme="minorBidi"/>
          <w:noProof/>
          <w:kern w:val="2"/>
          <w:sz w:val="24"/>
          <w:szCs w:val="24"/>
          <w:lang w:eastAsia="fr-FR"/>
          <w14:ligatures w14:val="standardContextual"/>
        </w:rPr>
      </w:pPr>
      <w:del w:id="267" w:author="Houyem Rais" w:date="2024-02-22T15:03:00Z">
        <w:r w:rsidDel="00CB2812">
          <w:fldChar w:fldCharType="begin"/>
        </w:r>
        <w:r w:rsidDel="00CB2812">
          <w:delInstrText>HYPERLINK \l "_Toc158885063"</w:delInstrText>
        </w:r>
        <w:r w:rsidDel="00CB2812">
          <w:fldChar w:fldCharType="separate"/>
        </w:r>
        <w:r w:rsidR="00B6621A" w:rsidRPr="00F772E1" w:rsidDel="00CB2812">
          <w:rPr>
            <w:rStyle w:val="Hyperlink"/>
            <w:rFonts w:eastAsia="Calibri"/>
            <w:noProof/>
          </w:rPr>
          <w:delText>Tableau 28 Analyse SWOT de l'option Contrat de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_Toc158885063 \h </w:delInstrText>
        </w:r>
        <w:r w:rsidR="00B6621A" w:rsidDel="00CB2812">
          <w:rPr>
            <w:noProof/>
            <w:webHidden/>
          </w:rPr>
        </w:r>
        <w:r w:rsidR="00B6621A" w:rsidDel="00CB2812">
          <w:rPr>
            <w:noProof/>
            <w:webHidden/>
          </w:rPr>
          <w:fldChar w:fldCharType="separate"/>
        </w:r>
        <w:r w:rsidR="00B6621A" w:rsidDel="00CB2812">
          <w:rPr>
            <w:noProof/>
            <w:webHidden/>
          </w:rPr>
          <w:delText>84</w:delText>
        </w:r>
        <w:r w:rsidR="00B6621A" w:rsidDel="00CB2812">
          <w:rPr>
            <w:noProof/>
            <w:webHidden/>
          </w:rPr>
          <w:fldChar w:fldCharType="end"/>
        </w:r>
        <w:r w:rsidDel="00CB2812">
          <w:rPr>
            <w:noProof/>
          </w:rPr>
          <w:fldChar w:fldCharType="end"/>
        </w:r>
      </w:del>
    </w:p>
    <w:p w14:paraId="1EF4B911" w14:textId="3AB6491F" w:rsidR="00B6621A" w:rsidDel="00CB2812" w:rsidRDefault="00CB2812">
      <w:pPr>
        <w:pStyle w:val="TableofFigures"/>
        <w:tabs>
          <w:tab w:val="right" w:leader="dot" w:pos="9346"/>
        </w:tabs>
        <w:rPr>
          <w:del w:id="268" w:author="Houyem Rais" w:date="2024-02-22T15:03:00Z"/>
          <w:rFonts w:asciiTheme="minorHAnsi" w:eastAsiaTheme="minorEastAsia" w:hAnsiTheme="minorHAnsi" w:cstheme="minorBidi"/>
          <w:noProof/>
          <w:kern w:val="2"/>
          <w:sz w:val="24"/>
          <w:szCs w:val="24"/>
          <w:lang w:eastAsia="fr-FR"/>
          <w14:ligatures w14:val="standardContextual"/>
        </w:rPr>
      </w:pPr>
      <w:del w:id="269" w:author="Houyem Rais" w:date="2024-02-22T15:03:00Z">
        <w:r w:rsidDel="00CB2812">
          <w:fldChar w:fldCharType="begin"/>
        </w:r>
        <w:r w:rsidDel="00CB2812">
          <w:delInstrText>HYPERLINK \l "_Toc158885064"</w:delInstrText>
        </w:r>
        <w:r w:rsidDel="00CB2812">
          <w:fldChar w:fldCharType="separate"/>
        </w:r>
        <w:r w:rsidR="00B6621A" w:rsidRPr="00F772E1" w:rsidDel="00CB2812">
          <w:rPr>
            <w:rStyle w:val="Hyperlink"/>
            <w:rFonts w:eastAsia="Calibri"/>
            <w:noProof/>
          </w:rPr>
          <w:delText>Tableau 29 Analyse SWOT de l'option Contrat de Partenariat (PPP à Paiement Public)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_Toc158885064 \h </w:delInstrText>
        </w:r>
        <w:r w:rsidR="00B6621A" w:rsidDel="00CB2812">
          <w:rPr>
            <w:noProof/>
            <w:webHidden/>
          </w:rPr>
        </w:r>
        <w:r w:rsidR="00B6621A" w:rsidDel="00CB2812">
          <w:rPr>
            <w:noProof/>
            <w:webHidden/>
          </w:rPr>
          <w:fldChar w:fldCharType="separate"/>
        </w:r>
        <w:r w:rsidR="00B6621A" w:rsidDel="00CB2812">
          <w:rPr>
            <w:noProof/>
            <w:webHidden/>
          </w:rPr>
          <w:delText>85</w:delText>
        </w:r>
        <w:r w:rsidR="00B6621A" w:rsidDel="00CB2812">
          <w:rPr>
            <w:noProof/>
            <w:webHidden/>
          </w:rPr>
          <w:fldChar w:fldCharType="end"/>
        </w:r>
        <w:r w:rsidDel="00CB2812">
          <w:rPr>
            <w:noProof/>
          </w:rPr>
          <w:fldChar w:fldCharType="end"/>
        </w:r>
      </w:del>
    </w:p>
    <w:p w14:paraId="2D6C96BF" w14:textId="62A61A16" w:rsidR="00B6621A" w:rsidDel="00CB2812" w:rsidRDefault="00CB2812">
      <w:pPr>
        <w:pStyle w:val="TableofFigures"/>
        <w:tabs>
          <w:tab w:val="right" w:leader="dot" w:pos="9346"/>
        </w:tabs>
        <w:rPr>
          <w:del w:id="270" w:author="Houyem Rais" w:date="2024-02-22T15:03:00Z"/>
          <w:rFonts w:asciiTheme="minorHAnsi" w:eastAsiaTheme="minorEastAsia" w:hAnsiTheme="minorHAnsi" w:cstheme="minorBidi"/>
          <w:noProof/>
          <w:kern w:val="2"/>
          <w:sz w:val="24"/>
          <w:szCs w:val="24"/>
          <w:lang w:eastAsia="fr-FR"/>
          <w14:ligatures w14:val="standardContextual"/>
        </w:rPr>
      </w:pPr>
      <w:del w:id="271" w:author="Houyem Rais" w:date="2024-02-22T15:03:00Z">
        <w:r w:rsidDel="00CB2812">
          <w:fldChar w:fldCharType="begin"/>
        </w:r>
        <w:r w:rsidDel="00CB2812">
          <w:delInstrText>HYPERLINK \l "_Toc158885065"</w:delInstrText>
        </w:r>
        <w:r w:rsidDel="00CB2812">
          <w:fldChar w:fldCharType="separate"/>
        </w:r>
        <w:r w:rsidR="00B6621A" w:rsidRPr="00F772E1" w:rsidDel="00CB2812">
          <w:rPr>
            <w:rStyle w:val="Hyperlink"/>
            <w:rFonts w:eastAsia="Calibri"/>
            <w:noProof/>
          </w:rPr>
          <w:delText>Tableau 30 Coûts d’investissement du Barreau Est (DT,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_Toc158885065 \h </w:delInstrText>
        </w:r>
        <w:r w:rsidR="00B6621A" w:rsidDel="00CB2812">
          <w:rPr>
            <w:noProof/>
            <w:webHidden/>
          </w:rPr>
        </w:r>
        <w:r w:rsidR="00B6621A" w:rsidDel="00CB2812">
          <w:rPr>
            <w:noProof/>
            <w:webHidden/>
          </w:rPr>
          <w:fldChar w:fldCharType="separate"/>
        </w:r>
        <w:r w:rsidR="00B6621A" w:rsidDel="00CB2812">
          <w:rPr>
            <w:noProof/>
            <w:webHidden/>
          </w:rPr>
          <w:delText>88</w:delText>
        </w:r>
        <w:r w:rsidR="00B6621A" w:rsidDel="00CB2812">
          <w:rPr>
            <w:noProof/>
            <w:webHidden/>
          </w:rPr>
          <w:fldChar w:fldCharType="end"/>
        </w:r>
        <w:r w:rsidDel="00CB2812">
          <w:rPr>
            <w:noProof/>
          </w:rPr>
          <w:fldChar w:fldCharType="end"/>
        </w:r>
      </w:del>
    </w:p>
    <w:p w14:paraId="39DFE17F" w14:textId="27318B5C" w:rsidR="00B6621A" w:rsidDel="00CB2812" w:rsidRDefault="00CB2812">
      <w:pPr>
        <w:pStyle w:val="TableofFigures"/>
        <w:tabs>
          <w:tab w:val="right" w:leader="dot" w:pos="9346"/>
        </w:tabs>
        <w:rPr>
          <w:del w:id="272" w:author="Houyem Rais" w:date="2024-02-22T15:03:00Z"/>
          <w:rFonts w:asciiTheme="minorHAnsi" w:eastAsiaTheme="minorEastAsia" w:hAnsiTheme="minorHAnsi" w:cstheme="minorBidi"/>
          <w:noProof/>
          <w:kern w:val="2"/>
          <w:sz w:val="24"/>
          <w:szCs w:val="24"/>
          <w:lang w:eastAsia="fr-FR"/>
          <w14:ligatures w14:val="standardContextual"/>
        </w:rPr>
      </w:pPr>
      <w:del w:id="273" w:author="Houyem Rais" w:date="2024-02-22T15:03:00Z">
        <w:r w:rsidDel="00CB2812">
          <w:fldChar w:fldCharType="begin"/>
        </w:r>
        <w:r w:rsidDel="00CB2812">
          <w:delInstrText>HYPERLINK \l "_Toc158885066"</w:delInstrText>
        </w:r>
        <w:r w:rsidDel="00CB2812">
          <w:fldChar w:fldCharType="separate"/>
        </w:r>
        <w:r w:rsidR="00B6621A" w:rsidRPr="00F772E1" w:rsidDel="00CB2812">
          <w:rPr>
            <w:rStyle w:val="Hyperlink"/>
            <w:rFonts w:eastAsia="Calibri"/>
            <w:noProof/>
          </w:rPr>
          <w:delText>Tableau 31 Hypothèses du nombre de personnel de la SPV et des salaires annuels (MDT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_Toc158885066 \h </w:delInstrText>
        </w:r>
        <w:r w:rsidR="00B6621A" w:rsidDel="00CB2812">
          <w:rPr>
            <w:noProof/>
            <w:webHidden/>
          </w:rPr>
        </w:r>
        <w:r w:rsidR="00B6621A" w:rsidDel="00CB2812">
          <w:rPr>
            <w:noProof/>
            <w:webHidden/>
          </w:rPr>
          <w:fldChar w:fldCharType="separate"/>
        </w:r>
        <w:r w:rsidR="00B6621A" w:rsidDel="00CB2812">
          <w:rPr>
            <w:noProof/>
            <w:webHidden/>
          </w:rPr>
          <w:delText>89</w:delText>
        </w:r>
        <w:r w:rsidR="00B6621A" w:rsidDel="00CB2812">
          <w:rPr>
            <w:noProof/>
            <w:webHidden/>
          </w:rPr>
          <w:fldChar w:fldCharType="end"/>
        </w:r>
        <w:r w:rsidDel="00CB2812">
          <w:rPr>
            <w:noProof/>
          </w:rPr>
          <w:fldChar w:fldCharType="end"/>
        </w:r>
      </w:del>
    </w:p>
    <w:p w14:paraId="5CDAA33F" w14:textId="6B3F2901" w:rsidR="00B6621A" w:rsidDel="00CB2812" w:rsidRDefault="00CB2812">
      <w:pPr>
        <w:pStyle w:val="TableofFigures"/>
        <w:tabs>
          <w:tab w:val="right" w:leader="dot" w:pos="9346"/>
        </w:tabs>
        <w:rPr>
          <w:del w:id="274" w:author="Houyem Rais" w:date="2024-02-22T15:03:00Z"/>
          <w:rFonts w:asciiTheme="minorHAnsi" w:eastAsiaTheme="minorEastAsia" w:hAnsiTheme="minorHAnsi" w:cstheme="minorBidi"/>
          <w:noProof/>
          <w:kern w:val="2"/>
          <w:sz w:val="24"/>
          <w:szCs w:val="24"/>
          <w:lang w:eastAsia="fr-FR"/>
          <w14:ligatures w14:val="standardContextual"/>
        </w:rPr>
      </w:pPr>
      <w:del w:id="275" w:author="Houyem Rais" w:date="2024-02-22T15:03:00Z">
        <w:r w:rsidDel="00CB2812">
          <w:fldChar w:fldCharType="begin"/>
        </w:r>
        <w:r w:rsidDel="00CB2812">
          <w:delInstrText>HYPERLINK \l "_Toc158885067"</w:delInstrText>
        </w:r>
        <w:r w:rsidDel="00CB2812">
          <w:fldChar w:fldCharType="separate"/>
        </w:r>
        <w:r w:rsidR="00B6621A" w:rsidRPr="00F772E1" w:rsidDel="00CB2812">
          <w:rPr>
            <w:rStyle w:val="Hyperlink"/>
            <w:rFonts w:eastAsia="Calibri"/>
            <w:noProof/>
          </w:rPr>
          <w:delText>Tableau 32 Coût d’exploitation ferroviaire pour le transport de voyageurs et de marchandises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_Toc158885067 \h </w:delInstrText>
        </w:r>
        <w:r w:rsidR="00B6621A" w:rsidDel="00CB2812">
          <w:rPr>
            <w:noProof/>
            <w:webHidden/>
          </w:rPr>
        </w:r>
        <w:r w:rsidR="00B6621A" w:rsidDel="00CB2812">
          <w:rPr>
            <w:noProof/>
            <w:webHidden/>
          </w:rPr>
          <w:fldChar w:fldCharType="separate"/>
        </w:r>
        <w:r w:rsidR="00B6621A" w:rsidDel="00CB2812">
          <w:rPr>
            <w:noProof/>
            <w:webHidden/>
          </w:rPr>
          <w:delText>90</w:delText>
        </w:r>
        <w:r w:rsidR="00B6621A" w:rsidDel="00CB2812">
          <w:rPr>
            <w:noProof/>
            <w:webHidden/>
          </w:rPr>
          <w:fldChar w:fldCharType="end"/>
        </w:r>
        <w:r w:rsidDel="00CB2812">
          <w:rPr>
            <w:noProof/>
          </w:rPr>
          <w:fldChar w:fldCharType="end"/>
        </w:r>
      </w:del>
    </w:p>
    <w:p w14:paraId="4AB5871F" w14:textId="5C8386F3" w:rsidR="00B6621A" w:rsidDel="00CB2812" w:rsidRDefault="00CB2812">
      <w:pPr>
        <w:pStyle w:val="TableofFigures"/>
        <w:tabs>
          <w:tab w:val="right" w:leader="dot" w:pos="9346"/>
        </w:tabs>
        <w:rPr>
          <w:del w:id="276" w:author="Houyem Rais" w:date="2024-02-22T15:03:00Z"/>
          <w:rFonts w:asciiTheme="minorHAnsi" w:eastAsiaTheme="minorEastAsia" w:hAnsiTheme="minorHAnsi" w:cstheme="minorBidi"/>
          <w:noProof/>
          <w:kern w:val="2"/>
          <w:sz w:val="24"/>
          <w:szCs w:val="24"/>
          <w:lang w:eastAsia="fr-FR"/>
          <w14:ligatures w14:val="standardContextual"/>
        </w:rPr>
      </w:pPr>
      <w:del w:id="277" w:author="Houyem Rais" w:date="2024-02-22T15:03:00Z">
        <w:r w:rsidDel="00CB2812">
          <w:fldChar w:fldCharType="begin"/>
        </w:r>
        <w:r w:rsidDel="00CB2812">
          <w:delInstrText>HYPERLINK \l "_Toc158885068"</w:delInstrText>
        </w:r>
        <w:r w:rsidDel="00CB2812">
          <w:fldChar w:fldCharType="separate"/>
        </w:r>
        <w:r w:rsidR="00B6621A" w:rsidRPr="00F772E1" w:rsidDel="00CB2812">
          <w:rPr>
            <w:rStyle w:val="Hyperlink"/>
            <w:rFonts w:eastAsia="Calibri"/>
            <w:noProof/>
          </w:rPr>
          <w:delText>Tableau 33 Cycles de vie des principaux composants des actifs ferroviaires de l'infrastructure civile et des voies et systèmes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_Toc158885068 \h </w:delInstrText>
        </w:r>
        <w:r w:rsidR="00B6621A" w:rsidDel="00CB2812">
          <w:rPr>
            <w:noProof/>
            <w:webHidden/>
          </w:rPr>
        </w:r>
        <w:r w:rsidR="00B6621A" w:rsidDel="00CB2812">
          <w:rPr>
            <w:noProof/>
            <w:webHidden/>
          </w:rPr>
          <w:fldChar w:fldCharType="separate"/>
        </w:r>
        <w:r w:rsidR="00B6621A" w:rsidDel="00CB2812">
          <w:rPr>
            <w:noProof/>
            <w:webHidden/>
          </w:rPr>
          <w:delText>92</w:delText>
        </w:r>
        <w:r w:rsidR="00B6621A" w:rsidDel="00CB2812">
          <w:rPr>
            <w:noProof/>
            <w:webHidden/>
          </w:rPr>
          <w:fldChar w:fldCharType="end"/>
        </w:r>
        <w:r w:rsidDel="00CB2812">
          <w:rPr>
            <w:noProof/>
          </w:rPr>
          <w:fldChar w:fldCharType="end"/>
        </w:r>
      </w:del>
    </w:p>
    <w:p w14:paraId="310D84EF" w14:textId="17B21DAB" w:rsidR="00B6621A" w:rsidDel="00CB2812" w:rsidRDefault="00CB2812">
      <w:pPr>
        <w:pStyle w:val="TableofFigures"/>
        <w:tabs>
          <w:tab w:val="right" w:leader="dot" w:pos="9346"/>
        </w:tabs>
        <w:rPr>
          <w:del w:id="278" w:author="Houyem Rais" w:date="2024-02-22T15:03:00Z"/>
          <w:rFonts w:asciiTheme="minorHAnsi" w:eastAsiaTheme="minorEastAsia" w:hAnsiTheme="minorHAnsi" w:cstheme="minorBidi"/>
          <w:noProof/>
          <w:kern w:val="2"/>
          <w:sz w:val="24"/>
          <w:szCs w:val="24"/>
          <w:lang w:eastAsia="fr-FR"/>
          <w14:ligatures w14:val="standardContextual"/>
        </w:rPr>
      </w:pPr>
      <w:del w:id="279" w:author="Houyem Rais" w:date="2024-02-22T15:03:00Z">
        <w:r w:rsidDel="00CB2812">
          <w:fldChar w:fldCharType="begin"/>
        </w:r>
        <w:r w:rsidDel="00CB2812">
          <w:delInstrText>HYPERLINK \l "_Toc158885069"</w:delInstrText>
        </w:r>
        <w:r w:rsidDel="00CB2812">
          <w:fldChar w:fldCharType="separate"/>
        </w:r>
        <w:r w:rsidR="00B6621A" w:rsidRPr="00F772E1" w:rsidDel="00CB2812">
          <w:rPr>
            <w:rStyle w:val="Hyperlink"/>
            <w:rFonts w:eastAsia="Calibri"/>
            <w:noProof/>
          </w:rPr>
          <w:delText>Tableau 34 Estimations des coûts de maintenance annuels (DT-CE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_Toc158885069 \h </w:delInstrText>
        </w:r>
        <w:r w:rsidR="00B6621A" w:rsidDel="00CB2812">
          <w:rPr>
            <w:noProof/>
            <w:webHidden/>
          </w:rPr>
        </w:r>
        <w:r w:rsidR="00B6621A" w:rsidDel="00CB2812">
          <w:rPr>
            <w:noProof/>
            <w:webHidden/>
          </w:rPr>
          <w:fldChar w:fldCharType="separate"/>
        </w:r>
        <w:r w:rsidR="00B6621A" w:rsidDel="00CB2812">
          <w:rPr>
            <w:noProof/>
            <w:webHidden/>
          </w:rPr>
          <w:delText>93</w:delText>
        </w:r>
        <w:r w:rsidR="00B6621A" w:rsidDel="00CB2812">
          <w:rPr>
            <w:noProof/>
            <w:webHidden/>
          </w:rPr>
          <w:fldChar w:fldCharType="end"/>
        </w:r>
        <w:r w:rsidDel="00CB2812">
          <w:rPr>
            <w:noProof/>
          </w:rPr>
          <w:fldChar w:fldCharType="end"/>
        </w:r>
      </w:del>
    </w:p>
    <w:p w14:paraId="6EB1820A" w14:textId="2D34B679" w:rsidR="00B6621A" w:rsidDel="00CB2812" w:rsidRDefault="00CB2812">
      <w:pPr>
        <w:pStyle w:val="TableofFigures"/>
        <w:tabs>
          <w:tab w:val="right" w:leader="dot" w:pos="9346"/>
        </w:tabs>
        <w:rPr>
          <w:del w:id="280" w:author="Houyem Rais" w:date="2024-02-22T15:03:00Z"/>
          <w:rFonts w:asciiTheme="minorHAnsi" w:eastAsiaTheme="minorEastAsia" w:hAnsiTheme="minorHAnsi" w:cstheme="minorBidi"/>
          <w:noProof/>
          <w:kern w:val="2"/>
          <w:sz w:val="24"/>
          <w:szCs w:val="24"/>
          <w:lang w:eastAsia="fr-FR"/>
          <w14:ligatures w14:val="standardContextual"/>
        </w:rPr>
      </w:pPr>
      <w:del w:id="281" w:author="Houyem Rais" w:date="2024-02-22T15:03:00Z">
        <w:r w:rsidDel="00CB2812">
          <w:fldChar w:fldCharType="begin"/>
        </w:r>
        <w:r w:rsidDel="00CB2812">
          <w:delInstrText>HYPERLINK \l "_Toc158885070"</w:delInstrText>
        </w:r>
        <w:r w:rsidDel="00CB2812">
          <w:fldChar w:fldCharType="separate"/>
        </w:r>
        <w:r w:rsidR="00B6621A" w:rsidRPr="00F772E1" w:rsidDel="00CB2812">
          <w:rPr>
            <w:rStyle w:val="Hyperlink"/>
            <w:rFonts w:eastAsia="Calibri"/>
            <w:noProof/>
          </w:rPr>
          <w:delText>Tableau 35 Estimations de trafic voyageurs sur le Barreau Est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_Toc158885070 \h </w:delInstrText>
        </w:r>
        <w:r w:rsidR="00B6621A" w:rsidDel="00CB2812">
          <w:rPr>
            <w:noProof/>
            <w:webHidden/>
          </w:rPr>
        </w:r>
        <w:r w:rsidR="00B6621A" w:rsidDel="00CB2812">
          <w:rPr>
            <w:noProof/>
            <w:webHidden/>
          </w:rPr>
          <w:fldChar w:fldCharType="separate"/>
        </w:r>
        <w:r w:rsidR="00B6621A" w:rsidDel="00CB2812">
          <w:rPr>
            <w:noProof/>
            <w:webHidden/>
          </w:rPr>
          <w:delText>93</w:delText>
        </w:r>
        <w:r w:rsidR="00B6621A" w:rsidDel="00CB2812">
          <w:rPr>
            <w:noProof/>
            <w:webHidden/>
          </w:rPr>
          <w:fldChar w:fldCharType="end"/>
        </w:r>
        <w:r w:rsidDel="00CB2812">
          <w:rPr>
            <w:noProof/>
          </w:rPr>
          <w:fldChar w:fldCharType="end"/>
        </w:r>
      </w:del>
    </w:p>
    <w:p w14:paraId="2AD6A2D5" w14:textId="1A8BC9A1" w:rsidR="00B6621A" w:rsidDel="00CB2812" w:rsidRDefault="00CB2812">
      <w:pPr>
        <w:pStyle w:val="TableofFigures"/>
        <w:tabs>
          <w:tab w:val="right" w:leader="dot" w:pos="9346"/>
        </w:tabs>
        <w:rPr>
          <w:del w:id="282" w:author="Houyem Rais" w:date="2024-02-22T15:03:00Z"/>
          <w:rFonts w:asciiTheme="minorHAnsi" w:eastAsiaTheme="minorEastAsia" w:hAnsiTheme="minorHAnsi" w:cstheme="minorBidi"/>
          <w:noProof/>
          <w:kern w:val="2"/>
          <w:sz w:val="24"/>
          <w:szCs w:val="24"/>
          <w:lang w:eastAsia="fr-FR"/>
          <w14:ligatures w14:val="standardContextual"/>
        </w:rPr>
      </w:pPr>
      <w:del w:id="283" w:author="Houyem Rais" w:date="2024-02-22T15:03:00Z">
        <w:r w:rsidDel="00CB2812">
          <w:fldChar w:fldCharType="begin"/>
        </w:r>
        <w:r w:rsidDel="00CB2812">
          <w:delInstrText>HYPERLINK \l "_Toc158885071"</w:delInstrText>
        </w:r>
        <w:r w:rsidDel="00CB2812">
          <w:fldChar w:fldCharType="separate"/>
        </w:r>
        <w:r w:rsidR="00B6621A" w:rsidRPr="00F772E1" w:rsidDel="00CB2812">
          <w:rPr>
            <w:rStyle w:val="Hyperlink"/>
            <w:rFonts w:eastAsia="Calibri"/>
            <w:noProof/>
          </w:rPr>
          <w:delText>Tableau 36 Estimations de trafic marchandises sur le Barreau Est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_Toc158885071 \h </w:delInstrText>
        </w:r>
        <w:r w:rsidR="00B6621A" w:rsidDel="00CB2812">
          <w:rPr>
            <w:noProof/>
            <w:webHidden/>
          </w:rPr>
        </w:r>
        <w:r w:rsidR="00B6621A" w:rsidDel="00CB2812">
          <w:rPr>
            <w:noProof/>
            <w:webHidden/>
          </w:rPr>
          <w:fldChar w:fldCharType="separate"/>
        </w:r>
        <w:r w:rsidR="00B6621A" w:rsidDel="00CB2812">
          <w:rPr>
            <w:noProof/>
            <w:webHidden/>
          </w:rPr>
          <w:delText>94</w:delText>
        </w:r>
        <w:r w:rsidR="00B6621A" w:rsidDel="00CB2812">
          <w:rPr>
            <w:noProof/>
            <w:webHidden/>
          </w:rPr>
          <w:fldChar w:fldCharType="end"/>
        </w:r>
        <w:r w:rsidDel="00CB2812">
          <w:rPr>
            <w:noProof/>
          </w:rPr>
          <w:fldChar w:fldCharType="end"/>
        </w:r>
      </w:del>
    </w:p>
    <w:p w14:paraId="0731A01F" w14:textId="15488917" w:rsidR="00B6621A" w:rsidDel="00CB2812" w:rsidRDefault="00CB2812">
      <w:pPr>
        <w:pStyle w:val="TableofFigures"/>
        <w:tabs>
          <w:tab w:val="right" w:leader="dot" w:pos="9346"/>
        </w:tabs>
        <w:rPr>
          <w:del w:id="284" w:author="Houyem Rais" w:date="2024-02-22T15:03:00Z"/>
          <w:rFonts w:asciiTheme="minorHAnsi" w:eastAsiaTheme="minorEastAsia" w:hAnsiTheme="minorHAnsi" w:cstheme="minorBidi"/>
          <w:noProof/>
          <w:kern w:val="2"/>
          <w:sz w:val="24"/>
          <w:szCs w:val="24"/>
          <w:lang w:eastAsia="fr-FR"/>
          <w14:ligatures w14:val="standardContextual"/>
        </w:rPr>
      </w:pPr>
      <w:del w:id="285" w:author="Houyem Rais" w:date="2024-02-22T15:03:00Z">
        <w:r w:rsidDel="00CB2812">
          <w:fldChar w:fldCharType="begin"/>
        </w:r>
        <w:r w:rsidDel="00CB2812">
          <w:delInstrText>HYPERLINK \l "_Toc158885072"</w:delInstrText>
        </w:r>
        <w:r w:rsidDel="00CB2812">
          <w:fldChar w:fldCharType="separate"/>
        </w:r>
        <w:r w:rsidR="00B6621A" w:rsidRPr="00F772E1" w:rsidDel="00CB2812">
          <w:rPr>
            <w:rStyle w:val="Hyperlink"/>
            <w:rFonts w:eastAsia="Calibri"/>
            <w:noProof/>
          </w:rPr>
          <w:delText>Tableau 37 Recettes annuelles initiales de la SNCFT de la ligne ferroviaire (prestations) après sa mise en œuvre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_Toc158885072 \h </w:delInstrText>
        </w:r>
        <w:r w:rsidR="00B6621A" w:rsidDel="00CB2812">
          <w:rPr>
            <w:noProof/>
            <w:webHidden/>
          </w:rPr>
        </w:r>
        <w:r w:rsidR="00B6621A" w:rsidDel="00CB2812">
          <w:rPr>
            <w:noProof/>
            <w:webHidden/>
          </w:rPr>
          <w:fldChar w:fldCharType="separate"/>
        </w:r>
        <w:r w:rsidR="00B6621A" w:rsidDel="00CB2812">
          <w:rPr>
            <w:noProof/>
            <w:webHidden/>
          </w:rPr>
          <w:delText>94</w:delText>
        </w:r>
        <w:r w:rsidR="00B6621A" w:rsidDel="00CB2812">
          <w:rPr>
            <w:noProof/>
            <w:webHidden/>
          </w:rPr>
          <w:fldChar w:fldCharType="end"/>
        </w:r>
        <w:r w:rsidDel="00CB2812">
          <w:rPr>
            <w:noProof/>
          </w:rPr>
          <w:fldChar w:fldCharType="end"/>
        </w:r>
      </w:del>
    </w:p>
    <w:p w14:paraId="15D87777" w14:textId="3744820F" w:rsidR="00B6621A" w:rsidDel="00CB2812" w:rsidRDefault="00CB2812">
      <w:pPr>
        <w:pStyle w:val="TableofFigures"/>
        <w:tabs>
          <w:tab w:val="right" w:leader="dot" w:pos="9346"/>
        </w:tabs>
        <w:rPr>
          <w:del w:id="286" w:author="Houyem Rais" w:date="2024-02-22T15:03:00Z"/>
          <w:rFonts w:asciiTheme="minorHAnsi" w:eastAsiaTheme="minorEastAsia" w:hAnsiTheme="minorHAnsi" w:cstheme="minorBidi"/>
          <w:noProof/>
          <w:kern w:val="2"/>
          <w:sz w:val="24"/>
          <w:szCs w:val="24"/>
          <w:lang w:eastAsia="fr-FR"/>
          <w14:ligatures w14:val="standardContextual"/>
        </w:rPr>
      </w:pPr>
      <w:del w:id="287" w:author="Houyem Rais" w:date="2024-02-22T15:03:00Z">
        <w:r w:rsidDel="00CB2812">
          <w:fldChar w:fldCharType="begin"/>
        </w:r>
        <w:r w:rsidDel="00CB2812">
          <w:delInstrText>HYPERLINK \l "_Toc158885073"</w:delInstrText>
        </w:r>
        <w:r w:rsidDel="00CB2812">
          <w:fldChar w:fldCharType="separate"/>
        </w:r>
        <w:r w:rsidR="00B6621A" w:rsidRPr="00F772E1" w:rsidDel="00CB2812">
          <w:rPr>
            <w:rStyle w:val="Hyperlink"/>
            <w:rFonts w:eastAsia="Calibri"/>
            <w:noProof/>
          </w:rPr>
          <w:delText>Tableau 38 Recettes de trafic des passagers pour la SNCFT (2028,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_Toc158885073 \h </w:delInstrText>
        </w:r>
        <w:r w:rsidR="00B6621A" w:rsidDel="00CB2812">
          <w:rPr>
            <w:noProof/>
            <w:webHidden/>
          </w:rPr>
        </w:r>
        <w:r w:rsidR="00B6621A" w:rsidDel="00CB2812">
          <w:rPr>
            <w:noProof/>
            <w:webHidden/>
          </w:rPr>
          <w:fldChar w:fldCharType="separate"/>
        </w:r>
        <w:r w:rsidR="00B6621A" w:rsidDel="00CB2812">
          <w:rPr>
            <w:noProof/>
            <w:webHidden/>
          </w:rPr>
          <w:delText>95</w:delText>
        </w:r>
        <w:r w:rsidR="00B6621A" w:rsidDel="00CB2812">
          <w:rPr>
            <w:noProof/>
            <w:webHidden/>
          </w:rPr>
          <w:fldChar w:fldCharType="end"/>
        </w:r>
        <w:r w:rsidDel="00CB2812">
          <w:rPr>
            <w:noProof/>
          </w:rPr>
          <w:fldChar w:fldCharType="end"/>
        </w:r>
      </w:del>
    </w:p>
    <w:p w14:paraId="2C6BDE88" w14:textId="693459C4" w:rsidR="00B6621A" w:rsidDel="00CB2812" w:rsidRDefault="00CB2812">
      <w:pPr>
        <w:pStyle w:val="TableofFigures"/>
        <w:tabs>
          <w:tab w:val="right" w:leader="dot" w:pos="9346"/>
        </w:tabs>
        <w:rPr>
          <w:del w:id="288" w:author="Houyem Rais" w:date="2024-02-22T15:03:00Z"/>
          <w:rFonts w:asciiTheme="minorHAnsi" w:eastAsiaTheme="minorEastAsia" w:hAnsiTheme="minorHAnsi" w:cstheme="minorBidi"/>
          <w:noProof/>
          <w:kern w:val="2"/>
          <w:sz w:val="24"/>
          <w:szCs w:val="24"/>
          <w:lang w:eastAsia="fr-FR"/>
          <w14:ligatures w14:val="standardContextual"/>
        </w:rPr>
      </w:pPr>
      <w:del w:id="289" w:author="Houyem Rais" w:date="2024-02-22T15:03:00Z">
        <w:r w:rsidDel="00CB2812">
          <w:fldChar w:fldCharType="begin"/>
        </w:r>
        <w:r w:rsidDel="00CB2812">
          <w:delInstrText>HYPERLINK \l "_Toc158885074"</w:delInstrText>
        </w:r>
        <w:r w:rsidDel="00CB2812">
          <w:fldChar w:fldCharType="separate"/>
        </w:r>
        <w:r w:rsidR="00B6621A" w:rsidRPr="00F772E1" w:rsidDel="00CB2812">
          <w:rPr>
            <w:rStyle w:val="Hyperlink"/>
            <w:rFonts w:eastAsia="Calibri"/>
            <w:noProof/>
          </w:rPr>
          <w:delText>Tableau 39 Charges annuelles initiales de la SNCFT de la ligne ferroviaire après sa mise en œuvre (CE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_Toc158885074 \h </w:delInstrText>
        </w:r>
        <w:r w:rsidR="00B6621A" w:rsidDel="00CB2812">
          <w:rPr>
            <w:noProof/>
            <w:webHidden/>
          </w:rPr>
        </w:r>
        <w:r w:rsidR="00B6621A" w:rsidDel="00CB2812">
          <w:rPr>
            <w:noProof/>
            <w:webHidden/>
          </w:rPr>
          <w:fldChar w:fldCharType="separate"/>
        </w:r>
        <w:r w:rsidR="00B6621A" w:rsidDel="00CB2812">
          <w:rPr>
            <w:noProof/>
            <w:webHidden/>
          </w:rPr>
          <w:delText>96</w:delText>
        </w:r>
        <w:r w:rsidR="00B6621A" w:rsidDel="00CB2812">
          <w:rPr>
            <w:noProof/>
            <w:webHidden/>
          </w:rPr>
          <w:fldChar w:fldCharType="end"/>
        </w:r>
        <w:r w:rsidDel="00CB2812">
          <w:rPr>
            <w:noProof/>
          </w:rPr>
          <w:fldChar w:fldCharType="end"/>
        </w:r>
      </w:del>
    </w:p>
    <w:p w14:paraId="4144DA21" w14:textId="784C0A94" w:rsidR="00B6621A" w:rsidDel="00CB2812" w:rsidRDefault="00CB2812">
      <w:pPr>
        <w:pStyle w:val="TableofFigures"/>
        <w:tabs>
          <w:tab w:val="right" w:leader="dot" w:pos="9346"/>
        </w:tabs>
        <w:rPr>
          <w:del w:id="290" w:author="Houyem Rais" w:date="2024-02-22T15:03:00Z"/>
          <w:rFonts w:asciiTheme="minorHAnsi" w:eastAsiaTheme="minorEastAsia" w:hAnsiTheme="minorHAnsi" w:cstheme="minorBidi"/>
          <w:noProof/>
          <w:kern w:val="2"/>
          <w:sz w:val="24"/>
          <w:szCs w:val="24"/>
          <w:lang w:eastAsia="fr-FR"/>
          <w14:ligatures w14:val="standardContextual"/>
        </w:rPr>
      </w:pPr>
      <w:del w:id="291" w:author="Houyem Rais" w:date="2024-02-22T15:03:00Z">
        <w:r w:rsidDel="00CB2812">
          <w:fldChar w:fldCharType="begin"/>
        </w:r>
        <w:r w:rsidDel="00CB2812">
          <w:delInstrText>HYPERLINK \l "_Toc158885075"</w:delInstrText>
        </w:r>
        <w:r w:rsidDel="00CB2812">
          <w:fldChar w:fldCharType="separate"/>
        </w:r>
        <w:r w:rsidR="00B6621A" w:rsidRPr="00F772E1" w:rsidDel="00CB2812">
          <w:rPr>
            <w:rStyle w:val="Hyperlink"/>
            <w:rFonts w:eastAsia="Calibri"/>
            <w:noProof/>
          </w:rPr>
          <w:delText>Tableau 40 Estimation des redevances annuelles de sillons - passagers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_Toc158885075 \h </w:delInstrText>
        </w:r>
        <w:r w:rsidR="00B6621A" w:rsidDel="00CB2812">
          <w:rPr>
            <w:noProof/>
            <w:webHidden/>
          </w:rPr>
        </w:r>
        <w:r w:rsidR="00B6621A" w:rsidDel="00CB2812">
          <w:rPr>
            <w:noProof/>
            <w:webHidden/>
          </w:rPr>
          <w:fldChar w:fldCharType="separate"/>
        </w:r>
        <w:r w:rsidR="00B6621A" w:rsidDel="00CB2812">
          <w:rPr>
            <w:noProof/>
            <w:webHidden/>
          </w:rPr>
          <w:delText>98</w:delText>
        </w:r>
        <w:r w:rsidR="00B6621A" w:rsidDel="00CB2812">
          <w:rPr>
            <w:noProof/>
            <w:webHidden/>
          </w:rPr>
          <w:fldChar w:fldCharType="end"/>
        </w:r>
        <w:r w:rsidDel="00CB2812">
          <w:rPr>
            <w:noProof/>
          </w:rPr>
          <w:fldChar w:fldCharType="end"/>
        </w:r>
      </w:del>
    </w:p>
    <w:p w14:paraId="0970EBD9" w14:textId="0D91B56D" w:rsidR="00B6621A" w:rsidDel="00CB2812" w:rsidRDefault="00CB2812">
      <w:pPr>
        <w:pStyle w:val="TableofFigures"/>
        <w:tabs>
          <w:tab w:val="right" w:leader="dot" w:pos="9346"/>
        </w:tabs>
        <w:rPr>
          <w:del w:id="292" w:author="Houyem Rais" w:date="2024-02-22T15:03:00Z"/>
          <w:rFonts w:asciiTheme="minorHAnsi" w:eastAsiaTheme="minorEastAsia" w:hAnsiTheme="minorHAnsi" w:cstheme="minorBidi"/>
          <w:noProof/>
          <w:kern w:val="2"/>
          <w:sz w:val="24"/>
          <w:szCs w:val="24"/>
          <w:lang w:eastAsia="fr-FR"/>
          <w14:ligatures w14:val="standardContextual"/>
        </w:rPr>
      </w:pPr>
      <w:del w:id="293" w:author="Houyem Rais" w:date="2024-02-22T15:03:00Z">
        <w:r w:rsidDel="00CB2812">
          <w:fldChar w:fldCharType="begin"/>
        </w:r>
        <w:r w:rsidDel="00CB2812">
          <w:delInstrText>HYPERLINK \l "_Toc158885076"</w:delInstrText>
        </w:r>
        <w:r w:rsidDel="00CB2812">
          <w:fldChar w:fldCharType="separate"/>
        </w:r>
        <w:r w:rsidR="00B6621A" w:rsidRPr="00F772E1" w:rsidDel="00CB2812">
          <w:rPr>
            <w:rStyle w:val="Hyperlink"/>
            <w:rFonts w:eastAsia="Calibri"/>
            <w:noProof/>
          </w:rPr>
          <w:delText>Tableau 41 Hypothèses de revenus du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_Toc158885076 \h </w:delInstrText>
        </w:r>
        <w:r w:rsidR="00B6621A" w:rsidDel="00CB2812">
          <w:rPr>
            <w:noProof/>
            <w:webHidden/>
          </w:rPr>
        </w:r>
        <w:r w:rsidR="00B6621A" w:rsidDel="00CB2812">
          <w:rPr>
            <w:noProof/>
            <w:webHidden/>
          </w:rPr>
          <w:fldChar w:fldCharType="separate"/>
        </w:r>
        <w:r w:rsidR="00B6621A" w:rsidDel="00CB2812">
          <w:rPr>
            <w:noProof/>
            <w:webHidden/>
          </w:rPr>
          <w:delText>99</w:delText>
        </w:r>
        <w:r w:rsidR="00B6621A" w:rsidDel="00CB2812">
          <w:rPr>
            <w:noProof/>
            <w:webHidden/>
          </w:rPr>
          <w:fldChar w:fldCharType="end"/>
        </w:r>
        <w:r w:rsidDel="00CB2812">
          <w:rPr>
            <w:noProof/>
          </w:rPr>
          <w:fldChar w:fldCharType="end"/>
        </w:r>
      </w:del>
    </w:p>
    <w:p w14:paraId="4C149EBA" w14:textId="4E0391A0" w:rsidR="00B6621A" w:rsidDel="00CB2812" w:rsidRDefault="00CB2812">
      <w:pPr>
        <w:pStyle w:val="TableofFigures"/>
        <w:tabs>
          <w:tab w:val="right" w:leader="dot" w:pos="9346"/>
        </w:tabs>
        <w:rPr>
          <w:del w:id="294" w:author="Houyem Rais" w:date="2024-02-22T15:03:00Z"/>
          <w:rFonts w:asciiTheme="minorHAnsi" w:eastAsiaTheme="minorEastAsia" w:hAnsiTheme="minorHAnsi" w:cstheme="minorBidi"/>
          <w:noProof/>
          <w:kern w:val="2"/>
          <w:sz w:val="24"/>
          <w:szCs w:val="24"/>
          <w:lang w:eastAsia="fr-FR"/>
          <w14:ligatures w14:val="standardContextual"/>
        </w:rPr>
      </w:pPr>
      <w:del w:id="295" w:author="Houyem Rais" w:date="2024-02-22T15:03:00Z">
        <w:r w:rsidDel="00CB2812">
          <w:fldChar w:fldCharType="begin"/>
        </w:r>
        <w:r w:rsidDel="00CB2812">
          <w:delInstrText>HYPERLINK \l "_Toc158885077"</w:delInstrText>
        </w:r>
        <w:r w:rsidDel="00CB2812">
          <w:fldChar w:fldCharType="separate"/>
        </w:r>
        <w:r w:rsidR="00B6621A" w:rsidRPr="00F772E1" w:rsidDel="00CB2812">
          <w:rPr>
            <w:rStyle w:val="Hyperlink"/>
            <w:rFonts w:eastAsia="Calibri"/>
            <w:noProof/>
          </w:rPr>
          <w:delText>Tableau 42 Etude rétrospective de l'inflation en Tunisie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_Toc158885077 \h </w:delInstrText>
        </w:r>
        <w:r w:rsidR="00B6621A" w:rsidDel="00CB2812">
          <w:rPr>
            <w:noProof/>
            <w:webHidden/>
          </w:rPr>
        </w:r>
        <w:r w:rsidR="00B6621A" w:rsidDel="00CB2812">
          <w:rPr>
            <w:noProof/>
            <w:webHidden/>
          </w:rPr>
          <w:fldChar w:fldCharType="separate"/>
        </w:r>
        <w:r w:rsidR="00B6621A" w:rsidDel="00CB2812">
          <w:rPr>
            <w:noProof/>
            <w:webHidden/>
          </w:rPr>
          <w:delText>102</w:delText>
        </w:r>
        <w:r w:rsidR="00B6621A" w:rsidDel="00CB2812">
          <w:rPr>
            <w:noProof/>
            <w:webHidden/>
          </w:rPr>
          <w:fldChar w:fldCharType="end"/>
        </w:r>
        <w:r w:rsidDel="00CB2812">
          <w:rPr>
            <w:noProof/>
          </w:rPr>
          <w:fldChar w:fldCharType="end"/>
        </w:r>
      </w:del>
    </w:p>
    <w:p w14:paraId="4E1A1691" w14:textId="43D9724F" w:rsidR="00B6621A" w:rsidDel="00CB2812" w:rsidRDefault="00CB2812">
      <w:pPr>
        <w:pStyle w:val="TableofFigures"/>
        <w:tabs>
          <w:tab w:val="right" w:leader="dot" w:pos="9346"/>
        </w:tabs>
        <w:rPr>
          <w:del w:id="296" w:author="Houyem Rais" w:date="2024-02-22T15:03:00Z"/>
          <w:rFonts w:asciiTheme="minorHAnsi" w:eastAsiaTheme="minorEastAsia" w:hAnsiTheme="minorHAnsi" w:cstheme="minorBidi"/>
          <w:noProof/>
          <w:kern w:val="2"/>
          <w:sz w:val="24"/>
          <w:szCs w:val="24"/>
          <w:lang w:eastAsia="fr-FR"/>
          <w14:ligatures w14:val="standardContextual"/>
        </w:rPr>
      </w:pPr>
      <w:del w:id="297" w:author="Houyem Rais" w:date="2024-02-22T15:03:00Z">
        <w:r w:rsidDel="00CB2812">
          <w:fldChar w:fldCharType="begin"/>
        </w:r>
        <w:r w:rsidDel="00CB2812">
          <w:delInstrText>HYPERLINK \l "_Toc158885078"</w:delInstrText>
        </w:r>
        <w:r w:rsidDel="00CB2812">
          <w:fldChar w:fldCharType="separate"/>
        </w:r>
        <w:r w:rsidR="00B6621A" w:rsidRPr="00F772E1" w:rsidDel="00CB2812">
          <w:rPr>
            <w:rStyle w:val="Hyperlink"/>
            <w:rFonts w:eastAsia="Calibri"/>
            <w:noProof/>
          </w:rPr>
          <w:delText>Tableau 43 Calcul du taux d’actualisation des flux de trésorerie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_Toc158885078 \h </w:delInstrText>
        </w:r>
        <w:r w:rsidR="00B6621A" w:rsidDel="00CB2812">
          <w:rPr>
            <w:noProof/>
            <w:webHidden/>
          </w:rPr>
        </w:r>
        <w:r w:rsidR="00B6621A" w:rsidDel="00CB2812">
          <w:rPr>
            <w:noProof/>
            <w:webHidden/>
          </w:rPr>
          <w:fldChar w:fldCharType="separate"/>
        </w:r>
        <w:r w:rsidR="00B6621A" w:rsidDel="00CB2812">
          <w:rPr>
            <w:noProof/>
            <w:webHidden/>
          </w:rPr>
          <w:delText>102</w:delText>
        </w:r>
        <w:r w:rsidR="00B6621A" w:rsidDel="00CB2812">
          <w:rPr>
            <w:noProof/>
            <w:webHidden/>
          </w:rPr>
          <w:fldChar w:fldCharType="end"/>
        </w:r>
        <w:r w:rsidDel="00CB2812">
          <w:rPr>
            <w:noProof/>
          </w:rPr>
          <w:fldChar w:fldCharType="end"/>
        </w:r>
      </w:del>
    </w:p>
    <w:p w14:paraId="59E0A013" w14:textId="58C54E75" w:rsidR="00B6621A" w:rsidDel="00CB2812" w:rsidRDefault="00CB2812">
      <w:pPr>
        <w:pStyle w:val="TableofFigures"/>
        <w:tabs>
          <w:tab w:val="right" w:leader="dot" w:pos="9346"/>
        </w:tabs>
        <w:rPr>
          <w:del w:id="298" w:author="Houyem Rais" w:date="2024-02-22T15:03:00Z"/>
          <w:rFonts w:asciiTheme="minorHAnsi" w:eastAsiaTheme="minorEastAsia" w:hAnsiTheme="minorHAnsi" w:cstheme="minorBidi"/>
          <w:noProof/>
          <w:kern w:val="2"/>
          <w:sz w:val="24"/>
          <w:szCs w:val="24"/>
          <w:lang w:eastAsia="fr-FR"/>
          <w14:ligatures w14:val="standardContextual"/>
        </w:rPr>
      </w:pPr>
      <w:del w:id="299" w:author="Houyem Rais" w:date="2024-02-22T15:03:00Z">
        <w:r w:rsidDel="00CB2812">
          <w:fldChar w:fldCharType="begin"/>
        </w:r>
        <w:r w:rsidDel="00CB2812">
          <w:delInstrText>HYPERLINK \l "_Toc158885079"</w:delInstrText>
        </w:r>
        <w:r w:rsidDel="00CB2812">
          <w:fldChar w:fldCharType="separate"/>
        </w:r>
        <w:r w:rsidR="00B6621A" w:rsidRPr="00F772E1" w:rsidDel="00CB2812">
          <w:rPr>
            <w:rStyle w:val="Hyperlink"/>
            <w:rFonts w:eastAsia="Calibri"/>
            <w:noProof/>
          </w:rPr>
          <w:delText>Tableau 44 Emplois et ressources à la fin de la période de construction – Option 1 – Concession sans subvention (Partenaire privé)</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_Toc158885079 \h </w:delInstrText>
        </w:r>
        <w:r w:rsidR="00B6621A" w:rsidDel="00CB2812">
          <w:rPr>
            <w:noProof/>
            <w:webHidden/>
          </w:rPr>
        </w:r>
        <w:r w:rsidR="00B6621A" w:rsidDel="00CB2812">
          <w:rPr>
            <w:noProof/>
            <w:webHidden/>
          </w:rPr>
          <w:fldChar w:fldCharType="separate"/>
        </w:r>
        <w:r w:rsidR="00B6621A" w:rsidDel="00CB2812">
          <w:rPr>
            <w:noProof/>
            <w:webHidden/>
          </w:rPr>
          <w:delText>104</w:delText>
        </w:r>
        <w:r w:rsidR="00B6621A" w:rsidDel="00CB2812">
          <w:rPr>
            <w:noProof/>
            <w:webHidden/>
          </w:rPr>
          <w:fldChar w:fldCharType="end"/>
        </w:r>
        <w:r w:rsidDel="00CB2812">
          <w:rPr>
            <w:noProof/>
          </w:rPr>
          <w:fldChar w:fldCharType="end"/>
        </w:r>
      </w:del>
    </w:p>
    <w:p w14:paraId="1969EC38" w14:textId="264E7665" w:rsidR="00B6621A" w:rsidDel="00CB2812" w:rsidRDefault="00CB2812">
      <w:pPr>
        <w:pStyle w:val="TableofFigures"/>
        <w:tabs>
          <w:tab w:val="right" w:leader="dot" w:pos="9346"/>
        </w:tabs>
        <w:rPr>
          <w:del w:id="300" w:author="Houyem Rais" w:date="2024-02-22T15:03:00Z"/>
          <w:rFonts w:asciiTheme="minorHAnsi" w:eastAsiaTheme="minorEastAsia" w:hAnsiTheme="minorHAnsi" w:cstheme="minorBidi"/>
          <w:noProof/>
          <w:kern w:val="2"/>
          <w:sz w:val="24"/>
          <w:szCs w:val="24"/>
          <w:lang w:eastAsia="fr-FR"/>
          <w14:ligatures w14:val="standardContextual"/>
        </w:rPr>
      </w:pPr>
      <w:del w:id="301" w:author="Houyem Rais" w:date="2024-02-22T15:03:00Z">
        <w:r w:rsidDel="00CB2812">
          <w:fldChar w:fldCharType="begin"/>
        </w:r>
        <w:r w:rsidDel="00CB2812">
          <w:delInstrText>HYPERLINK \l "_Toc158885080"</w:delInstrText>
        </w:r>
        <w:r w:rsidDel="00CB2812">
          <w:fldChar w:fldCharType="separate"/>
        </w:r>
        <w:r w:rsidR="00B6621A" w:rsidRPr="00F772E1" w:rsidDel="00CB2812">
          <w:rPr>
            <w:rStyle w:val="Hyperlink"/>
            <w:rFonts w:eastAsia="Calibri"/>
            <w:noProof/>
          </w:rPr>
          <w:delText>Tableau 45 Emplois et ressources à la fin de la période de construction – Option 1 – Concession avec subvention (Partenaire privé)</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_Toc158885080 \h </w:delInstrText>
        </w:r>
        <w:r w:rsidR="00B6621A" w:rsidDel="00CB2812">
          <w:rPr>
            <w:noProof/>
            <w:webHidden/>
          </w:rPr>
        </w:r>
        <w:r w:rsidR="00B6621A" w:rsidDel="00CB2812">
          <w:rPr>
            <w:noProof/>
            <w:webHidden/>
          </w:rPr>
          <w:fldChar w:fldCharType="separate"/>
        </w:r>
        <w:r w:rsidR="00B6621A" w:rsidDel="00CB2812">
          <w:rPr>
            <w:noProof/>
            <w:webHidden/>
          </w:rPr>
          <w:delText>106</w:delText>
        </w:r>
        <w:r w:rsidR="00B6621A" w:rsidDel="00CB2812">
          <w:rPr>
            <w:noProof/>
            <w:webHidden/>
          </w:rPr>
          <w:fldChar w:fldCharType="end"/>
        </w:r>
        <w:r w:rsidDel="00CB2812">
          <w:rPr>
            <w:noProof/>
          </w:rPr>
          <w:fldChar w:fldCharType="end"/>
        </w:r>
      </w:del>
    </w:p>
    <w:p w14:paraId="0F97E8BA" w14:textId="406A28FF" w:rsidR="00B6621A" w:rsidDel="00CB2812" w:rsidRDefault="00CB2812">
      <w:pPr>
        <w:pStyle w:val="TableofFigures"/>
        <w:tabs>
          <w:tab w:val="right" w:leader="dot" w:pos="9346"/>
        </w:tabs>
        <w:rPr>
          <w:del w:id="302" w:author="Houyem Rais" w:date="2024-02-22T15:03:00Z"/>
          <w:rFonts w:asciiTheme="minorHAnsi" w:eastAsiaTheme="minorEastAsia" w:hAnsiTheme="minorHAnsi" w:cstheme="minorBidi"/>
          <w:noProof/>
          <w:kern w:val="2"/>
          <w:sz w:val="24"/>
          <w:szCs w:val="24"/>
          <w:lang w:eastAsia="fr-FR"/>
          <w14:ligatures w14:val="standardContextual"/>
        </w:rPr>
      </w:pPr>
      <w:del w:id="303" w:author="Houyem Rais" w:date="2024-02-22T15:03:00Z">
        <w:r w:rsidDel="00CB2812">
          <w:fldChar w:fldCharType="begin"/>
        </w:r>
        <w:r w:rsidDel="00CB2812">
          <w:delInstrText>HYPERLINK \l "_Toc158885081"</w:delInstrText>
        </w:r>
        <w:r w:rsidDel="00CB2812">
          <w:fldChar w:fldCharType="separate"/>
        </w:r>
        <w:r w:rsidR="00B6621A" w:rsidRPr="00F772E1" w:rsidDel="00CB2812">
          <w:rPr>
            <w:rStyle w:val="Hyperlink"/>
            <w:rFonts w:eastAsia="Calibri"/>
            <w:noProof/>
          </w:rPr>
          <w:delText>Tableau 46 Emplois et ressources à la fin de la période de construction – Option 2 - contrat de partenariat (Partenaire privé)</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_Toc158885081 \h </w:delInstrText>
        </w:r>
        <w:r w:rsidR="00B6621A" w:rsidDel="00CB2812">
          <w:rPr>
            <w:noProof/>
            <w:webHidden/>
          </w:rPr>
        </w:r>
        <w:r w:rsidR="00B6621A" w:rsidDel="00CB2812">
          <w:rPr>
            <w:noProof/>
            <w:webHidden/>
          </w:rPr>
          <w:fldChar w:fldCharType="separate"/>
        </w:r>
        <w:r w:rsidR="00B6621A" w:rsidDel="00CB2812">
          <w:rPr>
            <w:noProof/>
            <w:webHidden/>
          </w:rPr>
          <w:delText>107</w:delText>
        </w:r>
        <w:r w:rsidR="00B6621A" w:rsidDel="00CB2812">
          <w:rPr>
            <w:noProof/>
            <w:webHidden/>
          </w:rPr>
          <w:fldChar w:fldCharType="end"/>
        </w:r>
        <w:r w:rsidDel="00CB2812">
          <w:rPr>
            <w:noProof/>
          </w:rPr>
          <w:fldChar w:fldCharType="end"/>
        </w:r>
      </w:del>
    </w:p>
    <w:p w14:paraId="51C7ECE1" w14:textId="2B542812" w:rsidR="00B6621A" w:rsidDel="00CB2812" w:rsidRDefault="00CB2812">
      <w:pPr>
        <w:pStyle w:val="TableofFigures"/>
        <w:tabs>
          <w:tab w:val="right" w:leader="dot" w:pos="9346"/>
        </w:tabs>
        <w:rPr>
          <w:del w:id="304" w:author="Houyem Rais" w:date="2024-02-22T15:03:00Z"/>
          <w:rFonts w:asciiTheme="minorHAnsi" w:eastAsiaTheme="minorEastAsia" w:hAnsiTheme="minorHAnsi" w:cstheme="minorBidi"/>
          <w:noProof/>
          <w:kern w:val="2"/>
          <w:sz w:val="24"/>
          <w:szCs w:val="24"/>
          <w:lang w:eastAsia="fr-FR"/>
          <w14:ligatures w14:val="standardContextual"/>
        </w:rPr>
      </w:pPr>
      <w:del w:id="305" w:author="Houyem Rais" w:date="2024-02-22T15:03:00Z">
        <w:r w:rsidDel="00CB2812">
          <w:fldChar w:fldCharType="begin"/>
        </w:r>
        <w:r w:rsidDel="00CB2812">
          <w:delInstrText>HYPERLINK \l "_Toc158885082"</w:delInstrText>
        </w:r>
        <w:r w:rsidDel="00CB2812">
          <w:fldChar w:fldCharType="separate"/>
        </w:r>
        <w:r w:rsidR="00B6621A" w:rsidRPr="00F772E1" w:rsidDel="00CB2812">
          <w:rPr>
            <w:rStyle w:val="Hyperlink"/>
            <w:rFonts w:eastAsia="Calibri"/>
            <w:noProof/>
          </w:rPr>
          <w:delText>Tableau 47 Emplois et ressources à la fin de la période de construction – Option 3 – EPC+F (Partenaire public)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_Toc158885082 \h </w:delInstrText>
        </w:r>
        <w:r w:rsidR="00B6621A" w:rsidDel="00CB2812">
          <w:rPr>
            <w:noProof/>
            <w:webHidden/>
          </w:rPr>
        </w:r>
        <w:r w:rsidR="00B6621A" w:rsidDel="00CB2812">
          <w:rPr>
            <w:noProof/>
            <w:webHidden/>
          </w:rPr>
          <w:fldChar w:fldCharType="separate"/>
        </w:r>
        <w:r w:rsidR="00B6621A" w:rsidDel="00CB2812">
          <w:rPr>
            <w:noProof/>
            <w:webHidden/>
          </w:rPr>
          <w:delText>109</w:delText>
        </w:r>
        <w:r w:rsidR="00B6621A" w:rsidDel="00CB2812">
          <w:rPr>
            <w:noProof/>
            <w:webHidden/>
          </w:rPr>
          <w:fldChar w:fldCharType="end"/>
        </w:r>
        <w:r w:rsidDel="00CB2812">
          <w:rPr>
            <w:noProof/>
          </w:rPr>
          <w:fldChar w:fldCharType="end"/>
        </w:r>
      </w:del>
    </w:p>
    <w:p w14:paraId="7DD74E40" w14:textId="0972B84A" w:rsidR="00B6621A" w:rsidDel="00CB2812" w:rsidRDefault="00CB2812">
      <w:pPr>
        <w:pStyle w:val="TableofFigures"/>
        <w:tabs>
          <w:tab w:val="right" w:leader="dot" w:pos="9346"/>
        </w:tabs>
        <w:rPr>
          <w:del w:id="306" w:author="Houyem Rais" w:date="2024-02-22T15:03:00Z"/>
          <w:rFonts w:asciiTheme="minorHAnsi" w:eastAsiaTheme="minorEastAsia" w:hAnsiTheme="minorHAnsi" w:cstheme="minorBidi"/>
          <w:noProof/>
          <w:kern w:val="2"/>
          <w:sz w:val="24"/>
          <w:szCs w:val="24"/>
          <w:lang w:eastAsia="fr-FR"/>
          <w14:ligatures w14:val="standardContextual"/>
        </w:rPr>
      </w:pPr>
      <w:del w:id="307" w:author="Houyem Rais" w:date="2024-02-22T15:03:00Z">
        <w:r w:rsidDel="00CB2812">
          <w:fldChar w:fldCharType="begin"/>
        </w:r>
        <w:r w:rsidDel="00CB2812">
          <w:delInstrText>HYPERLINK \l "_Toc158885083"</w:delInstrText>
        </w:r>
        <w:r w:rsidDel="00CB2812">
          <w:fldChar w:fldCharType="separate"/>
        </w:r>
        <w:r w:rsidR="00B6621A" w:rsidRPr="00F772E1" w:rsidDel="00CB2812">
          <w:rPr>
            <w:rStyle w:val="Hyperlink"/>
            <w:rFonts w:eastAsia="Calibri"/>
            <w:noProof/>
          </w:rPr>
          <w:delText>Tableau 48: Risques généraux ou risques pays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_Toc158885083 \h </w:delInstrText>
        </w:r>
        <w:r w:rsidR="00B6621A" w:rsidDel="00CB2812">
          <w:rPr>
            <w:noProof/>
            <w:webHidden/>
          </w:rPr>
        </w:r>
        <w:r w:rsidR="00B6621A" w:rsidDel="00CB2812">
          <w:rPr>
            <w:noProof/>
            <w:webHidden/>
          </w:rPr>
          <w:fldChar w:fldCharType="separate"/>
        </w:r>
        <w:r w:rsidR="00B6621A" w:rsidDel="00CB2812">
          <w:rPr>
            <w:noProof/>
            <w:webHidden/>
          </w:rPr>
          <w:delText>113</w:delText>
        </w:r>
        <w:r w:rsidR="00B6621A" w:rsidDel="00CB2812">
          <w:rPr>
            <w:noProof/>
            <w:webHidden/>
          </w:rPr>
          <w:fldChar w:fldCharType="end"/>
        </w:r>
        <w:r w:rsidDel="00CB2812">
          <w:rPr>
            <w:noProof/>
          </w:rPr>
          <w:fldChar w:fldCharType="end"/>
        </w:r>
      </w:del>
    </w:p>
    <w:p w14:paraId="47E1D746" w14:textId="0E33E976" w:rsidR="00B6621A" w:rsidDel="00CB2812" w:rsidRDefault="00CB2812">
      <w:pPr>
        <w:pStyle w:val="TableofFigures"/>
        <w:tabs>
          <w:tab w:val="right" w:leader="dot" w:pos="9346"/>
        </w:tabs>
        <w:rPr>
          <w:del w:id="308" w:author="Houyem Rais" w:date="2024-02-22T15:03:00Z"/>
          <w:rFonts w:asciiTheme="minorHAnsi" w:eastAsiaTheme="minorEastAsia" w:hAnsiTheme="minorHAnsi" w:cstheme="minorBidi"/>
          <w:noProof/>
          <w:kern w:val="2"/>
          <w:sz w:val="24"/>
          <w:szCs w:val="24"/>
          <w:lang w:eastAsia="fr-FR"/>
          <w14:ligatures w14:val="standardContextual"/>
        </w:rPr>
      </w:pPr>
      <w:del w:id="309" w:author="Houyem Rais" w:date="2024-02-22T15:03:00Z">
        <w:r w:rsidDel="00CB2812">
          <w:fldChar w:fldCharType="begin"/>
        </w:r>
        <w:r w:rsidDel="00CB2812">
          <w:delInstrText>HYPERLINK \l "_Toc158885084"</w:delInstrText>
        </w:r>
        <w:r w:rsidDel="00CB2812">
          <w:fldChar w:fldCharType="separate"/>
        </w:r>
        <w:r w:rsidR="00B6621A" w:rsidRPr="00F772E1" w:rsidDel="00CB2812">
          <w:rPr>
            <w:rStyle w:val="Hyperlink"/>
            <w:rFonts w:eastAsia="Calibri"/>
            <w:noProof/>
          </w:rPr>
          <w:delText>Tableau 49 Risques spécifiques au projet</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_Toc158885084 \h </w:delInstrText>
        </w:r>
        <w:r w:rsidR="00B6621A" w:rsidDel="00CB2812">
          <w:rPr>
            <w:noProof/>
            <w:webHidden/>
          </w:rPr>
        </w:r>
        <w:r w:rsidR="00B6621A" w:rsidDel="00CB2812">
          <w:rPr>
            <w:noProof/>
            <w:webHidden/>
          </w:rPr>
          <w:fldChar w:fldCharType="separate"/>
        </w:r>
        <w:r w:rsidR="00B6621A" w:rsidDel="00CB2812">
          <w:rPr>
            <w:noProof/>
            <w:webHidden/>
          </w:rPr>
          <w:delText>113</w:delText>
        </w:r>
        <w:r w:rsidR="00B6621A" w:rsidDel="00CB2812">
          <w:rPr>
            <w:noProof/>
            <w:webHidden/>
          </w:rPr>
          <w:fldChar w:fldCharType="end"/>
        </w:r>
        <w:r w:rsidDel="00CB2812">
          <w:rPr>
            <w:noProof/>
          </w:rPr>
          <w:fldChar w:fldCharType="end"/>
        </w:r>
      </w:del>
    </w:p>
    <w:p w14:paraId="3E0C732B" w14:textId="74BE91FF" w:rsidR="00B6621A" w:rsidDel="00CB2812" w:rsidRDefault="00CB2812">
      <w:pPr>
        <w:pStyle w:val="TableofFigures"/>
        <w:tabs>
          <w:tab w:val="right" w:leader="dot" w:pos="9346"/>
        </w:tabs>
        <w:rPr>
          <w:del w:id="310" w:author="Houyem Rais" w:date="2024-02-22T15:03:00Z"/>
          <w:rFonts w:asciiTheme="minorHAnsi" w:eastAsiaTheme="minorEastAsia" w:hAnsiTheme="minorHAnsi" w:cstheme="minorBidi"/>
          <w:noProof/>
          <w:kern w:val="2"/>
          <w:sz w:val="24"/>
          <w:szCs w:val="24"/>
          <w:lang w:eastAsia="fr-FR"/>
          <w14:ligatures w14:val="standardContextual"/>
        </w:rPr>
      </w:pPr>
      <w:del w:id="311" w:author="Houyem Rais" w:date="2024-02-22T15:03:00Z">
        <w:r w:rsidDel="00CB2812">
          <w:fldChar w:fldCharType="begin"/>
        </w:r>
        <w:r w:rsidDel="00CB2812">
          <w:delInstrText>HYPERLINK \l "_Toc158885085"</w:delInstrText>
        </w:r>
        <w:r w:rsidDel="00CB2812">
          <w:fldChar w:fldCharType="separate"/>
        </w:r>
        <w:r w:rsidR="00B6621A" w:rsidRPr="00F772E1" w:rsidDel="00CB2812">
          <w:rPr>
            <w:rStyle w:val="Hyperlink"/>
            <w:rFonts w:eastAsia="Calibri"/>
            <w:noProof/>
          </w:rPr>
          <w:delText>Tableau 50 : Exemples de probabilités d’occurrence et descriptions</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_Toc158885085 \h </w:delInstrText>
        </w:r>
        <w:r w:rsidR="00B6621A" w:rsidDel="00CB2812">
          <w:rPr>
            <w:noProof/>
            <w:webHidden/>
          </w:rPr>
        </w:r>
        <w:r w:rsidR="00B6621A" w:rsidDel="00CB2812">
          <w:rPr>
            <w:noProof/>
            <w:webHidden/>
          </w:rPr>
          <w:fldChar w:fldCharType="separate"/>
        </w:r>
        <w:r w:rsidR="00B6621A" w:rsidDel="00CB2812">
          <w:rPr>
            <w:noProof/>
            <w:webHidden/>
          </w:rPr>
          <w:delText>117</w:delText>
        </w:r>
        <w:r w:rsidR="00B6621A" w:rsidDel="00CB2812">
          <w:rPr>
            <w:noProof/>
            <w:webHidden/>
          </w:rPr>
          <w:fldChar w:fldCharType="end"/>
        </w:r>
        <w:r w:rsidDel="00CB2812">
          <w:rPr>
            <w:noProof/>
          </w:rPr>
          <w:fldChar w:fldCharType="end"/>
        </w:r>
      </w:del>
    </w:p>
    <w:p w14:paraId="7EAB112F" w14:textId="68E73B4C" w:rsidR="00B6621A" w:rsidDel="00CB2812" w:rsidRDefault="00CB2812">
      <w:pPr>
        <w:pStyle w:val="TableofFigures"/>
        <w:tabs>
          <w:tab w:val="right" w:leader="dot" w:pos="9346"/>
        </w:tabs>
        <w:rPr>
          <w:del w:id="312" w:author="Houyem Rais" w:date="2024-02-22T15:03:00Z"/>
          <w:rFonts w:asciiTheme="minorHAnsi" w:eastAsiaTheme="minorEastAsia" w:hAnsiTheme="minorHAnsi" w:cstheme="minorBidi"/>
          <w:noProof/>
          <w:kern w:val="2"/>
          <w:sz w:val="24"/>
          <w:szCs w:val="24"/>
          <w:lang w:eastAsia="fr-FR"/>
          <w14:ligatures w14:val="standardContextual"/>
        </w:rPr>
      </w:pPr>
      <w:del w:id="313" w:author="Houyem Rais" w:date="2024-02-22T15:03:00Z">
        <w:r w:rsidDel="00CB2812">
          <w:fldChar w:fldCharType="begin"/>
        </w:r>
        <w:r w:rsidDel="00CB2812">
          <w:delInstrText>HYPERLINK \l "_Toc158885086"</w:delInstrText>
        </w:r>
        <w:r w:rsidDel="00CB2812">
          <w:fldChar w:fldCharType="separate"/>
        </w:r>
        <w:r w:rsidR="00B6621A" w:rsidRPr="00F772E1" w:rsidDel="00CB2812">
          <w:rPr>
            <w:rStyle w:val="Hyperlink"/>
            <w:rFonts w:eastAsia="Calibri"/>
            <w:noProof/>
          </w:rPr>
          <w:delText>Tableau 51 Coût du projet ajusté au risque pour l’Etat en MOP (Comparateur du Secteur Public)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_Toc158885086 \h </w:delInstrText>
        </w:r>
        <w:r w:rsidR="00B6621A" w:rsidDel="00CB2812">
          <w:rPr>
            <w:noProof/>
            <w:webHidden/>
          </w:rPr>
        </w:r>
        <w:r w:rsidR="00B6621A" w:rsidDel="00CB2812">
          <w:rPr>
            <w:noProof/>
            <w:webHidden/>
          </w:rPr>
          <w:fldChar w:fldCharType="separate"/>
        </w:r>
        <w:r w:rsidR="00B6621A" w:rsidDel="00CB2812">
          <w:rPr>
            <w:noProof/>
            <w:webHidden/>
          </w:rPr>
          <w:delText>118</w:delText>
        </w:r>
        <w:r w:rsidR="00B6621A" w:rsidDel="00CB2812">
          <w:rPr>
            <w:noProof/>
            <w:webHidden/>
          </w:rPr>
          <w:fldChar w:fldCharType="end"/>
        </w:r>
        <w:r w:rsidDel="00CB2812">
          <w:rPr>
            <w:noProof/>
          </w:rPr>
          <w:fldChar w:fldCharType="end"/>
        </w:r>
      </w:del>
    </w:p>
    <w:p w14:paraId="03BF2CBE" w14:textId="24B5C518" w:rsidR="00B6621A" w:rsidDel="00CB2812" w:rsidRDefault="00CB2812">
      <w:pPr>
        <w:pStyle w:val="TableofFigures"/>
        <w:tabs>
          <w:tab w:val="right" w:leader="dot" w:pos="9346"/>
        </w:tabs>
        <w:rPr>
          <w:del w:id="314" w:author="Houyem Rais" w:date="2024-02-22T15:03:00Z"/>
          <w:rFonts w:asciiTheme="minorHAnsi" w:eastAsiaTheme="minorEastAsia" w:hAnsiTheme="minorHAnsi" w:cstheme="minorBidi"/>
          <w:noProof/>
          <w:kern w:val="2"/>
          <w:sz w:val="24"/>
          <w:szCs w:val="24"/>
          <w:lang w:eastAsia="fr-FR"/>
          <w14:ligatures w14:val="standardContextual"/>
        </w:rPr>
      </w:pPr>
      <w:del w:id="315" w:author="Houyem Rais" w:date="2024-02-22T15:03:00Z">
        <w:r w:rsidDel="00CB2812">
          <w:fldChar w:fldCharType="begin"/>
        </w:r>
        <w:r w:rsidDel="00CB2812">
          <w:delInstrText>HYPERLINK \l "_Toc158885087"</w:delInstrText>
        </w:r>
        <w:r w:rsidDel="00CB2812">
          <w:fldChar w:fldCharType="separate"/>
        </w:r>
        <w:r w:rsidR="00B6621A" w:rsidRPr="00F772E1" w:rsidDel="00CB2812">
          <w:rPr>
            <w:rStyle w:val="Hyperlink"/>
            <w:rFonts w:eastAsia="Calibri"/>
            <w:noProof/>
          </w:rPr>
          <w:delText>Tableau 52 VAN et VfM pour l’option 2 : PPP à paiement public</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_Toc158885087 \h </w:delInstrText>
        </w:r>
        <w:r w:rsidR="00B6621A" w:rsidDel="00CB2812">
          <w:rPr>
            <w:noProof/>
            <w:webHidden/>
          </w:rPr>
        </w:r>
        <w:r w:rsidR="00B6621A" w:rsidDel="00CB2812">
          <w:rPr>
            <w:noProof/>
            <w:webHidden/>
          </w:rPr>
          <w:fldChar w:fldCharType="separate"/>
        </w:r>
        <w:r w:rsidR="00B6621A" w:rsidDel="00CB2812">
          <w:rPr>
            <w:noProof/>
            <w:webHidden/>
          </w:rPr>
          <w:delText>120</w:delText>
        </w:r>
        <w:r w:rsidR="00B6621A" w:rsidDel="00CB2812">
          <w:rPr>
            <w:noProof/>
            <w:webHidden/>
          </w:rPr>
          <w:fldChar w:fldCharType="end"/>
        </w:r>
        <w:r w:rsidDel="00CB2812">
          <w:rPr>
            <w:noProof/>
          </w:rPr>
          <w:fldChar w:fldCharType="end"/>
        </w:r>
      </w:del>
    </w:p>
    <w:p w14:paraId="58242174" w14:textId="49CBA5D1" w:rsidR="00B6621A" w:rsidDel="00CB2812" w:rsidRDefault="00CB2812">
      <w:pPr>
        <w:pStyle w:val="TableofFigures"/>
        <w:tabs>
          <w:tab w:val="right" w:leader="dot" w:pos="9346"/>
        </w:tabs>
        <w:rPr>
          <w:del w:id="316" w:author="Houyem Rais" w:date="2024-02-22T15:03:00Z"/>
          <w:rFonts w:asciiTheme="minorHAnsi" w:eastAsiaTheme="minorEastAsia" w:hAnsiTheme="minorHAnsi" w:cstheme="minorBidi"/>
          <w:noProof/>
          <w:kern w:val="2"/>
          <w:sz w:val="24"/>
          <w:szCs w:val="24"/>
          <w:lang w:eastAsia="fr-FR"/>
          <w14:ligatures w14:val="standardContextual"/>
        </w:rPr>
      </w:pPr>
      <w:del w:id="317" w:author="Houyem Rais" w:date="2024-02-22T15:03:00Z">
        <w:r w:rsidDel="00CB2812">
          <w:fldChar w:fldCharType="begin"/>
        </w:r>
        <w:r w:rsidDel="00CB2812">
          <w:delInstrText>HYPERLINK \l "_Toc158885088"</w:delInstrText>
        </w:r>
        <w:r w:rsidDel="00CB2812">
          <w:fldChar w:fldCharType="separate"/>
        </w:r>
        <w:r w:rsidR="00B6621A" w:rsidRPr="00F772E1" w:rsidDel="00CB2812">
          <w:rPr>
            <w:rStyle w:val="Hyperlink"/>
            <w:rFonts w:eastAsia="Calibri"/>
            <w:noProof/>
          </w:rPr>
          <w:delText>Tableau 53 VAN et VfM pour l’option 3 : EPC + F</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_Toc158885088 \h </w:delInstrText>
        </w:r>
        <w:r w:rsidR="00B6621A" w:rsidDel="00CB2812">
          <w:rPr>
            <w:noProof/>
            <w:webHidden/>
          </w:rPr>
        </w:r>
        <w:r w:rsidR="00B6621A" w:rsidDel="00CB2812">
          <w:rPr>
            <w:noProof/>
            <w:webHidden/>
          </w:rPr>
          <w:fldChar w:fldCharType="separate"/>
        </w:r>
        <w:r w:rsidR="00B6621A" w:rsidDel="00CB2812">
          <w:rPr>
            <w:noProof/>
            <w:webHidden/>
          </w:rPr>
          <w:delText>121</w:delText>
        </w:r>
        <w:r w:rsidR="00B6621A" w:rsidDel="00CB2812">
          <w:rPr>
            <w:noProof/>
            <w:webHidden/>
          </w:rPr>
          <w:fldChar w:fldCharType="end"/>
        </w:r>
        <w:r w:rsidDel="00CB2812">
          <w:rPr>
            <w:noProof/>
          </w:rPr>
          <w:fldChar w:fldCharType="end"/>
        </w:r>
      </w:del>
    </w:p>
    <w:p w14:paraId="7D245453" w14:textId="56D80F57" w:rsidR="00B6621A" w:rsidDel="00CB2812" w:rsidRDefault="00CB2812">
      <w:pPr>
        <w:pStyle w:val="TableofFigures"/>
        <w:tabs>
          <w:tab w:val="right" w:leader="dot" w:pos="9346"/>
        </w:tabs>
        <w:rPr>
          <w:del w:id="318" w:author="Houyem Rais" w:date="2024-02-22T15:03:00Z"/>
          <w:rFonts w:asciiTheme="minorHAnsi" w:eastAsiaTheme="minorEastAsia" w:hAnsiTheme="minorHAnsi" w:cstheme="minorBidi"/>
          <w:noProof/>
          <w:kern w:val="2"/>
          <w:sz w:val="24"/>
          <w:szCs w:val="24"/>
          <w:lang w:eastAsia="fr-FR"/>
          <w14:ligatures w14:val="standardContextual"/>
        </w:rPr>
      </w:pPr>
      <w:del w:id="319" w:author="Houyem Rais" w:date="2024-02-22T15:03:00Z">
        <w:r w:rsidDel="00CB2812">
          <w:fldChar w:fldCharType="begin"/>
        </w:r>
        <w:r w:rsidDel="00CB2812">
          <w:delInstrText>HYPERLINK \l "_Toc158885089"</w:delInstrText>
        </w:r>
        <w:r w:rsidDel="00CB2812">
          <w:fldChar w:fldCharType="separate"/>
        </w:r>
        <w:r w:rsidR="00B6621A" w:rsidRPr="00F772E1" w:rsidDel="00CB2812">
          <w:rPr>
            <w:rStyle w:val="Hyperlink"/>
            <w:rFonts w:eastAsia="Calibri"/>
            <w:noProof/>
          </w:rPr>
          <w:delText>Tableau 54 Synthèse de l’analyse de sensibilité sur l’option EPC + F</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_Toc158885089 \h </w:delInstrText>
        </w:r>
        <w:r w:rsidR="00B6621A" w:rsidDel="00CB2812">
          <w:rPr>
            <w:noProof/>
            <w:webHidden/>
          </w:rPr>
        </w:r>
        <w:r w:rsidR="00B6621A" w:rsidDel="00CB2812">
          <w:rPr>
            <w:noProof/>
            <w:webHidden/>
          </w:rPr>
          <w:fldChar w:fldCharType="separate"/>
        </w:r>
        <w:r w:rsidR="00B6621A" w:rsidDel="00CB2812">
          <w:rPr>
            <w:noProof/>
            <w:webHidden/>
          </w:rPr>
          <w:delText>124</w:delText>
        </w:r>
        <w:r w:rsidR="00B6621A" w:rsidDel="00CB2812">
          <w:rPr>
            <w:noProof/>
            <w:webHidden/>
          </w:rPr>
          <w:fldChar w:fldCharType="end"/>
        </w:r>
        <w:r w:rsidDel="00CB2812">
          <w:rPr>
            <w:noProof/>
          </w:rPr>
          <w:fldChar w:fldCharType="end"/>
        </w:r>
      </w:del>
    </w:p>
    <w:p w14:paraId="75C3F7A6" w14:textId="6E699DE6" w:rsidR="00B6621A" w:rsidDel="00CB2812" w:rsidRDefault="00CB2812">
      <w:pPr>
        <w:pStyle w:val="TableofFigures"/>
        <w:tabs>
          <w:tab w:val="right" w:leader="dot" w:pos="9346"/>
        </w:tabs>
        <w:rPr>
          <w:del w:id="320" w:author="Houyem Rais" w:date="2024-02-22T15:03:00Z"/>
          <w:rFonts w:asciiTheme="minorHAnsi" w:eastAsiaTheme="minorEastAsia" w:hAnsiTheme="minorHAnsi" w:cstheme="minorBidi"/>
          <w:noProof/>
          <w:kern w:val="2"/>
          <w:sz w:val="24"/>
          <w:szCs w:val="24"/>
          <w:lang w:eastAsia="fr-FR"/>
          <w14:ligatures w14:val="standardContextual"/>
        </w:rPr>
      </w:pPr>
      <w:del w:id="321" w:author="Houyem Rais" w:date="2024-02-22T15:03:00Z">
        <w:r w:rsidDel="00CB2812">
          <w:fldChar w:fldCharType="begin"/>
        </w:r>
        <w:r w:rsidDel="00CB2812">
          <w:delInstrText>HYPERLINK \l "_Toc158885090"</w:delInstrText>
        </w:r>
        <w:r w:rsidDel="00CB2812">
          <w:fldChar w:fldCharType="separate"/>
        </w:r>
        <w:r w:rsidR="00B6621A" w:rsidRPr="00F772E1" w:rsidDel="00CB2812">
          <w:rPr>
            <w:rStyle w:val="Hyperlink"/>
            <w:rFonts w:eastAsia="Calibri"/>
            <w:noProof/>
          </w:rPr>
          <w:delText>Tableau 55 Synthèse des résultats du pré-diagnostic financier et de l’évaluation préalable</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_Toc158885090 \h </w:delInstrText>
        </w:r>
        <w:r w:rsidR="00B6621A" w:rsidDel="00CB2812">
          <w:rPr>
            <w:noProof/>
            <w:webHidden/>
          </w:rPr>
        </w:r>
        <w:r w:rsidR="00B6621A" w:rsidDel="00CB2812">
          <w:rPr>
            <w:noProof/>
            <w:webHidden/>
          </w:rPr>
          <w:fldChar w:fldCharType="separate"/>
        </w:r>
        <w:r w:rsidR="00B6621A" w:rsidDel="00CB2812">
          <w:rPr>
            <w:noProof/>
            <w:webHidden/>
          </w:rPr>
          <w:delText>127</w:delText>
        </w:r>
        <w:r w:rsidR="00B6621A" w:rsidDel="00CB2812">
          <w:rPr>
            <w:noProof/>
            <w:webHidden/>
          </w:rPr>
          <w:fldChar w:fldCharType="end"/>
        </w:r>
        <w:r w:rsidDel="00CB2812">
          <w:rPr>
            <w:noProof/>
          </w:rPr>
          <w:fldChar w:fldCharType="end"/>
        </w:r>
      </w:del>
    </w:p>
    <w:p w14:paraId="7A00931D" w14:textId="1FC2323E" w:rsidR="00B6621A" w:rsidDel="00CB2812" w:rsidRDefault="00CB2812">
      <w:pPr>
        <w:pStyle w:val="TableofFigures"/>
        <w:tabs>
          <w:tab w:val="right" w:leader="dot" w:pos="9346"/>
        </w:tabs>
        <w:rPr>
          <w:del w:id="322" w:author="Houyem Rais" w:date="2024-02-22T15:03:00Z"/>
          <w:rFonts w:asciiTheme="minorHAnsi" w:eastAsiaTheme="minorEastAsia" w:hAnsiTheme="minorHAnsi" w:cstheme="minorBidi"/>
          <w:noProof/>
          <w:kern w:val="2"/>
          <w:sz w:val="24"/>
          <w:szCs w:val="24"/>
          <w:lang w:eastAsia="fr-FR"/>
          <w14:ligatures w14:val="standardContextual"/>
        </w:rPr>
      </w:pPr>
      <w:del w:id="323" w:author="Houyem Rais" w:date="2024-02-22T15:03:00Z">
        <w:r w:rsidDel="00CB2812">
          <w:fldChar w:fldCharType="begin"/>
        </w:r>
        <w:r w:rsidDel="00CB2812">
          <w:delInstrText>HYPERLINK \l "_Toc158885091"</w:delInstrText>
        </w:r>
        <w:r w:rsidDel="00CB2812">
          <w:fldChar w:fldCharType="separate"/>
        </w:r>
        <w:r w:rsidR="00B6621A" w:rsidRPr="00F772E1" w:rsidDel="00CB2812">
          <w:rPr>
            <w:rStyle w:val="Hyperlink"/>
            <w:rFonts w:eastAsia="Calibri"/>
            <w:noProof/>
          </w:rPr>
          <w:delText>Tableau 56 Matrice détaillée des risques du projet de rétablissement de da liaison ferroviaire Kalaa Sghira – Kairouan (BARREAU EST) – Contrat de Concession</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_Toc158885091 \h </w:delInstrText>
        </w:r>
        <w:r w:rsidR="00B6621A" w:rsidDel="00CB2812">
          <w:rPr>
            <w:noProof/>
            <w:webHidden/>
          </w:rPr>
        </w:r>
        <w:r w:rsidR="00B6621A" w:rsidDel="00CB2812">
          <w:rPr>
            <w:noProof/>
            <w:webHidden/>
          </w:rPr>
          <w:fldChar w:fldCharType="separate"/>
        </w:r>
        <w:r w:rsidR="00B6621A" w:rsidDel="00CB2812">
          <w:rPr>
            <w:noProof/>
            <w:webHidden/>
          </w:rPr>
          <w:delText>132</w:delText>
        </w:r>
        <w:r w:rsidR="00B6621A" w:rsidDel="00CB2812">
          <w:rPr>
            <w:noProof/>
            <w:webHidden/>
          </w:rPr>
          <w:fldChar w:fldCharType="end"/>
        </w:r>
        <w:r w:rsidDel="00CB2812">
          <w:rPr>
            <w:noProof/>
          </w:rPr>
          <w:fldChar w:fldCharType="end"/>
        </w:r>
      </w:del>
    </w:p>
    <w:p w14:paraId="0318AA76" w14:textId="3506793F" w:rsidR="00B6621A" w:rsidDel="00CB2812" w:rsidRDefault="00CB2812">
      <w:pPr>
        <w:pStyle w:val="TableofFigures"/>
        <w:tabs>
          <w:tab w:val="right" w:leader="dot" w:pos="9346"/>
        </w:tabs>
        <w:rPr>
          <w:del w:id="324" w:author="Houyem Rais" w:date="2024-02-22T15:03:00Z"/>
          <w:rFonts w:asciiTheme="minorHAnsi" w:eastAsiaTheme="minorEastAsia" w:hAnsiTheme="minorHAnsi" w:cstheme="minorBidi"/>
          <w:noProof/>
          <w:kern w:val="2"/>
          <w:sz w:val="24"/>
          <w:szCs w:val="24"/>
          <w:lang w:eastAsia="fr-FR"/>
          <w14:ligatures w14:val="standardContextual"/>
        </w:rPr>
      </w:pPr>
      <w:del w:id="325" w:author="Houyem Rais" w:date="2024-02-22T15:03:00Z">
        <w:r w:rsidDel="00CB2812">
          <w:fldChar w:fldCharType="begin"/>
        </w:r>
        <w:r w:rsidDel="00CB2812">
          <w:delInstrText>HYPERLINK \l "_Toc158885092"</w:delInstrText>
        </w:r>
        <w:r w:rsidDel="00CB2812">
          <w:fldChar w:fldCharType="separate"/>
        </w:r>
        <w:r w:rsidR="00B6621A" w:rsidRPr="00F772E1" w:rsidDel="00CB2812">
          <w:rPr>
            <w:rStyle w:val="Hyperlink"/>
            <w:rFonts w:eastAsia="Calibri"/>
            <w:noProof/>
          </w:rPr>
          <w:delText>Tableau 57 Coûts d'investissement détaillés de la Ligne ferroviaire Kalaa Sghira-Kairouan (Juillet 2023)</w:delText>
        </w:r>
        <w:r w:rsidR="00B6621A" w:rsidDel="00CB2812">
          <w:rPr>
            <w:noProof/>
            <w:webHidden/>
          </w:rPr>
          <w:tab/>
        </w:r>
        <w:r w:rsidR="00B6621A" w:rsidDel="00CB2812">
          <w:rPr>
            <w:noProof/>
            <w:webHidden/>
          </w:rPr>
          <w:fldChar w:fldCharType="begin"/>
        </w:r>
        <w:r w:rsidR="00B6621A" w:rsidDel="00CB2812">
          <w:rPr>
            <w:noProof/>
            <w:webHidden/>
          </w:rPr>
          <w:delInstrText xml:space="preserve"> PAGEREF _Toc158885092 \h </w:delInstrText>
        </w:r>
        <w:r w:rsidR="00B6621A" w:rsidDel="00CB2812">
          <w:rPr>
            <w:noProof/>
            <w:webHidden/>
          </w:rPr>
        </w:r>
        <w:r w:rsidR="00B6621A" w:rsidDel="00CB2812">
          <w:rPr>
            <w:noProof/>
            <w:webHidden/>
          </w:rPr>
          <w:fldChar w:fldCharType="separate"/>
        </w:r>
        <w:r w:rsidR="00B6621A" w:rsidDel="00CB2812">
          <w:rPr>
            <w:noProof/>
            <w:webHidden/>
          </w:rPr>
          <w:delText>141</w:delText>
        </w:r>
        <w:r w:rsidR="00B6621A" w:rsidDel="00CB2812">
          <w:rPr>
            <w:noProof/>
            <w:webHidden/>
          </w:rPr>
          <w:fldChar w:fldCharType="end"/>
        </w:r>
        <w:r w:rsidDel="00CB2812">
          <w:rPr>
            <w:noProof/>
          </w:rPr>
          <w:fldChar w:fldCharType="end"/>
        </w:r>
      </w:del>
    </w:p>
    <w:p w14:paraId="031526E9" w14:textId="706B6277" w:rsidR="00A724BF" w:rsidRPr="00007B3E" w:rsidDel="00CB2812" w:rsidRDefault="00A724BF" w:rsidP="00A724BF">
      <w:pPr>
        <w:spacing w:before="0" w:line="240" w:lineRule="auto"/>
        <w:rPr>
          <w:del w:id="326" w:author="Houyem Rais" w:date="2024-02-22T15:03:00Z"/>
        </w:rPr>
        <w:sectPr w:rsidR="00A724BF" w:rsidRPr="00007B3E" w:rsidDel="00CB2812" w:rsidSect="0078429E">
          <w:pgSz w:w="11910" w:h="16850"/>
          <w:pgMar w:top="1140" w:right="1278" w:bottom="1240" w:left="1276" w:header="629" w:footer="1043" w:gutter="0"/>
          <w:cols w:space="720"/>
        </w:sectPr>
      </w:pPr>
      <w:del w:id="327" w:author="Houyem Rais" w:date="2024-02-22T15:03:00Z">
        <w:r w:rsidRPr="00007B3E" w:rsidDel="00CB2812">
          <w:fldChar w:fldCharType="end"/>
        </w:r>
      </w:del>
    </w:p>
    <w:p w14:paraId="5D825E2F" w14:textId="62AD67F0" w:rsidR="00A724BF" w:rsidRPr="00007B3E" w:rsidDel="00CB2812" w:rsidRDefault="00A724BF" w:rsidP="00A724BF">
      <w:pPr>
        <w:pStyle w:val="BodyText"/>
        <w:rPr>
          <w:del w:id="328" w:author="Houyem Rais" w:date="2024-02-22T15:03:00Z"/>
          <w:sz w:val="33"/>
        </w:rPr>
      </w:pPr>
    </w:p>
    <w:p w14:paraId="6D640AFD" w14:textId="46434D9F" w:rsidR="00A724BF" w:rsidRPr="00007B3E" w:rsidDel="00CB2812" w:rsidRDefault="00A724BF" w:rsidP="00A724BF">
      <w:pPr>
        <w:pStyle w:val="Titre11"/>
        <w:numPr>
          <w:ilvl w:val="0"/>
          <w:numId w:val="0"/>
        </w:numPr>
        <w:jc w:val="left"/>
        <w:rPr>
          <w:del w:id="329" w:author="Houyem Rais" w:date="2024-02-22T15:03:00Z"/>
        </w:rPr>
      </w:pPr>
      <w:bookmarkStart w:id="330" w:name="_Toc136949930"/>
      <w:bookmarkStart w:id="331" w:name="_Toc137137717"/>
      <w:bookmarkStart w:id="332" w:name="_Toc141255573"/>
      <w:bookmarkStart w:id="333" w:name="_Toc141255892"/>
      <w:bookmarkStart w:id="334" w:name="_Toc158884967"/>
      <w:del w:id="335" w:author="Houyem Rais" w:date="2024-02-22T15:03:00Z">
        <w:r w:rsidRPr="00007B3E" w:rsidDel="00CB2812">
          <w:delText>LISTE DES FIGURES</w:delText>
        </w:r>
        <w:bookmarkEnd w:id="330"/>
        <w:bookmarkEnd w:id="331"/>
        <w:bookmarkEnd w:id="332"/>
        <w:bookmarkEnd w:id="333"/>
        <w:bookmarkEnd w:id="334"/>
      </w:del>
    </w:p>
    <w:p w14:paraId="457C33BB" w14:textId="1CFFFBD4" w:rsidR="00A41842" w:rsidDel="00CB2812" w:rsidRDefault="00A724BF">
      <w:pPr>
        <w:pStyle w:val="TableofFigures"/>
        <w:tabs>
          <w:tab w:val="right" w:leader="dot" w:pos="9204"/>
        </w:tabs>
        <w:rPr>
          <w:del w:id="336" w:author="Houyem Rais" w:date="2024-02-22T15:03:00Z"/>
          <w:rFonts w:asciiTheme="minorHAnsi" w:eastAsiaTheme="minorEastAsia" w:hAnsiTheme="minorHAnsi" w:cstheme="minorBidi"/>
          <w:noProof/>
          <w:kern w:val="2"/>
          <w:sz w:val="24"/>
          <w:szCs w:val="24"/>
          <w:lang w:eastAsia="fr-FR"/>
          <w14:ligatures w14:val="standardContextual"/>
        </w:rPr>
      </w:pPr>
      <w:del w:id="337" w:author="Houyem Rais" w:date="2024-02-22T15:03:00Z">
        <w:r w:rsidRPr="00007B3E" w:rsidDel="00CB2812">
          <w:rPr>
            <w:sz w:val="24"/>
          </w:rPr>
          <w:fldChar w:fldCharType="begin"/>
        </w:r>
        <w:r w:rsidRPr="00007B3E" w:rsidDel="00CB2812">
          <w:rPr>
            <w:sz w:val="24"/>
          </w:rPr>
          <w:delInstrText xml:space="preserve"> TOC \h \z \c "Figure" </w:delInstrText>
        </w:r>
        <w:r w:rsidRPr="00007B3E" w:rsidDel="00CB2812">
          <w:rPr>
            <w:sz w:val="24"/>
          </w:rPr>
          <w:fldChar w:fldCharType="separate"/>
        </w:r>
        <w:r w:rsidR="00CB2812" w:rsidDel="00CB2812">
          <w:fldChar w:fldCharType="begin"/>
        </w:r>
        <w:r w:rsidR="00CB2812" w:rsidDel="00CB2812">
          <w:delInstrText>HYPERLINK \l "_Toc158885093"</w:delInstrText>
        </w:r>
        <w:r w:rsidR="00CB2812" w:rsidDel="00CB2812">
          <w:fldChar w:fldCharType="separate"/>
        </w:r>
        <w:r w:rsidR="00A41842" w:rsidRPr="00DB510A" w:rsidDel="00CB2812">
          <w:rPr>
            <w:rStyle w:val="Hyperlink"/>
            <w:rFonts w:eastAsia="Calibri"/>
            <w:noProof/>
          </w:rPr>
          <w:delText>Figure 1 Ligne ferroviaire entre Kalâa Sghira et Kairouan</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_Toc158885093 \h </w:delInstrText>
        </w:r>
        <w:r w:rsidR="00A41842" w:rsidDel="00CB2812">
          <w:rPr>
            <w:noProof/>
            <w:webHidden/>
          </w:rPr>
        </w:r>
        <w:r w:rsidR="00A41842" w:rsidDel="00CB2812">
          <w:rPr>
            <w:noProof/>
            <w:webHidden/>
          </w:rPr>
          <w:fldChar w:fldCharType="separate"/>
        </w:r>
        <w:r w:rsidR="00A41842" w:rsidDel="00CB2812">
          <w:rPr>
            <w:noProof/>
            <w:webHidden/>
          </w:rPr>
          <w:delText>10</w:delText>
        </w:r>
        <w:r w:rsidR="00A41842" w:rsidDel="00CB2812">
          <w:rPr>
            <w:noProof/>
            <w:webHidden/>
          </w:rPr>
          <w:fldChar w:fldCharType="end"/>
        </w:r>
        <w:r w:rsidR="00CB2812" w:rsidDel="00CB2812">
          <w:rPr>
            <w:noProof/>
          </w:rPr>
          <w:fldChar w:fldCharType="end"/>
        </w:r>
      </w:del>
    </w:p>
    <w:p w14:paraId="48D960B5" w14:textId="33F32AF8" w:rsidR="00A41842" w:rsidDel="00CB2812" w:rsidRDefault="00CB2812">
      <w:pPr>
        <w:pStyle w:val="TableofFigures"/>
        <w:tabs>
          <w:tab w:val="right" w:leader="dot" w:pos="9204"/>
        </w:tabs>
        <w:rPr>
          <w:del w:id="338" w:author="Houyem Rais" w:date="2024-02-22T15:03:00Z"/>
          <w:rFonts w:asciiTheme="minorHAnsi" w:eastAsiaTheme="minorEastAsia" w:hAnsiTheme="minorHAnsi" w:cstheme="minorBidi"/>
          <w:noProof/>
          <w:kern w:val="2"/>
          <w:sz w:val="24"/>
          <w:szCs w:val="24"/>
          <w:lang w:eastAsia="fr-FR"/>
          <w14:ligatures w14:val="standardContextual"/>
        </w:rPr>
      </w:pPr>
      <w:del w:id="339" w:author="Houyem Rais" w:date="2024-02-22T15:03:00Z">
        <w:r w:rsidDel="00CB2812">
          <w:fldChar w:fldCharType="begin"/>
        </w:r>
        <w:r w:rsidDel="00CB2812">
          <w:delInstrText>HYPERLINK \l "_Toc158885094"</w:delInstrText>
        </w:r>
        <w:r w:rsidDel="00CB2812">
          <w:fldChar w:fldCharType="separate"/>
        </w:r>
        <w:r w:rsidR="00A41842" w:rsidRPr="00DB510A" w:rsidDel="00CB2812">
          <w:rPr>
            <w:rStyle w:val="Hyperlink"/>
            <w:rFonts w:eastAsia="Calibri"/>
            <w:noProof/>
          </w:rPr>
          <w:delText>Figure 2 Ligne ferroviaire entre Kalâa Sghira et Kairouan</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_Toc158885094 \h </w:delInstrText>
        </w:r>
        <w:r w:rsidR="00A41842" w:rsidDel="00CB2812">
          <w:rPr>
            <w:noProof/>
            <w:webHidden/>
          </w:rPr>
        </w:r>
        <w:r w:rsidR="00A41842" w:rsidDel="00CB2812">
          <w:rPr>
            <w:noProof/>
            <w:webHidden/>
          </w:rPr>
          <w:fldChar w:fldCharType="separate"/>
        </w:r>
        <w:r w:rsidR="00A41842" w:rsidDel="00CB2812">
          <w:rPr>
            <w:noProof/>
            <w:webHidden/>
          </w:rPr>
          <w:delText>27</w:delText>
        </w:r>
        <w:r w:rsidR="00A41842" w:rsidDel="00CB2812">
          <w:rPr>
            <w:noProof/>
            <w:webHidden/>
          </w:rPr>
          <w:fldChar w:fldCharType="end"/>
        </w:r>
        <w:r w:rsidDel="00CB2812">
          <w:rPr>
            <w:noProof/>
          </w:rPr>
          <w:fldChar w:fldCharType="end"/>
        </w:r>
      </w:del>
    </w:p>
    <w:p w14:paraId="565FCD14" w14:textId="772400D9" w:rsidR="00A41842" w:rsidDel="00CB2812" w:rsidRDefault="00CB2812">
      <w:pPr>
        <w:pStyle w:val="TableofFigures"/>
        <w:tabs>
          <w:tab w:val="right" w:leader="dot" w:pos="9204"/>
        </w:tabs>
        <w:rPr>
          <w:del w:id="340" w:author="Houyem Rais" w:date="2024-02-22T15:03:00Z"/>
          <w:rFonts w:asciiTheme="minorHAnsi" w:eastAsiaTheme="minorEastAsia" w:hAnsiTheme="minorHAnsi" w:cstheme="minorBidi"/>
          <w:noProof/>
          <w:kern w:val="2"/>
          <w:sz w:val="24"/>
          <w:szCs w:val="24"/>
          <w:lang w:eastAsia="fr-FR"/>
          <w14:ligatures w14:val="standardContextual"/>
        </w:rPr>
      </w:pPr>
      <w:del w:id="341" w:author="Houyem Rais" w:date="2024-02-22T15:03:00Z">
        <w:r w:rsidDel="00CB2812">
          <w:fldChar w:fldCharType="begin"/>
        </w:r>
        <w:r w:rsidDel="00CB2812">
          <w:delInstrText>HYPERLINK \l "_Toc158885095"</w:delInstrText>
        </w:r>
        <w:r w:rsidDel="00CB2812">
          <w:fldChar w:fldCharType="separate"/>
        </w:r>
        <w:r w:rsidR="00A41842" w:rsidRPr="00DB510A" w:rsidDel="00CB2812">
          <w:rPr>
            <w:rStyle w:val="Hyperlink"/>
            <w:rFonts w:eastAsia="Calibri"/>
            <w:noProof/>
          </w:rPr>
          <w:delText>Figure 3 La liaison ferroviaire rapide de Gautrain</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_Toc158885095 \h </w:delInstrText>
        </w:r>
        <w:r w:rsidR="00A41842" w:rsidDel="00CB2812">
          <w:rPr>
            <w:noProof/>
            <w:webHidden/>
          </w:rPr>
        </w:r>
        <w:r w:rsidR="00A41842" w:rsidDel="00CB2812">
          <w:rPr>
            <w:noProof/>
            <w:webHidden/>
          </w:rPr>
          <w:fldChar w:fldCharType="separate"/>
        </w:r>
        <w:r w:rsidR="00A41842" w:rsidDel="00CB2812">
          <w:rPr>
            <w:noProof/>
            <w:webHidden/>
          </w:rPr>
          <w:delText>29</w:delText>
        </w:r>
        <w:r w:rsidR="00A41842" w:rsidDel="00CB2812">
          <w:rPr>
            <w:noProof/>
            <w:webHidden/>
          </w:rPr>
          <w:fldChar w:fldCharType="end"/>
        </w:r>
        <w:r w:rsidDel="00CB2812">
          <w:rPr>
            <w:noProof/>
          </w:rPr>
          <w:fldChar w:fldCharType="end"/>
        </w:r>
      </w:del>
    </w:p>
    <w:p w14:paraId="344B637D" w14:textId="1872634B" w:rsidR="00A41842" w:rsidDel="00CB2812" w:rsidRDefault="00CB2812">
      <w:pPr>
        <w:pStyle w:val="TableofFigures"/>
        <w:tabs>
          <w:tab w:val="right" w:leader="dot" w:pos="9204"/>
        </w:tabs>
        <w:rPr>
          <w:del w:id="342" w:author="Houyem Rais" w:date="2024-02-22T15:03:00Z"/>
          <w:rFonts w:asciiTheme="minorHAnsi" w:eastAsiaTheme="minorEastAsia" w:hAnsiTheme="minorHAnsi" w:cstheme="minorBidi"/>
          <w:noProof/>
          <w:kern w:val="2"/>
          <w:sz w:val="24"/>
          <w:szCs w:val="24"/>
          <w:lang w:eastAsia="fr-FR"/>
          <w14:ligatures w14:val="standardContextual"/>
        </w:rPr>
      </w:pPr>
      <w:del w:id="343" w:author="Houyem Rais" w:date="2024-02-22T15:03:00Z">
        <w:r w:rsidDel="00CB2812">
          <w:fldChar w:fldCharType="begin"/>
        </w:r>
        <w:r w:rsidDel="00CB2812">
          <w:delInstrText>HYPERLINK \l "_Toc158885096"</w:delInstrText>
        </w:r>
        <w:r w:rsidDel="00CB2812">
          <w:fldChar w:fldCharType="separate"/>
        </w:r>
        <w:r w:rsidR="00A41842" w:rsidRPr="00DB510A" w:rsidDel="00CB2812">
          <w:rPr>
            <w:rStyle w:val="Hyperlink"/>
            <w:rFonts w:eastAsia="Calibri"/>
            <w:noProof/>
          </w:rPr>
          <w:delText>Figure 4 La Liaison Ferroviaire Liefkenshoek</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_Toc158885096 \h </w:delInstrText>
        </w:r>
        <w:r w:rsidR="00A41842" w:rsidDel="00CB2812">
          <w:rPr>
            <w:noProof/>
            <w:webHidden/>
          </w:rPr>
        </w:r>
        <w:r w:rsidR="00A41842" w:rsidDel="00CB2812">
          <w:rPr>
            <w:noProof/>
            <w:webHidden/>
          </w:rPr>
          <w:fldChar w:fldCharType="separate"/>
        </w:r>
        <w:r w:rsidR="00A41842" w:rsidDel="00CB2812">
          <w:rPr>
            <w:noProof/>
            <w:webHidden/>
          </w:rPr>
          <w:delText>30</w:delText>
        </w:r>
        <w:r w:rsidR="00A41842" w:rsidDel="00CB2812">
          <w:rPr>
            <w:noProof/>
            <w:webHidden/>
          </w:rPr>
          <w:fldChar w:fldCharType="end"/>
        </w:r>
        <w:r w:rsidDel="00CB2812">
          <w:rPr>
            <w:noProof/>
          </w:rPr>
          <w:fldChar w:fldCharType="end"/>
        </w:r>
      </w:del>
    </w:p>
    <w:p w14:paraId="4B34897A" w14:textId="1BE9A123" w:rsidR="00A41842" w:rsidDel="00CB2812" w:rsidRDefault="00CB2812">
      <w:pPr>
        <w:pStyle w:val="TableofFigures"/>
        <w:tabs>
          <w:tab w:val="right" w:leader="dot" w:pos="9204"/>
        </w:tabs>
        <w:rPr>
          <w:del w:id="344" w:author="Houyem Rais" w:date="2024-02-22T15:03:00Z"/>
          <w:rFonts w:asciiTheme="minorHAnsi" w:eastAsiaTheme="minorEastAsia" w:hAnsiTheme="minorHAnsi" w:cstheme="minorBidi"/>
          <w:noProof/>
          <w:kern w:val="2"/>
          <w:sz w:val="24"/>
          <w:szCs w:val="24"/>
          <w:lang w:eastAsia="fr-FR"/>
          <w14:ligatures w14:val="standardContextual"/>
        </w:rPr>
      </w:pPr>
      <w:del w:id="345" w:author="Houyem Rais" w:date="2024-02-22T15:03:00Z">
        <w:r w:rsidDel="00CB2812">
          <w:fldChar w:fldCharType="begin"/>
        </w:r>
        <w:r w:rsidDel="00CB2812">
          <w:delInstrText>HYPERLINK \l "_Toc158885097"</w:delInstrText>
        </w:r>
        <w:r w:rsidDel="00CB2812">
          <w:fldChar w:fldCharType="separate"/>
        </w:r>
        <w:r w:rsidR="00A41842" w:rsidRPr="00DB510A" w:rsidDel="00CB2812">
          <w:rPr>
            <w:rStyle w:val="Hyperlink"/>
            <w:rFonts w:eastAsia="Calibri"/>
            <w:noProof/>
          </w:rPr>
          <w:delText>Figure 5 Membre du consortium privé Locorail NV</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_Toc158885097 \h </w:delInstrText>
        </w:r>
        <w:r w:rsidR="00A41842" w:rsidDel="00CB2812">
          <w:rPr>
            <w:noProof/>
            <w:webHidden/>
          </w:rPr>
        </w:r>
        <w:r w:rsidR="00A41842" w:rsidDel="00CB2812">
          <w:rPr>
            <w:noProof/>
            <w:webHidden/>
          </w:rPr>
          <w:fldChar w:fldCharType="separate"/>
        </w:r>
        <w:r w:rsidR="00A41842" w:rsidDel="00CB2812">
          <w:rPr>
            <w:noProof/>
            <w:webHidden/>
          </w:rPr>
          <w:delText>31</w:delText>
        </w:r>
        <w:r w:rsidR="00A41842" w:rsidDel="00CB2812">
          <w:rPr>
            <w:noProof/>
            <w:webHidden/>
          </w:rPr>
          <w:fldChar w:fldCharType="end"/>
        </w:r>
        <w:r w:rsidDel="00CB2812">
          <w:rPr>
            <w:noProof/>
          </w:rPr>
          <w:fldChar w:fldCharType="end"/>
        </w:r>
      </w:del>
    </w:p>
    <w:p w14:paraId="398AE9B5" w14:textId="38F46DF5" w:rsidR="00A41842" w:rsidDel="00CB2812" w:rsidRDefault="00CB2812">
      <w:pPr>
        <w:pStyle w:val="TableofFigures"/>
        <w:tabs>
          <w:tab w:val="right" w:leader="dot" w:pos="9204"/>
        </w:tabs>
        <w:rPr>
          <w:del w:id="346" w:author="Houyem Rais" w:date="2024-02-22T15:03:00Z"/>
          <w:rFonts w:asciiTheme="minorHAnsi" w:eastAsiaTheme="minorEastAsia" w:hAnsiTheme="minorHAnsi" w:cstheme="minorBidi"/>
          <w:noProof/>
          <w:kern w:val="2"/>
          <w:sz w:val="24"/>
          <w:szCs w:val="24"/>
          <w:lang w:eastAsia="fr-FR"/>
          <w14:ligatures w14:val="standardContextual"/>
        </w:rPr>
      </w:pPr>
      <w:del w:id="347" w:author="Houyem Rais" w:date="2024-02-22T15:03:00Z">
        <w:r w:rsidDel="00CB2812">
          <w:fldChar w:fldCharType="begin"/>
        </w:r>
        <w:r w:rsidDel="00CB2812">
          <w:delInstrText>HYPERLINK \l "_Toc158885098"</w:delInstrText>
        </w:r>
        <w:r w:rsidDel="00CB2812">
          <w:fldChar w:fldCharType="separate"/>
        </w:r>
        <w:r w:rsidR="00A41842" w:rsidRPr="00DB510A" w:rsidDel="00CB2812">
          <w:rPr>
            <w:rStyle w:val="Hyperlink"/>
            <w:rFonts w:eastAsia="Calibri"/>
            <w:noProof/>
          </w:rPr>
          <w:delText>Figure 6 Corridor de métro Alexandrie – Abou Qir et stations proposées</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_Toc158885098 \h </w:delInstrText>
        </w:r>
        <w:r w:rsidR="00A41842" w:rsidDel="00CB2812">
          <w:rPr>
            <w:noProof/>
            <w:webHidden/>
          </w:rPr>
        </w:r>
        <w:r w:rsidR="00A41842" w:rsidDel="00CB2812">
          <w:rPr>
            <w:noProof/>
            <w:webHidden/>
          </w:rPr>
          <w:fldChar w:fldCharType="separate"/>
        </w:r>
        <w:r w:rsidR="00A41842" w:rsidDel="00CB2812">
          <w:rPr>
            <w:noProof/>
            <w:webHidden/>
          </w:rPr>
          <w:delText>32</w:delText>
        </w:r>
        <w:r w:rsidR="00A41842" w:rsidDel="00CB2812">
          <w:rPr>
            <w:noProof/>
            <w:webHidden/>
          </w:rPr>
          <w:fldChar w:fldCharType="end"/>
        </w:r>
        <w:r w:rsidDel="00CB2812">
          <w:rPr>
            <w:noProof/>
          </w:rPr>
          <w:fldChar w:fldCharType="end"/>
        </w:r>
      </w:del>
    </w:p>
    <w:p w14:paraId="21349D2C" w14:textId="28331794" w:rsidR="00A41842" w:rsidDel="00CB2812" w:rsidRDefault="00CB2812">
      <w:pPr>
        <w:pStyle w:val="TableofFigures"/>
        <w:tabs>
          <w:tab w:val="right" w:leader="dot" w:pos="9204"/>
        </w:tabs>
        <w:rPr>
          <w:del w:id="348" w:author="Houyem Rais" w:date="2024-02-22T15:03:00Z"/>
          <w:rFonts w:asciiTheme="minorHAnsi" w:eastAsiaTheme="minorEastAsia" w:hAnsiTheme="minorHAnsi" w:cstheme="minorBidi"/>
          <w:noProof/>
          <w:kern w:val="2"/>
          <w:sz w:val="24"/>
          <w:szCs w:val="24"/>
          <w:lang w:eastAsia="fr-FR"/>
          <w14:ligatures w14:val="standardContextual"/>
        </w:rPr>
      </w:pPr>
      <w:del w:id="349" w:author="Houyem Rais" w:date="2024-02-22T15:03:00Z">
        <w:r w:rsidDel="00CB2812">
          <w:fldChar w:fldCharType="begin"/>
        </w:r>
        <w:r w:rsidDel="00CB2812">
          <w:delInstrText>HYPERLINK \l "_Toc158885099"</w:delInstrText>
        </w:r>
        <w:r w:rsidDel="00CB2812">
          <w:fldChar w:fldCharType="separate"/>
        </w:r>
        <w:r w:rsidR="00A41842" w:rsidRPr="00DB510A" w:rsidDel="00CB2812">
          <w:rPr>
            <w:rStyle w:val="Hyperlink"/>
            <w:rFonts w:eastAsia="Calibri"/>
            <w:noProof/>
          </w:rPr>
          <w:delText>Figure 7 Structure contractuelle du projet de la Ligne Ferroviaire Urbaine Abu Qir</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_Toc158885099 \h </w:delInstrText>
        </w:r>
        <w:r w:rsidR="00A41842" w:rsidDel="00CB2812">
          <w:rPr>
            <w:noProof/>
            <w:webHidden/>
          </w:rPr>
        </w:r>
        <w:r w:rsidR="00A41842" w:rsidDel="00CB2812">
          <w:rPr>
            <w:noProof/>
            <w:webHidden/>
          </w:rPr>
          <w:fldChar w:fldCharType="separate"/>
        </w:r>
        <w:r w:rsidR="00A41842" w:rsidDel="00CB2812">
          <w:rPr>
            <w:noProof/>
            <w:webHidden/>
          </w:rPr>
          <w:delText>33</w:delText>
        </w:r>
        <w:r w:rsidR="00A41842" w:rsidDel="00CB2812">
          <w:rPr>
            <w:noProof/>
            <w:webHidden/>
          </w:rPr>
          <w:fldChar w:fldCharType="end"/>
        </w:r>
        <w:r w:rsidDel="00CB2812">
          <w:rPr>
            <w:noProof/>
          </w:rPr>
          <w:fldChar w:fldCharType="end"/>
        </w:r>
      </w:del>
    </w:p>
    <w:p w14:paraId="7A7E6158" w14:textId="6235221C" w:rsidR="00A41842" w:rsidDel="00CB2812" w:rsidRDefault="00CB2812">
      <w:pPr>
        <w:pStyle w:val="TableofFigures"/>
        <w:tabs>
          <w:tab w:val="right" w:leader="dot" w:pos="9204"/>
        </w:tabs>
        <w:rPr>
          <w:del w:id="350" w:author="Houyem Rais" w:date="2024-02-22T15:03:00Z"/>
          <w:rFonts w:asciiTheme="minorHAnsi" w:eastAsiaTheme="minorEastAsia" w:hAnsiTheme="minorHAnsi" w:cstheme="minorBidi"/>
          <w:noProof/>
          <w:kern w:val="2"/>
          <w:sz w:val="24"/>
          <w:szCs w:val="24"/>
          <w:lang w:eastAsia="fr-FR"/>
          <w14:ligatures w14:val="standardContextual"/>
        </w:rPr>
      </w:pPr>
      <w:del w:id="351" w:author="Houyem Rais" w:date="2024-02-22T15:03:00Z">
        <w:r w:rsidDel="00CB2812">
          <w:fldChar w:fldCharType="begin"/>
        </w:r>
        <w:r w:rsidDel="00CB2812">
          <w:delInstrText>HYPERLINK \l "_Toc158885100"</w:delInstrText>
        </w:r>
        <w:r w:rsidDel="00CB2812">
          <w:fldChar w:fldCharType="separate"/>
        </w:r>
        <w:r w:rsidR="00A41842" w:rsidRPr="00DB510A" w:rsidDel="00CB2812">
          <w:rPr>
            <w:rStyle w:val="Hyperlink"/>
            <w:rFonts w:eastAsia="Calibri"/>
            <w:noProof/>
          </w:rPr>
          <w:delText>Figure 8 Actionnariat de la société Camrail en 2007</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_Toc158885100 \h </w:delInstrText>
        </w:r>
        <w:r w:rsidR="00A41842" w:rsidDel="00CB2812">
          <w:rPr>
            <w:noProof/>
            <w:webHidden/>
          </w:rPr>
        </w:r>
        <w:r w:rsidR="00A41842" w:rsidDel="00CB2812">
          <w:rPr>
            <w:noProof/>
            <w:webHidden/>
          </w:rPr>
          <w:fldChar w:fldCharType="separate"/>
        </w:r>
        <w:r w:rsidR="00A41842" w:rsidDel="00CB2812">
          <w:rPr>
            <w:noProof/>
            <w:webHidden/>
          </w:rPr>
          <w:delText>34</w:delText>
        </w:r>
        <w:r w:rsidR="00A41842" w:rsidDel="00CB2812">
          <w:rPr>
            <w:noProof/>
            <w:webHidden/>
          </w:rPr>
          <w:fldChar w:fldCharType="end"/>
        </w:r>
        <w:r w:rsidDel="00CB2812">
          <w:rPr>
            <w:noProof/>
          </w:rPr>
          <w:fldChar w:fldCharType="end"/>
        </w:r>
      </w:del>
    </w:p>
    <w:p w14:paraId="5D696E4B" w14:textId="7E3DF685" w:rsidR="00A41842" w:rsidDel="00CB2812" w:rsidRDefault="00CB2812">
      <w:pPr>
        <w:pStyle w:val="TableofFigures"/>
        <w:tabs>
          <w:tab w:val="right" w:leader="dot" w:pos="9204"/>
        </w:tabs>
        <w:rPr>
          <w:del w:id="352" w:author="Houyem Rais" w:date="2024-02-22T15:03:00Z"/>
          <w:rFonts w:asciiTheme="minorHAnsi" w:eastAsiaTheme="minorEastAsia" w:hAnsiTheme="minorHAnsi" w:cstheme="minorBidi"/>
          <w:noProof/>
          <w:kern w:val="2"/>
          <w:sz w:val="24"/>
          <w:szCs w:val="24"/>
          <w:lang w:eastAsia="fr-FR"/>
          <w14:ligatures w14:val="standardContextual"/>
        </w:rPr>
      </w:pPr>
      <w:del w:id="353" w:author="Houyem Rais" w:date="2024-02-22T15:03:00Z">
        <w:r w:rsidDel="00CB2812">
          <w:fldChar w:fldCharType="begin"/>
        </w:r>
        <w:r w:rsidDel="00CB2812">
          <w:delInstrText>HYPERLINK \l "_Toc158885101"</w:delInstrText>
        </w:r>
        <w:r w:rsidDel="00CB2812">
          <w:fldChar w:fldCharType="separate"/>
        </w:r>
        <w:r w:rsidR="00A41842" w:rsidRPr="00DB510A" w:rsidDel="00CB2812">
          <w:rPr>
            <w:rStyle w:val="Hyperlink"/>
            <w:rFonts w:eastAsia="Calibri"/>
            <w:noProof/>
          </w:rPr>
          <w:delText>Figure 9 Carte des lignes ferroviaires gérées par CAMRAIL</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_Toc158885101 \h </w:delInstrText>
        </w:r>
        <w:r w:rsidR="00A41842" w:rsidDel="00CB2812">
          <w:rPr>
            <w:noProof/>
            <w:webHidden/>
          </w:rPr>
        </w:r>
        <w:r w:rsidR="00A41842" w:rsidDel="00CB2812">
          <w:rPr>
            <w:noProof/>
            <w:webHidden/>
          </w:rPr>
          <w:fldChar w:fldCharType="separate"/>
        </w:r>
        <w:r w:rsidR="00A41842" w:rsidDel="00CB2812">
          <w:rPr>
            <w:noProof/>
            <w:webHidden/>
          </w:rPr>
          <w:delText>35</w:delText>
        </w:r>
        <w:r w:rsidR="00A41842" w:rsidDel="00CB2812">
          <w:rPr>
            <w:noProof/>
            <w:webHidden/>
          </w:rPr>
          <w:fldChar w:fldCharType="end"/>
        </w:r>
        <w:r w:rsidDel="00CB2812">
          <w:rPr>
            <w:noProof/>
          </w:rPr>
          <w:fldChar w:fldCharType="end"/>
        </w:r>
      </w:del>
    </w:p>
    <w:p w14:paraId="30B920DE" w14:textId="7B4F8FA4" w:rsidR="00A41842" w:rsidDel="00CB2812" w:rsidRDefault="00CB2812">
      <w:pPr>
        <w:pStyle w:val="TableofFigures"/>
        <w:tabs>
          <w:tab w:val="right" w:leader="dot" w:pos="9204"/>
        </w:tabs>
        <w:rPr>
          <w:del w:id="354" w:author="Houyem Rais" w:date="2024-02-22T15:03:00Z"/>
          <w:rFonts w:asciiTheme="minorHAnsi" w:eastAsiaTheme="minorEastAsia" w:hAnsiTheme="minorHAnsi" w:cstheme="minorBidi"/>
          <w:noProof/>
          <w:kern w:val="2"/>
          <w:sz w:val="24"/>
          <w:szCs w:val="24"/>
          <w:lang w:eastAsia="fr-FR"/>
          <w14:ligatures w14:val="standardContextual"/>
        </w:rPr>
      </w:pPr>
      <w:del w:id="355" w:author="Houyem Rais" w:date="2024-02-22T15:03:00Z">
        <w:r w:rsidDel="00CB2812">
          <w:fldChar w:fldCharType="begin"/>
        </w:r>
        <w:r w:rsidDel="00CB2812">
          <w:delInstrText>HYPERLINK \l "_Toc158885102"</w:delInstrText>
        </w:r>
        <w:r w:rsidDel="00CB2812">
          <w:fldChar w:fldCharType="separate"/>
        </w:r>
        <w:r w:rsidR="00A41842" w:rsidRPr="00DB510A" w:rsidDel="00CB2812">
          <w:rPr>
            <w:rStyle w:val="Hyperlink"/>
            <w:rFonts w:eastAsia="Calibri"/>
            <w:noProof/>
          </w:rPr>
          <w:delText>Figure 10 L'accident ferroviaire d'Eseka en octobre 2016</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_Toc158885102 \h </w:delInstrText>
        </w:r>
        <w:r w:rsidR="00A41842" w:rsidDel="00CB2812">
          <w:rPr>
            <w:noProof/>
            <w:webHidden/>
          </w:rPr>
        </w:r>
        <w:r w:rsidR="00A41842" w:rsidDel="00CB2812">
          <w:rPr>
            <w:noProof/>
            <w:webHidden/>
          </w:rPr>
          <w:fldChar w:fldCharType="separate"/>
        </w:r>
        <w:r w:rsidR="00A41842" w:rsidDel="00CB2812">
          <w:rPr>
            <w:noProof/>
            <w:webHidden/>
          </w:rPr>
          <w:delText>36</w:delText>
        </w:r>
        <w:r w:rsidR="00A41842" w:rsidDel="00CB2812">
          <w:rPr>
            <w:noProof/>
            <w:webHidden/>
          </w:rPr>
          <w:fldChar w:fldCharType="end"/>
        </w:r>
        <w:r w:rsidDel="00CB2812">
          <w:rPr>
            <w:noProof/>
          </w:rPr>
          <w:fldChar w:fldCharType="end"/>
        </w:r>
      </w:del>
    </w:p>
    <w:p w14:paraId="492EB486" w14:textId="3CE1C46F" w:rsidR="00A41842" w:rsidDel="00CB2812" w:rsidRDefault="00CB2812">
      <w:pPr>
        <w:pStyle w:val="TableofFigures"/>
        <w:tabs>
          <w:tab w:val="right" w:leader="dot" w:pos="9204"/>
        </w:tabs>
        <w:rPr>
          <w:del w:id="356" w:author="Houyem Rais" w:date="2024-02-22T15:03:00Z"/>
          <w:rFonts w:asciiTheme="minorHAnsi" w:eastAsiaTheme="minorEastAsia" w:hAnsiTheme="minorHAnsi" w:cstheme="minorBidi"/>
          <w:noProof/>
          <w:kern w:val="2"/>
          <w:sz w:val="24"/>
          <w:szCs w:val="24"/>
          <w:lang w:eastAsia="fr-FR"/>
          <w14:ligatures w14:val="standardContextual"/>
        </w:rPr>
      </w:pPr>
      <w:del w:id="357" w:author="Houyem Rais" w:date="2024-02-22T15:03:00Z">
        <w:r w:rsidDel="00CB2812">
          <w:fldChar w:fldCharType="begin"/>
        </w:r>
        <w:r w:rsidDel="00CB2812">
          <w:delInstrText>HYPERLINK \l "_Toc158885103"</w:delInstrText>
        </w:r>
        <w:r w:rsidDel="00CB2812">
          <w:fldChar w:fldCharType="separate"/>
        </w:r>
        <w:r w:rsidR="00A41842" w:rsidRPr="00DB510A" w:rsidDel="00CB2812">
          <w:rPr>
            <w:rStyle w:val="Hyperlink"/>
            <w:rFonts w:eastAsia="Calibri"/>
            <w:noProof/>
          </w:rPr>
          <w:delText>Figure 11 Schéma institutionnel cible de la réforme du secteur ferroviaire au Maroc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_Toc158885103 \h </w:delInstrText>
        </w:r>
        <w:r w:rsidR="00A41842" w:rsidDel="00CB2812">
          <w:rPr>
            <w:noProof/>
            <w:webHidden/>
          </w:rPr>
        </w:r>
        <w:r w:rsidR="00A41842" w:rsidDel="00CB2812">
          <w:rPr>
            <w:noProof/>
            <w:webHidden/>
          </w:rPr>
          <w:fldChar w:fldCharType="separate"/>
        </w:r>
        <w:r w:rsidR="00A41842" w:rsidDel="00CB2812">
          <w:rPr>
            <w:noProof/>
            <w:webHidden/>
          </w:rPr>
          <w:delText>46</w:delText>
        </w:r>
        <w:r w:rsidR="00A41842" w:rsidDel="00CB2812">
          <w:rPr>
            <w:noProof/>
            <w:webHidden/>
          </w:rPr>
          <w:fldChar w:fldCharType="end"/>
        </w:r>
        <w:r w:rsidDel="00CB2812">
          <w:rPr>
            <w:noProof/>
          </w:rPr>
          <w:fldChar w:fldCharType="end"/>
        </w:r>
      </w:del>
    </w:p>
    <w:p w14:paraId="1FD04449" w14:textId="25C53B2B" w:rsidR="00A41842" w:rsidDel="00CB2812" w:rsidRDefault="00CB2812">
      <w:pPr>
        <w:pStyle w:val="TableofFigures"/>
        <w:tabs>
          <w:tab w:val="right" w:leader="dot" w:pos="9204"/>
        </w:tabs>
        <w:rPr>
          <w:del w:id="358" w:author="Houyem Rais" w:date="2024-02-22T15:03:00Z"/>
          <w:rFonts w:asciiTheme="minorHAnsi" w:eastAsiaTheme="minorEastAsia" w:hAnsiTheme="minorHAnsi" w:cstheme="minorBidi"/>
          <w:noProof/>
          <w:kern w:val="2"/>
          <w:sz w:val="24"/>
          <w:szCs w:val="24"/>
          <w:lang w:eastAsia="fr-FR"/>
          <w14:ligatures w14:val="standardContextual"/>
        </w:rPr>
      </w:pPr>
      <w:del w:id="359" w:author="Houyem Rais" w:date="2024-02-22T15:03:00Z">
        <w:r w:rsidDel="00CB2812">
          <w:fldChar w:fldCharType="begin"/>
        </w:r>
        <w:r w:rsidDel="00CB2812">
          <w:delInstrText>HYPERLINK \l "_Toc158885104"</w:delInstrText>
        </w:r>
        <w:r w:rsidDel="00CB2812">
          <w:fldChar w:fldCharType="separate"/>
        </w:r>
        <w:r w:rsidR="00A41842" w:rsidRPr="00DB510A" w:rsidDel="00CB2812">
          <w:rPr>
            <w:rStyle w:val="Hyperlink"/>
            <w:rFonts w:eastAsia="Calibri"/>
            <w:noProof/>
          </w:rPr>
          <w:delText>Figure 12 Structure d'un contrat de Marché Public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_Toc158885104 \h </w:delInstrText>
        </w:r>
        <w:r w:rsidR="00A41842" w:rsidDel="00CB2812">
          <w:rPr>
            <w:noProof/>
            <w:webHidden/>
          </w:rPr>
        </w:r>
        <w:r w:rsidR="00A41842" w:rsidDel="00CB2812">
          <w:rPr>
            <w:noProof/>
            <w:webHidden/>
          </w:rPr>
          <w:fldChar w:fldCharType="separate"/>
        </w:r>
        <w:r w:rsidR="00A41842" w:rsidDel="00CB2812">
          <w:rPr>
            <w:noProof/>
            <w:webHidden/>
          </w:rPr>
          <w:delText>65</w:delText>
        </w:r>
        <w:r w:rsidR="00A41842" w:rsidDel="00CB2812">
          <w:rPr>
            <w:noProof/>
            <w:webHidden/>
          </w:rPr>
          <w:fldChar w:fldCharType="end"/>
        </w:r>
        <w:r w:rsidDel="00CB2812">
          <w:rPr>
            <w:noProof/>
          </w:rPr>
          <w:fldChar w:fldCharType="end"/>
        </w:r>
      </w:del>
    </w:p>
    <w:p w14:paraId="13D86290" w14:textId="235059B9" w:rsidR="00A41842" w:rsidDel="00CB2812" w:rsidRDefault="00CB2812">
      <w:pPr>
        <w:pStyle w:val="TableofFigures"/>
        <w:tabs>
          <w:tab w:val="right" w:leader="dot" w:pos="9204"/>
        </w:tabs>
        <w:rPr>
          <w:del w:id="360" w:author="Houyem Rais" w:date="2024-02-22T15:03:00Z"/>
          <w:rFonts w:asciiTheme="minorHAnsi" w:eastAsiaTheme="minorEastAsia" w:hAnsiTheme="minorHAnsi" w:cstheme="minorBidi"/>
          <w:noProof/>
          <w:kern w:val="2"/>
          <w:sz w:val="24"/>
          <w:szCs w:val="24"/>
          <w:lang w:eastAsia="fr-FR"/>
          <w14:ligatures w14:val="standardContextual"/>
        </w:rPr>
      </w:pPr>
      <w:del w:id="361" w:author="Houyem Rais" w:date="2024-02-22T15:03:00Z">
        <w:r w:rsidDel="00CB2812">
          <w:fldChar w:fldCharType="begin"/>
        </w:r>
        <w:r w:rsidDel="00CB2812">
          <w:delInstrText>HYPERLINK \l "_Toc158885105"</w:delInstrText>
        </w:r>
        <w:r w:rsidDel="00CB2812">
          <w:fldChar w:fldCharType="separate"/>
        </w:r>
        <w:r w:rsidR="00A41842" w:rsidRPr="00DB510A" w:rsidDel="00CB2812">
          <w:rPr>
            <w:rStyle w:val="Hyperlink"/>
            <w:rFonts w:eastAsia="Calibri"/>
            <w:noProof/>
          </w:rPr>
          <w:delText>Figure 13 Structure d'un contrat d'EPC+F</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_Toc158885105 \h </w:delInstrText>
        </w:r>
        <w:r w:rsidR="00A41842" w:rsidDel="00CB2812">
          <w:rPr>
            <w:noProof/>
            <w:webHidden/>
          </w:rPr>
        </w:r>
        <w:r w:rsidR="00A41842" w:rsidDel="00CB2812">
          <w:rPr>
            <w:noProof/>
            <w:webHidden/>
          </w:rPr>
          <w:fldChar w:fldCharType="separate"/>
        </w:r>
        <w:r w:rsidR="00A41842" w:rsidDel="00CB2812">
          <w:rPr>
            <w:noProof/>
            <w:webHidden/>
          </w:rPr>
          <w:delText>66</w:delText>
        </w:r>
        <w:r w:rsidR="00A41842" w:rsidDel="00CB2812">
          <w:rPr>
            <w:noProof/>
            <w:webHidden/>
          </w:rPr>
          <w:fldChar w:fldCharType="end"/>
        </w:r>
        <w:r w:rsidDel="00CB2812">
          <w:rPr>
            <w:noProof/>
          </w:rPr>
          <w:fldChar w:fldCharType="end"/>
        </w:r>
      </w:del>
    </w:p>
    <w:p w14:paraId="6F49F112" w14:textId="6BC20C09" w:rsidR="00A41842" w:rsidDel="00CB2812" w:rsidRDefault="00CB2812">
      <w:pPr>
        <w:pStyle w:val="TableofFigures"/>
        <w:tabs>
          <w:tab w:val="right" w:leader="dot" w:pos="9204"/>
        </w:tabs>
        <w:rPr>
          <w:del w:id="362" w:author="Houyem Rais" w:date="2024-02-22T15:03:00Z"/>
          <w:rFonts w:asciiTheme="minorHAnsi" w:eastAsiaTheme="minorEastAsia" w:hAnsiTheme="minorHAnsi" w:cstheme="minorBidi"/>
          <w:noProof/>
          <w:kern w:val="2"/>
          <w:sz w:val="24"/>
          <w:szCs w:val="24"/>
          <w:lang w:eastAsia="fr-FR"/>
          <w14:ligatures w14:val="standardContextual"/>
        </w:rPr>
      </w:pPr>
      <w:del w:id="363" w:author="Houyem Rais" w:date="2024-02-22T15:03:00Z">
        <w:r w:rsidDel="00CB2812">
          <w:fldChar w:fldCharType="begin"/>
        </w:r>
        <w:r w:rsidDel="00CB2812">
          <w:delInstrText>HYPERLINK \l "_Toc158885106"</w:delInstrText>
        </w:r>
        <w:r w:rsidDel="00CB2812">
          <w:fldChar w:fldCharType="separate"/>
        </w:r>
        <w:r w:rsidR="00A41842" w:rsidRPr="00DB510A" w:rsidDel="00CB2812">
          <w:rPr>
            <w:rStyle w:val="Hyperlink"/>
            <w:rFonts w:eastAsia="Calibri"/>
            <w:noProof/>
          </w:rPr>
          <w:delText>Figure 14 Structure d'un contrat de concession</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_Toc158885106 \h </w:delInstrText>
        </w:r>
        <w:r w:rsidR="00A41842" w:rsidDel="00CB2812">
          <w:rPr>
            <w:noProof/>
            <w:webHidden/>
          </w:rPr>
        </w:r>
        <w:r w:rsidR="00A41842" w:rsidDel="00CB2812">
          <w:rPr>
            <w:noProof/>
            <w:webHidden/>
          </w:rPr>
          <w:fldChar w:fldCharType="separate"/>
        </w:r>
        <w:r w:rsidR="00A41842" w:rsidDel="00CB2812">
          <w:rPr>
            <w:noProof/>
            <w:webHidden/>
          </w:rPr>
          <w:delText>67</w:delText>
        </w:r>
        <w:r w:rsidR="00A41842" w:rsidDel="00CB2812">
          <w:rPr>
            <w:noProof/>
            <w:webHidden/>
          </w:rPr>
          <w:fldChar w:fldCharType="end"/>
        </w:r>
        <w:r w:rsidDel="00CB2812">
          <w:rPr>
            <w:noProof/>
          </w:rPr>
          <w:fldChar w:fldCharType="end"/>
        </w:r>
      </w:del>
    </w:p>
    <w:p w14:paraId="02B239AD" w14:textId="6D82281C" w:rsidR="00A41842" w:rsidDel="00CB2812" w:rsidRDefault="00CB2812">
      <w:pPr>
        <w:pStyle w:val="TableofFigures"/>
        <w:tabs>
          <w:tab w:val="right" w:leader="dot" w:pos="9204"/>
        </w:tabs>
        <w:rPr>
          <w:del w:id="364" w:author="Houyem Rais" w:date="2024-02-22T15:03:00Z"/>
          <w:rFonts w:asciiTheme="minorHAnsi" w:eastAsiaTheme="minorEastAsia" w:hAnsiTheme="minorHAnsi" w:cstheme="minorBidi"/>
          <w:noProof/>
          <w:kern w:val="2"/>
          <w:sz w:val="24"/>
          <w:szCs w:val="24"/>
          <w:lang w:eastAsia="fr-FR"/>
          <w14:ligatures w14:val="standardContextual"/>
        </w:rPr>
      </w:pPr>
      <w:del w:id="365" w:author="Houyem Rais" w:date="2024-02-22T15:03:00Z">
        <w:r w:rsidDel="00CB2812">
          <w:fldChar w:fldCharType="begin"/>
        </w:r>
        <w:r w:rsidDel="00CB2812">
          <w:delInstrText>HYPERLINK \l "_Toc158885107"</w:delInstrText>
        </w:r>
        <w:r w:rsidDel="00CB2812">
          <w:fldChar w:fldCharType="separate"/>
        </w:r>
        <w:r w:rsidR="00A41842" w:rsidRPr="00DB510A" w:rsidDel="00CB2812">
          <w:rPr>
            <w:rStyle w:val="Hyperlink"/>
            <w:rFonts w:eastAsia="Calibri"/>
            <w:noProof/>
          </w:rPr>
          <w:delText>Figure 15 Structure d'un contrat de partenariat</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_Toc158885107 \h </w:delInstrText>
        </w:r>
        <w:r w:rsidR="00A41842" w:rsidDel="00CB2812">
          <w:rPr>
            <w:noProof/>
            <w:webHidden/>
          </w:rPr>
        </w:r>
        <w:r w:rsidR="00A41842" w:rsidDel="00CB2812">
          <w:rPr>
            <w:noProof/>
            <w:webHidden/>
          </w:rPr>
          <w:fldChar w:fldCharType="separate"/>
        </w:r>
        <w:r w:rsidR="00A41842" w:rsidDel="00CB2812">
          <w:rPr>
            <w:noProof/>
            <w:webHidden/>
          </w:rPr>
          <w:delText>69</w:delText>
        </w:r>
        <w:r w:rsidR="00A41842" w:rsidDel="00CB2812">
          <w:rPr>
            <w:noProof/>
            <w:webHidden/>
          </w:rPr>
          <w:fldChar w:fldCharType="end"/>
        </w:r>
        <w:r w:rsidDel="00CB2812">
          <w:rPr>
            <w:noProof/>
          </w:rPr>
          <w:fldChar w:fldCharType="end"/>
        </w:r>
      </w:del>
    </w:p>
    <w:p w14:paraId="0A5B5853" w14:textId="759A76BA" w:rsidR="00A41842" w:rsidDel="00CB2812" w:rsidRDefault="00CB2812">
      <w:pPr>
        <w:pStyle w:val="TableofFigures"/>
        <w:tabs>
          <w:tab w:val="right" w:leader="dot" w:pos="9204"/>
        </w:tabs>
        <w:rPr>
          <w:del w:id="366" w:author="Houyem Rais" w:date="2024-02-22T15:03:00Z"/>
          <w:rFonts w:asciiTheme="minorHAnsi" w:eastAsiaTheme="minorEastAsia" w:hAnsiTheme="minorHAnsi" w:cstheme="minorBidi"/>
          <w:noProof/>
          <w:kern w:val="2"/>
          <w:sz w:val="24"/>
          <w:szCs w:val="24"/>
          <w:lang w:eastAsia="fr-FR"/>
          <w14:ligatures w14:val="standardContextual"/>
        </w:rPr>
      </w:pPr>
      <w:del w:id="367" w:author="Houyem Rais" w:date="2024-02-22T15:03:00Z">
        <w:r w:rsidDel="00CB2812">
          <w:fldChar w:fldCharType="begin"/>
        </w:r>
        <w:r w:rsidDel="00CB2812">
          <w:delInstrText>HYPERLINK \l "_Toc158885108"</w:delInstrText>
        </w:r>
        <w:r w:rsidDel="00CB2812">
          <w:fldChar w:fldCharType="separate"/>
        </w:r>
        <w:r w:rsidR="00A41842" w:rsidRPr="00DB510A" w:rsidDel="00CB2812">
          <w:rPr>
            <w:rStyle w:val="Hyperlink"/>
            <w:rFonts w:eastAsia="Calibri"/>
            <w:noProof/>
          </w:rPr>
          <w:delText>Figure 16 Flux de trésorerie du projet du Barreau Est</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_Toc158885108 \h </w:delInstrText>
        </w:r>
        <w:r w:rsidR="00A41842" w:rsidDel="00CB2812">
          <w:rPr>
            <w:noProof/>
            <w:webHidden/>
          </w:rPr>
        </w:r>
        <w:r w:rsidR="00A41842" w:rsidDel="00CB2812">
          <w:rPr>
            <w:noProof/>
            <w:webHidden/>
          </w:rPr>
          <w:fldChar w:fldCharType="separate"/>
        </w:r>
        <w:r w:rsidR="00A41842" w:rsidDel="00CB2812">
          <w:rPr>
            <w:noProof/>
            <w:webHidden/>
          </w:rPr>
          <w:delText>101</w:delText>
        </w:r>
        <w:r w:rsidR="00A41842" w:rsidDel="00CB2812">
          <w:rPr>
            <w:noProof/>
            <w:webHidden/>
          </w:rPr>
          <w:fldChar w:fldCharType="end"/>
        </w:r>
        <w:r w:rsidDel="00CB2812">
          <w:rPr>
            <w:noProof/>
          </w:rPr>
          <w:fldChar w:fldCharType="end"/>
        </w:r>
      </w:del>
    </w:p>
    <w:p w14:paraId="6D581DA7" w14:textId="2F764FAA" w:rsidR="00A41842" w:rsidDel="00CB2812" w:rsidRDefault="00CB2812">
      <w:pPr>
        <w:pStyle w:val="TableofFigures"/>
        <w:tabs>
          <w:tab w:val="right" w:leader="dot" w:pos="9204"/>
        </w:tabs>
        <w:rPr>
          <w:del w:id="368" w:author="Houyem Rais" w:date="2024-02-22T15:03:00Z"/>
          <w:rFonts w:asciiTheme="minorHAnsi" w:eastAsiaTheme="minorEastAsia" w:hAnsiTheme="minorHAnsi" w:cstheme="minorBidi"/>
          <w:noProof/>
          <w:kern w:val="2"/>
          <w:sz w:val="24"/>
          <w:szCs w:val="24"/>
          <w:lang w:eastAsia="fr-FR"/>
          <w14:ligatures w14:val="standardContextual"/>
        </w:rPr>
      </w:pPr>
      <w:del w:id="369" w:author="Houyem Rais" w:date="2024-02-22T15:03:00Z">
        <w:r w:rsidDel="00CB2812">
          <w:fldChar w:fldCharType="begin"/>
        </w:r>
        <w:r w:rsidDel="00CB2812">
          <w:delInstrText>HYPERLINK \l "_Toc158885109"</w:delInstrText>
        </w:r>
        <w:r w:rsidDel="00CB2812">
          <w:fldChar w:fldCharType="separate"/>
        </w:r>
        <w:r w:rsidR="00A41842" w:rsidRPr="00DB510A" w:rsidDel="00CB2812">
          <w:rPr>
            <w:rStyle w:val="Hyperlink"/>
            <w:rFonts w:eastAsia="Calibri"/>
            <w:noProof/>
          </w:rPr>
          <w:delText>Figure 17 Evolution des cash-flows – Option 1 – Concession sans subvention (Partenaire privé)</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_Toc158885109 \h </w:delInstrText>
        </w:r>
        <w:r w:rsidR="00A41842" w:rsidDel="00CB2812">
          <w:rPr>
            <w:noProof/>
            <w:webHidden/>
          </w:rPr>
        </w:r>
        <w:r w:rsidR="00A41842" w:rsidDel="00CB2812">
          <w:rPr>
            <w:noProof/>
            <w:webHidden/>
          </w:rPr>
          <w:fldChar w:fldCharType="separate"/>
        </w:r>
        <w:r w:rsidR="00A41842" w:rsidDel="00CB2812">
          <w:rPr>
            <w:noProof/>
            <w:webHidden/>
          </w:rPr>
          <w:delText>105</w:delText>
        </w:r>
        <w:r w:rsidR="00A41842" w:rsidDel="00CB2812">
          <w:rPr>
            <w:noProof/>
            <w:webHidden/>
          </w:rPr>
          <w:fldChar w:fldCharType="end"/>
        </w:r>
        <w:r w:rsidDel="00CB2812">
          <w:rPr>
            <w:noProof/>
          </w:rPr>
          <w:fldChar w:fldCharType="end"/>
        </w:r>
      </w:del>
    </w:p>
    <w:p w14:paraId="687674A9" w14:textId="1032FA89" w:rsidR="00A41842" w:rsidDel="00CB2812" w:rsidRDefault="00CB2812">
      <w:pPr>
        <w:pStyle w:val="TableofFigures"/>
        <w:tabs>
          <w:tab w:val="right" w:leader="dot" w:pos="9204"/>
        </w:tabs>
        <w:rPr>
          <w:del w:id="370" w:author="Houyem Rais" w:date="2024-02-22T15:03:00Z"/>
          <w:rFonts w:asciiTheme="minorHAnsi" w:eastAsiaTheme="minorEastAsia" w:hAnsiTheme="minorHAnsi" w:cstheme="minorBidi"/>
          <w:noProof/>
          <w:kern w:val="2"/>
          <w:sz w:val="24"/>
          <w:szCs w:val="24"/>
          <w:lang w:eastAsia="fr-FR"/>
          <w14:ligatures w14:val="standardContextual"/>
        </w:rPr>
      </w:pPr>
      <w:del w:id="371" w:author="Houyem Rais" w:date="2024-02-22T15:03:00Z">
        <w:r w:rsidDel="00CB2812">
          <w:fldChar w:fldCharType="begin"/>
        </w:r>
        <w:r w:rsidDel="00CB2812">
          <w:delInstrText>HYPERLINK \l "_Toc158885110"</w:delInstrText>
        </w:r>
        <w:r w:rsidDel="00CB2812">
          <w:fldChar w:fldCharType="separate"/>
        </w:r>
        <w:r w:rsidR="00A41842" w:rsidRPr="00DB510A" w:rsidDel="00CB2812">
          <w:rPr>
            <w:rStyle w:val="Hyperlink"/>
            <w:rFonts w:eastAsia="Calibri"/>
            <w:noProof/>
          </w:rPr>
          <w:delText>Figure 18 Evolution des cash-flows – Option 1 – Concession sans subvention (Secteur Public)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_Toc158885110 \h </w:delInstrText>
        </w:r>
        <w:r w:rsidR="00A41842" w:rsidDel="00CB2812">
          <w:rPr>
            <w:noProof/>
            <w:webHidden/>
          </w:rPr>
        </w:r>
        <w:r w:rsidR="00A41842" w:rsidDel="00CB2812">
          <w:rPr>
            <w:noProof/>
            <w:webHidden/>
          </w:rPr>
          <w:fldChar w:fldCharType="separate"/>
        </w:r>
        <w:r w:rsidR="00A41842" w:rsidDel="00CB2812">
          <w:rPr>
            <w:noProof/>
            <w:webHidden/>
          </w:rPr>
          <w:delText>105</w:delText>
        </w:r>
        <w:r w:rsidR="00A41842" w:rsidDel="00CB2812">
          <w:rPr>
            <w:noProof/>
            <w:webHidden/>
          </w:rPr>
          <w:fldChar w:fldCharType="end"/>
        </w:r>
        <w:r w:rsidDel="00CB2812">
          <w:rPr>
            <w:noProof/>
          </w:rPr>
          <w:fldChar w:fldCharType="end"/>
        </w:r>
      </w:del>
    </w:p>
    <w:p w14:paraId="236662C5" w14:textId="6A2B8BA6" w:rsidR="00A41842" w:rsidDel="00CB2812" w:rsidRDefault="00CB2812">
      <w:pPr>
        <w:pStyle w:val="TableofFigures"/>
        <w:tabs>
          <w:tab w:val="right" w:leader="dot" w:pos="9204"/>
        </w:tabs>
        <w:rPr>
          <w:del w:id="372" w:author="Houyem Rais" w:date="2024-02-22T15:03:00Z"/>
          <w:rFonts w:asciiTheme="minorHAnsi" w:eastAsiaTheme="minorEastAsia" w:hAnsiTheme="minorHAnsi" w:cstheme="minorBidi"/>
          <w:noProof/>
          <w:kern w:val="2"/>
          <w:sz w:val="24"/>
          <w:szCs w:val="24"/>
          <w:lang w:eastAsia="fr-FR"/>
          <w14:ligatures w14:val="standardContextual"/>
        </w:rPr>
      </w:pPr>
      <w:del w:id="373" w:author="Houyem Rais" w:date="2024-02-22T15:03:00Z">
        <w:r w:rsidDel="00CB2812">
          <w:fldChar w:fldCharType="begin"/>
        </w:r>
        <w:r w:rsidDel="00CB2812">
          <w:delInstrText>HYPERLINK \l "_Toc158885111"</w:delInstrText>
        </w:r>
        <w:r w:rsidDel="00CB2812">
          <w:fldChar w:fldCharType="separate"/>
        </w:r>
        <w:r w:rsidR="00A41842" w:rsidRPr="00DB510A" w:rsidDel="00CB2812">
          <w:rPr>
            <w:rStyle w:val="Hyperlink"/>
            <w:rFonts w:eastAsia="Calibri"/>
            <w:noProof/>
          </w:rPr>
          <w:delText>Figure 19 Evolution des cash-flows – Option 1 – Concession avec subvention (Partenaire privé)</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_Toc158885111 \h </w:delInstrText>
        </w:r>
        <w:r w:rsidR="00A41842" w:rsidDel="00CB2812">
          <w:rPr>
            <w:noProof/>
            <w:webHidden/>
          </w:rPr>
        </w:r>
        <w:r w:rsidR="00A41842" w:rsidDel="00CB2812">
          <w:rPr>
            <w:noProof/>
            <w:webHidden/>
          </w:rPr>
          <w:fldChar w:fldCharType="separate"/>
        </w:r>
        <w:r w:rsidR="00A41842" w:rsidDel="00CB2812">
          <w:rPr>
            <w:noProof/>
            <w:webHidden/>
          </w:rPr>
          <w:delText>106</w:delText>
        </w:r>
        <w:r w:rsidR="00A41842" w:rsidDel="00CB2812">
          <w:rPr>
            <w:noProof/>
            <w:webHidden/>
          </w:rPr>
          <w:fldChar w:fldCharType="end"/>
        </w:r>
        <w:r w:rsidDel="00CB2812">
          <w:rPr>
            <w:noProof/>
          </w:rPr>
          <w:fldChar w:fldCharType="end"/>
        </w:r>
      </w:del>
    </w:p>
    <w:p w14:paraId="29E7DE35" w14:textId="1E57B934" w:rsidR="00A41842" w:rsidDel="00CB2812" w:rsidRDefault="00CB2812">
      <w:pPr>
        <w:pStyle w:val="TableofFigures"/>
        <w:tabs>
          <w:tab w:val="right" w:leader="dot" w:pos="9204"/>
        </w:tabs>
        <w:rPr>
          <w:del w:id="374" w:author="Houyem Rais" w:date="2024-02-22T15:03:00Z"/>
          <w:rFonts w:asciiTheme="minorHAnsi" w:eastAsiaTheme="minorEastAsia" w:hAnsiTheme="minorHAnsi" w:cstheme="minorBidi"/>
          <w:noProof/>
          <w:kern w:val="2"/>
          <w:sz w:val="24"/>
          <w:szCs w:val="24"/>
          <w:lang w:eastAsia="fr-FR"/>
          <w14:ligatures w14:val="standardContextual"/>
        </w:rPr>
      </w:pPr>
      <w:del w:id="375" w:author="Houyem Rais" w:date="2024-02-22T15:03:00Z">
        <w:r w:rsidDel="00CB2812">
          <w:fldChar w:fldCharType="begin"/>
        </w:r>
        <w:r w:rsidDel="00CB2812">
          <w:delInstrText>HYPERLINK \l "_Toc158885112"</w:delInstrText>
        </w:r>
        <w:r w:rsidDel="00CB2812">
          <w:fldChar w:fldCharType="separate"/>
        </w:r>
        <w:r w:rsidR="00A41842" w:rsidRPr="00DB510A" w:rsidDel="00CB2812">
          <w:rPr>
            <w:rStyle w:val="Hyperlink"/>
            <w:rFonts w:eastAsia="Calibri"/>
            <w:noProof/>
          </w:rPr>
          <w:delText>Figure 20 Evolution des cash-flows – Option 2 – Contrat de Partenariat (Partenaire privé)</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_Toc158885112 \h </w:delInstrText>
        </w:r>
        <w:r w:rsidR="00A41842" w:rsidDel="00CB2812">
          <w:rPr>
            <w:noProof/>
            <w:webHidden/>
          </w:rPr>
        </w:r>
        <w:r w:rsidR="00A41842" w:rsidDel="00CB2812">
          <w:rPr>
            <w:noProof/>
            <w:webHidden/>
          </w:rPr>
          <w:fldChar w:fldCharType="separate"/>
        </w:r>
        <w:r w:rsidR="00A41842" w:rsidDel="00CB2812">
          <w:rPr>
            <w:noProof/>
            <w:webHidden/>
          </w:rPr>
          <w:delText>108</w:delText>
        </w:r>
        <w:r w:rsidR="00A41842" w:rsidDel="00CB2812">
          <w:rPr>
            <w:noProof/>
            <w:webHidden/>
          </w:rPr>
          <w:fldChar w:fldCharType="end"/>
        </w:r>
        <w:r w:rsidDel="00CB2812">
          <w:rPr>
            <w:noProof/>
          </w:rPr>
          <w:fldChar w:fldCharType="end"/>
        </w:r>
      </w:del>
    </w:p>
    <w:p w14:paraId="3F446B66" w14:textId="747D00EE" w:rsidR="00A41842" w:rsidDel="00CB2812" w:rsidRDefault="00CB2812">
      <w:pPr>
        <w:pStyle w:val="TableofFigures"/>
        <w:tabs>
          <w:tab w:val="right" w:leader="dot" w:pos="9204"/>
        </w:tabs>
        <w:rPr>
          <w:del w:id="376" w:author="Houyem Rais" w:date="2024-02-22T15:03:00Z"/>
          <w:rFonts w:asciiTheme="minorHAnsi" w:eastAsiaTheme="minorEastAsia" w:hAnsiTheme="minorHAnsi" w:cstheme="minorBidi"/>
          <w:noProof/>
          <w:kern w:val="2"/>
          <w:sz w:val="24"/>
          <w:szCs w:val="24"/>
          <w:lang w:eastAsia="fr-FR"/>
          <w14:ligatures w14:val="standardContextual"/>
        </w:rPr>
      </w:pPr>
      <w:del w:id="377" w:author="Houyem Rais" w:date="2024-02-22T15:03:00Z">
        <w:r w:rsidDel="00CB2812">
          <w:fldChar w:fldCharType="begin"/>
        </w:r>
        <w:r w:rsidDel="00CB2812">
          <w:delInstrText>HYPERLINK \l "_Toc158885113"</w:delInstrText>
        </w:r>
        <w:r w:rsidDel="00CB2812">
          <w:fldChar w:fldCharType="separate"/>
        </w:r>
        <w:r w:rsidR="00A41842" w:rsidRPr="00DB510A" w:rsidDel="00CB2812">
          <w:rPr>
            <w:rStyle w:val="Hyperlink"/>
            <w:rFonts w:eastAsia="Calibri"/>
            <w:noProof/>
          </w:rPr>
          <w:delText>Figure 21 Evolution des cash-flows – Option 2 – Contrat de Partenariat (Partenaire Public)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_Toc158885113 \h </w:delInstrText>
        </w:r>
        <w:r w:rsidR="00A41842" w:rsidDel="00CB2812">
          <w:rPr>
            <w:noProof/>
            <w:webHidden/>
          </w:rPr>
        </w:r>
        <w:r w:rsidR="00A41842" w:rsidDel="00CB2812">
          <w:rPr>
            <w:noProof/>
            <w:webHidden/>
          </w:rPr>
          <w:fldChar w:fldCharType="separate"/>
        </w:r>
        <w:r w:rsidR="00A41842" w:rsidDel="00CB2812">
          <w:rPr>
            <w:noProof/>
            <w:webHidden/>
          </w:rPr>
          <w:delText>108</w:delText>
        </w:r>
        <w:r w:rsidR="00A41842" w:rsidDel="00CB2812">
          <w:rPr>
            <w:noProof/>
            <w:webHidden/>
          </w:rPr>
          <w:fldChar w:fldCharType="end"/>
        </w:r>
        <w:r w:rsidDel="00CB2812">
          <w:rPr>
            <w:noProof/>
          </w:rPr>
          <w:fldChar w:fldCharType="end"/>
        </w:r>
      </w:del>
    </w:p>
    <w:p w14:paraId="3ED90138" w14:textId="7C67DF6A" w:rsidR="00A41842" w:rsidDel="00CB2812" w:rsidRDefault="00CB2812">
      <w:pPr>
        <w:pStyle w:val="TableofFigures"/>
        <w:tabs>
          <w:tab w:val="right" w:leader="dot" w:pos="9204"/>
        </w:tabs>
        <w:rPr>
          <w:del w:id="378" w:author="Houyem Rais" w:date="2024-02-22T15:03:00Z"/>
          <w:rFonts w:asciiTheme="minorHAnsi" w:eastAsiaTheme="minorEastAsia" w:hAnsiTheme="minorHAnsi" w:cstheme="minorBidi"/>
          <w:noProof/>
          <w:kern w:val="2"/>
          <w:sz w:val="24"/>
          <w:szCs w:val="24"/>
          <w:lang w:eastAsia="fr-FR"/>
          <w14:ligatures w14:val="standardContextual"/>
        </w:rPr>
      </w:pPr>
      <w:del w:id="379" w:author="Houyem Rais" w:date="2024-02-22T15:03:00Z">
        <w:r w:rsidDel="00CB2812">
          <w:fldChar w:fldCharType="begin"/>
        </w:r>
        <w:r w:rsidDel="00CB2812">
          <w:delInstrText>HYPERLINK \l "_Toc158885114"</w:delInstrText>
        </w:r>
        <w:r w:rsidDel="00CB2812">
          <w:fldChar w:fldCharType="separate"/>
        </w:r>
        <w:r w:rsidR="00A41842" w:rsidRPr="00DB510A" w:rsidDel="00CB2812">
          <w:rPr>
            <w:rStyle w:val="Hyperlink"/>
            <w:rFonts w:eastAsia="Calibri"/>
            <w:noProof/>
          </w:rPr>
          <w:delText>Figure 22 Evolution des cash-flows – Option 3 – EPC+F (Partenaire public)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_Toc158885114 \h </w:delInstrText>
        </w:r>
        <w:r w:rsidR="00A41842" w:rsidDel="00CB2812">
          <w:rPr>
            <w:noProof/>
            <w:webHidden/>
          </w:rPr>
        </w:r>
        <w:r w:rsidR="00A41842" w:rsidDel="00CB2812">
          <w:rPr>
            <w:noProof/>
            <w:webHidden/>
          </w:rPr>
          <w:fldChar w:fldCharType="separate"/>
        </w:r>
        <w:r w:rsidR="00A41842" w:rsidDel="00CB2812">
          <w:rPr>
            <w:noProof/>
            <w:webHidden/>
          </w:rPr>
          <w:delText>109</w:delText>
        </w:r>
        <w:r w:rsidR="00A41842" w:rsidDel="00CB2812">
          <w:rPr>
            <w:noProof/>
            <w:webHidden/>
          </w:rPr>
          <w:fldChar w:fldCharType="end"/>
        </w:r>
        <w:r w:rsidDel="00CB2812">
          <w:rPr>
            <w:noProof/>
          </w:rPr>
          <w:fldChar w:fldCharType="end"/>
        </w:r>
      </w:del>
    </w:p>
    <w:p w14:paraId="2610A107" w14:textId="7EF7DBC7" w:rsidR="00A41842" w:rsidDel="00CB2812" w:rsidRDefault="00CB2812">
      <w:pPr>
        <w:pStyle w:val="TableofFigures"/>
        <w:tabs>
          <w:tab w:val="right" w:leader="dot" w:pos="9204"/>
        </w:tabs>
        <w:rPr>
          <w:del w:id="380" w:author="Houyem Rais" w:date="2024-02-22T15:03:00Z"/>
          <w:rFonts w:asciiTheme="minorHAnsi" w:eastAsiaTheme="minorEastAsia" w:hAnsiTheme="minorHAnsi" w:cstheme="minorBidi"/>
          <w:noProof/>
          <w:kern w:val="2"/>
          <w:sz w:val="24"/>
          <w:szCs w:val="24"/>
          <w:lang w:eastAsia="fr-FR"/>
          <w14:ligatures w14:val="standardContextual"/>
        </w:rPr>
      </w:pPr>
      <w:del w:id="381" w:author="Houyem Rais" w:date="2024-02-22T15:03:00Z">
        <w:r w:rsidDel="00CB2812">
          <w:fldChar w:fldCharType="begin"/>
        </w:r>
        <w:r w:rsidDel="00CB2812">
          <w:delInstrText>HYPERLINK \l "_Toc158885115"</w:delInstrText>
        </w:r>
        <w:r w:rsidDel="00CB2812">
          <w:fldChar w:fldCharType="separate"/>
        </w:r>
        <w:r w:rsidR="00A41842" w:rsidRPr="00DB510A" w:rsidDel="00CB2812">
          <w:rPr>
            <w:rStyle w:val="Hyperlink"/>
            <w:rFonts w:eastAsia="Calibri"/>
            <w:noProof/>
          </w:rPr>
          <w:delText>Figure 23 Value for Money de l’option 2 : PPP à paiement public</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_Toc158885115 \h </w:delInstrText>
        </w:r>
        <w:r w:rsidR="00A41842" w:rsidDel="00CB2812">
          <w:rPr>
            <w:noProof/>
            <w:webHidden/>
          </w:rPr>
        </w:r>
        <w:r w:rsidR="00A41842" w:rsidDel="00CB2812">
          <w:rPr>
            <w:noProof/>
            <w:webHidden/>
          </w:rPr>
          <w:fldChar w:fldCharType="separate"/>
        </w:r>
        <w:r w:rsidR="00A41842" w:rsidDel="00CB2812">
          <w:rPr>
            <w:noProof/>
            <w:webHidden/>
          </w:rPr>
          <w:delText>121</w:delText>
        </w:r>
        <w:r w:rsidR="00A41842" w:rsidDel="00CB2812">
          <w:rPr>
            <w:noProof/>
            <w:webHidden/>
          </w:rPr>
          <w:fldChar w:fldCharType="end"/>
        </w:r>
        <w:r w:rsidDel="00CB2812">
          <w:rPr>
            <w:noProof/>
          </w:rPr>
          <w:fldChar w:fldCharType="end"/>
        </w:r>
      </w:del>
    </w:p>
    <w:p w14:paraId="66FE61A8" w14:textId="145BDBF8" w:rsidR="00A41842" w:rsidDel="00CB2812" w:rsidRDefault="00CB2812">
      <w:pPr>
        <w:pStyle w:val="TableofFigures"/>
        <w:tabs>
          <w:tab w:val="right" w:leader="dot" w:pos="9204"/>
        </w:tabs>
        <w:rPr>
          <w:del w:id="382" w:author="Houyem Rais" w:date="2024-02-22T15:03:00Z"/>
          <w:rFonts w:asciiTheme="minorHAnsi" w:eastAsiaTheme="minorEastAsia" w:hAnsiTheme="minorHAnsi" w:cstheme="minorBidi"/>
          <w:noProof/>
          <w:kern w:val="2"/>
          <w:sz w:val="24"/>
          <w:szCs w:val="24"/>
          <w:lang w:eastAsia="fr-FR"/>
          <w14:ligatures w14:val="standardContextual"/>
        </w:rPr>
      </w:pPr>
      <w:del w:id="383" w:author="Houyem Rais" w:date="2024-02-22T15:03:00Z">
        <w:r w:rsidDel="00CB2812">
          <w:fldChar w:fldCharType="begin"/>
        </w:r>
        <w:r w:rsidDel="00CB2812">
          <w:delInstrText>HYPERLINK \l "_Toc158885116"</w:delInstrText>
        </w:r>
        <w:r w:rsidDel="00CB2812">
          <w:fldChar w:fldCharType="separate"/>
        </w:r>
        <w:r w:rsidR="00A41842" w:rsidRPr="00DB510A" w:rsidDel="00CB2812">
          <w:rPr>
            <w:rStyle w:val="Hyperlink"/>
            <w:rFonts w:eastAsia="Calibri"/>
            <w:noProof/>
            <w:lang w:val="en-US"/>
          </w:rPr>
          <w:delText>Figure 24 Value for Money de l’option 3 : EPC + F</w:delText>
        </w:r>
        <w:r w:rsidR="00A41842" w:rsidDel="00CB2812">
          <w:rPr>
            <w:noProof/>
            <w:webHidden/>
          </w:rPr>
          <w:tab/>
        </w:r>
        <w:r w:rsidR="00A41842" w:rsidDel="00CB2812">
          <w:rPr>
            <w:noProof/>
            <w:webHidden/>
          </w:rPr>
          <w:fldChar w:fldCharType="begin"/>
        </w:r>
        <w:r w:rsidR="00A41842" w:rsidDel="00CB2812">
          <w:rPr>
            <w:noProof/>
            <w:webHidden/>
          </w:rPr>
          <w:delInstrText xml:space="preserve"> PAGEREF _Toc158885116 \h </w:delInstrText>
        </w:r>
        <w:r w:rsidR="00A41842" w:rsidDel="00CB2812">
          <w:rPr>
            <w:noProof/>
            <w:webHidden/>
          </w:rPr>
        </w:r>
        <w:r w:rsidR="00A41842" w:rsidDel="00CB2812">
          <w:rPr>
            <w:noProof/>
            <w:webHidden/>
          </w:rPr>
          <w:fldChar w:fldCharType="separate"/>
        </w:r>
        <w:r w:rsidR="00A41842" w:rsidDel="00CB2812">
          <w:rPr>
            <w:noProof/>
            <w:webHidden/>
          </w:rPr>
          <w:delText>122</w:delText>
        </w:r>
        <w:r w:rsidR="00A41842" w:rsidDel="00CB2812">
          <w:rPr>
            <w:noProof/>
            <w:webHidden/>
          </w:rPr>
          <w:fldChar w:fldCharType="end"/>
        </w:r>
        <w:r w:rsidDel="00CB2812">
          <w:rPr>
            <w:noProof/>
          </w:rPr>
          <w:fldChar w:fldCharType="end"/>
        </w:r>
      </w:del>
    </w:p>
    <w:p w14:paraId="522F02AE" w14:textId="6F9D9FEF" w:rsidR="00A724BF" w:rsidRPr="00007B3E" w:rsidDel="00CB2812" w:rsidRDefault="00A724BF" w:rsidP="00A724BF">
      <w:pPr>
        <w:spacing w:before="0" w:line="240" w:lineRule="auto"/>
        <w:rPr>
          <w:del w:id="384" w:author="Houyem Rais" w:date="2024-02-22T15:03:00Z"/>
          <w:sz w:val="24"/>
        </w:rPr>
      </w:pPr>
      <w:del w:id="385" w:author="Houyem Rais" w:date="2024-02-22T15:03:00Z">
        <w:r w:rsidRPr="00007B3E" w:rsidDel="00CB2812">
          <w:rPr>
            <w:sz w:val="24"/>
          </w:rPr>
          <w:fldChar w:fldCharType="end"/>
        </w:r>
        <w:bookmarkStart w:id="386" w:name="1._RESUME"/>
        <w:bookmarkStart w:id="387" w:name="_Toc136949931"/>
        <w:bookmarkStart w:id="388" w:name="_Toc137137718"/>
        <w:bookmarkStart w:id="389" w:name="_Toc141255574"/>
        <w:bookmarkStart w:id="390" w:name="_Toc141255893"/>
        <w:bookmarkEnd w:id="386"/>
        <w:r w:rsidRPr="00007B3E" w:rsidDel="00CB2812">
          <w:rPr>
            <w:sz w:val="24"/>
          </w:rPr>
          <w:br w:type="page"/>
        </w:r>
      </w:del>
    </w:p>
    <w:p w14:paraId="310971DD" w14:textId="59C44704" w:rsidR="003C28CA" w:rsidRPr="00007B3E" w:rsidDel="00CB2812" w:rsidRDefault="003C28CA" w:rsidP="003C28CA">
      <w:pPr>
        <w:pStyle w:val="Titre11"/>
        <w:numPr>
          <w:ilvl w:val="0"/>
          <w:numId w:val="0"/>
        </w:numPr>
        <w:jc w:val="left"/>
        <w:rPr>
          <w:del w:id="391" w:author="Houyem Rais" w:date="2024-02-22T15:03:00Z"/>
        </w:rPr>
      </w:pPr>
      <w:bookmarkStart w:id="392" w:name="_Toc158884968"/>
      <w:del w:id="393" w:author="Houyem Rais" w:date="2024-02-22T15:03:00Z">
        <w:r w:rsidRPr="00007B3E" w:rsidDel="00CB2812">
          <w:delText>LISTE DES ABREVIATIONS</w:delText>
        </w:r>
        <w:bookmarkEnd w:id="392"/>
      </w:del>
    </w:p>
    <w:tbl>
      <w:tblPr>
        <w:tblStyle w:val="TableGrid"/>
        <w:tblW w:w="9067" w:type="dxa"/>
        <w:tblLook w:val="04A0" w:firstRow="1" w:lastRow="0" w:firstColumn="1" w:lastColumn="0" w:noHBand="0" w:noVBand="1"/>
      </w:tblPr>
      <w:tblGrid>
        <w:gridCol w:w="2623"/>
        <w:gridCol w:w="6444"/>
      </w:tblGrid>
      <w:tr w:rsidR="003C28CA" w:rsidRPr="00007B3E" w:rsidDel="00CB2812" w14:paraId="087AD70E" w14:textId="337043F9" w:rsidTr="003C28CA">
        <w:trPr>
          <w:del w:id="394" w:author="Houyem Rais" w:date="2024-02-22T15:03:00Z"/>
        </w:trPr>
        <w:tc>
          <w:tcPr>
            <w:tcW w:w="2623" w:type="dxa"/>
            <w:shd w:val="clear" w:color="auto" w:fill="B4C6E7" w:themeFill="accent1" w:themeFillTint="66"/>
            <w:vAlign w:val="center"/>
          </w:tcPr>
          <w:p w14:paraId="52620BF1" w14:textId="4E79080B" w:rsidR="003C28CA" w:rsidRPr="00007B3E" w:rsidDel="00CB2812" w:rsidRDefault="003C28CA">
            <w:pPr>
              <w:spacing w:before="40" w:after="40"/>
              <w:rPr>
                <w:del w:id="395" w:author="Houyem Rais" w:date="2024-02-22T15:03:00Z"/>
                <w:b/>
                <w:bCs/>
                <w:lang w:val="fr-FR"/>
              </w:rPr>
            </w:pPr>
            <w:del w:id="396" w:author="Houyem Rais" w:date="2024-02-22T15:03:00Z">
              <w:r w:rsidRPr="00007B3E" w:rsidDel="00CB2812">
                <w:rPr>
                  <w:b/>
                  <w:bCs/>
                  <w:lang w:val="fr-FR"/>
                </w:rPr>
                <w:delText>Abréviation/ Acronyme</w:delText>
              </w:r>
            </w:del>
          </w:p>
        </w:tc>
        <w:tc>
          <w:tcPr>
            <w:tcW w:w="6444" w:type="dxa"/>
            <w:shd w:val="clear" w:color="auto" w:fill="B4C6E7" w:themeFill="accent1" w:themeFillTint="66"/>
            <w:vAlign w:val="center"/>
          </w:tcPr>
          <w:p w14:paraId="16710288" w14:textId="0493C16E" w:rsidR="003C28CA" w:rsidRPr="00007B3E" w:rsidDel="00CB2812" w:rsidRDefault="003C28CA">
            <w:pPr>
              <w:spacing w:before="40" w:after="40"/>
              <w:rPr>
                <w:del w:id="397" w:author="Houyem Rais" w:date="2024-02-22T15:03:00Z"/>
                <w:b/>
                <w:bCs/>
                <w:lang w:val="fr-FR"/>
              </w:rPr>
            </w:pPr>
            <w:del w:id="398" w:author="Houyem Rais" w:date="2024-02-22T15:03:00Z">
              <w:r w:rsidRPr="00007B3E" w:rsidDel="00CB2812">
                <w:rPr>
                  <w:b/>
                  <w:bCs/>
                  <w:lang w:val="fr-FR"/>
                </w:rPr>
                <w:delText>Equivalent</w:delText>
              </w:r>
            </w:del>
          </w:p>
        </w:tc>
      </w:tr>
      <w:tr w:rsidR="003C28CA" w:rsidRPr="000E2AA4" w:rsidDel="00CB2812" w14:paraId="49C70D4C" w14:textId="3FD1AE48" w:rsidTr="003C28CA">
        <w:trPr>
          <w:del w:id="399" w:author="Houyem Rais" w:date="2024-02-22T15:03:00Z"/>
        </w:trPr>
        <w:tc>
          <w:tcPr>
            <w:tcW w:w="2623" w:type="dxa"/>
            <w:vAlign w:val="center"/>
          </w:tcPr>
          <w:p w14:paraId="4595962B" w14:textId="2BEA832B" w:rsidR="003C28CA" w:rsidRPr="00007B3E" w:rsidDel="00CB2812" w:rsidRDefault="003C28CA">
            <w:pPr>
              <w:spacing w:before="40" w:after="40"/>
              <w:rPr>
                <w:del w:id="400" w:author="Houyem Rais" w:date="2024-02-22T15:03:00Z"/>
                <w:b/>
                <w:bCs/>
                <w:lang w:val="fr-FR"/>
              </w:rPr>
            </w:pPr>
            <w:del w:id="401" w:author="Houyem Rais" w:date="2024-02-22T15:03:00Z">
              <w:r w:rsidRPr="00007B3E" w:rsidDel="00CB2812">
                <w:rPr>
                  <w:b/>
                  <w:bCs/>
                  <w:lang w:val="fr-FR"/>
                </w:rPr>
                <w:delText>ADSCR</w:delText>
              </w:r>
            </w:del>
          </w:p>
        </w:tc>
        <w:tc>
          <w:tcPr>
            <w:tcW w:w="6444" w:type="dxa"/>
            <w:vAlign w:val="center"/>
          </w:tcPr>
          <w:p w14:paraId="16AEC4F8" w14:textId="11ECADBC" w:rsidR="003C28CA" w:rsidRPr="00A8239A" w:rsidDel="00CB2812" w:rsidRDefault="003C28CA">
            <w:pPr>
              <w:spacing w:before="40" w:after="40"/>
              <w:rPr>
                <w:del w:id="402" w:author="Houyem Rais" w:date="2024-02-22T15:03:00Z"/>
                <w:i/>
                <w:iCs/>
              </w:rPr>
            </w:pPr>
            <w:del w:id="403" w:author="Houyem Rais" w:date="2024-02-22T15:03:00Z">
              <w:r w:rsidRPr="00220A4E" w:rsidDel="00CB2812">
                <w:rPr>
                  <w:i/>
                  <w:iCs/>
                </w:rPr>
                <w:delText xml:space="preserve">Annual Debt Service </w:delText>
              </w:r>
              <w:r w:rsidR="0016545E" w:rsidRPr="00220A4E" w:rsidDel="00CB2812">
                <w:rPr>
                  <w:i/>
                  <w:iCs/>
                </w:rPr>
                <w:delText>Coverage</w:delText>
              </w:r>
              <w:r w:rsidRPr="00220A4E" w:rsidDel="00CB2812">
                <w:rPr>
                  <w:i/>
                  <w:iCs/>
                </w:rPr>
                <w:delText xml:space="preserve"> Ratio</w:delText>
              </w:r>
            </w:del>
          </w:p>
        </w:tc>
      </w:tr>
      <w:tr w:rsidR="003C28CA" w:rsidRPr="00007B3E" w:rsidDel="00CB2812" w14:paraId="6422C7E4" w14:textId="3ADCD569" w:rsidTr="003C28CA">
        <w:trPr>
          <w:del w:id="404" w:author="Houyem Rais" w:date="2024-02-22T15:03:00Z"/>
        </w:trPr>
        <w:tc>
          <w:tcPr>
            <w:tcW w:w="2623" w:type="dxa"/>
            <w:vAlign w:val="center"/>
          </w:tcPr>
          <w:p w14:paraId="74560714" w14:textId="3220E5A5" w:rsidR="003C28CA" w:rsidRPr="00007B3E" w:rsidDel="00CB2812" w:rsidRDefault="003C28CA">
            <w:pPr>
              <w:spacing w:before="40" w:after="40"/>
              <w:rPr>
                <w:del w:id="405" w:author="Houyem Rais" w:date="2024-02-22T15:03:00Z"/>
                <w:b/>
                <w:bCs/>
                <w:lang w:val="fr-FR"/>
              </w:rPr>
            </w:pPr>
            <w:del w:id="406" w:author="Houyem Rais" w:date="2024-02-22T15:03:00Z">
              <w:r w:rsidRPr="00007B3E" w:rsidDel="00CB2812">
                <w:rPr>
                  <w:b/>
                  <w:bCs/>
                  <w:lang w:val="fr-FR"/>
                </w:rPr>
                <w:delText>BTP</w:delText>
              </w:r>
            </w:del>
          </w:p>
        </w:tc>
        <w:tc>
          <w:tcPr>
            <w:tcW w:w="6444" w:type="dxa"/>
            <w:vAlign w:val="center"/>
          </w:tcPr>
          <w:p w14:paraId="235A8EBE" w14:textId="07AE0AB1" w:rsidR="003C28CA" w:rsidRPr="00007B3E" w:rsidDel="00CB2812" w:rsidRDefault="003C28CA">
            <w:pPr>
              <w:spacing w:before="40" w:after="40"/>
              <w:rPr>
                <w:del w:id="407" w:author="Houyem Rais" w:date="2024-02-22T15:03:00Z"/>
                <w:lang w:val="fr-FR"/>
              </w:rPr>
            </w:pPr>
            <w:del w:id="408" w:author="Houyem Rais" w:date="2024-02-22T15:03:00Z">
              <w:r w:rsidRPr="00007B3E" w:rsidDel="00CB2812">
                <w:rPr>
                  <w:lang w:val="fr-FR"/>
                </w:rPr>
                <w:delText>Bâtiment et Travaux Publics</w:delText>
              </w:r>
            </w:del>
          </w:p>
        </w:tc>
      </w:tr>
      <w:tr w:rsidR="003C28CA" w:rsidRPr="00007B3E" w:rsidDel="00CB2812" w14:paraId="2FC596B3" w14:textId="6B87592F" w:rsidTr="003C28CA">
        <w:trPr>
          <w:del w:id="409" w:author="Houyem Rais" w:date="2024-02-22T15:03:00Z"/>
        </w:trPr>
        <w:tc>
          <w:tcPr>
            <w:tcW w:w="2623" w:type="dxa"/>
            <w:vAlign w:val="center"/>
          </w:tcPr>
          <w:p w14:paraId="255B70DD" w14:textId="5A96DE6A" w:rsidR="003C28CA" w:rsidRPr="00007B3E" w:rsidDel="00CB2812" w:rsidRDefault="003C28CA">
            <w:pPr>
              <w:spacing w:before="40" w:after="40"/>
              <w:rPr>
                <w:del w:id="410" w:author="Houyem Rais" w:date="2024-02-22T15:03:00Z"/>
                <w:b/>
                <w:bCs/>
                <w:lang w:val="fr-FR"/>
              </w:rPr>
            </w:pPr>
            <w:del w:id="411" w:author="Houyem Rais" w:date="2024-02-22T15:03:00Z">
              <w:r w:rsidRPr="00007B3E" w:rsidDel="00CB2812">
                <w:rPr>
                  <w:b/>
                  <w:bCs/>
                  <w:lang w:val="fr-FR"/>
                </w:rPr>
                <w:delText>CAPEX</w:delText>
              </w:r>
            </w:del>
          </w:p>
        </w:tc>
        <w:tc>
          <w:tcPr>
            <w:tcW w:w="6444" w:type="dxa"/>
            <w:vAlign w:val="center"/>
          </w:tcPr>
          <w:p w14:paraId="40058B80" w14:textId="5C094ACC" w:rsidR="003C28CA" w:rsidRPr="00007B3E" w:rsidDel="00CB2812" w:rsidRDefault="003C28CA">
            <w:pPr>
              <w:spacing w:before="40" w:after="40"/>
              <w:rPr>
                <w:del w:id="412" w:author="Houyem Rais" w:date="2024-02-22T15:03:00Z"/>
                <w:i/>
                <w:iCs/>
                <w:lang w:val="fr-FR"/>
              </w:rPr>
            </w:pPr>
            <w:del w:id="413" w:author="Houyem Rais" w:date="2024-02-22T15:03:00Z">
              <w:r w:rsidRPr="00007B3E" w:rsidDel="00CB2812">
                <w:rPr>
                  <w:i/>
                  <w:iCs/>
                  <w:lang w:val="fr-FR"/>
                </w:rPr>
                <w:delText>Capital Expenditures</w:delText>
              </w:r>
            </w:del>
          </w:p>
        </w:tc>
      </w:tr>
      <w:tr w:rsidR="003C28CA" w:rsidRPr="00007B3E" w:rsidDel="00CB2812" w14:paraId="5B9611DD" w14:textId="60F2C6EF" w:rsidTr="003C28CA">
        <w:trPr>
          <w:del w:id="414" w:author="Houyem Rais" w:date="2024-02-22T15:03:00Z"/>
        </w:trPr>
        <w:tc>
          <w:tcPr>
            <w:tcW w:w="2623" w:type="dxa"/>
            <w:vAlign w:val="center"/>
          </w:tcPr>
          <w:p w14:paraId="4A332BC4" w14:textId="2C2C3345" w:rsidR="003C28CA" w:rsidRPr="00007B3E" w:rsidDel="00CB2812" w:rsidRDefault="003C28CA">
            <w:pPr>
              <w:spacing w:before="40" w:after="40"/>
              <w:rPr>
                <w:del w:id="415" w:author="Houyem Rais" w:date="2024-02-22T15:03:00Z"/>
                <w:b/>
                <w:bCs/>
                <w:lang w:val="fr-FR"/>
              </w:rPr>
            </w:pPr>
            <w:del w:id="416" w:author="Houyem Rais" w:date="2024-02-22T15:03:00Z">
              <w:r w:rsidRPr="00007B3E" w:rsidDel="00CB2812">
                <w:rPr>
                  <w:b/>
                  <w:bCs/>
                  <w:lang w:val="fr-FR"/>
                </w:rPr>
                <w:delText>CE</w:delText>
              </w:r>
            </w:del>
          </w:p>
        </w:tc>
        <w:tc>
          <w:tcPr>
            <w:tcW w:w="6444" w:type="dxa"/>
            <w:vAlign w:val="center"/>
          </w:tcPr>
          <w:p w14:paraId="2822D6C5" w14:textId="3C45E86F" w:rsidR="003C28CA" w:rsidRPr="00007B3E" w:rsidDel="00CB2812" w:rsidRDefault="003C28CA">
            <w:pPr>
              <w:spacing w:before="40" w:after="40"/>
              <w:rPr>
                <w:del w:id="417" w:author="Houyem Rais" w:date="2024-02-22T15:03:00Z"/>
                <w:lang w:val="fr-FR"/>
              </w:rPr>
            </w:pPr>
            <w:del w:id="418" w:author="Houyem Rais" w:date="2024-02-22T15:03:00Z">
              <w:r w:rsidRPr="00007B3E" w:rsidDel="00CB2812">
                <w:rPr>
                  <w:lang w:val="fr-FR"/>
                </w:rPr>
                <w:delText>Conditions Economiques</w:delText>
              </w:r>
            </w:del>
          </w:p>
        </w:tc>
      </w:tr>
      <w:tr w:rsidR="003C28CA" w:rsidRPr="00007B3E" w:rsidDel="00CB2812" w14:paraId="07E4CF69" w14:textId="5B7E136D" w:rsidTr="003C28CA">
        <w:trPr>
          <w:del w:id="419" w:author="Houyem Rais" w:date="2024-02-22T15:03:00Z"/>
        </w:trPr>
        <w:tc>
          <w:tcPr>
            <w:tcW w:w="2623" w:type="dxa"/>
            <w:vAlign w:val="center"/>
          </w:tcPr>
          <w:p w14:paraId="2738445F" w14:textId="4CC6E1CE" w:rsidR="003C28CA" w:rsidRPr="00007B3E" w:rsidDel="00CB2812" w:rsidRDefault="003C28CA">
            <w:pPr>
              <w:spacing w:before="40" w:after="40"/>
              <w:rPr>
                <w:del w:id="420" w:author="Houyem Rais" w:date="2024-02-22T15:03:00Z"/>
                <w:b/>
                <w:bCs/>
                <w:lang w:val="fr-FR"/>
              </w:rPr>
            </w:pPr>
            <w:del w:id="421" w:author="Houyem Rais" w:date="2024-02-22T15:03:00Z">
              <w:r w:rsidRPr="00007B3E" w:rsidDel="00CB2812">
                <w:rPr>
                  <w:b/>
                  <w:bCs/>
                  <w:lang w:val="fr-FR"/>
                </w:rPr>
                <w:delText>CSP</w:delText>
              </w:r>
            </w:del>
          </w:p>
        </w:tc>
        <w:tc>
          <w:tcPr>
            <w:tcW w:w="6444" w:type="dxa"/>
            <w:vAlign w:val="center"/>
          </w:tcPr>
          <w:p w14:paraId="34A3B85E" w14:textId="72F27BA3" w:rsidR="003C28CA" w:rsidRPr="00007B3E" w:rsidDel="00CB2812" w:rsidRDefault="003C28CA">
            <w:pPr>
              <w:spacing w:before="40" w:after="40"/>
              <w:rPr>
                <w:del w:id="422" w:author="Houyem Rais" w:date="2024-02-22T15:03:00Z"/>
                <w:lang w:val="fr-FR"/>
              </w:rPr>
            </w:pPr>
            <w:del w:id="423" w:author="Houyem Rais" w:date="2024-02-22T15:03:00Z">
              <w:r w:rsidRPr="00007B3E" w:rsidDel="00CB2812">
                <w:rPr>
                  <w:lang w:val="fr-FR"/>
                </w:rPr>
                <w:delText>Comparateur du Secteur Public</w:delText>
              </w:r>
            </w:del>
          </w:p>
        </w:tc>
      </w:tr>
      <w:tr w:rsidR="003C28CA" w:rsidRPr="00007B3E" w:rsidDel="00CB2812" w14:paraId="31ECCF9E" w14:textId="406652A9" w:rsidTr="003C28CA">
        <w:trPr>
          <w:del w:id="424" w:author="Houyem Rais" w:date="2024-02-22T15:03:00Z"/>
        </w:trPr>
        <w:tc>
          <w:tcPr>
            <w:tcW w:w="2623" w:type="dxa"/>
            <w:vAlign w:val="center"/>
          </w:tcPr>
          <w:p w14:paraId="6FF599C7" w14:textId="60AA18E0" w:rsidR="003C28CA" w:rsidRPr="00007B3E" w:rsidDel="00CB2812" w:rsidRDefault="003C28CA">
            <w:pPr>
              <w:spacing w:before="40" w:after="40"/>
              <w:rPr>
                <w:del w:id="425" w:author="Houyem Rais" w:date="2024-02-22T15:03:00Z"/>
                <w:b/>
                <w:bCs/>
                <w:lang w:val="fr-FR"/>
              </w:rPr>
            </w:pPr>
            <w:del w:id="426" w:author="Houyem Rais" w:date="2024-02-22T15:03:00Z">
              <w:r w:rsidRPr="00007B3E" w:rsidDel="00CB2812">
                <w:rPr>
                  <w:b/>
                  <w:bCs/>
                  <w:lang w:val="fr-FR"/>
                </w:rPr>
                <w:delText>D&amp;B</w:delText>
              </w:r>
            </w:del>
          </w:p>
        </w:tc>
        <w:tc>
          <w:tcPr>
            <w:tcW w:w="6444" w:type="dxa"/>
            <w:vAlign w:val="center"/>
          </w:tcPr>
          <w:p w14:paraId="3C194EB2" w14:textId="427FEAFA" w:rsidR="003C28CA" w:rsidRPr="00007B3E" w:rsidDel="00CB2812" w:rsidRDefault="003C28CA">
            <w:pPr>
              <w:spacing w:before="40" w:after="40"/>
              <w:rPr>
                <w:del w:id="427" w:author="Houyem Rais" w:date="2024-02-22T15:03:00Z"/>
                <w:i/>
                <w:iCs/>
                <w:lang w:val="fr-FR"/>
              </w:rPr>
            </w:pPr>
            <w:del w:id="428" w:author="Houyem Rais" w:date="2024-02-22T15:03:00Z">
              <w:r w:rsidRPr="00007B3E" w:rsidDel="00CB2812">
                <w:rPr>
                  <w:i/>
                  <w:iCs/>
                  <w:lang w:val="fr-FR"/>
                </w:rPr>
                <w:delText>Design and Build</w:delText>
              </w:r>
            </w:del>
          </w:p>
        </w:tc>
      </w:tr>
      <w:tr w:rsidR="003C28CA" w:rsidRPr="00007B3E" w:rsidDel="00CB2812" w14:paraId="6F1F6F3E" w14:textId="38A89776" w:rsidTr="003C28CA">
        <w:trPr>
          <w:del w:id="429" w:author="Houyem Rais" w:date="2024-02-22T15:03:00Z"/>
        </w:trPr>
        <w:tc>
          <w:tcPr>
            <w:tcW w:w="2623" w:type="dxa"/>
            <w:vAlign w:val="center"/>
          </w:tcPr>
          <w:p w14:paraId="64E5A8C7" w14:textId="6A493890" w:rsidR="003C28CA" w:rsidRPr="00007B3E" w:rsidDel="00CB2812" w:rsidRDefault="003C28CA">
            <w:pPr>
              <w:spacing w:before="40" w:after="40"/>
              <w:rPr>
                <w:del w:id="430" w:author="Houyem Rais" w:date="2024-02-22T15:03:00Z"/>
                <w:b/>
                <w:bCs/>
                <w:lang w:val="fr-FR"/>
              </w:rPr>
            </w:pPr>
            <w:del w:id="431" w:author="Houyem Rais" w:date="2024-02-22T15:03:00Z">
              <w:r w:rsidRPr="00007B3E" w:rsidDel="00CB2812">
                <w:rPr>
                  <w:b/>
                  <w:bCs/>
                  <w:lang w:val="fr-FR" w:bidi="ar-TN"/>
                </w:rPr>
                <w:delText>DSCR</w:delText>
              </w:r>
            </w:del>
          </w:p>
        </w:tc>
        <w:tc>
          <w:tcPr>
            <w:tcW w:w="6444" w:type="dxa"/>
            <w:vAlign w:val="center"/>
          </w:tcPr>
          <w:p w14:paraId="5988C5F7" w14:textId="60BFC9AB" w:rsidR="003C28CA" w:rsidRPr="00007B3E" w:rsidDel="00CB2812" w:rsidRDefault="003C28CA">
            <w:pPr>
              <w:spacing w:before="40" w:after="40"/>
              <w:rPr>
                <w:del w:id="432" w:author="Houyem Rais" w:date="2024-02-22T15:03:00Z"/>
                <w:i/>
                <w:iCs/>
                <w:lang w:val="fr-FR" w:bidi="ar-TN"/>
              </w:rPr>
            </w:pPr>
            <w:del w:id="433" w:author="Houyem Rais" w:date="2024-02-22T15:03:00Z">
              <w:r w:rsidRPr="00007B3E" w:rsidDel="00CB2812">
                <w:rPr>
                  <w:i/>
                  <w:iCs/>
                  <w:lang w:val="fr-FR" w:bidi="ar-TN"/>
                </w:rPr>
                <w:delText>Debt Service Coverage Ratio</w:delText>
              </w:r>
            </w:del>
          </w:p>
        </w:tc>
      </w:tr>
      <w:tr w:rsidR="003C28CA" w:rsidRPr="00007B3E" w:rsidDel="00CB2812" w14:paraId="28342626" w14:textId="4A699D4D" w:rsidTr="003C28CA">
        <w:trPr>
          <w:del w:id="434" w:author="Houyem Rais" w:date="2024-02-22T15:03:00Z"/>
        </w:trPr>
        <w:tc>
          <w:tcPr>
            <w:tcW w:w="2623" w:type="dxa"/>
            <w:vAlign w:val="center"/>
          </w:tcPr>
          <w:p w14:paraId="23FB878D" w14:textId="1B571C46" w:rsidR="003C28CA" w:rsidRPr="00007B3E" w:rsidDel="00CB2812" w:rsidRDefault="003C28CA">
            <w:pPr>
              <w:spacing w:before="40" w:after="40"/>
              <w:rPr>
                <w:del w:id="435" w:author="Houyem Rais" w:date="2024-02-22T15:03:00Z"/>
                <w:b/>
                <w:bCs/>
                <w:lang w:val="fr-FR"/>
              </w:rPr>
            </w:pPr>
            <w:del w:id="436" w:author="Houyem Rais" w:date="2024-02-22T15:03:00Z">
              <w:r w:rsidRPr="00007B3E" w:rsidDel="00CB2812">
                <w:rPr>
                  <w:b/>
                  <w:bCs/>
                  <w:lang w:val="fr-FR"/>
                </w:rPr>
                <w:delText>DT</w:delText>
              </w:r>
            </w:del>
          </w:p>
        </w:tc>
        <w:tc>
          <w:tcPr>
            <w:tcW w:w="6444" w:type="dxa"/>
            <w:vAlign w:val="center"/>
          </w:tcPr>
          <w:p w14:paraId="038BE09A" w14:textId="0E2C0933" w:rsidR="003C28CA" w:rsidRPr="00007B3E" w:rsidDel="00CB2812" w:rsidRDefault="003C28CA">
            <w:pPr>
              <w:spacing w:before="40" w:after="40"/>
              <w:rPr>
                <w:del w:id="437" w:author="Houyem Rais" w:date="2024-02-22T15:03:00Z"/>
                <w:lang w:val="fr-FR"/>
              </w:rPr>
            </w:pPr>
            <w:del w:id="438" w:author="Houyem Rais" w:date="2024-02-22T15:03:00Z">
              <w:r w:rsidRPr="00007B3E" w:rsidDel="00CB2812">
                <w:rPr>
                  <w:lang w:val="fr-FR"/>
                </w:rPr>
                <w:delText>Dinar Tunisien</w:delText>
              </w:r>
            </w:del>
          </w:p>
        </w:tc>
      </w:tr>
      <w:tr w:rsidR="003C28CA" w:rsidRPr="00007B3E" w:rsidDel="00CB2812" w14:paraId="33F10D43" w14:textId="098C2DF7" w:rsidTr="003C28CA">
        <w:trPr>
          <w:del w:id="439" w:author="Houyem Rais" w:date="2024-02-22T15:03:00Z"/>
        </w:trPr>
        <w:tc>
          <w:tcPr>
            <w:tcW w:w="2623" w:type="dxa"/>
            <w:vAlign w:val="center"/>
          </w:tcPr>
          <w:p w14:paraId="73A84E1A" w14:textId="1D833739" w:rsidR="003C28CA" w:rsidRPr="00007B3E" w:rsidDel="00CB2812" w:rsidRDefault="003C28CA">
            <w:pPr>
              <w:spacing w:before="40" w:after="40"/>
              <w:rPr>
                <w:del w:id="440" w:author="Houyem Rais" w:date="2024-02-22T15:03:00Z"/>
                <w:b/>
                <w:bCs/>
                <w:lang w:val="fr-FR"/>
              </w:rPr>
            </w:pPr>
            <w:del w:id="441" w:author="Houyem Rais" w:date="2024-02-22T15:03:00Z">
              <w:r w:rsidRPr="00007B3E" w:rsidDel="00CB2812">
                <w:rPr>
                  <w:b/>
                  <w:bCs/>
                  <w:lang w:val="fr-FR"/>
                </w:rPr>
                <w:delText>EPC</w:delText>
              </w:r>
            </w:del>
          </w:p>
        </w:tc>
        <w:tc>
          <w:tcPr>
            <w:tcW w:w="6444" w:type="dxa"/>
            <w:vAlign w:val="center"/>
          </w:tcPr>
          <w:p w14:paraId="1AC93488" w14:textId="69B6168E" w:rsidR="003C28CA" w:rsidRPr="00007B3E" w:rsidDel="00CB2812" w:rsidRDefault="003C28CA">
            <w:pPr>
              <w:spacing w:before="40" w:after="40"/>
              <w:rPr>
                <w:del w:id="442" w:author="Houyem Rais" w:date="2024-02-22T15:03:00Z"/>
                <w:i/>
                <w:iCs/>
                <w:lang w:val="fr-FR"/>
              </w:rPr>
            </w:pPr>
            <w:del w:id="443" w:author="Houyem Rais" w:date="2024-02-22T15:03:00Z">
              <w:r w:rsidRPr="00007B3E" w:rsidDel="00CB2812">
                <w:rPr>
                  <w:i/>
                  <w:iCs/>
                  <w:lang w:val="fr-FR"/>
                </w:rPr>
                <w:delText xml:space="preserve">Engineering, Procurement and </w:delText>
              </w:r>
              <w:r w:rsidR="0016545E" w:rsidRPr="00007B3E" w:rsidDel="00CB2812">
                <w:rPr>
                  <w:i/>
                  <w:iCs/>
                  <w:lang w:val="fr-FR"/>
                </w:rPr>
                <w:delText>Construction</w:delText>
              </w:r>
            </w:del>
          </w:p>
        </w:tc>
      </w:tr>
      <w:tr w:rsidR="003C28CA" w:rsidRPr="000E2AA4" w:rsidDel="00CB2812" w14:paraId="57ADDF2A" w14:textId="45F22723" w:rsidTr="003C28CA">
        <w:trPr>
          <w:del w:id="444" w:author="Houyem Rais" w:date="2024-02-22T15:03:00Z"/>
        </w:trPr>
        <w:tc>
          <w:tcPr>
            <w:tcW w:w="2623" w:type="dxa"/>
            <w:vAlign w:val="center"/>
          </w:tcPr>
          <w:p w14:paraId="4196A499" w14:textId="6CBBF13E" w:rsidR="003C28CA" w:rsidRPr="00007B3E" w:rsidDel="00CB2812" w:rsidRDefault="003C28CA">
            <w:pPr>
              <w:spacing w:before="40" w:after="40"/>
              <w:rPr>
                <w:del w:id="445" w:author="Houyem Rais" w:date="2024-02-22T15:03:00Z"/>
                <w:b/>
                <w:bCs/>
                <w:lang w:val="fr-FR"/>
              </w:rPr>
            </w:pPr>
            <w:del w:id="446" w:author="Houyem Rais" w:date="2024-02-22T15:03:00Z">
              <w:r w:rsidRPr="00007B3E" w:rsidDel="00CB2812">
                <w:rPr>
                  <w:b/>
                  <w:bCs/>
                  <w:lang w:val="fr-FR"/>
                </w:rPr>
                <w:delText>EPC + F</w:delText>
              </w:r>
            </w:del>
          </w:p>
        </w:tc>
        <w:tc>
          <w:tcPr>
            <w:tcW w:w="6444" w:type="dxa"/>
            <w:vAlign w:val="center"/>
          </w:tcPr>
          <w:p w14:paraId="4B355294" w14:textId="01C38C83" w:rsidR="003C28CA" w:rsidRPr="00A8239A" w:rsidDel="00CB2812" w:rsidRDefault="003C28CA">
            <w:pPr>
              <w:spacing w:before="40" w:after="40"/>
              <w:rPr>
                <w:del w:id="447" w:author="Houyem Rais" w:date="2024-02-22T15:03:00Z"/>
                <w:i/>
                <w:iCs/>
              </w:rPr>
            </w:pPr>
            <w:del w:id="448" w:author="Houyem Rais" w:date="2024-02-22T15:03:00Z">
              <w:r w:rsidRPr="00220A4E" w:rsidDel="00CB2812">
                <w:rPr>
                  <w:i/>
                  <w:iCs/>
                </w:rPr>
                <w:delText>Engineering, Procurement and Construction + Financing</w:delText>
              </w:r>
            </w:del>
          </w:p>
        </w:tc>
      </w:tr>
      <w:tr w:rsidR="003C28CA" w:rsidRPr="00007B3E" w:rsidDel="00CB2812" w14:paraId="34092054" w14:textId="4D638C8C" w:rsidTr="003C28CA">
        <w:trPr>
          <w:del w:id="449" w:author="Houyem Rais" w:date="2024-02-22T15:03:00Z"/>
        </w:trPr>
        <w:tc>
          <w:tcPr>
            <w:tcW w:w="2623" w:type="dxa"/>
            <w:vAlign w:val="center"/>
          </w:tcPr>
          <w:p w14:paraId="44574193" w14:textId="6C73E8AC" w:rsidR="003C28CA" w:rsidRPr="00007B3E" w:rsidDel="00CB2812" w:rsidRDefault="003C28CA">
            <w:pPr>
              <w:spacing w:before="40" w:after="40"/>
              <w:rPr>
                <w:del w:id="450" w:author="Houyem Rais" w:date="2024-02-22T15:03:00Z"/>
                <w:b/>
                <w:bCs/>
                <w:lang w:val="fr-FR"/>
              </w:rPr>
            </w:pPr>
            <w:del w:id="451" w:author="Houyem Rais" w:date="2024-02-22T15:03:00Z">
              <w:r w:rsidRPr="00007B3E" w:rsidDel="00CB2812">
                <w:rPr>
                  <w:b/>
                  <w:bCs/>
                  <w:lang w:val="fr-FR"/>
                </w:rPr>
                <w:delText>E&amp;M</w:delText>
              </w:r>
            </w:del>
          </w:p>
        </w:tc>
        <w:tc>
          <w:tcPr>
            <w:tcW w:w="6444" w:type="dxa"/>
            <w:vAlign w:val="center"/>
          </w:tcPr>
          <w:p w14:paraId="627B6CC8" w14:textId="087D639F" w:rsidR="003C28CA" w:rsidRPr="00007B3E" w:rsidDel="00CB2812" w:rsidRDefault="003C28CA">
            <w:pPr>
              <w:spacing w:before="40" w:after="40"/>
              <w:rPr>
                <w:del w:id="452" w:author="Houyem Rais" w:date="2024-02-22T15:03:00Z"/>
                <w:lang w:val="fr-FR"/>
              </w:rPr>
            </w:pPr>
            <w:del w:id="453" w:author="Houyem Rais" w:date="2024-02-22T15:03:00Z">
              <w:r w:rsidRPr="00007B3E" w:rsidDel="00CB2812">
                <w:rPr>
                  <w:lang w:val="fr-FR"/>
                </w:rPr>
                <w:delText>Exploitation et Maintenance</w:delText>
              </w:r>
            </w:del>
          </w:p>
        </w:tc>
      </w:tr>
      <w:tr w:rsidR="003C28CA" w:rsidRPr="00007B3E" w:rsidDel="00CB2812" w14:paraId="654D4C56" w14:textId="61EE8AC1" w:rsidTr="003C28CA">
        <w:trPr>
          <w:del w:id="454" w:author="Houyem Rais" w:date="2024-02-22T15:03:00Z"/>
        </w:trPr>
        <w:tc>
          <w:tcPr>
            <w:tcW w:w="2623" w:type="dxa"/>
            <w:vAlign w:val="center"/>
          </w:tcPr>
          <w:p w14:paraId="5D2A1107" w14:textId="3431B4E3" w:rsidR="003C28CA" w:rsidRPr="00007B3E" w:rsidDel="00CB2812" w:rsidRDefault="003C28CA">
            <w:pPr>
              <w:spacing w:before="40" w:after="40"/>
              <w:rPr>
                <w:del w:id="455" w:author="Houyem Rais" w:date="2024-02-22T15:03:00Z"/>
                <w:b/>
                <w:bCs/>
                <w:lang w:val="fr-FR"/>
              </w:rPr>
            </w:pPr>
            <w:del w:id="456" w:author="Houyem Rais" w:date="2024-02-22T15:03:00Z">
              <w:r w:rsidRPr="00007B3E" w:rsidDel="00CB2812">
                <w:rPr>
                  <w:b/>
                  <w:bCs/>
                  <w:lang w:val="fr-FR"/>
                </w:rPr>
                <w:delText>GER</w:delText>
              </w:r>
            </w:del>
          </w:p>
        </w:tc>
        <w:tc>
          <w:tcPr>
            <w:tcW w:w="6444" w:type="dxa"/>
            <w:vAlign w:val="center"/>
          </w:tcPr>
          <w:p w14:paraId="31DC2391" w14:textId="667998FA" w:rsidR="003C28CA" w:rsidRPr="00007B3E" w:rsidDel="00CB2812" w:rsidRDefault="003C28CA">
            <w:pPr>
              <w:spacing w:before="40" w:after="40"/>
              <w:rPr>
                <w:del w:id="457" w:author="Houyem Rais" w:date="2024-02-22T15:03:00Z"/>
                <w:lang w:val="fr-FR"/>
              </w:rPr>
            </w:pPr>
            <w:del w:id="458" w:author="Houyem Rais" w:date="2024-02-22T15:03:00Z">
              <w:r w:rsidRPr="00007B3E" w:rsidDel="00CB2812">
                <w:rPr>
                  <w:lang w:val="fr-FR"/>
                </w:rPr>
                <w:delText>Grands Entretiens et Renouvellements</w:delText>
              </w:r>
            </w:del>
          </w:p>
        </w:tc>
      </w:tr>
      <w:tr w:rsidR="003C28CA" w:rsidRPr="00007B3E" w:rsidDel="00CB2812" w14:paraId="45C24769" w14:textId="6A99E6D7" w:rsidTr="003C28CA">
        <w:trPr>
          <w:del w:id="459" w:author="Houyem Rais" w:date="2024-02-22T15:03:00Z"/>
        </w:trPr>
        <w:tc>
          <w:tcPr>
            <w:tcW w:w="2623" w:type="dxa"/>
            <w:vAlign w:val="center"/>
          </w:tcPr>
          <w:p w14:paraId="61767733" w14:textId="27CD3381" w:rsidR="003C28CA" w:rsidRPr="00007B3E" w:rsidDel="00CB2812" w:rsidRDefault="003C28CA">
            <w:pPr>
              <w:spacing w:before="40" w:after="40"/>
              <w:rPr>
                <w:del w:id="460" w:author="Houyem Rais" w:date="2024-02-22T15:03:00Z"/>
                <w:b/>
                <w:bCs/>
                <w:lang w:val="fr-FR"/>
              </w:rPr>
            </w:pPr>
            <w:del w:id="461" w:author="Houyem Rais" w:date="2024-02-22T15:03:00Z">
              <w:r w:rsidRPr="00007B3E" w:rsidDel="00CB2812">
                <w:rPr>
                  <w:b/>
                  <w:bCs/>
                  <w:lang w:val="fr-FR"/>
                </w:rPr>
                <w:delText>HT</w:delText>
              </w:r>
            </w:del>
          </w:p>
        </w:tc>
        <w:tc>
          <w:tcPr>
            <w:tcW w:w="6444" w:type="dxa"/>
            <w:vAlign w:val="center"/>
          </w:tcPr>
          <w:p w14:paraId="18C7D851" w14:textId="08456E02" w:rsidR="003C28CA" w:rsidRPr="00007B3E" w:rsidDel="00CB2812" w:rsidRDefault="003C28CA">
            <w:pPr>
              <w:spacing w:before="40" w:after="40"/>
              <w:rPr>
                <w:del w:id="462" w:author="Houyem Rais" w:date="2024-02-22T15:03:00Z"/>
                <w:lang w:val="fr-FR"/>
              </w:rPr>
            </w:pPr>
            <w:del w:id="463" w:author="Houyem Rais" w:date="2024-02-22T15:03:00Z">
              <w:r w:rsidRPr="00007B3E" w:rsidDel="00CB2812">
                <w:rPr>
                  <w:lang w:val="fr-FR"/>
                </w:rPr>
                <w:delText>Hors-Taxe</w:delText>
              </w:r>
            </w:del>
          </w:p>
        </w:tc>
      </w:tr>
      <w:tr w:rsidR="00A7682F" w:rsidRPr="00007B3E" w:rsidDel="00CB2812" w14:paraId="32B9A39F" w14:textId="30277F7A">
        <w:trPr>
          <w:del w:id="464" w:author="Houyem Rais" w:date="2024-02-22T15:03:00Z"/>
        </w:trPr>
        <w:tc>
          <w:tcPr>
            <w:tcW w:w="2623" w:type="dxa"/>
            <w:vAlign w:val="center"/>
          </w:tcPr>
          <w:p w14:paraId="6833E110" w14:textId="19E4741E" w:rsidR="00A7682F" w:rsidRPr="00007B3E" w:rsidDel="00CB2812" w:rsidRDefault="00A7682F">
            <w:pPr>
              <w:spacing w:before="40" w:after="40"/>
              <w:rPr>
                <w:del w:id="465" w:author="Houyem Rais" w:date="2024-02-22T15:03:00Z"/>
                <w:b/>
                <w:bCs/>
                <w:lang w:val="fr-FR"/>
              </w:rPr>
            </w:pPr>
            <w:del w:id="466" w:author="Houyem Rais" w:date="2024-02-22T15:03:00Z">
              <w:r w:rsidRPr="00007B3E" w:rsidDel="00CB2812">
                <w:rPr>
                  <w:b/>
                  <w:bCs/>
                  <w:lang w:val="fr-FR"/>
                </w:rPr>
                <w:delText>MDT</w:delText>
              </w:r>
            </w:del>
          </w:p>
        </w:tc>
        <w:tc>
          <w:tcPr>
            <w:tcW w:w="6444" w:type="dxa"/>
            <w:vAlign w:val="center"/>
          </w:tcPr>
          <w:p w14:paraId="294E0F9C" w14:textId="0BC8C483" w:rsidR="00A7682F" w:rsidRPr="00007B3E" w:rsidDel="00CB2812" w:rsidRDefault="00A7682F">
            <w:pPr>
              <w:spacing w:before="40" w:after="40"/>
              <w:rPr>
                <w:del w:id="467" w:author="Houyem Rais" w:date="2024-02-22T15:03:00Z"/>
                <w:lang w:val="fr-FR"/>
              </w:rPr>
            </w:pPr>
            <w:del w:id="468" w:author="Houyem Rais" w:date="2024-02-22T15:03:00Z">
              <w:r w:rsidRPr="00007B3E" w:rsidDel="00CB2812">
                <w:rPr>
                  <w:lang w:val="fr-FR"/>
                </w:rPr>
                <w:delText>Million de Dinars</w:delText>
              </w:r>
            </w:del>
          </w:p>
        </w:tc>
      </w:tr>
      <w:tr w:rsidR="00A7682F" w:rsidRPr="00007B3E" w:rsidDel="00CB2812" w14:paraId="56FB9C64" w14:textId="39CE7757">
        <w:trPr>
          <w:del w:id="469" w:author="Houyem Rais" w:date="2024-02-22T15:03:00Z"/>
        </w:trPr>
        <w:tc>
          <w:tcPr>
            <w:tcW w:w="2623" w:type="dxa"/>
            <w:vAlign w:val="center"/>
          </w:tcPr>
          <w:p w14:paraId="16C6DD56" w14:textId="4A8AC637" w:rsidR="00A7682F" w:rsidRPr="00007B3E" w:rsidDel="00CB2812" w:rsidRDefault="00A7682F">
            <w:pPr>
              <w:spacing w:before="40" w:after="40"/>
              <w:rPr>
                <w:del w:id="470" w:author="Houyem Rais" w:date="2024-02-22T15:03:00Z"/>
                <w:b/>
                <w:bCs/>
                <w:lang w:val="fr-FR"/>
              </w:rPr>
            </w:pPr>
            <w:del w:id="471" w:author="Houyem Rais" w:date="2024-02-22T15:03:00Z">
              <w:r w:rsidRPr="00007B3E" w:rsidDel="00CB2812">
                <w:rPr>
                  <w:b/>
                  <w:bCs/>
                  <w:lang w:val="fr-FR"/>
                </w:rPr>
                <w:delText>MOP</w:delText>
              </w:r>
            </w:del>
          </w:p>
        </w:tc>
        <w:tc>
          <w:tcPr>
            <w:tcW w:w="6444" w:type="dxa"/>
            <w:vAlign w:val="center"/>
          </w:tcPr>
          <w:p w14:paraId="6625E629" w14:textId="30514B9C" w:rsidR="00A7682F" w:rsidRPr="00007B3E" w:rsidDel="00CB2812" w:rsidRDefault="00A7682F">
            <w:pPr>
              <w:spacing w:before="40" w:after="40"/>
              <w:rPr>
                <w:del w:id="472" w:author="Houyem Rais" w:date="2024-02-22T15:03:00Z"/>
                <w:lang w:val="fr-FR"/>
              </w:rPr>
            </w:pPr>
            <w:del w:id="473" w:author="Houyem Rais" w:date="2024-02-22T15:03:00Z">
              <w:r w:rsidRPr="00007B3E" w:rsidDel="00CB2812">
                <w:rPr>
                  <w:lang w:val="fr-FR"/>
                </w:rPr>
                <w:delText>Maîtrise d’Ouvrage Publi</w:delText>
              </w:r>
              <w:r w:rsidR="0055790A" w:rsidDel="00CB2812">
                <w:rPr>
                  <w:lang w:val="fr-FR"/>
                </w:rPr>
                <w:delText>que</w:delText>
              </w:r>
            </w:del>
          </w:p>
        </w:tc>
      </w:tr>
      <w:tr w:rsidR="003C28CA" w:rsidRPr="00007B3E" w:rsidDel="00CB2812" w14:paraId="1332E9D7" w14:textId="293312FF" w:rsidTr="003C28CA">
        <w:trPr>
          <w:del w:id="474" w:author="Houyem Rais" w:date="2024-02-22T15:03:00Z"/>
        </w:trPr>
        <w:tc>
          <w:tcPr>
            <w:tcW w:w="2623" w:type="dxa"/>
            <w:vAlign w:val="center"/>
          </w:tcPr>
          <w:p w14:paraId="493A5286" w14:textId="626AACE6" w:rsidR="003C28CA" w:rsidRPr="00007B3E" w:rsidDel="00CB2812" w:rsidRDefault="003C28CA">
            <w:pPr>
              <w:spacing w:before="40" w:after="40"/>
              <w:rPr>
                <w:del w:id="475" w:author="Houyem Rais" w:date="2024-02-22T15:03:00Z"/>
                <w:b/>
                <w:bCs/>
                <w:lang w:val="fr-FR"/>
              </w:rPr>
            </w:pPr>
            <w:del w:id="476" w:author="Houyem Rais" w:date="2024-02-22T15:03:00Z">
              <w:r w:rsidRPr="00007B3E" w:rsidDel="00CB2812">
                <w:rPr>
                  <w:b/>
                  <w:bCs/>
                  <w:lang w:val="fr-FR"/>
                </w:rPr>
                <w:delText>OPEX</w:delText>
              </w:r>
            </w:del>
          </w:p>
        </w:tc>
        <w:tc>
          <w:tcPr>
            <w:tcW w:w="6444" w:type="dxa"/>
            <w:vAlign w:val="center"/>
          </w:tcPr>
          <w:p w14:paraId="5D7CAE2D" w14:textId="5E70D1F2" w:rsidR="003C28CA" w:rsidRPr="00007B3E" w:rsidDel="00CB2812" w:rsidRDefault="003C28CA">
            <w:pPr>
              <w:spacing w:before="40" w:after="40"/>
              <w:rPr>
                <w:del w:id="477" w:author="Houyem Rais" w:date="2024-02-22T15:03:00Z"/>
                <w:i/>
                <w:iCs/>
                <w:lang w:val="fr-FR"/>
              </w:rPr>
            </w:pPr>
            <w:del w:id="478" w:author="Houyem Rais" w:date="2024-02-22T15:03:00Z">
              <w:r w:rsidRPr="00007B3E" w:rsidDel="00CB2812">
                <w:rPr>
                  <w:i/>
                  <w:iCs/>
                  <w:lang w:val="fr-FR"/>
                </w:rPr>
                <w:delText>Operational Expenditures</w:delText>
              </w:r>
            </w:del>
          </w:p>
        </w:tc>
      </w:tr>
      <w:tr w:rsidR="003C28CA" w:rsidRPr="00007B3E" w:rsidDel="00CB2812" w14:paraId="59D05D5B" w14:textId="69A16563" w:rsidTr="003C28CA">
        <w:trPr>
          <w:del w:id="479" w:author="Houyem Rais" w:date="2024-02-22T15:03:00Z"/>
        </w:trPr>
        <w:tc>
          <w:tcPr>
            <w:tcW w:w="2623" w:type="dxa"/>
            <w:vAlign w:val="center"/>
          </w:tcPr>
          <w:p w14:paraId="23418964" w14:textId="0B18FB63" w:rsidR="003C28CA" w:rsidRPr="00007B3E" w:rsidDel="00CB2812" w:rsidRDefault="003C28CA">
            <w:pPr>
              <w:spacing w:before="40" w:after="40"/>
              <w:rPr>
                <w:del w:id="480" w:author="Houyem Rais" w:date="2024-02-22T15:03:00Z"/>
                <w:b/>
                <w:bCs/>
                <w:lang w:val="fr-FR"/>
              </w:rPr>
            </w:pPr>
            <w:del w:id="481" w:author="Houyem Rais" w:date="2024-02-22T15:03:00Z">
              <w:r w:rsidRPr="00007B3E" w:rsidDel="00CB2812">
                <w:rPr>
                  <w:b/>
                  <w:bCs/>
                  <w:lang w:val="fr-FR"/>
                </w:rPr>
                <w:delText>O&amp;P</w:delText>
              </w:r>
            </w:del>
          </w:p>
        </w:tc>
        <w:tc>
          <w:tcPr>
            <w:tcW w:w="6444" w:type="dxa"/>
            <w:vAlign w:val="center"/>
          </w:tcPr>
          <w:p w14:paraId="24408238" w14:textId="761047DA" w:rsidR="003C28CA" w:rsidRPr="00007B3E" w:rsidDel="00CB2812" w:rsidRDefault="003C28CA">
            <w:pPr>
              <w:spacing w:before="40" w:after="40"/>
              <w:rPr>
                <w:del w:id="482" w:author="Houyem Rais" w:date="2024-02-22T15:03:00Z"/>
                <w:i/>
                <w:iCs/>
                <w:lang w:val="fr-FR"/>
              </w:rPr>
            </w:pPr>
            <w:del w:id="483" w:author="Houyem Rais" w:date="2024-02-22T15:03:00Z">
              <w:r w:rsidRPr="00007B3E" w:rsidDel="00CB2812">
                <w:rPr>
                  <w:i/>
                  <w:iCs/>
                  <w:lang w:val="fr-FR"/>
                </w:rPr>
                <w:delText>Operate and Maintain</w:delText>
              </w:r>
            </w:del>
          </w:p>
        </w:tc>
      </w:tr>
      <w:tr w:rsidR="003C28CA" w:rsidRPr="00007B3E" w:rsidDel="00CB2812" w14:paraId="1B2923EE" w14:textId="5B00754B" w:rsidTr="003C28CA">
        <w:trPr>
          <w:del w:id="484" w:author="Houyem Rais" w:date="2024-02-22T15:03:00Z"/>
        </w:trPr>
        <w:tc>
          <w:tcPr>
            <w:tcW w:w="2623" w:type="dxa"/>
            <w:vAlign w:val="center"/>
          </w:tcPr>
          <w:p w14:paraId="299A630C" w14:textId="05ADEBC8" w:rsidR="003C28CA" w:rsidRPr="00007B3E" w:rsidDel="00CB2812" w:rsidRDefault="003C28CA">
            <w:pPr>
              <w:spacing w:before="40" w:after="40"/>
              <w:rPr>
                <w:del w:id="485" w:author="Houyem Rais" w:date="2024-02-22T15:03:00Z"/>
                <w:b/>
                <w:bCs/>
                <w:lang w:val="fr-FR"/>
              </w:rPr>
            </w:pPr>
            <w:del w:id="486" w:author="Houyem Rais" w:date="2024-02-22T15:03:00Z">
              <w:r w:rsidRPr="00007B3E" w:rsidDel="00CB2812">
                <w:rPr>
                  <w:b/>
                  <w:bCs/>
                  <w:lang w:val="fr-FR"/>
                </w:rPr>
                <w:delText>PPP</w:delText>
              </w:r>
            </w:del>
          </w:p>
        </w:tc>
        <w:tc>
          <w:tcPr>
            <w:tcW w:w="6444" w:type="dxa"/>
            <w:vAlign w:val="center"/>
          </w:tcPr>
          <w:p w14:paraId="22D687EC" w14:textId="43FCF99B" w:rsidR="003C28CA" w:rsidRPr="00007B3E" w:rsidDel="00CB2812" w:rsidRDefault="003C28CA">
            <w:pPr>
              <w:spacing w:before="40" w:after="40"/>
              <w:rPr>
                <w:del w:id="487" w:author="Houyem Rais" w:date="2024-02-22T15:03:00Z"/>
                <w:lang w:val="fr-FR"/>
              </w:rPr>
            </w:pPr>
            <w:del w:id="488" w:author="Houyem Rais" w:date="2024-02-22T15:03:00Z">
              <w:r w:rsidRPr="00007B3E" w:rsidDel="00CB2812">
                <w:rPr>
                  <w:lang w:val="fr-FR"/>
                </w:rPr>
                <w:delText>Partenariat Public Privé</w:delText>
              </w:r>
            </w:del>
          </w:p>
        </w:tc>
      </w:tr>
      <w:tr w:rsidR="00A7682F" w:rsidRPr="00007B3E" w:rsidDel="00CB2812" w14:paraId="1EDBEE80" w14:textId="606DD942" w:rsidTr="003C28CA">
        <w:trPr>
          <w:del w:id="489" w:author="Houyem Rais" w:date="2024-02-22T15:03:00Z"/>
        </w:trPr>
        <w:tc>
          <w:tcPr>
            <w:tcW w:w="2623" w:type="dxa"/>
            <w:vAlign w:val="center"/>
          </w:tcPr>
          <w:p w14:paraId="0F4B55A7" w14:textId="1C6A24FC" w:rsidR="00A7682F" w:rsidRPr="00007B3E" w:rsidDel="00CB2812" w:rsidRDefault="00A7682F">
            <w:pPr>
              <w:spacing w:before="40" w:after="40"/>
              <w:rPr>
                <w:del w:id="490" w:author="Houyem Rais" w:date="2024-02-22T15:03:00Z"/>
                <w:b/>
                <w:bCs/>
                <w:lang w:val="fr-FR"/>
              </w:rPr>
            </w:pPr>
            <w:del w:id="491" w:author="Houyem Rais" w:date="2024-02-22T15:03:00Z">
              <w:r w:rsidRPr="00007B3E" w:rsidDel="00CB2812">
                <w:rPr>
                  <w:b/>
                  <w:bCs/>
                  <w:lang w:val="fr-FR"/>
                </w:rPr>
                <w:delText>SNCFT</w:delText>
              </w:r>
            </w:del>
          </w:p>
        </w:tc>
        <w:tc>
          <w:tcPr>
            <w:tcW w:w="6444" w:type="dxa"/>
            <w:vAlign w:val="center"/>
          </w:tcPr>
          <w:p w14:paraId="5821AC4D" w14:textId="02B7CE31" w:rsidR="00A7682F" w:rsidRPr="00007B3E" w:rsidDel="00CB2812" w:rsidRDefault="00A7682F">
            <w:pPr>
              <w:spacing w:before="40" w:after="40"/>
              <w:rPr>
                <w:del w:id="492" w:author="Houyem Rais" w:date="2024-02-22T15:03:00Z"/>
                <w:lang w:val="fr-FR"/>
              </w:rPr>
            </w:pPr>
            <w:del w:id="493" w:author="Houyem Rais" w:date="2024-02-22T15:03:00Z">
              <w:r w:rsidRPr="00007B3E" w:rsidDel="00CB2812">
                <w:rPr>
                  <w:lang w:val="fr-FR"/>
                </w:rPr>
                <w:delText>Société Nationale des Chemins de Fer Tunisiens</w:delText>
              </w:r>
            </w:del>
          </w:p>
        </w:tc>
      </w:tr>
      <w:tr w:rsidR="003C28CA" w:rsidRPr="00007B3E" w:rsidDel="00CB2812" w14:paraId="5D706351" w14:textId="19D448E3" w:rsidTr="003C28CA">
        <w:trPr>
          <w:del w:id="494" w:author="Houyem Rais" w:date="2024-02-22T15:03:00Z"/>
        </w:trPr>
        <w:tc>
          <w:tcPr>
            <w:tcW w:w="2623" w:type="dxa"/>
            <w:vAlign w:val="center"/>
          </w:tcPr>
          <w:p w14:paraId="33B4B7DE" w14:textId="0AF6AD53" w:rsidR="003C28CA" w:rsidRPr="00007B3E" w:rsidDel="00CB2812" w:rsidRDefault="003C28CA">
            <w:pPr>
              <w:spacing w:before="40" w:after="40"/>
              <w:rPr>
                <w:del w:id="495" w:author="Houyem Rais" w:date="2024-02-22T15:03:00Z"/>
                <w:b/>
                <w:bCs/>
                <w:lang w:val="fr-FR"/>
              </w:rPr>
            </w:pPr>
            <w:del w:id="496" w:author="Houyem Rais" w:date="2024-02-22T15:03:00Z">
              <w:r w:rsidRPr="00007B3E" w:rsidDel="00CB2812">
                <w:rPr>
                  <w:b/>
                  <w:bCs/>
                  <w:lang w:val="fr-FR" w:bidi="ar-TN"/>
                </w:rPr>
                <w:delText>SPV</w:delText>
              </w:r>
            </w:del>
          </w:p>
        </w:tc>
        <w:tc>
          <w:tcPr>
            <w:tcW w:w="6444" w:type="dxa"/>
            <w:vAlign w:val="center"/>
          </w:tcPr>
          <w:p w14:paraId="36FE863B" w14:textId="7D46A27B" w:rsidR="003C28CA" w:rsidRPr="00007B3E" w:rsidDel="00CB2812" w:rsidRDefault="003C28CA">
            <w:pPr>
              <w:spacing w:before="40" w:after="40"/>
              <w:rPr>
                <w:del w:id="497" w:author="Houyem Rais" w:date="2024-02-22T15:03:00Z"/>
                <w:i/>
                <w:iCs/>
                <w:lang w:val="fr-FR"/>
              </w:rPr>
            </w:pPr>
            <w:del w:id="498" w:author="Houyem Rais" w:date="2024-02-22T15:03:00Z">
              <w:r w:rsidRPr="00007B3E" w:rsidDel="00CB2812">
                <w:rPr>
                  <w:i/>
                  <w:iCs/>
                  <w:lang w:val="fr-FR" w:bidi="ar-TN"/>
                </w:rPr>
                <w:delText>Special Purpose Vehicle</w:delText>
              </w:r>
            </w:del>
          </w:p>
        </w:tc>
      </w:tr>
      <w:tr w:rsidR="003C28CA" w:rsidRPr="00007B3E" w:rsidDel="00CB2812" w14:paraId="7498B2EA" w14:textId="3CE1CE4F" w:rsidTr="003C28CA">
        <w:trPr>
          <w:del w:id="499" w:author="Houyem Rais" w:date="2024-02-22T15:03:00Z"/>
        </w:trPr>
        <w:tc>
          <w:tcPr>
            <w:tcW w:w="2623" w:type="dxa"/>
            <w:vAlign w:val="center"/>
          </w:tcPr>
          <w:p w14:paraId="3B9F0B1E" w14:textId="27B13DFA" w:rsidR="003C28CA" w:rsidRPr="00007B3E" w:rsidDel="00CB2812" w:rsidRDefault="003C28CA">
            <w:pPr>
              <w:spacing w:before="40" w:after="40"/>
              <w:rPr>
                <w:del w:id="500" w:author="Houyem Rais" w:date="2024-02-22T15:03:00Z"/>
                <w:b/>
                <w:bCs/>
                <w:lang w:val="fr-FR"/>
              </w:rPr>
            </w:pPr>
            <w:del w:id="501" w:author="Houyem Rais" w:date="2024-02-22T15:03:00Z">
              <w:r w:rsidRPr="00007B3E" w:rsidDel="00CB2812">
                <w:rPr>
                  <w:b/>
                  <w:bCs/>
                  <w:lang w:val="fr-FR"/>
                </w:rPr>
                <w:delText>TRI</w:delText>
              </w:r>
            </w:del>
          </w:p>
        </w:tc>
        <w:tc>
          <w:tcPr>
            <w:tcW w:w="6444" w:type="dxa"/>
            <w:vAlign w:val="center"/>
          </w:tcPr>
          <w:p w14:paraId="5F7A5EEE" w14:textId="792934F7" w:rsidR="003C28CA" w:rsidRPr="00007B3E" w:rsidDel="00CB2812" w:rsidRDefault="003C28CA">
            <w:pPr>
              <w:spacing w:before="40" w:after="40"/>
              <w:rPr>
                <w:del w:id="502" w:author="Houyem Rais" w:date="2024-02-22T15:03:00Z"/>
                <w:lang w:val="fr-FR"/>
              </w:rPr>
            </w:pPr>
            <w:del w:id="503" w:author="Houyem Rais" w:date="2024-02-22T15:03:00Z">
              <w:r w:rsidRPr="00007B3E" w:rsidDel="00CB2812">
                <w:rPr>
                  <w:lang w:val="fr-FR"/>
                </w:rPr>
                <w:delText>Taux de Rendement Interne</w:delText>
              </w:r>
            </w:del>
          </w:p>
        </w:tc>
      </w:tr>
      <w:tr w:rsidR="003C28CA" w:rsidRPr="00007B3E" w:rsidDel="00CB2812" w14:paraId="56F69E4B" w14:textId="4248A6A2" w:rsidTr="003C28CA">
        <w:trPr>
          <w:del w:id="504" w:author="Houyem Rais" w:date="2024-02-22T15:03:00Z"/>
        </w:trPr>
        <w:tc>
          <w:tcPr>
            <w:tcW w:w="2623" w:type="dxa"/>
            <w:vAlign w:val="center"/>
          </w:tcPr>
          <w:p w14:paraId="2114AEC6" w14:textId="4FB183CA" w:rsidR="003C28CA" w:rsidRPr="00007B3E" w:rsidDel="00CB2812" w:rsidRDefault="003C28CA">
            <w:pPr>
              <w:spacing w:before="40" w:after="40"/>
              <w:rPr>
                <w:del w:id="505" w:author="Houyem Rais" w:date="2024-02-22T15:03:00Z"/>
                <w:b/>
                <w:bCs/>
                <w:lang w:val="fr-FR"/>
              </w:rPr>
            </w:pPr>
            <w:del w:id="506" w:author="Houyem Rais" w:date="2024-02-22T15:03:00Z">
              <w:r w:rsidRPr="00007B3E" w:rsidDel="00CB2812">
                <w:rPr>
                  <w:b/>
                  <w:bCs/>
                  <w:lang w:val="fr-FR"/>
                </w:rPr>
                <w:delText>TTC</w:delText>
              </w:r>
            </w:del>
          </w:p>
        </w:tc>
        <w:tc>
          <w:tcPr>
            <w:tcW w:w="6444" w:type="dxa"/>
            <w:vAlign w:val="center"/>
          </w:tcPr>
          <w:p w14:paraId="3181ADD5" w14:textId="3EE069D3" w:rsidR="003C28CA" w:rsidRPr="00007B3E" w:rsidDel="00CB2812" w:rsidRDefault="003C28CA">
            <w:pPr>
              <w:spacing w:before="40" w:after="40"/>
              <w:rPr>
                <w:del w:id="507" w:author="Houyem Rais" w:date="2024-02-22T15:03:00Z"/>
                <w:lang w:val="fr-FR"/>
              </w:rPr>
            </w:pPr>
            <w:del w:id="508" w:author="Houyem Rais" w:date="2024-02-22T15:03:00Z">
              <w:r w:rsidRPr="00007B3E" w:rsidDel="00CB2812">
                <w:rPr>
                  <w:lang w:val="fr-FR"/>
                </w:rPr>
                <w:delText>Toute Taxe Comprise</w:delText>
              </w:r>
            </w:del>
          </w:p>
        </w:tc>
      </w:tr>
      <w:tr w:rsidR="003C28CA" w:rsidRPr="00007B3E" w:rsidDel="00CB2812" w14:paraId="400E62E6" w14:textId="06E4AE23" w:rsidTr="003C28CA">
        <w:trPr>
          <w:del w:id="509" w:author="Houyem Rais" w:date="2024-02-22T15:03:00Z"/>
        </w:trPr>
        <w:tc>
          <w:tcPr>
            <w:tcW w:w="2623" w:type="dxa"/>
            <w:vAlign w:val="center"/>
          </w:tcPr>
          <w:p w14:paraId="4E237BE3" w14:textId="01AEB178" w:rsidR="003C28CA" w:rsidRPr="00007B3E" w:rsidDel="00CB2812" w:rsidRDefault="003C28CA">
            <w:pPr>
              <w:spacing w:before="40" w:after="40"/>
              <w:rPr>
                <w:del w:id="510" w:author="Houyem Rais" w:date="2024-02-22T15:03:00Z"/>
                <w:b/>
                <w:bCs/>
                <w:lang w:val="fr-FR"/>
              </w:rPr>
            </w:pPr>
            <w:del w:id="511" w:author="Houyem Rais" w:date="2024-02-22T15:03:00Z">
              <w:r w:rsidRPr="00007B3E" w:rsidDel="00CB2812">
                <w:rPr>
                  <w:b/>
                  <w:bCs/>
                  <w:lang w:val="fr-FR"/>
                </w:rPr>
                <w:delText>TVA</w:delText>
              </w:r>
            </w:del>
          </w:p>
        </w:tc>
        <w:tc>
          <w:tcPr>
            <w:tcW w:w="6444" w:type="dxa"/>
            <w:vAlign w:val="center"/>
          </w:tcPr>
          <w:p w14:paraId="425488BC" w14:textId="5C641774" w:rsidR="003C28CA" w:rsidRPr="00007B3E" w:rsidDel="00CB2812" w:rsidRDefault="003C28CA">
            <w:pPr>
              <w:spacing w:before="40" w:after="40"/>
              <w:rPr>
                <w:del w:id="512" w:author="Houyem Rais" w:date="2024-02-22T15:03:00Z"/>
                <w:lang w:val="fr-FR"/>
              </w:rPr>
            </w:pPr>
            <w:del w:id="513" w:author="Houyem Rais" w:date="2024-02-22T15:03:00Z">
              <w:r w:rsidRPr="00007B3E" w:rsidDel="00CB2812">
                <w:rPr>
                  <w:lang w:val="fr-FR"/>
                </w:rPr>
                <w:delText>Taxe sur la Valeur Ajoutée</w:delText>
              </w:r>
            </w:del>
          </w:p>
        </w:tc>
      </w:tr>
      <w:tr w:rsidR="003C28CA" w:rsidRPr="00007B3E" w:rsidDel="00CB2812" w14:paraId="58A2BBDF" w14:textId="5AE4D177" w:rsidTr="003C28CA">
        <w:trPr>
          <w:del w:id="514" w:author="Houyem Rais" w:date="2024-02-22T15:03:00Z"/>
        </w:trPr>
        <w:tc>
          <w:tcPr>
            <w:tcW w:w="2623" w:type="dxa"/>
            <w:vAlign w:val="center"/>
          </w:tcPr>
          <w:p w14:paraId="02F4D9CA" w14:textId="2A09372A" w:rsidR="003C28CA" w:rsidRPr="00007B3E" w:rsidDel="00CB2812" w:rsidRDefault="003C28CA">
            <w:pPr>
              <w:spacing w:before="40" w:after="40"/>
              <w:rPr>
                <w:del w:id="515" w:author="Houyem Rais" w:date="2024-02-22T15:03:00Z"/>
                <w:b/>
                <w:bCs/>
                <w:lang w:val="fr-FR"/>
              </w:rPr>
            </w:pPr>
            <w:del w:id="516" w:author="Houyem Rais" w:date="2024-02-22T15:03:00Z">
              <w:r w:rsidRPr="00007B3E" w:rsidDel="00CB2812">
                <w:rPr>
                  <w:b/>
                  <w:bCs/>
                  <w:lang w:val="fr-FR"/>
                </w:rPr>
                <w:delText>VAN</w:delText>
              </w:r>
            </w:del>
          </w:p>
        </w:tc>
        <w:tc>
          <w:tcPr>
            <w:tcW w:w="6444" w:type="dxa"/>
            <w:vAlign w:val="center"/>
          </w:tcPr>
          <w:p w14:paraId="0653D1C2" w14:textId="1EB683A3" w:rsidR="003C28CA" w:rsidRPr="00007B3E" w:rsidDel="00CB2812" w:rsidRDefault="003C28CA">
            <w:pPr>
              <w:spacing w:before="40" w:after="40"/>
              <w:rPr>
                <w:del w:id="517" w:author="Houyem Rais" w:date="2024-02-22T15:03:00Z"/>
                <w:lang w:val="fr-FR"/>
              </w:rPr>
            </w:pPr>
            <w:del w:id="518" w:author="Houyem Rais" w:date="2024-02-22T15:03:00Z">
              <w:r w:rsidRPr="00007B3E" w:rsidDel="00CB2812">
                <w:rPr>
                  <w:lang w:val="fr-FR"/>
                </w:rPr>
                <w:delText>Valeur Actuelle Nette</w:delText>
              </w:r>
            </w:del>
          </w:p>
        </w:tc>
      </w:tr>
      <w:tr w:rsidR="003C28CA" w:rsidRPr="00007B3E" w:rsidDel="00CB2812" w14:paraId="5565BDD1" w14:textId="0EB7E7C3" w:rsidTr="003C28CA">
        <w:trPr>
          <w:del w:id="519" w:author="Houyem Rais" w:date="2024-02-22T15:03:00Z"/>
        </w:trPr>
        <w:tc>
          <w:tcPr>
            <w:tcW w:w="2623" w:type="dxa"/>
            <w:vAlign w:val="center"/>
          </w:tcPr>
          <w:p w14:paraId="760E33EA" w14:textId="3FB3BE3C" w:rsidR="003C28CA" w:rsidRPr="00007B3E" w:rsidDel="00CB2812" w:rsidRDefault="003C28CA">
            <w:pPr>
              <w:spacing w:before="40" w:after="40"/>
              <w:rPr>
                <w:del w:id="520" w:author="Houyem Rais" w:date="2024-02-22T15:03:00Z"/>
                <w:b/>
                <w:bCs/>
                <w:lang w:val="fr-FR"/>
              </w:rPr>
            </w:pPr>
            <w:del w:id="521" w:author="Houyem Rais" w:date="2024-02-22T15:03:00Z">
              <w:r w:rsidRPr="00007B3E" w:rsidDel="00CB2812">
                <w:rPr>
                  <w:b/>
                  <w:bCs/>
                  <w:lang w:val="fr-FR" w:bidi="ar-TN"/>
                </w:rPr>
                <w:delText>VfM</w:delText>
              </w:r>
            </w:del>
          </w:p>
        </w:tc>
        <w:tc>
          <w:tcPr>
            <w:tcW w:w="6444" w:type="dxa"/>
            <w:vAlign w:val="center"/>
          </w:tcPr>
          <w:p w14:paraId="19EA87BB" w14:textId="29B7E423" w:rsidR="003C28CA" w:rsidRPr="00007B3E" w:rsidDel="00CB2812" w:rsidRDefault="003C28CA">
            <w:pPr>
              <w:spacing w:before="40" w:after="40"/>
              <w:rPr>
                <w:del w:id="522" w:author="Houyem Rais" w:date="2024-02-22T15:03:00Z"/>
                <w:i/>
                <w:iCs/>
                <w:lang w:val="fr-FR"/>
              </w:rPr>
            </w:pPr>
            <w:del w:id="523" w:author="Houyem Rais" w:date="2024-02-22T15:03:00Z">
              <w:r w:rsidRPr="00007B3E" w:rsidDel="00CB2812">
                <w:rPr>
                  <w:i/>
                  <w:iCs/>
                  <w:lang w:val="fr-FR" w:bidi="ar-TN"/>
                </w:rPr>
                <w:delText>Value for Money</w:delText>
              </w:r>
            </w:del>
          </w:p>
        </w:tc>
      </w:tr>
    </w:tbl>
    <w:p w14:paraId="3B2FCD33" w14:textId="4042DD89" w:rsidR="003C28CA" w:rsidRPr="00007B3E" w:rsidDel="00CB2812" w:rsidRDefault="003C28CA" w:rsidP="003C28CA">
      <w:pPr>
        <w:ind w:left="142"/>
        <w:rPr>
          <w:del w:id="524" w:author="Houyem Rais" w:date="2024-02-22T15:03:00Z"/>
        </w:rPr>
        <w:sectPr w:rsidR="003C28CA" w:rsidRPr="00007B3E" w:rsidDel="00CB2812" w:rsidSect="0078429E">
          <w:pgSz w:w="11910" w:h="16850"/>
          <w:pgMar w:top="1140" w:right="1278" w:bottom="1240" w:left="1418" w:header="629" w:footer="1043" w:gutter="0"/>
          <w:cols w:space="720"/>
        </w:sectPr>
      </w:pPr>
    </w:p>
    <w:p w14:paraId="7086AB8B" w14:textId="1E89BD66" w:rsidR="00A724BF" w:rsidRPr="00007B3E" w:rsidDel="00CB2812" w:rsidRDefault="00A724BF" w:rsidP="00A724BF">
      <w:pPr>
        <w:pStyle w:val="Titre11"/>
        <w:numPr>
          <w:ilvl w:val="0"/>
          <w:numId w:val="0"/>
        </w:numPr>
        <w:jc w:val="left"/>
        <w:rPr>
          <w:del w:id="525" w:author="Houyem Rais" w:date="2024-02-22T15:03:00Z"/>
        </w:rPr>
      </w:pPr>
      <w:bookmarkStart w:id="526" w:name="_Toc158884969"/>
      <w:del w:id="527" w:author="Houyem Rais" w:date="2024-02-22T15:03:00Z">
        <w:r w:rsidRPr="00007B3E" w:rsidDel="00CB2812">
          <w:delText>RESUME EXECUTIF</w:delText>
        </w:r>
        <w:bookmarkStart w:id="528" w:name="2._INTRODUCTION"/>
        <w:bookmarkStart w:id="529" w:name="_Toc136949932"/>
        <w:bookmarkStart w:id="530" w:name="_Toc137137719"/>
        <w:bookmarkStart w:id="531" w:name="_Toc141255575"/>
        <w:bookmarkStart w:id="532" w:name="_Toc141255894"/>
        <w:bookmarkEnd w:id="387"/>
        <w:bookmarkEnd w:id="388"/>
        <w:bookmarkEnd w:id="389"/>
        <w:bookmarkEnd w:id="390"/>
        <w:bookmarkEnd w:id="526"/>
        <w:bookmarkEnd w:id="528"/>
      </w:del>
    </w:p>
    <w:p w14:paraId="7419DE61" w14:textId="2FFE1013" w:rsidR="00FF145D" w:rsidRPr="00007B3E" w:rsidDel="00CB2812" w:rsidRDefault="00931335" w:rsidP="00FF145D">
      <w:pPr>
        <w:tabs>
          <w:tab w:val="left" w:pos="1218"/>
          <w:tab w:val="left" w:pos="1219"/>
        </w:tabs>
        <w:spacing w:before="240" w:after="0"/>
        <w:rPr>
          <w:del w:id="533" w:author="Houyem Rais" w:date="2024-02-22T15:03:00Z"/>
        </w:rPr>
      </w:pPr>
      <w:ins w:id="534" w:author="Farouk Bouhafs" w:date="2024-02-05T10:45:00Z">
        <w:del w:id="535" w:author="Houyem Rais" w:date="2024-02-22T15:03:00Z">
          <w:r w:rsidRPr="00007B3E" w:rsidDel="00CB2812">
            <w:delText xml:space="preserve">La réalisation de ce projet a pour objectif principal de remettre en service </w:delText>
          </w:r>
          <w:r w:rsidDel="00CB2812">
            <w:delText xml:space="preserve">le tronçon </w:delText>
          </w:r>
          <w:r w:rsidRPr="00007B3E" w:rsidDel="00CB2812">
            <w:delText>Kalâa Sghira</w:delText>
          </w:r>
          <w:r w:rsidDel="00CB2812">
            <w:delText>-Kairouan</w:delText>
          </w:r>
          <w:r w:rsidRPr="00007B3E" w:rsidDel="00CB2812">
            <w:delText xml:space="preserve"> </w:delText>
          </w:r>
          <w:r w:rsidDel="00CB2812">
            <w:delText xml:space="preserve">de </w:delText>
          </w:r>
          <w:r w:rsidRPr="00007B3E" w:rsidDel="00CB2812">
            <w:delText xml:space="preserve">la ligne ferroviaire numéro 11 </w:delText>
          </w:r>
          <w:r w:rsidDel="00CB2812">
            <w:delText>qui relie Sousse à Kasserine</w:delText>
          </w:r>
        </w:del>
      </w:ins>
      <w:del w:id="536" w:author="Houyem Rais" w:date="2024-02-22T15:03:00Z">
        <w:r w:rsidR="00FF145D" w:rsidRPr="00007B3E" w:rsidDel="00CB2812">
          <w:delText xml:space="preserve">La réalisation de ce projet a pour objectif principal de remettre en service la ligne ferroviaire numéro 11 entre Kalâa Sghira et </w:delText>
        </w:r>
        <w:r w:rsidR="00DA46CF" w:rsidDel="00CB2812">
          <w:delText>Kairouan</w:delText>
        </w:r>
        <w:r w:rsidR="00FF145D" w:rsidRPr="00007B3E" w:rsidDel="00CB2812">
          <w:delText xml:space="preserve">, offrant ainsi des services de transport de marchandises et de voyageurs. Cette initiative comprend la remise en état d'une section ferroviaire qui s'étend sur </w:delText>
        </w:r>
        <w:r w:rsidR="007809CD" w:rsidDel="00CB2812">
          <w:delText>51</w:delText>
        </w:r>
        <w:r w:rsidR="00FF145D" w:rsidRPr="00007B3E" w:rsidDel="00CB2812">
          <w:delText xml:space="preserve"> kilomètres de Kalâa Sghira à </w:delText>
        </w:r>
        <w:r w:rsidR="00E66BCE" w:rsidDel="00CB2812">
          <w:delText>Sidi</w:delText>
        </w:r>
        <w:r w:rsidR="007809CD" w:rsidDel="00CB2812">
          <w:delText xml:space="preserve"> Amor Kenani</w:delText>
        </w:r>
        <w:r w:rsidR="0005625F" w:rsidDel="00CB2812">
          <w:delText xml:space="preserve"> </w:delText>
        </w:r>
        <w:r w:rsidR="00FF145D" w:rsidRPr="00007B3E" w:rsidDel="00CB2812">
          <w:delText xml:space="preserve">et la construction d'une nouvelle infrastructure sur </w:delText>
        </w:r>
        <w:r w:rsidR="0005625F" w:rsidDel="00CB2812">
          <w:delText>9</w:delText>
        </w:r>
        <w:r w:rsidR="00FF145D" w:rsidRPr="00007B3E" w:rsidDel="00CB2812">
          <w:delText xml:space="preserve"> kilomètres entre </w:delText>
        </w:r>
        <w:r w:rsidR="007809CD" w:rsidDel="00CB2812">
          <w:delText>Sidi Amor Kenani</w:delText>
        </w:r>
        <w:r w:rsidR="00FF145D" w:rsidRPr="00007B3E" w:rsidDel="00CB2812">
          <w:delText xml:space="preserve"> et Kairouan</w:delText>
        </w:r>
        <w:r w:rsidR="00BE09E3" w:rsidDel="00CB2812">
          <w:delText xml:space="preserve"> sud</w:delText>
        </w:r>
        <w:r w:rsidR="00FF145D" w:rsidRPr="00007B3E" w:rsidDel="00CB2812">
          <w:delText>, qui représente une extension de la ligne jusqu'à Kairouan.</w:delText>
        </w:r>
        <w:r w:rsidR="00467860" w:rsidDel="00CB2812">
          <w:delText xml:space="preserve"> Le coût d’investissement total du projet </w:delText>
        </w:r>
        <w:r w:rsidR="004C07C1" w:rsidDel="00CB2812">
          <w:delText>est estimé</w:delText>
        </w:r>
        <w:r w:rsidR="00467860" w:rsidDel="00CB2812">
          <w:delText xml:space="preserve"> à </w:delText>
        </w:r>
        <w:r w:rsidR="00467860" w:rsidRPr="00CB2812" w:rsidDel="00CB2812">
          <w:rPr>
            <w:b/>
            <w:bCs/>
          </w:rPr>
          <w:delText>493,8 MDT (HT</w:delText>
        </w:r>
      </w:del>
      <w:ins w:id="537" w:author="Farouk Bouhafs" w:date="2024-02-05T10:27:00Z">
        <w:del w:id="538" w:author="Houyem Rais" w:date="2024-02-22T15:03:00Z">
          <w:r w:rsidR="00271171" w:rsidRPr="00CB2812" w:rsidDel="00CB2812">
            <w:rPr>
              <w:b/>
              <w:bCs/>
            </w:rPr>
            <w:delText>-CE 2023</w:delText>
          </w:r>
        </w:del>
      </w:ins>
      <w:del w:id="539" w:author="Houyem Rais" w:date="2024-02-22T15:03:00Z">
        <w:r w:rsidR="00467860" w:rsidRPr="00CB2812" w:rsidDel="00CB2812">
          <w:rPr>
            <w:b/>
            <w:bCs/>
          </w:rPr>
          <w:delText>)</w:delText>
        </w:r>
        <w:r w:rsidR="00467860" w:rsidDel="00CB2812">
          <w:delText>.</w:delText>
        </w:r>
      </w:del>
    </w:p>
    <w:p w14:paraId="1F753763" w14:textId="6FED85BC" w:rsidR="00FF145D" w:rsidRPr="00007B3E" w:rsidDel="00CB2812" w:rsidRDefault="00FF145D" w:rsidP="00FF145D">
      <w:pPr>
        <w:keepNext/>
        <w:tabs>
          <w:tab w:val="left" w:pos="1218"/>
          <w:tab w:val="left" w:pos="1219"/>
        </w:tabs>
        <w:spacing w:before="240" w:after="0"/>
        <w:jc w:val="center"/>
        <w:rPr>
          <w:del w:id="540" w:author="Houyem Rais" w:date="2024-02-22T15:03:00Z"/>
        </w:rPr>
      </w:pPr>
      <w:del w:id="541" w:author="Houyem Rais" w:date="2024-02-22T15:03:00Z">
        <w:r w:rsidRPr="001F110D" w:rsidDel="00CB2812">
          <w:rPr>
            <w:noProof/>
          </w:rPr>
          <w:drawing>
            <wp:inline distT="0" distB="0" distL="0" distR="0" wp14:anchorId="7C766811" wp14:editId="13D8FA49">
              <wp:extent cx="3625850" cy="4503434"/>
              <wp:effectExtent l="0" t="0" r="0" b="0"/>
              <wp:docPr id="1033621772" name="Picture 1033621772"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A map of a roa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8070" cy="4506191"/>
                      </a:xfrm>
                      <a:prstGeom prst="rect">
                        <a:avLst/>
                      </a:prstGeom>
                      <a:noFill/>
                      <a:ln>
                        <a:noFill/>
                      </a:ln>
                    </pic:spPr>
                  </pic:pic>
                </a:graphicData>
              </a:graphic>
            </wp:inline>
          </w:drawing>
        </w:r>
      </w:del>
    </w:p>
    <w:p w14:paraId="6EDA8616" w14:textId="4248BFF2" w:rsidR="00FF145D" w:rsidRPr="00007B3E" w:rsidDel="00CB2812" w:rsidRDefault="00FF145D" w:rsidP="00FF145D">
      <w:pPr>
        <w:pStyle w:val="Caption"/>
        <w:jc w:val="center"/>
        <w:rPr>
          <w:del w:id="542" w:author="Houyem Rais" w:date="2024-02-22T15:03:00Z"/>
        </w:rPr>
      </w:pPr>
      <w:bookmarkStart w:id="543" w:name="_Toc158885093"/>
      <w:del w:id="544"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w:delText>
        </w:r>
        <w:r w:rsidDel="00CB2812">
          <w:rPr>
            <w:noProof/>
          </w:rPr>
          <w:fldChar w:fldCharType="end"/>
        </w:r>
        <w:r w:rsidRPr="00007B3E" w:rsidDel="00CB2812">
          <w:delText xml:space="preserve"> Ligne ferroviaire entre Kalaa </w:delText>
        </w:r>
      </w:del>
      <w:ins w:id="545" w:author="Farouk Bouhafs" w:date="2024-02-05T10:49:00Z">
        <w:del w:id="546" w:author="Houyem Rais" w:date="2024-02-22T15:03:00Z">
          <w:r w:rsidR="00124064" w:rsidRPr="00007B3E" w:rsidDel="00CB2812">
            <w:delText>Kal</w:delText>
          </w:r>
          <w:r w:rsidR="00124064" w:rsidDel="00CB2812">
            <w:delText>â</w:delText>
          </w:r>
          <w:r w:rsidR="00124064" w:rsidRPr="00007B3E" w:rsidDel="00CB2812">
            <w:delText xml:space="preserve">a </w:delText>
          </w:r>
        </w:del>
      </w:ins>
      <w:del w:id="547" w:author="Houyem Rais" w:date="2024-02-22T15:03:00Z">
        <w:r w:rsidRPr="00007B3E" w:rsidDel="00CB2812">
          <w:delText>Sghira et Kairouan</w:delText>
        </w:r>
        <w:bookmarkEnd w:id="543"/>
        <w:r w:rsidR="00BE0F65" w:rsidDel="00CB2812">
          <w:delText xml:space="preserve"> (Barreau Est)</w:delText>
        </w:r>
      </w:del>
    </w:p>
    <w:p w14:paraId="5056F1E0" w14:textId="3930CDCE" w:rsidR="00FF145D" w:rsidRPr="00007B3E" w:rsidDel="00CB2812" w:rsidRDefault="00FF145D" w:rsidP="00FF145D">
      <w:pPr>
        <w:jc w:val="right"/>
        <w:rPr>
          <w:del w:id="548" w:author="Houyem Rais" w:date="2024-02-22T15:03:00Z"/>
        </w:rPr>
      </w:pPr>
      <w:del w:id="549" w:author="Houyem Rais" w:date="2024-02-22T15:03:00Z">
        <w:r w:rsidRPr="00007B3E" w:rsidDel="00CB2812">
          <w:rPr>
            <w:b/>
            <w:bCs/>
          </w:rPr>
          <w:delText>Source</w:delText>
        </w:r>
        <w:r w:rsidRPr="00007B3E" w:rsidDel="00CB2812">
          <w:delText xml:space="preserve"> : Rapport de factibilité économique</w:delText>
        </w:r>
      </w:del>
    </w:p>
    <w:p w14:paraId="328A1031" w14:textId="4564A398" w:rsidR="00FF145D" w:rsidRPr="00007B3E" w:rsidDel="00CB2812" w:rsidRDefault="00FF145D" w:rsidP="00FF145D">
      <w:pPr>
        <w:tabs>
          <w:tab w:val="left" w:pos="1218"/>
          <w:tab w:val="left" w:pos="1219"/>
        </w:tabs>
        <w:spacing w:before="240" w:after="0"/>
        <w:rPr>
          <w:del w:id="550" w:author="Houyem Rais" w:date="2024-02-22T15:03:00Z"/>
        </w:rPr>
      </w:pPr>
      <w:del w:id="551" w:author="Houyem Rais" w:date="2024-02-22T15:03:00Z">
        <w:r w:rsidRPr="00007B3E" w:rsidDel="00CB2812">
          <w:delText xml:space="preserve">La ligne 11 a été partiellement détruite en 1969 dans la plaine de Kairouan y compris la bretelle Khazzazia-Kairouan. Il s’agit d’une ligne métrique (écartement égal à 1,0 mètre) </w:delText>
        </w:r>
        <w:r w:rsidR="004C07C1" w:rsidRPr="004C07C1" w:rsidDel="00CB2812">
          <w:delText>sur une plateforme permettant le changement à écartement standard et électrification,</w:delText>
        </w:r>
        <w:r w:rsidR="004C07C1" w:rsidDel="00CB2812">
          <w:delText xml:space="preserve"> </w:delText>
        </w:r>
        <w:r w:rsidRPr="00007B3E" w:rsidDel="00CB2812">
          <w:delText xml:space="preserve">avec des caractéristiques qui permettent de circuler </w:delText>
        </w:r>
        <w:r w:rsidR="00B7148B" w:rsidDel="00CB2812">
          <w:delText xml:space="preserve">à </w:delText>
        </w:r>
        <w:r w:rsidR="00B7148B" w:rsidRPr="00007B3E" w:rsidDel="00CB2812">
          <w:delText xml:space="preserve">une vitesse </w:delText>
        </w:r>
        <w:r w:rsidR="00B7148B" w:rsidDel="00CB2812">
          <w:delText xml:space="preserve">pouvant aller jusqu’à </w:delText>
        </w:r>
        <w:r w:rsidR="004C07C1" w:rsidRPr="004C07C1" w:rsidDel="00CB2812">
          <w:delText>140</w:delText>
        </w:r>
        <w:r w:rsidR="004C07C1" w:rsidDel="00CB2812">
          <w:delText xml:space="preserve"> k</w:delText>
        </w:r>
        <w:r w:rsidR="004C07C1" w:rsidRPr="004C07C1" w:rsidDel="00CB2812">
          <w:delText>m/</w:delText>
        </w:r>
        <w:r w:rsidR="004C07C1" w:rsidDel="00CB2812">
          <w:delText>h</w:delText>
        </w:r>
        <w:r w:rsidR="004C07C1" w:rsidRPr="004C07C1" w:rsidDel="00CB2812">
          <w:delText xml:space="preserve"> pour </w:delText>
        </w:r>
        <w:r w:rsidR="004C07C1" w:rsidDel="00CB2812">
          <w:delText xml:space="preserve">un </w:delText>
        </w:r>
        <w:r w:rsidR="004C07C1" w:rsidRPr="004C07C1" w:rsidDel="00CB2812">
          <w:delText xml:space="preserve">écartement métrique et 160 km/h pour </w:delText>
        </w:r>
        <w:r w:rsidR="004C07C1" w:rsidDel="00CB2812">
          <w:delText xml:space="preserve">un </w:delText>
        </w:r>
        <w:r w:rsidR="004C07C1" w:rsidRPr="004C07C1" w:rsidDel="00CB2812">
          <w:delText xml:space="preserve">écartement standard </w:delText>
        </w:r>
        <w:r w:rsidR="00BE09E3" w:rsidDel="00CB2812">
          <w:delText>après sa réhabilitation</w:delText>
        </w:r>
        <w:r w:rsidRPr="00007B3E" w:rsidDel="00CB2812">
          <w:delText>.</w:delText>
        </w:r>
      </w:del>
    </w:p>
    <w:p w14:paraId="759BFE44" w14:textId="7FB94398" w:rsidR="00FF145D" w:rsidRPr="00007B3E" w:rsidDel="00CB2812" w:rsidRDefault="00FF145D" w:rsidP="002209DA">
      <w:pPr>
        <w:rPr>
          <w:del w:id="552" w:author="Houyem Rais" w:date="2024-02-22T15:03:00Z"/>
        </w:rPr>
      </w:pPr>
      <w:del w:id="553" w:author="Houyem Rais" w:date="2024-02-22T15:03:00Z">
        <w:r w:rsidRPr="00007B3E" w:rsidDel="00CB2812">
          <w:rPr>
            <w:rFonts w:eastAsia="Calibri"/>
          </w:rPr>
          <w:delText>L'objectif principal de cette étude de pré-diagnostic financier et d'évaluation préalable des options PPP est de fournir une analyse approfondie des différentes possibilités d'exécution et d’exploitation du projet, en mettant en lumière leurs avantages et inconvénients respectifs. Notre démarche consiste à élaborer un pré-diagnostic financier solide, à développer un modèle financier robuste et à réaliser une évaluation comparative détaillée entre les options de partenariat public-privé (PPP) et les méthodes traditionnelles de maîtrise d'ouvrage publique (MOP).</w:delText>
        </w:r>
      </w:del>
    </w:p>
    <w:p w14:paraId="2E47EBA9" w14:textId="60F67E4F" w:rsidR="00DF057A" w:rsidRPr="00007B3E" w:rsidDel="00CB2812" w:rsidRDefault="00DF057A" w:rsidP="00DF057A">
      <w:pPr>
        <w:rPr>
          <w:del w:id="554" w:author="Houyem Rais" w:date="2024-02-22T15:03:00Z"/>
        </w:rPr>
      </w:pPr>
      <w:del w:id="555" w:author="Houyem Rais" w:date="2024-02-22T15:03:00Z">
        <w:r w:rsidRPr="00007B3E" w:rsidDel="00CB2812">
          <w:delText>Dans cette étude, nous nous sommes basés sur quatre benchmarks internationaux de projets ferroviaires afin de tirer les meilleures pratiques et les leçons qui profiteront au projet, à savoir :</w:delText>
        </w:r>
      </w:del>
    </w:p>
    <w:p w14:paraId="1828881E" w14:textId="6D7BBC1E" w:rsidR="00DF057A" w:rsidRPr="00007B3E" w:rsidDel="00CB2812" w:rsidRDefault="00DF057A" w:rsidP="00DF057A">
      <w:pPr>
        <w:pStyle w:val="ListParagraph"/>
        <w:rPr>
          <w:del w:id="556" w:author="Houyem Rais" w:date="2024-02-22T15:03:00Z"/>
        </w:rPr>
      </w:pPr>
      <w:del w:id="557" w:author="Houyem Rais" w:date="2024-02-22T15:03:00Z">
        <w:r w:rsidRPr="00007B3E" w:rsidDel="00CB2812">
          <w:delText>Le projet Gautrain Rapid Rail Link -</w:delText>
        </w:r>
      </w:del>
      <w:ins w:id="558" w:author="Farouk Bouhafs" w:date="2024-02-15T09:45:00Z">
        <w:del w:id="559" w:author="Houyem Rais" w:date="2024-02-22T15:03:00Z">
          <w:r w:rsidR="000E2AA4" w:rsidDel="00CB2812">
            <w:delText>–</w:delText>
          </w:r>
        </w:del>
      </w:ins>
      <w:del w:id="560" w:author="Houyem Rais" w:date="2024-02-22T15:03:00Z">
        <w:r w:rsidRPr="00007B3E" w:rsidDel="00CB2812">
          <w:delText xml:space="preserve"> Afrique</w:delText>
        </w:r>
      </w:del>
      <w:ins w:id="561" w:author="Farouk Bouhafs" w:date="2024-02-15T09:45:00Z">
        <w:del w:id="562" w:author="Houyem Rais" w:date="2024-02-22T15:03:00Z">
          <w:r w:rsidR="000E2AA4" w:rsidDel="00CB2812">
            <w:delText xml:space="preserve"> </w:delText>
          </w:r>
        </w:del>
      </w:ins>
      <w:del w:id="563" w:author="Houyem Rais" w:date="2024-02-22T15:03:00Z">
        <w:r w:rsidRPr="00007B3E" w:rsidDel="00CB2812">
          <w:delText xml:space="preserve"> du Sud</w:delText>
        </w:r>
      </w:del>
      <w:ins w:id="564" w:author="Farouk Bouhafs" w:date="2024-02-15T09:45:00Z">
        <w:del w:id="565" w:author="Houyem Rais" w:date="2024-02-22T15:03:00Z">
          <w:r w:rsidR="000E2AA4" w:rsidDel="00CB2812">
            <w:delText> ;</w:delText>
          </w:r>
        </w:del>
      </w:ins>
    </w:p>
    <w:p w14:paraId="65FA9294" w14:textId="106B86F9" w:rsidR="00DF057A" w:rsidRPr="00007B3E" w:rsidDel="00CB2812" w:rsidRDefault="00DF057A" w:rsidP="00DF057A">
      <w:pPr>
        <w:pStyle w:val="ListParagraph"/>
        <w:rPr>
          <w:del w:id="566" w:author="Houyem Rais" w:date="2024-02-22T15:03:00Z"/>
        </w:rPr>
      </w:pPr>
      <w:del w:id="567" w:author="Houyem Rais" w:date="2024-02-22T15:03:00Z">
        <w:r w:rsidRPr="00007B3E" w:rsidDel="00CB2812">
          <w:delText>Projet de la Liaison Ferroviaire Liefkenshoek -</w:delText>
        </w:r>
      </w:del>
      <w:ins w:id="568" w:author="Farouk Bouhafs" w:date="2024-02-15T09:45:00Z">
        <w:del w:id="569" w:author="Houyem Rais" w:date="2024-02-22T15:03:00Z">
          <w:r w:rsidR="000E2AA4" w:rsidDel="00CB2812">
            <w:delText>–</w:delText>
          </w:r>
        </w:del>
      </w:ins>
      <w:del w:id="570" w:author="Houyem Rais" w:date="2024-02-22T15:03:00Z">
        <w:r w:rsidRPr="00007B3E" w:rsidDel="00CB2812">
          <w:delText xml:space="preserve"> Belgique</w:delText>
        </w:r>
      </w:del>
      <w:ins w:id="571" w:author="Farouk Bouhafs" w:date="2024-02-15T09:45:00Z">
        <w:del w:id="572" w:author="Houyem Rais" w:date="2024-02-22T15:03:00Z">
          <w:r w:rsidR="000E2AA4" w:rsidDel="00CB2812">
            <w:delText> Belgique ;</w:delText>
          </w:r>
        </w:del>
      </w:ins>
    </w:p>
    <w:p w14:paraId="58D633FF" w14:textId="3909DB28" w:rsidR="00DF057A" w:rsidRPr="00007B3E" w:rsidDel="00CB2812" w:rsidRDefault="00DF057A" w:rsidP="00DF057A">
      <w:pPr>
        <w:pStyle w:val="ListParagraph"/>
        <w:rPr>
          <w:del w:id="573" w:author="Houyem Rais" w:date="2024-02-22T15:03:00Z"/>
        </w:rPr>
      </w:pPr>
      <w:del w:id="574" w:author="Houyem Rais" w:date="2024-02-22T15:03:00Z">
        <w:r w:rsidRPr="00007B3E" w:rsidDel="00CB2812">
          <w:delText>Réhabilitation et Modernisation de la Ligne Ferroviaire Urbaine Abu Qir en Alexandrie -</w:delText>
        </w:r>
      </w:del>
      <w:ins w:id="575" w:author="Farouk Bouhafs" w:date="2024-02-15T09:45:00Z">
        <w:del w:id="576" w:author="Houyem Rais" w:date="2024-02-22T15:03:00Z">
          <w:r w:rsidR="000E2AA4" w:rsidDel="00CB2812">
            <w:delText>–</w:delText>
          </w:r>
        </w:del>
      </w:ins>
      <w:del w:id="577" w:author="Houyem Rais" w:date="2024-02-22T15:03:00Z">
        <w:r w:rsidRPr="00007B3E" w:rsidDel="00CB2812">
          <w:delText xml:space="preserve"> Egypte</w:delText>
        </w:r>
      </w:del>
      <w:ins w:id="578" w:author="Farouk Bouhafs" w:date="2024-02-15T09:45:00Z">
        <w:del w:id="579" w:author="Houyem Rais" w:date="2024-02-22T15:03:00Z">
          <w:r w:rsidR="000E2AA4" w:rsidDel="00CB2812">
            <w:delText> ; et</w:delText>
          </w:r>
        </w:del>
      </w:ins>
    </w:p>
    <w:p w14:paraId="2C959D9F" w14:textId="321BF16D" w:rsidR="00DF057A" w:rsidRPr="00007B3E" w:rsidDel="00CB2812" w:rsidRDefault="00DF057A" w:rsidP="00DF057A">
      <w:pPr>
        <w:pStyle w:val="ListParagraph"/>
        <w:rPr>
          <w:del w:id="580" w:author="Houyem Rais" w:date="2024-02-22T15:03:00Z"/>
        </w:rPr>
      </w:pPr>
      <w:del w:id="581" w:author="Houyem Rais" w:date="2024-02-22T15:03:00Z">
        <w:r w:rsidRPr="00007B3E" w:rsidDel="00CB2812">
          <w:delText>Camrail (Cameroon Railways) – Cameroun.</w:delText>
        </w:r>
      </w:del>
    </w:p>
    <w:p w14:paraId="6CE06CE4" w14:textId="0EEE44A0" w:rsidR="00D402AC" w:rsidRPr="00007B3E" w:rsidDel="00CB2812" w:rsidRDefault="00D402AC" w:rsidP="00D402AC">
      <w:pPr>
        <w:rPr>
          <w:del w:id="582" w:author="Houyem Rais" w:date="2024-02-22T15:03:00Z"/>
        </w:rPr>
      </w:pPr>
      <w:del w:id="583" w:author="Houyem Rais" w:date="2024-02-22T15:03:00Z">
        <w:r w:rsidRPr="00007B3E" w:rsidDel="00CB2812">
          <w:delText>Cette étude de benchmark a fourni des leçons à tirer pour le projet de la Ligne 11 (Barreau Est), à savoir :</w:delText>
        </w:r>
      </w:del>
    </w:p>
    <w:p w14:paraId="38A95081" w14:textId="34688096" w:rsidR="00D402AC" w:rsidRPr="00007B3E" w:rsidDel="00CB2812" w:rsidRDefault="00D402AC" w:rsidP="00D402AC">
      <w:pPr>
        <w:pStyle w:val="ListParagraph"/>
        <w:rPr>
          <w:del w:id="584" w:author="Houyem Rais" w:date="2024-02-22T15:03:00Z"/>
        </w:rPr>
      </w:pPr>
      <w:del w:id="585" w:author="Houyem Rais" w:date="2024-02-22T15:03:00Z">
        <w:r w:rsidRPr="00007B3E" w:rsidDel="00CB2812">
          <w:delText xml:space="preserve">Importance d'une </w:delText>
        </w:r>
        <w:r w:rsidRPr="00A8239A" w:rsidDel="00CB2812">
          <w:rPr>
            <w:b/>
            <w:bCs/>
          </w:rPr>
          <w:delText>planification et gestion rigoureuse</w:delText>
        </w:r>
        <w:r w:rsidR="00007B3E" w:rsidRPr="00007B3E" w:rsidDel="00CB2812">
          <w:delText> ;</w:delText>
        </w:r>
      </w:del>
    </w:p>
    <w:p w14:paraId="528229DF" w14:textId="1752F5B7" w:rsidR="00D402AC" w:rsidRPr="00007B3E" w:rsidDel="00CB2812" w:rsidRDefault="00D402AC" w:rsidP="00D402AC">
      <w:pPr>
        <w:pStyle w:val="ListParagraph"/>
        <w:rPr>
          <w:del w:id="586" w:author="Houyem Rais" w:date="2024-02-22T15:03:00Z"/>
        </w:rPr>
      </w:pPr>
      <w:del w:id="587" w:author="Houyem Rais" w:date="2024-02-22T15:03:00Z">
        <w:r w:rsidRPr="00007B3E" w:rsidDel="00CB2812">
          <w:delText xml:space="preserve">Nécessité d'une </w:delText>
        </w:r>
        <w:r w:rsidRPr="00A8239A" w:rsidDel="00CB2812">
          <w:rPr>
            <w:b/>
            <w:bCs/>
          </w:rPr>
          <w:delText>infrastructure solide</w:delText>
        </w:r>
        <w:r w:rsidRPr="00007B3E" w:rsidDel="00CB2812">
          <w:delText xml:space="preserve"> et d'un </w:delText>
        </w:r>
        <w:r w:rsidRPr="00A8239A" w:rsidDel="00CB2812">
          <w:rPr>
            <w:b/>
            <w:bCs/>
          </w:rPr>
          <w:delText>entretien régulier</w:delText>
        </w:r>
        <w:r w:rsidR="001B6D0C" w:rsidDel="00CB2812">
          <w:rPr>
            <w:b/>
            <w:bCs/>
          </w:rPr>
          <w:delText>,</w:delText>
        </w:r>
        <w:r w:rsidR="00007B3E" w:rsidRPr="00007B3E" w:rsidDel="00CB2812">
          <w:delText> </w:delText>
        </w:r>
        <w:r w:rsidR="001B6D0C" w:rsidDel="00CB2812">
          <w:delText xml:space="preserve">avec </w:delText>
        </w:r>
        <w:r w:rsidR="001B6D0C" w:rsidRPr="00007B3E" w:rsidDel="00CB2812">
          <w:delText xml:space="preserve">un accent particulier </w:delText>
        </w:r>
        <w:r w:rsidR="001B6D0C" w:rsidDel="00CB2812">
          <w:delText xml:space="preserve">mis </w:delText>
        </w:r>
        <w:r w:rsidR="001B6D0C" w:rsidRPr="00007B3E" w:rsidDel="00CB2812">
          <w:delText xml:space="preserve">sur la </w:delText>
        </w:r>
        <w:r w:rsidR="001B6D0C" w:rsidRPr="00007B3E" w:rsidDel="00CB2812">
          <w:rPr>
            <w:b/>
            <w:bCs/>
          </w:rPr>
          <w:delText>sécurité</w:delText>
        </w:r>
        <w:r w:rsidR="001B6D0C" w:rsidDel="00CB2812">
          <w:rPr>
            <w:b/>
            <w:bCs/>
          </w:rPr>
          <w:delText xml:space="preserve"> de la ligne </w:delText>
        </w:r>
        <w:r w:rsidR="00007B3E" w:rsidRPr="00007B3E" w:rsidDel="00CB2812">
          <w:delText>; et</w:delText>
        </w:r>
      </w:del>
    </w:p>
    <w:p w14:paraId="668D3503" w14:textId="799FE358" w:rsidR="00D402AC" w:rsidRPr="00007B3E" w:rsidDel="00CB2812" w:rsidRDefault="00D402AC" w:rsidP="00D402AC">
      <w:pPr>
        <w:pStyle w:val="ListParagraph"/>
        <w:rPr>
          <w:del w:id="588" w:author="Houyem Rais" w:date="2024-02-22T15:03:00Z"/>
        </w:rPr>
      </w:pPr>
      <w:del w:id="589" w:author="Houyem Rais" w:date="2024-02-22T15:03:00Z">
        <w:r w:rsidRPr="00007B3E" w:rsidDel="00CB2812">
          <w:delText xml:space="preserve">Implication des </w:delText>
        </w:r>
        <w:r w:rsidRPr="00A8239A" w:rsidDel="00CB2812">
          <w:rPr>
            <w:b/>
            <w:bCs/>
          </w:rPr>
          <w:delText>financements mixtes</w:delText>
        </w:r>
        <w:r w:rsidRPr="00007B3E" w:rsidDel="00CB2812">
          <w:delText xml:space="preserve"> pour une</w:delText>
        </w:r>
        <w:r w:rsidR="00007B3E" w:rsidRPr="00007B3E" w:rsidDel="00CB2812">
          <w:delText xml:space="preserve"> meilleure</w:delText>
        </w:r>
        <w:r w:rsidRPr="00007B3E" w:rsidDel="00CB2812">
          <w:delText xml:space="preserve"> viabilité financière.</w:delText>
        </w:r>
      </w:del>
    </w:p>
    <w:p w14:paraId="17215540" w14:textId="3F7A7A79" w:rsidR="0055712B" w:rsidDel="00CB2812" w:rsidRDefault="0055712B" w:rsidP="0055712B">
      <w:pPr>
        <w:rPr>
          <w:del w:id="590" w:author="Houyem Rais" w:date="2024-02-22T15:03:00Z"/>
        </w:rPr>
      </w:pPr>
      <w:del w:id="591" w:author="Houyem Rais" w:date="2024-02-22T15:03:00Z">
        <w:r w:rsidDel="00CB2812">
          <w:delText>Le</w:delText>
        </w:r>
        <w:r w:rsidRPr="008174CA" w:rsidDel="00CB2812">
          <w:delText xml:space="preserve"> mapping initial des investisseurs et des promoteurs privés intervenant dans le secteur ferroviaire</w:delText>
        </w:r>
        <w:r w:rsidDel="00CB2812">
          <w:delText xml:space="preserve"> a identifié en Tunisie </w:delText>
        </w:r>
        <w:r w:rsidRPr="008174CA" w:rsidDel="00CB2812">
          <w:delText xml:space="preserve">des entreprises comme Colas Rail Tunisie, </w:delText>
        </w:r>
        <w:r w:rsidR="00E25B32" w:rsidDel="00CB2812">
          <w:delText xml:space="preserve">SOROUBAT, </w:delText>
        </w:r>
        <w:r w:rsidR="007655F6" w:rsidDel="00CB2812">
          <w:delText xml:space="preserve">SBF, </w:delText>
        </w:r>
        <w:r w:rsidRPr="008174CA" w:rsidDel="00CB2812">
          <w:delText>G2I et SOTRAFER</w:delText>
        </w:r>
        <w:r w:rsidDel="00CB2812">
          <w:delText xml:space="preserve"> (l’opérateur public). D</w:delText>
        </w:r>
        <w:r w:rsidRPr="00776766" w:rsidDel="00CB2812">
          <w:delText>es entreprises internationales telles que CCCC, Vinci, Alstom Transport, Siemens Mobility, Hitachi, Egis Rail et NGE</w:delText>
        </w:r>
        <w:r w:rsidDel="00CB2812">
          <w:delText xml:space="preserve"> sont présents à l’échelle internationale tandis que des acteurs </w:delText>
        </w:r>
        <w:r w:rsidRPr="008174CA" w:rsidDel="00CB2812">
          <w:delText>comme Bolloré Railways et Grindrod Rail</w:delText>
        </w:r>
        <w:r w:rsidDel="00CB2812">
          <w:delText xml:space="preserve"> marquent leur présence en Afrique.</w:delText>
        </w:r>
      </w:del>
    </w:p>
    <w:p w14:paraId="74D04666" w14:textId="5904101B" w:rsidR="0055712B" w:rsidRPr="00007B3E" w:rsidDel="00CB2812" w:rsidRDefault="0055712B" w:rsidP="0055712B">
      <w:pPr>
        <w:rPr>
          <w:del w:id="592" w:author="Houyem Rais" w:date="2024-02-22T15:03:00Z"/>
        </w:rPr>
      </w:pPr>
      <w:del w:id="593" w:author="Houyem Rais" w:date="2024-02-22T15:03:00Z">
        <w:r w:rsidRPr="00007B3E" w:rsidDel="00CB2812">
          <w:delText xml:space="preserve">Quant au financement du projet, il est attendu une contribution de différentes sources : </w:delText>
        </w:r>
      </w:del>
    </w:p>
    <w:p w14:paraId="7529A233" w14:textId="48EDD475" w:rsidR="0055712B" w:rsidRPr="00007B3E" w:rsidDel="00CB2812" w:rsidRDefault="0055712B" w:rsidP="0055712B">
      <w:pPr>
        <w:pStyle w:val="ListParagraph"/>
        <w:rPr>
          <w:del w:id="594" w:author="Houyem Rais" w:date="2024-02-22T15:03:00Z"/>
        </w:rPr>
      </w:pPr>
      <w:del w:id="595" w:author="Houyem Rais" w:date="2024-02-22T15:03:00Z">
        <w:r w:rsidRPr="00007B3E" w:rsidDel="00CB2812">
          <w:delText>Les banques commerciales (prêteurs/dette projet),</w:delText>
        </w:r>
      </w:del>
    </w:p>
    <w:p w14:paraId="59407523" w14:textId="79D867B1" w:rsidR="0055712B" w:rsidRPr="00007B3E" w:rsidDel="00CB2812" w:rsidRDefault="0055712B" w:rsidP="0055712B">
      <w:pPr>
        <w:pStyle w:val="ListParagraph"/>
        <w:rPr>
          <w:del w:id="596" w:author="Houyem Rais" w:date="2024-02-22T15:03:00Z"/>
        </w:rPr>
      </w:pPr>
      <w:del w:id="597" w:author="Houyem Rais" w:date="2024-02-22T15:03:00Z">
        <w:r w:rsidRPr="00007B3E" w:rsidDel="00CB2812">
          <w:delText xml:space="preserve">Les bailleurs de fonds, </w:delText>
        </w:r>
      </w:del>
    </w:p>
    <w:p w14:paraId="18DAAE3D" w14:textId="1E25B5AF" w:rsidR="0055712B" w:rsidRPr="00007B3E" w:rsidDel="00CB2812" w:rsidRDefault="0055712B" w:rsidP="0055712B">
      <w:pPr>
        <w:pStyle w:val="ListParagraph"/>
        <w:rPr>
          <w:del w:id="598" w:author="Houyem Rais" w:date="2024-02-22T15:03:00Z"/>
        </w:rPr>
      </w:pPr>
      <w:del w:id="599" w:author="Houyem Rais" w:date="2024-02-22T15:03:00Z">
        <w:r w:rsidRPr="00007B3E" w:rsidDel="00CB2812">
          <w:delText>Les fonds propres des actionnaires de la société projet (SPV) ou autres investisseurs, et</w:delText>
        </w:r>
      </w:del>
    </w:p>
    <w:p w14:paraId="388CC0E8" w14:textId="74C33E7F" w:rsidR="0055712B" w:rsidRPr="00007B3E" w:rsidDel="00CB2812" w:rsidRDefault="0055712B" w:rsidP="00A8239A">
      <w:pPr>
        <w:pStyle w:val="ListParagraph"/>
        <w:rPr>
          <w:del w:id="600" w:author="Houyem Rais" w:date="2024-02-22T15:03:00Z"/>
        </w:rPr>
      </w:pPr>
      <w:del w:id="601" w:author="Houyem Rais" w:date="2024-02-22T15:03:00Z">
        <w:r w:rsidRPr="00007B3E" w:rsidDel="00CB2812">
          <w:delText xml:space="preserve">Un </w:delText>
        </w:r>
        <w:r w:rsidDel="00CB2812">
          <w:delText>financement public</w:delText>
        </w:r>
        <w:r w:rsidRPr="00007B3E" w:rsidDel="00CB2812">
          <w:delText>.</w:delText>
        </w:r>
      </w:del>
    </w:p>
    <w:p w14:paraId="00EB3165" w14:textId="29A10A57" w:rsidR="00D402AC" w:rsidRPr="00007B3E" w:rsidDel="00CB2812" w:rsidRDefault="00A768E3" w:rsidP="00D402AC">
      <w:pPr>
        <w:rPr>
          <w:del w:id="602" w:author="Houyem Rais" w:date="2024-02-22T15:03:00Z"/>
        </w:rPr>
      </w:pPr>
      <w:del w:id="603" w:author="Houyem Rais" w:date="2024-02-22T15:03:00Z">
        <w:r w:rsidRPr="00007B3E" w:rsidDel="00CB2812">
          <w:delText>Le cadre juridique du secteur ferroviaire en Tunisie</w:delText>
        </w:r>
        <w:r w:rsidR="00D402AC" w:rsidRPr="00007B3E" w:rsidDel="00CB2812">
          <w:delText xml:space="preserve"> </w:delText>
        </w:r>
        <w:r w:rsidRPr="00007B3E" w:rsidDel="00CB2812">
          <w:delText>est régi principalement par</w:delText>
        </w:r>
        <w:r w:rsidR="00AE7398" w:rsidDel="00CB2812">
          <w:delText> :</w:delText>
        </w:r>
      </w:del>
    </w:p>
    <w:p w14:paraId="53FB5B0A" w14:textId="13B33A34" w:rsidR="00D402AC" w:rsidRPr="00007B3E" w:rsidDel="00CB2812" w:rsidRDefault="00A768E3" w:rsidP="00A8239A">
      <w:pPr>
        <w:pStyle w:val="ListParagraph"/>
        <w:rPr>
          <w:del w:id="604" w:author="Houyem Rais" w:date="2024-02-22T15:03:00Z"/>
        </w:rPr>
      </w:pPr>
      <w:del w:id="605" w:author="Houyem Rais" w:date="2024-02-22T15:03:00Z">
        <w:r w:rsidRPr="00007B3E" w:rsidDel="00CB2812">
          <w:delText>La loi n° 98-74 du 19 août 1998, relative aux chemins de fer, complétée et modifiée par la Loi n°2005-23 du 7 Mars 2005</w:delText>
        </w:r>
        <w:r w:rsidR="00331CDD" w:rsidRPr="00007B3E" w:rsidDel="00CB2812">
          <w:delText xml:space="preserve">. Cette loi </w:delText>
        </w:r>
        <w:r w:rsidRPr="00007B3E" w:rsidDel="00CB2812">
          <w:delText>porte sur les spécifications techniques du matériel roulant ferroviaire, en mettant l'accent sur l'introduction de mesures renforcées concernant la maintenance et la sécurité.</w:delText>
        </w:r>
      </w:del>
    </w:p>
    <w:p w14:paraId="4B664D07" w14:textId="0C411285" w:rsidR="00C754DB" w:rsidRPr="00007B3E" w:rsidDel="00CB2812" w:rsidRDefault="00C754DB" w:rsidP="00A8239A">
      <w:pPr>
        <w:pStyle w:val="ListParagraph"/>
        <w:rPr>
          <w:del w:id="606" w:author="Houyem Rais" w:date="2024-02-22T15:03:00Z"/>
        </w:rPr>
      </w:pPr>
      <w:del w:id="607" w:author="Houyem Rais" w:date="2024-02-22T15:03:00Z">
        <w:r w:rsidRPr="00007B3E" w:rsidDel="00CB2812">
          <w:delText>La Loi n° 98-90 du 2 novembre 1998, relative à la Société Nationale des Chemins de Fer Tunisiens. Selon cette législation, la SNCFT est chargée de l'exploitation du réseau ferroviaire tunisien.</w:delText>
        </w:r>
      </w:del>
    </w:p>
    <w:p w14:paraId="25761071" w14:textId="68A855BF" w:rsidR="00C754DB" w:rsidRPr="00007B3E" w:rsidDel="00CB2812" w:rsidRDefault="00C754DB" w:rsidP="00A8239A">
      <w:pPr>
        <w:pStyle w:val="ListParagraph"/>
        <w:rPr>
          <w:del w:id="608" w:author="Houyem Rais" w:date="2024-02-22T15:03:00Z"/>
        </w:rPr>
      </w:pPr>
      <w:del w:id="609" w:author="Houyem Rais" w:date="2024-02-22T15:03:00Z">
        <w:r w:rsidRPr="00007B3E" w:rsidDel="00CB2812">
          <w:delText>La loi n° 2004-33 relative à l'organisation des transports terrestres. En vertu de ces lois générales, le transport ferroviaire est soumis aux mêmes régulations que celles qui s'appliquent à l'ensemble des transports terrestres, couvrant des aspects tels que la sécurité, le coût, l'impact environnemental et la réponse aux besoins de la communauté.</w:delText>
        </w:r>
      </w:del>
    </w:p>
    <w:p w14:paraId="6B46D20D" w14:textId="6EC7B8F6" w:rsidR="00592D6E" w:rsidRPr="00007B3E" w:rsidDel="00CB2812" w:rsidRDefault="00DD3F44" w:rsidP="00592D6E">
      <w:pPr>
        <w:rPr>
          <w:del w:id="610" w:author="Houyem Rais" w:date="2024-02-22T15:03:00Z"/>
        </w:rPr>
      </w:pPr>
      <w:del w:id="611" w:author="Houyem Rais" w:date="2024-02-22T15:03:00Z">
        <w:r w:rsidRPr="00007B3E" w:rsidDel="00CB2812">
          <w:delText>L</w:delText>
        </w:r>
        <w:r w:rsidR="00592D6E" w:rsidRPr="00007B3E" w:rsidDel="00CB2812">
          <w:delText>es principaux intervenants du secteur ferroviaire en Tunisie</w:delText>
        </w:r>
        <w:r w:rsidR="001C3AB2" w:rsidDel="00CB2812">
          <w:delText xml:space="preserve"> sont :</w:delText>
        </w:r>
      </w:del>
    </w:p>
    <w:p w14:paraId="79131FFF" w14:textId="2D5DE9BB" w:rsidR="00592D6E" w:rsidRPr="00007B3E" w:rsidDel="00CB2812" w:rsidRDefault="00592D6E" w:rsidP="00A8239A">
      <w:pPr>
        <w:pStyle w:val="ListParagraph"/>
        <w:rPr>
          <w:del w:id="612" w:author="Houyem Rais" w:date="2024-02-22T15:03:00Z"/>
        </w:rPr>
      </w:pPr>
      <w:del w:id="613" w:author="Houyem Rais" w:date="2024-02-22T15:03:00Z">
        <w:r w:rsidRPr="00007B3E" w:rsidDel="00CB2812">
          <w:delText xml:space="preserve">Le </w:delText>
        </w:r>
        <w:r w:rsidRPr="00A8239A" w:rsidDel="00CB2812">
          <w:rPr>
            <w:b/>
            <w:bCs/>
          </w:rPr>
          <w:delText>Ministère du Transport</w:delText>
        </w:r>
        <w:r w:rsidR="00D820E8" w:rsidRPr="00007B3E" w:rsidDel="00CB2812">
          <w:delText xml:space="preserve">, </w:delText>
        </w:r>
        <w:r w:rsidRPr="00007B3E" w:rsidDel="00CB2812">
          <w:delText>responsable des politiques et des programmes du secteur des transports (</w:delText>
        </w:r>
        <w:r w:rsidR="00D820E8" w:rsidRPr="00007B3E" w:rsidDel="00CB2812">
          <w:delText>y compris le</w:delText>
        </w:r>
        <w:r w:rsidRPr="00007B3E" w:rsidDel="00CB2812">
          <w:delText xml:space="preserve"> ferroviaire). Dans le cadre du projet de ligne ferroviaire 11, le Ministère du Transport aura un rôle de supervision et de coordination entre les différents acteurs pour assurer la gouvernance globale du projet.</w:delText>
        </w:r>
      </w:del>
    </w:p>
    <w:p w14:paraId="0566F5DC" w14:textId="572E91B6" w:rsidR="00171BA7" w:rsidRPr="00007B3E" w:rsidDel="00CB2812" w:rsidRDefault="00592D6E" w:rsidP="00A8239A">
      <w:pPr>
        <w:pStyle w:val="ListParagraph"/>
        <w:rPr>
          <w:del w:id="614" w:author="Houyem Rais" w:date="2024-02-22T15:03:00Z"/>
        </w:rPr>
      </w:pPr>
      <w:del w:id="615" w:author="Houyem Rais" w:date="2024-02-22T15:03:00Z">
        <w:r w:rsidRPr="00007B3E" w:rsidDel="00CB2812">
          <w:delText xml:space="preserve">La </w:delText>
        </w:r>
        <w:r w:rsidRPr="00A8239A" w:rsidDel="00CB2812">
          <w:rPr>
            <w:b/>
            <w:bCs/>
          </w:rPr>
          <w:delText>Société Nationale des Chemins de Fer Tunisiens (SNCFT)</w:delText>
        </w:r>
        <w:r w:rsidR="00D820E8" w:rsidRPr="00A8239A" w:rsidDel="00CB2812">
          <w:rPr>
            <w:b/>
            <w:bCs/>
          </w:rPr>
          <w:delText>,</w:delText>
        </w:r>
        <w:r w:rsidRPr="00007B3E" w:rsidDel="00CB2812">
          <w:delText xml:space="preserve"> un établissement public non administratif chargé de la gestion, de l’exploitation et de l’entretien du réseau ferroviaire tunisien, responsable du développement de ce réseau à travers l’extension des lignes existantes ou la création de nouvelles lignes.</w:delText>
        </w:r>
      </w:del>
    </w:p>
    <w:p w14:paraId="6D0AABF6" w14:textId="29C9826D" w:rsidR="00171BA7" w:rsidRPr="00007B3E" w:rsidDel="00CB2812" w:rsidRDefault="00592D6E" w:rsidP="00A8239A">
      <w:pPr>
        <w:pStyle w:val="ListParagraph"/>
        <w:rPr>
          <w:del w:id="616" w:author="Houyem Rais" w:date="2024-02-22T15:03:00Z"/>
        </w:rPr>
      </w:pPr>
      <w:del w:id="617" w:author="Houyem Rais" w:date="2024-02-22T15:03:00Z">
        <w:r w:rsidRPr="00007B3E" w:rsidDel="00CB2812">
          <w:delText xml:space="preserve">La </w:delText>
        </w:r>
        <w:r w:rsidRPr="00A8239A" w:rsidDel="00CB2812">
          <w:rPr>
            <w:b/>
            <w:bCs/>
          </w:rPr>
          <w:delText>Société des Travaux Ferroviaires (SOTRAFER)</w:delText>
        </w:r>
        <w:r w:rsidR="00A25421" w:rsidRPr="00A8239A" w:rsidDel="00CB2812">
          <w:rPr>
            <w:b/>
            <w:bCs/>
          </w:rPr>
          <w:delText>,</w:delText>
        </w:r>
        <w:r w:rsidR="00A25421" w:rsidRPr="00007B3E" w:rsidDel="00CB2812">
          <w:delText xml:space="preserve"> p</w:delText>
        </w:r>
        <w:r w:rsidRPr="00007B3E" w:rsidDel="00CB2812">
          <w:delText>ou</w:delText>
        </w:r>
        <w:r w:rsidR="00A25421" w:rsidRPr="00007B3E" w:rsidDel="00CB2812">
          <w:delText>vant</w:delText>
        </w:r>
        <w:r w:rsidRPr="00007B3E" w:rsidDel="00CB2812">
          <w:delText xml:space="preserve"> agir en tant que sous-contractant pour l'exécution des travaux ferroviaires, en collaboration avec le partenaire privé sélectionné.</w:delText>
        </w:r>
      </w:del>
    </w:p>
    <w:p w14:paraId="024D6F20" w14:textId="3CE1A01D" w:rsidR="00592D6E" w:rsidDel="00CB2812" w:rsidRDefault="00592D6E" w:rsidP="00171BA7">
      <w:pPr>
        <w:pStyle w:val="ListParagraph"/>
        <w:rPr>
          <w:del w:id="618" w:author="Houyem Rais" w:date="2024-02-22T15:03:00Z"/>
        </w:rPr>
      </w:pPr>
      <w:del w:id="619" w:author="Houyem Rais" w:date="2024-02-22T15:03:00Z">
        <w:r w:rsidRPr="00007B3E" w:rsidDel="00CB2812">
          <w:delText xml:space="preserve">Le </w:delText>
        </w:r>
        <w:r w:rsidRPr="00A8239A" w:rsidDel="00CB2812">
          <w:rPr>
            <w:b/>
            <w:bCs/>
          </w:rPr>
          <w:delText>Ministère</w:delText>
        </w:r>
        <w:r w:rsidR="00E3726F" w:rsidRPr="00A8239A" w:rsidDel="00CB2812">
          <w:rPr>
            <w:b/>
            <w:bCs/>
          </w:rPr>
          <w:delText xml:space="preserve"> </w:delText>
        </w:r>
        <w:r w:rsidRPr="00A8239A" w:rsidDel="00CB2812">
          <w:rPr>
            <w:b/>
            <w:bCs/>
          </w:rPr>
          <w:delText>de l'Équipement et de l'Habitat (MEH)</w:delText>
        </w:r>
        <w:r w:rsidR="00D6047E" w:rsidRPr="00A8239A" w:rsidDel="00CB2812">
          <w:rPr>
            <w:b/>
            <w:bCs/>
          </w:rPr>
          <w:delText xml:space="preserve">, </w:delText>
        </w:r>
        <w:r w:rsidR="00D6047E" w:rsidRPr="00007B3E" w:rsidDel="00CB2812">
          <w:delText xml:space="preserve">qui </w:delText>
        </w:r>
        <w:r w:rsidRPr="00007B3E" w:rsidDel="00CB2812">
          <w:delText>travaillerait en étroite collaboration avec le Ministère du Transport pour aligner le projet avec les objectifs nationaux d'infrastructures et d'aménagement du territoire.</w:delText>
        </w:r>
      </w:del>
    </w:p>
    <w:p w14:paraId="11D3D7B6" w14:textId="60CE184E" w:rsidR="00171BA7" w:rsidDel="00CB2812" w:rsidRDefault="00171BA7" w:rsidP="00CB02FA">
      <w:pPr>
        <w:pStyle w:val="ListParagraph"/>
        <w:rPr>
          <w:del w:id="620" w:author="Houyem Rais" w:date="2024-02-22T15:03:00Z"/>
        </w:rPr>
      </w:pPr>
      <w:del w:id="621" w:author="Houyem Rais" w:date="2024-02-22T15:03:00Z">
        <w:r w:rsidRPr="00007B3E" w:rsidDel="00CB2812">
          <w:delText xml:space="preserve">La </w:delText>
        </w:r>
        <w:r w:rsidR="00E3726F" w:rsidRPr="00A8239A" w:rsidDel="00CB2812">
          <w:rPr>
            <w:b/>
            <w:bCs/>
          </w:rPr>
          <w:delText>« </w:delText>
        </w:r>
        <w:r w:rsidRPr="00A8239A" w:rsidDel="00CB2812">
          <w:rPr>
            <w:b/>
            <w:bCs/>
          </w:rPr>
          <w:delText>SNCFT Réseau</w:delText>
        </w:r>
        <w:r w:rsidR="00E3726F" w:rsidRPr="00A8239A" w:rsidDel="00CB2812">
          <w:rPr>
            <w:b/>
            <w:bCs/>
          </w:rPr>
          <w:delText> »</w:delText>
        </w:r>
        <w:r w:rsidRPr="00A8239A" w:rsidDel="00CB2812">
          <w:rPr>
            <w:b/>
            <w:bCs/>
          </w:rPr>
          <w:delText>,</w:delText>
        </w:r>
        <w:r w:rsidR="00CB02FA" w:rsidDel="00CB2812">
          <w:delText xml:space="preserve"> une entité inexistante aujourd’hui, serait, </w:delText>
        </w:r>
        <w:r w:rsidRPr="00007B3E" w:rsidDel="00CB2812">
          <w:delText xml:space="preserve">selon l’étude du Plan Directeur National des Transports à l’horizon 2040, le </w:delText>
        </w:r>
        <w:r w:rsidR="00CB02FA" w:rsidDel="00CB2812">
          <w:delText xml:space="preserve">futur </w:delText>
        </w:r>
        <w:r w:rsidRPr="00007B3E" w:rsidDel="00CB2812">
          <w:delText>gestionnaire de l’infrastructure ferroviaire en charge de l’entretien du réseau ferré national, la construction de nouvelles lignes de chemin de fer, et la gestion de la circulation de tous les trains empruntant le réseau ferré national.</w:delText>
        </w:r>
      </w:del>
    </w:p>
    <w:p w14:paraId="40B04742" w14:textId="585950BF" w:rsidR="00647F05" w:rsidRPr="00007B3E" w:rsidDel="00CB2812" w:rsidRDefault="00B65185" w:rsidP="00647F05">
      <w:pPr>
        <w:rPr>
          <w:del w:id="622" w:author="Houyem Rais" w:date="2024-02-22T15:03:00Z"/>
        </w:rPr>
      </w:pPr>
      <w:del w:id="623" w:author="Houyem Rais" w:date="2024-02-22T15:03:00Z">
        <w:r w:rsidRPr="00007B3E" w:rsidDel="00CB2812">
          <w:delText xml:space="preserve">En attendant la création de « </w:delText>
        </w:r>
        <w:r w:rsidRPr="00B65185" w:rsidDel="00CB2812">
          <w:rPr>
            <w:b/>
            <w:bCs/>
          </w:rPr>
          <w:delText>SNCFT Réseau</w:delText>
        </w:r>
        <w:r w:rsidRPr="00007B3E" w:rsidDel="00CB2812">
          <w:delText xml:space="preserve"> », </w:delText>
        </w:r>
        <w:r w:rsidRPr="00B92D5D" w:rsidDel="00CB2812">
          <w:rPr>
            <w:highlight w:val="yellow"/>
            <w:rPrChange w:id="624" w:author="Farouk Bouhafs" w:date="2024-02-14T17:34:00Z">
              <w:rPr/>
            </w:rPrChange>
          </w:rPr>
          <w:delText xml:space="preserve">la Société Nationale des Chemins de Fer Tunisiens (SNCFT) assumera le rôle </w:delText>
        </w:r>
        <w:r w:rsidRPr="00B92D5D" w:rsidDel="00CB2812">
          <w:rPr>
            <w:b/>
            <w:bCs/>
            <w:highlight w:val="yellow"/>
            <w:u w:val="single"/>
            <w:rPrChange w:id="625" w:author="Farouk Bouhafs" w:date="2024-02-14T17:34:00Z">
              <w:rPr>
                <w:b/>
                <w:bCs/>
                <w:u w:val="single"/>
              </w:rPr>
            </w:rPrChange>
          </w:rPr>
          <w:delText>d'autorité contractante</w:delText>
        </w:r>
        <w:r w:rsidRPr="00B92D5D" w:rsidDel="00CB2812">
          <w:rPr>
            <w:highlight w:val="yellow"/>
            <w:rPrChange w:id="626" w:author="Farouk Bouhafs" w:date="2024-02-14T17:34:00Z">
              <w:rPr/>
            </w:rPrChange>
          </w:rPr>
          <w:delText xml:space="preserve"> pour le projet de la ligne 11 (Barreau Est). En tant qu'autorité contractante, la SNCFT orchestrera l'appel d'offres, la sélection et la négociation avec les partenaires privés, en s'assurant de leur capacité à financer, construire et exploiter la ligne dans le cadre des accords de PPP. Elle se chargera de l'intégration de cette nouvelle infrastructure au sein du réseau national, en mettant en place un système de gestion de la circulation des trains efficace. Dans le cadre du PPP, la SNCFT s'assurera que les accords incluent des clauses garantissant la qualité, la sécurité et la performance du service ferroviaire, tout en préservant l'intérêt public</w:delText>
        </w:r>
        <w:r w:rsidRPr="00007B3E" w:rsidDel="00CB2812">
          <w:delText>.</w:delText>
        </w:r>
      </w:del>
      <w:ins w:id="627" w:author="Farouk Bouhafs" w:date="2024-02-15T09:51:00Z">
        <w:del w:id="628" w:author="Houyem Rais" w:date="2024-02-22T15:03:00Z">
          <w:r w:rsidR="00647F05" w:rsidDel="00CB2812">
            <w:delText xml:space="preserve">En anticipation de la future structuration du secteur ferroviaire et la potentielle création de « SNCFT Réseau », le rôle d'autorité contractante pour le projet de la ligne ferroviaire numéro 11 (Barreau Est) </w:delText>
          </w:r>
          <w:r w:rsidR="00647F05" w:rsidRPr="00D1073C" w:rsidDel="00CB2812">
            <w:rPr>
              <w:b/>
              <w:bCs/>
            </w:rPr>
            <w:delText>reste à préciser</w:delText>
          </w:r>
          <w:r w:rsidR="00647F05" w:rsidDel="00CB2812">
            <w:delText>. Actuellement, la Société Nationale des Chemins de Fer Tunisiens (SNCFT) est envisagée pour piloter les premières phases du projet, incluant l'appel d'offres et la sélection des partenaires privés dans le cadre d'un partenariat public-privé. Toutefois, conformément à la volonté de l'État de préserver la propriété publique du domaine ferroviaire et d'assurer son exploitation et son entretien par la SNCFT sous forme d’un PPP, la détermination finale de l'autorité contractante nécessite une réflexion approfondie.</w:delText>
          </w:r>
        </w:del>
      </w:ins>
    </w:p>
    <w:p w14:paraId="33D09192" w14:textId="1922A516" w:rsidR="008C1C21" w:rsidRPr="00007B3E" w:rsidDel="00CB2812" w:rsidRDefault="008C1C21" w:rsidP="008C1C21">
      <w:pPr>
        <w:rPr>
          <w:del w:id="629" w:author="Houyem Rais" w:date="2024-02-22T15:03:00Z"/>
        </w:rPr>
      </w:pPr>
      <w:del w:id="630" w:author="Houyem Rais" w:date="2024-02-22T15:03:00Z">
        <w:r w:rsidRPr="00007B3E" w:rsidDel="00CB2812">
          <w:delText>Les Partenariats Public-Privé en Tunisie</w:delText>
        </w:r>
        <w:r w:rsidDel="00CB2812">
          <w:delText xml:space="preserve"> </w:delText>
        </w:r>
        <w:r w:rsidRPr="00007B3E" w:rsidDel="00CB2812">
          <w:delText xml:space="preserve">reposent sur un système juridique bicéphale qui encadre deux formes de contrats : les concessions et les </w:delText>
        </w:r>
        <w:r w:rsidR="003C77F1" w:rsidDel="00CB2812">
          <w:delText>c</w:delText>
        </w:r>
        <w:r w:rsidRPr="00007B3E" w:rsidDel="00CB2812">
          <w:delText xml:space="preserve">ontrats de </w:delText>
        </w:r>
        <w:r w:rsidR="003C77F1" w:rsidDel="00CB2812">
          <w:delText>p</w:delText>
        </w:r>
        <w:r w:rsidRPr="00007B3E" w:rsidDel="00CB2812">
          <w:delText xml:space="preserve">artenariat. </w:delText>
        </w:r>
      </w:del>
    </w:p>
    <w:p w14:paraId="636D66D4" w14:textId="1409C4A8" w:rsidR="008C1C21" w:rsidRPr="00007B3E" w:rsidDel="00CB2812" w:rsidRDefault="008C1C21" w:rsidP="008C1C21">
      <w:pPr>
        <w:pStyle w:val="ListParagraph"/>
        <w:rPr>
          <w:del w:id="631" w:author="Houyem Rais" w:date="2024-02-22T15:03:00Z"/>
        </w:rPr>
      </w:pPr>
      <w:del w:id="632" w:author="Houyem Rais" w:date="2024-02-22T15:03:00Z">
        <w:r w:rsidRPr="00007B3E" w:rsidDel="00CB2812">
          <w:delText xml:space="preserve">Les </w:delText>
        </w:r>
        <w:r w:rsidRPr="00A8239A" w:rsidDel="00CB2812">
          <w:rPr>
            <w:b/>
            <w:bCs/>
          </w:rPr>
          <w:delText>contrats de concession</w:delText>
        </w:r>
        <w:r w:rsidRPr="00007B3E" w:rsidDel="00CB2812">
          <w:delText xml:space="preserve"> en Tunisie sont régis par la Loi n°2008-23 du 1er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delText>
        </w:r>
      </w:del>
    </w:p>
    <w:p w14:paraId="770EB638" w14:textId="63F2EDCA" w:rsidR="008C1C21" w:rsidRPr="00007B3E" w:rsidDel="00CB2812" w:rsidRDefault="003C77F1" w:rsidP="008C1C21">
      <w:pPr>
        <w:pStyle w:val="ListParagraph"/>
        <w:rPr>
          <w:del w:id="633" w:author="Houyem Rais" w:date="2024-02-22T15:03:00Z"/>
        </w:rPr>
      </w:pPr>
      <w:del w:id="634" w:author="Houyem Rais" w:date="2024-02-22T15:03:00Z">
        <w:r w:rsidDel="00CB2812">
          <w:delText>Les</w:delText>
        </w:r>
        <w:r w:rsidR="008C1C21" w:rsidRPr="00007B3E" w:rsidDel="00CB2812">
          <w:delText xml:space="preserve"> </w:delText>
        </w:r>
        <w:r w:rsidRPr="00A8239A" w:rsidDel="00CB2812">
          <w:rPr>
            <w:b/>
            <w:bCs/>
          </w:rPr>
          <w:delText>c</w:delText>
        </w:r>
        <w:r w:rsidR="008C1C21" w:rsidRPr="00A8239A" w:rsidDel="00CB2812">
          <w:rPr>
            <w:b/>
            <w:bCs/>
          </w:rPr>
          <w:delText xml:space="preserve">ontrats de </w:delText>
        </w:r>
        <w:r w:rsidRPr="00A8239A" w:rsidDel="00CB2812">
          <w:rPr>
            <w:b/>
            <w:bCs/>
          </w:rPr>
          <w:delText>p</w:delText>
        </w:r>
        <w:r w:rsidR="008C1C21" w:rsidRPr="00A8239A" w:rsidDel="00CB2812">
          <w:rPr>
            <w:b/>
            <w:bCs/>
          </w:rPr>
          <w:delText>artenariat</w:delText>
        </w:r>
        <w:r w:rsidDel="00CB2812">
          <w:delText xml:space="preserve"> </w:delText>
        </w:r>
        <w:r w:rsidR="008C1C21" w:rsidRPr="00007B3E" w:rsidDel="00CB2812">
          <w:delText>sont régis par la loi n°2015-49 du 27 novembre 2015, relative aux contrats de partenariat public-privé, amendée par la loi n° 2019-47 du 29 mai 2019 relative à l’amélioration du climat de l’investissement, ainsi que ses décrets d’application.</w:delText>
        </w:r>
      </w:del>
    </w:p>
    <w:p w14:paraId="6FACC549" w14:textId="0947AF44" w:rsidR="00592D6E" w:rsidRPr="00007B3E" w:rsidDel="00CB2812" w:rsidRDefault="00592D6E" w:rsidP="00592D6E">
      <w:pPr>
        <w:rPr>
          <w:del w:id="635" w:author="Houyem Rais" w:date="2024-02-22T15:03:00Z"/>
        </w:rPr>
      </w:pPr>
      <w:del w:id="636" w:author="Houyem Rais" w:date="2024-02-22T15:03:00Z">
        <w:r w:rsidRPr="00007B3E" w:rsidDel="00CB2812">
          <w:delText>Le cadre institutionnel des Partenariats Public-Privé en Tunisie est composé principalement de :</w:delText>
        </w:r>
      </w:del>
    </w:p>
    <w:p w14:paraId="5219773C" w14:textId="2DF91983" w:rsidR="00592D6E" w:rsidRPr="00007B3E" w:rsidDel="00CB2812" w:rsidRDefault="00592D6E" w:rsidP="00592D6E">
      <w:pPr>
        <w:pStyle w:val="ListParagraph"/>
        <w:rPr>
          <w:del w:id="637" w:author="Houyem Rais" w:date="2024-02-22T15:03:00Z"/>
        </w:rPr>
      </w:pPr>
      <w:del w:id="638" w:author="Houyem Rais" w:date="2024-02-22T15:03:00Z">
        <w:r w:rsidRPr="00007B3E" w:rsidDel="00CB2812">
          <w:rPr>
            <w:b/>
            <w:bCs/>
          </w:rPr>
          <w:delText>L’Instance Générale des Partenariats Public-Privé</w:delText>
        </w:r>
        <w:r w:rsidRPr="00007B3E" w:rsidDel="00CB2812">
          <w:delText xml:space="preserve"> </w:delText>
        </w:r>
        <w:r w:rsidRPr="00007B3E" w:rsidDel="00CB2812">
          <w:rPr>
            <w:b/>
            <w:bCs/>
          </w:rPr>
          <w:delText>(IGPPP)</w:delText>
        </w:r>
        <w:r w:rsidRPr="00007B3E" w:rsidDel="00CB2812">
          <w:delText xml:space="preserve"> – Présidence du gouvernement. </w:delText>
        </w:r>
      </w:del>
    </w:p>
    <w:p w14:paraId="360010FD" w14:textId="4BFD89E0" w:rsidR="00592D6E" w:rsidRPr="00007B3E" w:rsidDel="00CB2812" w:rsidRDefault="00592D6E" w:rsidP="00592D6E">
      <w:pPr>
        <w:pStyle w:val="ListParagraph"/>
        <w:rPr>
          <w:del w:id="639" w:author="Houyem Rais" w:date="2024-02-22T15:03:00Z"/>
        </w:rPr>
      </w:pPr>
      <w:del w:id="640" w:author="Houyem Rais" w:date="2024-02-22T15:03:00Z">
        <w:r w:rsidRPr="00007B3E" w:rsidDel="00CB2812">
          <w:rPr>
            <w:b/>
            <w:bCs/>
          </w:rPr>
          <w:delText>Le Conseil Stratégique de Partenariat Public-Privé</w:delText>
        </w:r>
        <w:r w:rsidRPr="00007B3E" w:rsidDel="00CB2812">
          <w:delText xml:space="preserve">. </w:delText>
        </w:r>
      </w:del>
    </w:p>
    <w:p w14:paraId="14BBAFAE" w14:textId="58572CFD" w:rsidR="00592D6E" w:rsidRPr="00007B3E" w:rsidDel="00CB2812" w:rsidRDefault="00592D6E">
      <w:pPr>
        <w:pStyle w:val="ListParagraph"/>
        <w:rPr>
          <w:del w:id="641" w:author="Houyem Rais" w:date="2024-02-22T15:03:00Z"/>
        </w:rPr>
      </w:pPr>
      <w:del w:id="642" w:author="Houyem Rais" w:date="2024-02-22T15:03:00Z">
        <w:r w:rsidRPr="00007B3E" w:rsidDel="00CB2812">
          <w:rPr>
            <w:b/>
            <w:bCs/>
          </w:rPr>
          <w:delText>Le Comité National d'Approbation des Projets Publics</w:delText>
        </w:r>
        <w:r w:rsidRPr="00007B3E" w:rsidDel="00CB2812">
          <w:delText xml:space="preserve"> - Ministère du Développement de l’Investissement et de la Coopération Internationale.</w:delText>
        </w:r>
      </w:del>
    </w:p>
    <w:p w14:paraId="23F0F270" w14:textId="19498929" w:rsidR="00592D6E" w:rsidRPr="00007B3E" w:rsidDel="00CB2812" w:rsidRDefault="00592D6E">
      <w:pPr>
        <w:pStyle w:val="ListParagraph"/>
        <w:rPr>
          <w:del w:id="643" w:author="Houyem Rais" w:date="2024-02-22T15:03:00Z"/>
        </w:rPr>
      </w:pPr>
      <w:del w:id="644" w:author="Houyem Rais" w:date="2024-02-22T15:03:00Z">
        <w:r w:rsidRPr="00007B3E" w:rsidDel="00CB2812">
          <w:rPr>
            <w:b/>
            <w:bCs/>
          </w:rPr>
          <w:delText>Les départements du ministère des Domaines de l'État et des Affaires Foncières</w:delText>
        </w:r>
        <w:r w:rsidRPr="00007B3E" w:rsidDel="00CB2812">
          <w:delText>.</w:delText>
        </w:r>
      </w:del>
    </w:p>
    <w:p w14:paraId="4C81DB43" w14:textId="19F62AE6" w:rsidR="008C1C21" w:rsidRPr="00007B3E" w:rsidDel="00CB2812" w:rsidRDefault="008C1C21" w:rsidP="008C1C21">
      <w:pPr>
        <w:rPr>
          <w:del w:id="645" w:author="Houyem Rais" w:date="2024-02-22T15:03:00Z"/>
        </w:rPr>
      </w:pPr>
      <w:del w:id="646" w:author="Houyem Rais" w:date="2024-02-22T15:03:00Z">
        <w:r w:rsidRPr="00007B3E" w:rsidDel="00CB2812">
          <w:delText>Quant au cadre juridique des marchés publics en Tunisie est représenté par :</w:delText>
        </w:r>
      </w:del>
    </w:p>
    <w:p w14:paraId="2CC5677E" w14:textId="7084EE4F" w:rsidR="008C1C21" w:rsidRPr="00007B3E" w:rsidDel="00CB2812" w:rsidRDefault="008C1C21" w:rsidP="008C1C21">
      <w:pPr>
        <w:pStyle w:val="ListParagraph"/>
        <w:rPr>
          <w:del w:id="647" w:author="Houyem Rais" w:date="2024-02-22T15:03:00Z"/>
        </w:rPr>
      </w:pPr>
      <w:del w:id="648" w:author="Houyem Rais" w:date="2024-02-22T15:03:00Z">
        <w:r w:rsidRPr="00007B3E" w:rsidDel="00CB2812">
          <w:delText>Décret n° 2014-1039 du 13 mars 2014, portant réglementation des marchés publics ; et</w:delText>
        </w:r>
      </w:del>
    </w:p>
    <w:p w14:paraId="2C20118F" w14:textId="25DF6892" w:rsidR="008C1C21" w:rsidDel="00CB2812" w:rsidRDefault="008C1C21" w:rsidP="008C1C21">
      <w:pPr>
        <w:pStyle w:val="ListParagraph"/>
        <w:rPr>
          <w:ins w:id="649" w:author="Farouk Bouhafs" w:date="2024-02-15T09:53:00Z"/>
          <w:del w:id="650" w:author="Houyem Rais" w:date="2024-02-22T15:03:00Z"/>
        </w:rPr>
      </w:pPr>
      <w:del w:id="651" w:author="Houyem Rais" w:date="2024-02-22T15:03:00Z">
        <w:r w:rsidRPr="00007B3E" w:rsidDel="00CB2812">
          <w:delText>Décret gouvernemental n° 2018-416 du 11 mai 2018, modifiant et complétant le décret n° 2014-1039 du 13 mars 2014, portant réglementation des marchés publics</w:delText>
        </w:r>
      </w:del>
      <w:ins w:id="652" w:author="Farouk Bouhafs" w:date="2024-02-15T09:53:00Z">
        <w:del w:id="653" w:author="Houyem Rais" w:date="2024-02-22T15:03:00Z">
          <w:r w:rsidR="006B5ED0" w:rsidDel="00CB2812">
            <w:delText> ;</w:delText>
          </w:r>
        </w:del>
      </w:ins>
      <w:del w:id="654" w:author="Houyem Rais" w:date="2024-02-22T15:03:00Z">
        <w:r w:rsidRPr="00007B3E" w:rsidDel="00CB2812">
          <w:delText>.</w:delText>
        </w:r>
      </w:del>
      <w:ins w:id="655" w:author="Farouk Bouhafs" w:date="2024-02-15T09:53:00Z">
        <w:del w:id="656" w:author="Houyem Rais" w:date="2024-02-22T15:03:00Z">
          <w:r w:rsidR="006B5ED0" w:rsidRPr="006B5ED0" w:rsidDel="00CB2812">
            <w:delText xml:space="preserve"> </w:delText>
          </w:r>
          <w:r w:rsidR="006B5ED0" w:rsidRPr="00007B3E" w:rsidDel="00CB2812">
            <w:delText>et</w:delText>
          </w:r>
        </w:del>
      </w:ins>
    </w:p>
    <w:p w14:paraId="3E3C7ABB" w14:textId="5973C640" w:rsidR="006B5ED0" w:rsidRPr="00007B3E" w:rsidDel="00CB2812" w:rsidRDefault="006B5ED0" w:rsidP="008C1C21">
      <w:pPr>
        <w:pStyle w:val="ListParagraph"/>
        <w:rPr>
          <w:del w:id="657" w:author="Houyem Rais" w:date="2024-02-22T15:03:00Z"/>
        </w:rPr>
      </w:pPr>
      <w:ins w:id="658" w:author="Farouk Bouhafs" w:date="2024-02-15T09:53:00Z">
        <w:del w:id="659" w:author="Houyem Rais" w:date="2024-02-22T15:03:00Z">
          <w:r w:rsidRPr="006B5ED0" w:rsidDel="00CB2812">
            <w:delText>Décret-loi n° 2022-68 du 19 octobre 2022, édictant des dispositions spéciales pour l'amélioration de l'efficacité de la réalisation des projets publics et privés</w:delText>
          </w:r>
          <w:r w:rsidDel="00CB2812">
            <w:delText>.</w:delText>
          </w:r>
        </w:del>
      </w:ins>
    </w:p>
    <w:p w14:paraId="7694937F" w14:textId="3684C1DB" w:rsidR="00C71267" w:rsidRPr="00007B3E" w:rsidDel="00CB2812" w:rsidRDefault="00C71267" w:rsidP="00C71267">
      <w:pPr>
        <w:rPr>
          <w:del w:id="660" w:author="Houyem Rais" w:date="2024-02-22T15:03:00Z"/>
        </w:rPr>
      </w:pPr>
      <w:del w:id="661" w:author="Houyem Rais" w:date="2024-02-22T15:03:00Z">
        <w:r w:rsidRPr="00007B3E" w:rsidDel="00CB2812">
          <w:delText>Dans cette étude, nous avons exploré les différentes options possibles pour la construction et l’exploitation de la ligne ferroviaire Kalaa Sghira-Kairouan (Barreau Est). Cette analyse est effectuée du point de vue du partenaire privé qui sera chargé de la construction et/ou de l’exploitation-maintenance de la ligne, selon l’un des schémas de montage suivant :</w:delText>
        </w:r>
      </w:del>
    </w:p>
    <w:p w14:paraId="3CEB6872" w14:textId="568BE4EB" w:rsidR="00C71267" w:rsidRPr="00007B3E" w:rsidDel="00CB2812" w:rsidRDefault="00C71267" w:rsidP="00C71267">
      <w:pPr>
        <w:pStyle w:val="ListParagraph"/>
        <w:rPr>
          <w:del w:id="662" w:author="Houyem Rais" w:date="2024-02-22T15:03:00Z"/>
        </w:rPr>
      </w:pPr>
      <w:del w:id="663" w:author="Houyem Rais" w:date="2024-02-22T15:03:00Z">
        <w:r w:rsidRPr="00007B3E" w:rsidDel="00CB2812">
          <w:rPr>
            <w:b/>
            <w:bCs/>
          </w:rPr>
          <w:delText>Maîtrise d’</w:delText>
        </w:r>
        <w:r w:rsidR="0055790A" w:rsidDel="00CB2812">
          <w:rPr>
            <w:b/>
            <w:bCs/>
          </w:rPr>
          <w:delText>O</w:delText>
        </w:r>
        <w:r w:rsidRPr="00007B3E" w:rsidDel="00CB2812">
          <w:rPr>
            <w:b/>
            <w:bCs/>
          </w:rPr>
          <w:delText xml:space="preserve">uvrage </w:delText>
        </w:r>
        <w:r w:rsidR="0055790A" w:rsidDel="00CB2812">
          <w:rPr>
            <w:b/>
            <w:bCs/>
          </w:rPr>
          <w:delText>P</w:delText>
        </w:r>
        <w:r w:rsidR="0055790A" w:rsidRPr="00007B3E" w:rsidDel="00CB2812">
          <w:rPr>
            <w:b/>
            <w:bCs/>
          </w:rPr>
          <w:delText>ubli</w:delText>
        </w:r>
        <w:r w:rsidR="0055790A" w:rsidDel="00CB2812">
          <w:rPr>
            <w:b/>
            <w:bCs/>
          </w:rPr>
          <w:delText>que</w:delText>
        </w:r>
        <w:r w:rsidR="0055790A" w:rsidRPr="00007B3E" w:rsidDel="00CB2812">
          <w:delText xml:space="preserve"> </w:delText>
        </w:r>
        <w:r w:rsidRPr="00007B3E" w:rsidDel="00CB2812">
          <w:delText>(marché public – pas de PPP), représenté par un contrat selon lequel un ou plusieurs acteurs privés s’engageront soit à assurer la conception et la construction de la ligne (Design-Build), avec une possibilité d’a</w:delText>
        </w:r>
        <w:r w:rsidR="00600783" w:rsidDel="00CB2812">
          <w:delText xml:space="preserve">ssurer le </w:delText>
        </w:r>
        <w:r w:rsidRPr="00007B3E" w:rsidDel="00CB2812">
          <w:delText>financement</w:delText>
        </w:r>
        <w:r w:rsidR="00600783" w:rsidDel="00CB2812">
          <w:delText xml:space="preserve"> (EPC+F)</w:delText>
        </w:r>
        <w:r w:rsidR="001D47B5" w:rsidDel="00CB2812">
          <w:delText> ;</w:delText>
        </w:r>
      </w:del>
    </w:p>
    <w:p w14:paraId="7D07CD76" w14:textId="3D39F6ED" w:rsidR="005264F6" w:rsidRPr="00007B3E" w:rsidDel="00CB2812" w:rsidRDefault="00C71267" w:rsidP="00C71267">
      <w:pPr>
        <w:pStyle w:val="ListParagraph"/>
        <w:rPr>
          <w:del w:id="664" w:author="Houyem Rais" w:date="2024-02-22T15:03:00Z"/>
        </w:rPr>
      </w:pPr>
      <w:del w:id="665" w:author="Houyem Rais" w:date="2024-02-22T15:03:00Z">
        <w:r w:rsidRPr="00007B3E" w:rsidDel="00CB2812">
          <w:delText xml:space="preserve">Un </w:delText>
        </w:r>
        <w:r w:rsidRPr="00007B3E" w:rsidDel="00CB2812">
          <w:rPr>
            <w:b/>
            <w:bCs/>
          </w:rPr>
          <w:delText>contrat de concession,</w:delText>
        </w:r>
        <w:r w:rsidRPr="00007B3E" w:rsidDel="00CB2812">
          <w:delText xml:space="preserve"> avec la conception, le financement, l’exploitation et le financement assurés par le partenaire privé (le concessionnaire) </w:delText>
        </w:r>
        <w:r w:rsidR="00EF093A" w:rsidDel="00CB2812">
          <w:delText xml:space="preserve">qui prend le risque </w:delText>
        </w:r>
        <w:r w:rsidR="001D47B5" w:rsidDel="00CB2812">
          <w:delText xml:space="preserve">des recettes et </w:delText>
        </w:r>
        <w:r w:rsidR="00EF093A" w:rsidDel="00CB2812">
          <w:delText>du niveau de trafic</w:delText>
        </w:r>
        <w:r w:rsidR="001D47B5" w:rsidDel="00CB2812">
          <w:delText xml:space="preserve"> </w:delText>
        </w:r>
        <w:r w:rsidRPr="00007B3E" w:rsidDel="00CB2812">
          <w:delText>; et</w:delText>
        </w:r>
      </w:del>
    </w:p>
    <w:p w14:paraId="59C722E3" w14:textId="7C9022B8" w:rsidR="00C71267" w:rsidRPr="00007B3E" w:rsidDel="00CB2812" w:rsidRDefault="00C71267" w:rsidP="00A8239A">
      <w:pPr>
        <w:pStyle w:val="ListParagraph"/>
        <w:rPr>
          <w:del w:id="666" w:author="Houyem Rais" w:date="2024-02-22T15:03:00Z"/>
        </w:rPr>
      </w:pPr>
      <w:del w:id="667" w:author="Houyem Rais" w:date="2024-02-22T15:03:00Z">
        <w:r w:rsidRPr="00007B3E" w:rsidDel="00CB2812">
          <w:delText xml:space="preserve">La réalisation du projet dans le cadre d’un </w:delText>
        </w:r>
        <w:r w:rsidRPr="005264F6" w:rsidDel="00CB2812">
          <w:rPr>
            <w:b/>
            <w:bCs/>
          </w:rPr>
          <w:delText>contrat de partenariat</w:delText>
        </w:r>
        <w:r w:rsidRPr="00007B3E" w:rsidDel="00CB2812">
          <w:delText>, avec également la conception, le financement, l’exploitation et le financement assurés par le partenaire privé</w:delText>
        </w:r>
        <w:r w:rsidR="00EF093A" w:rsidDel="00CB2812">
          <w:delText xml:space="preserve">, sans </w:delText>
        </w:r>
        <w:r w:rsidR="00425A23" w:rsidDel="00CB2812">
          <w:delText>prise de risque du niveau de trafic</w:delText>
        </w:r>
        <w:r w:rsidRPr="00007B3E" w:rsidDel="00CB2812">
          <w:delText>.</w:delText>
        </w:r>
      </w:del>
    </w:p>
    <w:p w14:paraId="47924EEF" w14:textId="7D47EC51" w:rsidR="00C71267" w:rsidRPr="00007B3E" w:rsidDel="00CB2812" w:rsidRDefault="00C71267" w:rsidP="00C71267">
      <w:pPr>
        <w:rPr>
          <w:del w:id="668" w:author="Houyem Rais" w:date="2024-02-22T15:03:00Z"/>
          <w:b/>
          <w:bCs/>
        </w:rPr>
      </w:pPr>
      <w:del w:id="669" w:author="Houyem Rais" w:date="2024-02-22T15:03:00Z">
        <w:r w:rsidRPr="00007B3E" w:rsidDel="00CB2812">
          <w:rPr>
            <w:b/>
            <w:bCs/>
          </w:rPr>
          <w:delText xml:space="preserve">Option </w:delText>
        </w:r>
        <w:r w:rsidR="004C731D" w:rsidDel="00CB2812">
          <w:rPr>
            <w:b/>
            <w:bCs/>
          </w:rPr>
          <w:delText>0</w:delText>
        </w:r>
        <w:r w:rsidR="004C731D" w:rsidRPr="00007B3E" w:rsidDel="00CB2812">
          <w:rPr>
            <w:b/>
            <w:bCs/>
          </w:rPr>
          <w:delText xml:space="preserve"> </w:delText>
        </w:r>
        <w:r w:rsidRPr="00007B3E" w:rsidDel="00CB2812">
          <w:rPr>
            <w:b/>
            <w:bCs/>
          </w:rPr>
          <w:delText>: Ma</w:delText>
        </w:r>
        <w:r w:rsidR="000B5A5B" w:rsidDel="00CB2812">
          <w:rPr>
            <w:b/>
            <w:bCs/>
          </w:rPr>
          <w:delText>î</w:delText>
        </w:r>
        <w:r w:rsidRPr="00007B3E" w:rsidDel="00CB2812">
          <w:rPr>
            <w:b/>
            <w:bCs/>
          </w:rPr>
          <w:delText>trise d’</w:delText>
        </w:r>
        <w:r w:rsidR="000B5A5B" w:rsidDel="00CB2812">
          <w:rPr>
            <w:b/>
            <w:bCs/>
          </w:rPr>
          <w:delText>O</w:delText>
        </w:r>
        <w:r w:rsidRPr="00007B3E" w:rsidDel="00CB2812">
          <w:rPr>
            <w:b/>
            <w:bCs/>
          </w:rPr>
          <w:delText xml:space="preserve">uvrage </w:delText>
        </w:r>
        <w:r w:rsidR="000B5A5B" w:rsidDel="00CB2812">
          <w:rPr>
            <w:b/>
            <w:bCs/>
          </w:rPr>
          <w:delText>P</w:delText>
        </w:r>
        <w:r w:rsidRPr="00007B3E" w:rsidDel="00CB2812">
          <w:rPr>
            <w:b/>
            <w:bCs/>
          </w:rPr>
          <w:delText>ubli</w:delText>
        </w:r>
        <w:r w:rsidR="000B5A5B" w:rsidDel="00CB2812">
          <w:rPr>
            <w:b/>
            <w:bCs/>
          </w:rPr>
          <w:delText>que</w:delText>
        </w:r>
        <w:r w:rsidRPr="00007B3E" w:rsidDel="00CB2812">
          <w:rPr>
            <w:b/>
            <w:bCs/>
          </w:rPr>
          <w:delText xml:space="preserve"> (MOP)</w:delText>
        </w:r>
      </w:del>
    </w:p>
    <w:p w14:paraId="52EAF2F3" w14:textId="19323ACE" w:rsidR="00C71267" w:rsidRPr="00007B3E" w:rsidDel="00CB2812" w:rsidRDefault="00C71267" w:rsidP="00C71267">
      <w:pPr>
        <w:rPr>
          <w:del w:id="670" w:author="Houyem Rais" w:date="2024-02-22T15:03:00Z"/>
        </w:rPr>
      </w:pPr>
      <w:del w:id="671" w:author="Houyem Rais" w:date="2024-02-22T15:03:00Z">
        <w:r w:rsidRPr="00007B3E" w:rsidDel="00CB2812">
          <w:delText xml:space="preserve">La </w:delText>
        </w:r>
        <w:r w:rsidR="002D731C" w:rsidDel="00CB2812">
          <w:delText>M</w:delText>
        </w:r>
        <w:r w:rsidRPr="00007B3E" w:rsidDel="00CB2812">
          <w:delText>a</w:delText>
        </w:r>
        <w:r w:rsidR="002D731C" w:rsidDel="00CB2812">
          <w:delText>î</w:delText>
        </w:r>
        <w:r w:rsidRPr="00007B3E" w:rsidDel="00CB2812">
          <w:delText>trise d’Ouvrage Publi</w:delText>
        </w:r>
        <w:r w:rsidR="0055790A" w:rsidDel="00CB2812">
          <w:delText>que</w:delText>
        </w:r>
        <w:r w:rsidRPr="00007B3E" w:rsidDel="00CB2812">
          <w:delText xml:space="preserve"> (MOP) est régie en Tunisie par le cade juridique des marchés public</w:delText>
        </w:r>
        <w:r w:rsidR="00425A23" w:rsidDel="00CB2812">
          <w:delText>s</w:delText>
        </w:r>
        <w:r w:rsidRPr="00007B3E" w:rsidDel="00CB2812">
          <w:delText>, à savoir le Décret n° 2014-1039 du 13 mars 2014, portant réglementation des marchés publics, ainsi que le Décret gouvernemental n° 2018-416 du 11 mai 2018, modifiant et complétant le décret n° 2014-1039 du 13 mars 2014, portant réglementation des marchés publics.</w:delText>
        </w:r>
      </w:del>
      <w:ins w:id="672" w:author="Farouk Bouhafs" w:date="2024-02-15T09:56:00Z">
        <w:del w:id="673" w:author="Houyem Rais" w:date="2024-02-22T15:03:00Z">
          <w:r w:rsidR="0064533D" w:rsidRPr="0064533D" w:rsidDel="00CB2812">
            <w:delText xml:space="preserve"> Ce cadre a été également complété par le Décret-loi n° 2022-68 du 19 octobre 2022, édictant des dispositions spéciales pour l'amélioration de l'efficacité de la réalisation des projets publics et privés.</w:delText>
          </w:r>
        </w:del>
      </w:ins>
    </w:p>
    <w:p w14:paraId="1A774319" w14:textId="1EC8BEEA" w:rsidR="00C71267" w:rsidRPr="00007B3E" w:rsidDel="00CB2812" w:rsidRDefault="00C71267" w:rsidP="00C71267">
      <w:pPr>
        <w:rPr>
          <w:del w:id="674" w:author="Houyem Rais" w:date="2024-02-22T15:03:00Z"/>
        </w:rPr>
      </w:pPr>
      <w:del w:id="675" w:author="Houyem Rais" w:date="2024-02-22T15:03:00Z">
        <w:r w:rsidRPr="00007B3E" w:rsidDel="00CB2812">
          <w:delText xml:space="preserve">Dans cette option, la partie publique </w:delText>
        </w:r>
        <w:r w:rsidRPr="00007B3E" w:rsidDel="00CB2812">
          <w:rPr>
            <w:b/>
            <w:bCs/>
          </w:rPr>
          <w:delText>mobilise le financement nécessaire pour la réalisation du projet</w:delText>
        </w:r>
        <w:r w:rsidRPr="00007B3E" w:rsidDel="00CB2812">
          <w:delText>, avec recours soit à ses ressources propres, soit aux bailleurs de fonds.</w:delText>
        </w:r>
      </w:del>
    </w:p>
    <w:p w14:paraId="6C55E25B" w14:textId="493E8628" w:rsidR="00C71267" w:rsidRPr="00007B3E" w:rsidDel="00CB2812" w:rsidRDefault="00C71267" w:rsidP="00C71267">
      <w:pPr>
        <w:rPr>
          <w:del w:id="676" w:author="Houyem Rais" w:date="2024-02-22T15:03:00Z"/>
        </w:rPr>
      </w:pPr>
      <w:del w:id="677" w:author="Houyem Rais" w:date="2024-02-22T15:03:00Z">
        <w:r w:rsidRPr="00007B3E" w:rsidDel="00CB2812">
          <w:delText>Le recours à l’application de la réglementation des marchés publics conduit donc à découper les activités en deux lots séparés :</w:delText>
        </w:r>
      </w:del>
    </w:p>
    <w:p w14:paraId="35D9B9D1" w14:textId="244E2C05" w:rsidR="00C71267" w:rsidRPr="00007B3E" w:rsidDel="00CB2812" w:rsidRDefault="00C71267" w:rsidP="00C71267">
      <w:pPr>
        <w:pStyle w:val="ListParagraph"/>
        <w:rPr>
          <w:del w:id="678" w:author="Houyem Rais" w:date="2024-02-22T15:03:00Z"/>
        </w:rPr>
      </w:pPr>
      <w:del w:id="679" w:author="Houyem Rais" w:date="2024-02-22T15:03:00Z">
        <w:r w:rsidRPr="00007B3E" w:rsidDel="00CB2812">
          <w:delText xml:space="preserve">Un </w:delText>
        </w:r>
        <w:r w:rsidR="00007EE5" w:rsidRPr="00007B3E" w:rsidDel="00CB2812">
          <w:delText xml:space="preserve">contrat </w:delText>
        </w:r>
        <w:r w:rsidRPr="00007B3E" w:rsidDel="00CB2812">
          <w:delText xml:space="preserve">pour la </w:delText>
        </w:r>
        <w:r w:rsidRPr="00007B3E" w:rsidDel="00CB2812">
          <w:rPr>
            <w:b/>
            <w:bCs/>
          </w:rPr>
          <w:delText>conception et la réalisation</w:delText>
        </w:r>
        <w:r w:rsidRPr="00007B3E" w:rsidDel="00CB2812">
          <w:delText xml:space="preserve"> (EPC) ; </w:delText>
        </w:r>
      </w:del>
    </w:p>
    <w:p w14:paraId="5E6288EB" w14:textId="4B4CFF9A" w:rsidR="00120571" w:rsidDel="00CB2812" w:rsidRDefault="00893381">
      <w:pPr>
        <w:pStyle w:val="ListParagraph"/>
        <w:rPr>
          <w:del w:id="680" w:author="Houyem Rais" w:date="2024-02-22T15:03:00Z"/>
        </w:rPr>
      </w:pPr>
      <w:del w:id="681" w:author="Houyem Rais" w:date="2024-02-22T15:03:00Z">
        <w:r w:rsidRPr="00007B3E" w:rsidDel="00CB2812">
          <w:rPr>
            <w:b/>
            <w:bCs/>
          </w:rPr>
          <w:delText>L</w:delText>
        </w:r>
        <w:r w:rsidR="00C71267" w:rsidRPr="00007B3E" w:rsidDel="00CB2812">
          <w:rPr>
            <w:b/>
            <w:bCs/>
          </w:rPr>
          <w:delText>’exploitation et la maintenance</w:delText>
        </w:r>
        <w:r w:rsidR="00C71267" w:rsidRPr="00007B3E" w:rsidDel="00CB2812">
          <w:delText xml:space="preserve"> </w:delText>
        </w:r>
        <w:r w:rsidRPr="00007B3E" w:rsidDel="00CB2812">
          <w:delText xml:space="preserve">de la ligne et des infrastructures par </w:delText>
        </w:r>
        <w:r w:rsidR="00095B50" w:rsidRPr="00007B3E" w:rsidDel="00CB2812">
          <w:rPr>
            <w:b/>
            <w:bCs/>
          </w:rPr>
          <w:delText>SNCFT Réseau</w:delText>
        </w:r>
        <w:r w:rsidR="00B00C3D" w:rsidDel="00CB2812">
          <w:rPr>
            <w:b/>
            <w:bCs/>
          </w:rPr>
          <w:delText xml:space="preserve">. </w:delText>
        </w:r>
        <w:r w:rsidR="00B00C3D" w:rsidRPr="00A8239A" w:rsidDel="00CB2812">
          <w:delText xml:space="preserve">Ici l’exploitation s’entend au sens de </w:delText>
        </w:r>
        <w:r w:rsidR="00334F34" w:rsidDel="00CB2812">
          <w:delText xml:space="preserve">la </w:delText>
        </w:r>
        <w:r w:rsidR="00B00C3D" w:rsidRPr="00A8239A" w:rsidDel="00CB2812">
          <w:delText>commercialisation des « sillions »</w:delText>
        </w:r>
        <w:r w:rsidR="00AB07F3" w:rsidRPr="00A8239A" w:rsidDel="00CB2812">
          <w:delText> ; et</w:delText>
        </w:r>
      </w:del>
    </w:p>
    <w:p w14:paraId="2CEF00BA" w14:textId="4C22816A" w:rsidR="00AB07F3" w:rsidRPr="0088222B" w:rsidDel="00CB2812" w:rsidRDefault="00AB07F3">
      <w:pPr>
        <w:pStyle w:val="ListParagraph"/>
        <w:rPr>
          <w:del w:id="682" w:author="Houyem Rais" w:date="2024-02-22T15:03:00Z"/>
        </w:rPr>
      </w:pPr>
      <w:del w:id="683" w:author="Houyem Rais" w:date="2024-02-22T15:03:00Z">
        <w:r w:rsidRPr="00A8239A" w:rsidDel="00CB2812">
          <w:delText xml:space="preserve">L’exploitation de la </w:delText>
        </w:r>
        <w:r w:rsidR="0088222B" w:rsidRPr="00A8239A" w:rsidDel="00CB2812">
          <w:delText>ligne au sens exploitation des trains est assurée par la SNCFT.</w:delText>
        </w:r>
      </w:del>
    </w:p>
    <w:p w14:paraId="052B7937" w14:textId="491993AB" w:rsidR="00120571" w:rsidRPr="00007B3E" w:rsidDel="00CB2812" w:rsidRDefault="00120571" w:rsidP="00A8239A">
      <w:pPr>
        <w:widowControl/>
        <w:autoSpaceDE/>
        <w:autoSpaceDN/>
        <w:spacing w:before="0" w:after="160" w:line="259" w:lineRule="auto"/>
        <w:jc w:val="left"/>
        <w:rPr>
          <w:del w:id="684" w:author="Houyem Rais" w:date="2024-02-22T15:03:00Z"/>
          <w:b/>
          <w:bCs/>
        </w:rPr>
      </w:pPr>
      <w:del w:id="685" w:author="Houyem Rais" w:date="2024-02-22T15:03:00Z">
        <w:r w:rsidRPr="00007B3E" w:rsidDel="00CB2812">
          <w:rPr>
            <w:b/>
            <w:bCs/>
          </w:rPr>
          <w:delText xml:space="preserve">Option </w:delText>
        </w:r>
        <w:r w:rsidR="004C731D" w:rsidDel="00CB2812">
          <w:rPr>
            <w:b/>
            <w:bCs/>
          </w:rPr>
          <w:delText>1</w:delText>
        </w:r>
        <w:r w:rsidR="004C731D" w:rsidRPr="00007B3E" w:rsidDel="00CB2812">
          <w:rPr>
            <w:b/>
            <w:bCs/>
          </w:rPr>
          <w:delText xml:space="preserve"> </w:delText>
        </w:r>
        <w:r w:rsidRPr="00007B3E" w:rsidDel="00CB2812">
          <w:rPr>
            <w:b/>
            <w:bCs/>
          </w:rPr>
          <w:delText>: Contrat de concession</w:delText>
        </w:r>
      </w:del>
    </w:p>
    <w:p w14:paraId="6FD5DE49" w14:textId="25748559" w:rsidR="00120571" w:rsidRPr="00007B3E" w:rsidDel="00CB2812" w:rsidRDefault="00120571" w:rsidP="00120571">
      <w:pPr>
        <w:rPr>
          <w:del w:id="686" w:author="Houyem Rais" w:date="2024-02-22T15:03:00Z"/>
        </w:rPr>
      </w:pPr>
      <w:del w:id="687" w:author="Houyem Rais" w:date="2024-02-22T15:03:00Z">
        <w:r w:rsidRPr="00007B3E" w:rsidDel="00CB2812">
          <w:delText>Les contrats de concession en Tunisie sont régis par la Loi n°2008-23 du 1</w:delText>
        </w:r>
        <w:r w:rsidRPr="00007B3E" w:rsidDel="00CB2812">
          <w:rPr>
            <w:vertAlign w:val="superscript"/>
          </w:rPr>
          <w:delText>er</w:delText>
        </w:r>
        <w:r w:rsidRPr="00007B3E" w:rsidDel="00CB2812">
          <w:delText xml:space="preserve">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delText>
        </w:r>
      </w:del>
    </w:p>
    <w:p w14:paraId="7ABD9645" w14:textId="7BF7B99B" w:rsidR="00120571" w:rsidRPr="00007B3E" w:rsidDel="00CB2812" w:rsidRDefault="00120571" w:rsidP="00120571">
      <w:pPr>
        <w:rPr>
          <w:del w:id="688" w:author="Houyem Rais" w:date="2024-02-22T15:03:00Z"/>
        </w:rPr>
      </w:pPr>
      <w:del w:id="689" w:author="Houyem Rais" w:date="2024-02-22T15:03:00Z">
        <w:r w:rsidRPr="00007B3E" w:rsidDel="00CB2812">
          <w:delText>Dans le cas d’un projet ferroviaire avec un opérateur ferroviaire historique comme la SNCFT, la concession est un acte imputable à l’Etat par lequel une autorité contractante, telle que la SNCFT, confie à un partenaire privé la gestion partielle de services publics dont cette autorité serait normalement chargée et dont le tiers assume tout ou partie du risque.</w:delText>
        </w:r>
      </w:del>
    </w:p>
    <w:p w14:paraId="563AC9BB" w14:textId="3D8FD703" w:rsidR="00120571" w:rsidRPr="00007B3E" w:rsidDel="00CB2812" w:rsidRDefault="00120571" w:rsidP="00120571">
      <w:pPr>
        <w:rPr>
          <w:del w:id="690" w:author="Houyem Rais" w:date="2024-02-22T15:03:00Z"/>
        </w:rPr>
      </w:pPr>
      <w:del w:id="691" w:author="Houyem Rais" w:date="2024-02-22T15:03:00Z">
        <w:r w:rsidRPr="00007B3E" w:rsidDel="00CB2812">
          <w:delText>La durée du contrat de concession pour les lignes ferroviaires varie</w:delText>
        </w:r>
        <w:r w:rsidRPr="00007B3E" w:rsidDel="00CB2812">
          <w:rPr>
            <w:lang w:eastAsia="fr-FR"/>
          </w:rPr>
          <w:delText xml:space="preserve"> généralement entre </w:delText>
        </w:r>
        <w:r w:rsidRPr="00007B3E" w:rsidDel="00CB2812">
          <w:rPr>
            <w:b/>
            <w:lang w:eastAsia="fr-FR"/>
          </w:rPr>
          <w:delText>20 et 40 ans</w:delText>
        </w:r>
        <w:r w:rsidRPr="00007B3E" w:rsidDel="00CB2812">
          <w:rPr>
            <w:lang w:eastAsia="fr-FR"/>
          </w:rPr>
          <w:delText>.</w:delText>
        </w:r>
      </w:del>
    </w:p>
    <w:p w14:paraId="2859DDBB" w14:textId="348CF7A8" w:rsidR="00120571" w:rsidRPr="00007B3E" w:rsidDel="00CB2812" w:rsidRDefault="00120571" w:rsidP="00120571">
      <w:pPr>
        <w:rPr>
          <w:del w:id="692" w:author="Houyem Rais" w:date="2024-02-22T15:03:00Z"/>
        </w:rPr>
      </w:pPr>
      <w:del w:id="693" w:author="Houyem Rais" w:date="2024-02-22T15:03:00Z">
        <w:r w:rsidRPr="00007B3E" w:rsidDel="00CB2812">
          <w:delText xml:space="preserve">Cette option est utilisée </w:delText>
        </w:r>
        <w:r w:rsidRPr="00007B3E" w:rsidDel="00CB2812">
          <w:rPr>
            <w:b/>
            <w:bCs/>
          </w:rPr>
          <w:delText>lorsque le potentiel de revenus du projet est élevé</w:delText>
        </w:r>
        <w:r w:rsidRPr="00007B3E" w:rsidDel="00CB2812">
          <w:delText xml:space="preserve"> en raison de la combinaison d'une demande (trafic</w:delText>
        </w:r>
        <w:r w:rsidR="00D052CF" w:rsidDel="00CB2812">
          <w:delText xml:space="preserve"> et/ou fret</w:delText>
        </w:r>
        <w:r w:rsidRPr="00007B3E" w:rsidDel="00CB2812">
          <w:delText>) élevée et/ou d'un revenu élevé.</w:delText>
        </w:r>
      </w:del>
    </w:p>
    <w:p w14:paraId="4FD2B386" w14:textId="21E9C936" w:rsidR="00F26A25" w:rsidRPr="00007B3E" w:rsidDel="00CB2812" w:rsidRDefault="00F26A25" w:rsidP="00F26A25">
      <w:pPr>
        <w:rPr>
          <w:del w:id="694" w:author="Houyem Rais" w:date="2024-02-22T15:03:00Z"/>
          <w:b/>
          <w:bCs/>
        </w:rPr>
      </w:pPr>
      <w:del w:id="695" w:author="Houyem Rais" w:date="2024-02-22T15:03:00Z">
        <w:r w:rsidRPr="00007B3E" w:rsidDel="00CB2812">
          <w:rPr>
            <w:b/>
            <w:bCs/>
          </w:rPr>
          <w:delText xml:space="preserve">Option </w:delText>
        </w:r>
        <w:r w:rsidR="004C731D" w:rsidDel="00CB2812">
          <w:rPr>
            <w:b/>
            <w:bCs/>
          </w:rPr>
          <w:delText>2</w:delText>
        </w:r>
        <w:r w:rsidR="004C731D" w:rsidRPr="00007B3E" w:rsidDel="00CB2812">
          <w:rPr>
            <w:b/>
            <w:bCs/>
          </w:rPr>
          <w:delText xml:space="preserve"> </w:delText>
        </w:r>
        <w:r w:rsidRPr="00007B3E" w:rsidDel="00CB2812">
          <w:rPr>
            <w:b/>
            <w:bCs/>
          </w:rPr>
          <w:delText>: Contrat de Partenariat (PPP à paiements publics)</w:delText>
        </w:r>
      </w:del>
    </w:p>
    <w:p w14:paraId="21C15853" w14:textId="37C91B0E" w:rsidR="00F26A25" w:rsidRPr="00007B3E" w:rsidDel="00CB2812" w:rsidRDefault="00F26A25" w:rsidP="006F62B2">
      <w:pPr>
        <w:rPr>
          <w:del w:id="696" w:author="Houyem Rais" w:date="2024-02-22T15:03:00Z"/>
        </w:rPr>
      </w:pPr>
      <w:del w:id="697" w:author="Houyem Rais" w:date="2024-02-22T15:03:00Z">
        <w:r w:rsidRPr="00007B3E" w:rsidDel="00CB2812">
          <w:delText xml:space="preserve">Le contrat de partenariat est régi en Tunisie par la loi n° 2015-49 du 27 novembre 2015 relative aux contrats de partenariat public privé, </w:delText>
        </w:r>
        <w:r w:rsidR="0016560B" w:rsidDel="00CB2812">
          <w:delText>modifi</w:delText>
        </w:r>
        <w:r w:rsidRPr="00007B3E" w:rsidDel="00CB2812">
          <w:delText>ée par la loi n° 2019-47 du 29 mai 2019 relative à l’amélioration du climat de l’investissement.</w:delText>
        </w:r>
        <w:r w:rsidR="006F62B2" w:rsidRPr="00007B3E" w:rsidDel="00CB2812">
          <w:delText xml:space="preserve"> </w:delText>
        </w:r>
        <w:r w:rsidRPr="00007B3E" w:rsidDel="00CB2812">
          <w:delText>Le contrat de partenariat, également connu sous le PPP basé sur la performance, PPP basé sur la disponibilité, PPP à paiement public ou PPP à paiement différé</w:delText>
        </w:r>
        <w:r w:rsidR="00D5182C" w:rsidDel="00CB2812">
          <w:delText>.</w:delText>
        </w:r>
      </w:del>
    </w:p>
    <w:p w14:paraId="0816BBD7" w14:textId="260E75A4" w:rsidR="00611A9F" w:rsidDel="00CB2812" w:rsidRDefault="00F26A25" w:rsidP="00147883">
      <w:pPr>
        <w:rPr>
          <w:del w:id="698" w:author="Houyem Rais" w:date="2024-02-22T15:03:00Z"/>
        </w:rPr>
      </w:pPr>
      <w:del w:id="699" w:author="Houyem Rais" w:date="2024-02-22T15:03:00Z">
        <w:r w:rsidRPr="00007B3E" w:rsidDel="00CB2812">
          <w:delText xml:space="preserve">Dans le cadre du contrat de partenariat, le partenaire privé ne prend pas en charge le risque de fluctuation des recettes de la ligne ferroviaire, cependant, il les perçoit de l’Etat des </w:delText>
        </w:r>
        <w:r w:rsidRPr="00007B3E" w:rsidDel="00CB2812">
          <w:rPr>
            <w:b/>
            <w:bCs/>
          </w:rPr>
          <w:delText>loyers</w:delText>
        </w:r>
        <w:r w:rsidRPr="00007B3E" w:rsidDel="00CB2812">
          <w:delText xml:space="preserve"> pour couvrir les coûts engagés (investissement, maintenance et renouvellement). </w:delText>
        </w:r>
        <w:r w:rsidR="00611A9F" w:rsidRPr="00007B3E" w:rsidDel="00CB2812">
          <w:delText xml:space="preserve">En outre, le paiement du loyer relatif à la maintenance est obligatoirement subordonné à la réalisation des </w:delText>
        </w:r>
        <w:r w:rsidR="00611A9F" w:rsidRPr="00007B3E" w:rsidDel="00CB2812">
          <w:rPr>
            <w:b/>
            <w:bCs/>
            <w:i/>
            <w:iCs/>
          </w:rPr>
          <w:delText>objectifs de performance</w:delText>
        </w:r>
        <w:r w:rsidR="00611A9F" w:rsidRPr="00007B3E" w:rsidDel="00CB2812">
          <w:delText xml:space="preserve"> assignés à la société du projet et à la </w:delText>
        </w:r>
        <w:r w:rsidR="00611A9F" w:rsidRPr="00007B3E" w:rsidDel="00CB2812">
          <w:rPr>
            <w:b/>
            <w:bCs/>
            <w:i/>
            <w:iCs/>
          </w:rPr>
          <w:delText>disponibilité des ouvrages et des équipements</w:delText>
        </w:r>
        <w:r w:rsidR="00611A9F" w:rsidRPr="00007B3E" w:rsidDel="00CB2812">
          <w:delText xml:space="preserve"> conformément aux conditions du contrat.</w:delText>
        </w:r>
        <w:r w:rsidR="00147883" w:rsidRPr="00007B3E" w:rsidDel="00CB2812">
          <w:delText xml:space="preserve"> </w:delText>
        </w:r>
        <w:r w:rsidRPr="00007B3E" w:rsidDel="00CB2812">
          <w:delText>Au terme du contrat de partenariat, la propriété de la ligne ferroviaire et de ses infrastructures connexes sera transférée à l’autorité publique (la SNCFT).</w:delText>
        </w:r>
        <w:r w:rsidR="00611A9F" w:rsidRPr="00007B3E" w:rsidDel="00CB2812">
          <w:delText xml:space="preserve"> La durée du contrat est généralement </w:delText>
        </w:r>
        <w:r w:rsidR="00611A9F" w:rsidRPr="00007B3E" w:rsidDel="00CB2812">
          <w:rPr>
            <w:b/>
            <w:bCs/>
          </w:rPr>
          <w:delText>entre 20 et 40 ans</w:delText>
        </w:r>
        <w:r w:rsidR="00611A9F" w:rsidRPr="00007B3E" w:rsidDel="00CB2812">
          <w:delText>.</w:delText>
        </w:r>
      </w:del>
    </w:p>
    <w:p w14:paraId="16E7F3BA" w14:textId="2C440AF9" w:rsidR="004C731D" w:rsidRPr="004C07C1" w:rsidDel="00CB2812" w:rsidRDefault="004C731D" w:rsidP="00147883">
      <w:pPr>
        <w:rPr>
          <w:del w:id="700" w:author="Houyem Rais" w:date="2024-02-22T15:03:00Z"/>
          <w:b/>
          <w:bCs/>
        </w:rPr>
      </w:pPr>
      <w:del w:id="701" w:author="Houyem Rais" w:date="2024-02-22T15:03:00Z">
        <w:r w:rsidRPr="004C07C1" w:rsidDel="00CB2812">
          <w:rPr>
            <w:b/>
            <w:bCs/>
          </w:rPr>
          <w:delText>Option</w:delText>
        </w:r>
        <w:r w:rsidR="008D1260" w:rsidRPr="004C07C1" w:rsidDel="00CB2812">
          <w:rPr>
            <w:b/>
            <w:bCs/>
          </w:rPr>
          <w:delText xml:space="preserve"> 3 :</w:delText>
        </w:r>
        <w:r w:rsidR="006C004B" w:rsidRPr="004C07C1" w:rsidDel="00CB2812">
          <w:rPr>
            <w:b/>
            <w:bCs/>
          </w:rPr>
          <w:delText xml:space="preserve"> Engineering, Procurement, Construction and Financing (EPC + F)</w:delText>
        </w:r>
      </w:del>
    </w:p>
    <w:p w14:paraId="2A7BB5B8" w14:textId="0504E797" w:rsidR="006C004B" w:rsidDel="00CB2812" w:rsidRDefault="006C004B" w:rsidP="006A3338">
      <w:pPr>
        <w:rPr>
          <w:del w:id="702" w:author="Houyem Rais" w:date="2024-02-22T15:03:00Z"/>
        </w:rPr>
      </w:pPr>
      <w:del w:id="703" w:author="Houyem Rais" w:date="2024-02-22T15:03:00Z">
        <w:r w:rsidRPr="00007B3E" w:rsidDel="00CB2812">
          <w:delText>EPC+F est un mécanisme de financement de projet dans lequel l’entrepreneur EPC organise également le financement du projet, par le biais de liens avec les institutions de financement.</w:delText>
        </w:r>
        <w:r w:rsidR="006A3338" w:rsidDel="00CB2812">
          <w:delText xml:space="preserve"> </w:delText>
        </w:r>
        <w:r w:rsidRPr="00007B3E" w:rsidDel="00CB2812">
          <w:delText>Ce modèle est utile lorsque les contractants EPC ont un meilleur accès au financement à faible coût, notamment à travers les EXIM Banks</w:delText>
        </w:r>
        <w:r w:rsidDel="00CB2812">
          <w:delText>.</w:delText>
        </w:r>
        <w:r w:rsidR="006A3338" w:rsidDel="00CB2812">
          <w:delText xml:space="preserve"> </w:delText>
        </w:r>
        <w:r w:rsidR="006A3338" w:rsidRPr="00007B3E" w:rsidDel="00CB2812">
          <w:delText xml:space="preserve">A la différence du modèle EPC classique, le partenaire privé prend en charge non seulement l'exécution technique du projet, mais aussi la mobilisation du financement de sa réalisation. Cela permet à l'autorité publique de bénéficier d'une approche de financement innovante où les </w:delText>
        </w:r>
        <w:r w:rsidR="006A3338" w:rsidDel="00CB2812">
          <w:delText>sources de financement public</w:delText>
        </w:r>
        <w:r w:rsidR="006A3338" w:rsidRPr="00007B3E" w:rsidDel="00CB2812">
          <w:delText xml:space="preserve"> sont apportées par le secteur privé, réduisant ainsi </w:delText>
        </w:r>
        <w:r w:rsidR="006A3338" w:rsidDel="00CB2812">
          <w:delText>le risque de disponibilité du financement du projet</w:delText>
        </w:r>
        <w:r w:rsidR="006A3338" w:rsidRPr="00007B3E" w:rsidDel="00CB2812">
          <w:delText>. L'autorité publique rembourse ensuite le financement apporté au fil du temps, généralement sur une période allant de 5 à 10 ans.</w:delText>
        </w:r>
      </w:del>
      <w:ins w:id="704" w:author="Farouk Bouhafs" w:date="2024-02-15T09:57:00Z">
        <w:del w:id="705" w:author="Houyem Rais" w:date="2024-02-22T15:03:00Z">
          <w:r w:rsidR="00A40231" w:rsidDel="00CB2812">
            <w:delText xml:space="preserve"> </w:delText>
          </w:r>
          <w:r w:rsidR="00A40231" w:rsidRPr="00A40231" w:rsidDel="00CB2812">
            <w:delText>Il est à mentionner que l</w:delText>
          </w:r>
          <w:r w:rsidR="00A40231" w:rsidDel="00CB2812">
            <w:delText>’article 7 du</w:delText>
          </w:r>
          <w:r w:rsidR="00A40231" w:rsidRPr="00A40231" w:rsidDel="00CB2812">
            <w:delText xml:space="preserve"> décret-loi n° 2022-68 du 19 octobre 2022 édictant des dispositions spéciales pour l'amélioration de l'efficacité de la réalisation des projets publics et privés a introduit la possibilité de lancer des appels d’offres de marchés publics incluant la composante financement</w:delText>
          </w:r>
          <w:r w:rsidR="008F0841" w:rsidDel="00CB2812">
            <w:delText>.</w:delText>
          </w:r>
        </w:del>
      </w:ins>
    </w:p>
    <w:p w14:paraId="1D10DD03" w14:textId="28354EEB" w:rsidR="006C004B" w:rsidRPr="00007B3E" w:rsidDel="00CB2812" w:rsidRDefault="006C004B" w:rsidP="008F0841">
      <w:pPr>
        <w:rPr>
          <w:del w:id="706" w:author="Houyem Rais" w:date="2024-02-22T15:03:00Z"/>
        </w:rPr>
      </w:pPr>
    </w:p>
    <w:p w14:paraId="26A744AC" w14:textId="3A0610DF" w:rsidR="007B4667" w:rsidRPr="00007B3E" w:rsidDel="00CB2812" w:rsidRDefault="007B4667" w:rsidP="007B4667">
      <w:pPr>
        <w:rPr>
          <w:del w:id="707" w:author="Houyem Rais" w:date="2024-02-22T15:03:00Z"/>
        </w:rPr>
      </w:pPr>
      <w:del w:id="708" w:author="Houyem Rais" w:date="2024-02-22T15:03:00Z">
        <w:r w:rsidRPr="00007B3E" w:rsidDel="00CB2812">
          <w:delText>Malgré l’existence en Tunisie d’un cadre juridique et institutionnel des PPP et du secteur ferroviaire, il convient de rappeler que la réussite d’une PPP/Concession ferroviaire est tributaire des prérequis suivants :</w:delText>
        </w:r>
      </w:del>
    </w:p>
    <w:p w14:paraId="7A024110" w14:textId="501732D8" w:rsidR="007B4667" w:rsidRPr="00007B3E" w:rsidDel="00CB2812" w:rsidRDefault="007B4667" w:rsidP="007B4667">
      <w:pPr>
        <w:pStyle w:val="ListParagraph"/>
        <w:rPr>
          <w:del w:id="709" w:author="Houyem Rais" w:date="2024-02-22T15:03:00Z"/>
        </w:rPr>
      </w:pPr>
      <w:del w:id="710" w:author="Houyem Rais" w:date="2024-02-22T15:03:00Z">
        <w:r w:rsidRPr="00007B3E" w:rsidDel="00CB2812">
          <w:delText>Etablir une stratégie du secteur ferroviaire à long terme </w:delText>
        </w:r>
      </w:del>
    </w:p>
    <w:p w14:paraId="43870710" w14:textId="008067AD" w:rsidR="007B4667" w:rsidRPr="00007B3E" w:rsidDel="00CB2812" w:rsidRDefault="007B4667" w:rsidP="007B4667">
      <w:pPr>
        <w:pStyle w:val="ListParagraph"/>
        <w:rPr>
          <w:del w:id="711" w:author="Houyem Rais" w:date="2024-02-22T15:03:00Z"/>
        </w:rPr>
      </w:pPr>
      <w:del w:id="712" w:author="Houyem Rais" w:date="2024-02-22T15:03:00Z">
        <w:r w:rsidRPr="00007B3E" w:rsidDel="00CB2812">
          <w:delText>Sécuriser les engagements financiers publics</w:delText>
        </w:r>
      </w:del>
    </w:p>
    <w:p w14:paraId="2E26BB38" w14:textId="3FFF06D5" w:rsidR="007B4667" w:rsidRPr="00007B3E" w:rsidDel="00CB2812" w:rsidRDefault="007B4667" w:rsidP="007B4667">
      <w:pPr>
        <w:pStyle w:val="ListParagraph"/>
        <w:rPr>
          <w:del w:id="713" w:author="Houyem Rais" w:date="2024-02-22T15:03:00Z"/>
        </w:rPr>
      </w:pPr>
      <w:del w:id="714" w:author="Houyem Rais" w:date="2024-02-22T15:03:00Z">
        <w:r w:rsidRPr="00007B3E" w:rsidDel="00CB2812">
          <w:delText>Bien préciser les responsabilités du partenaire public et du partenaire privé </w:delText>
        </w:r>
      </w:del>
    </w:p>
    <w:p w14:paraId="1EE914FC" w14:textId="322054E6" w:rsidR="007B4667" w:rsidRPr="00007B3E" w:rsidDel="00CB2812" w:rsidRDefault="007B4667" w:rsidP="007B4667">
      <w:pPr>
        <w:pStyle w:val="ListParagraph"/>
        <w:rPr>
          <w:del w:id="715" w:author="Houyem Rais" w:date="2024-02-22T15:03:00Z"/>
        </w:rPr>
      </w:pPr>
      <w:del w:id="716" w:author="Houyem Rais" w:date="2024-02-22T15:03:00Z">
        <w:r w:rsidRPr="00007B3E" w:rsidDel="00CB2812">
          <w:delText>Créer des organes de régulation du secteur ferroviaire</w:delText>
        </w:r>
        <w:r w:rsidR="001D47B5" w:rsidDel="00CB2812">
          <w:delText>.</w:delText>
        </w:r>
      </w:del>
    </w:p>
    <w:p w14:paraId="6EF4552A" w14:textId="1F2A7A72" w:rsidR="00643F4D" w:rsidRPr="00007B3E" w:rsidDel="00CB2812" w:rsidRDefault="00643F4D" w:rsidP="00643F4D">
      <w:pPr>
        <w:rPr>
          <w:del w:id="717" w:author="Houyem Rais" w:date="2024-02-22T15:03:00Z"/>
        </w:rPr>
      </w:pPr>
      <w:del w:id="718" w:author="Houyem Rais" w:date="2024-02-22T15:03:00Z">
        <w:r w:rsidRPr="00007B3E" w:rsidDel="00CB2812">
          <w:delText>Dans le domaine ferroviaire, l'optimisation des opérations est essentielle pour assurer l'efficacité et la rentabilité, tant pour le transport de fret que de passagers. Des exemples internationaux, tels que le modèle intégré de Deutsche Bahn en Allemagne, le Madaraka Express au Kenya, et le corridor de fret Sishen–Saldanha en Afrique du Sud, montrent l'importance d'une gestion rigoureuse, d'investissements stratégiques dans l'infrastructure, et d'une collaboration efficace entre les secteurs public et privé. Ces systèmes illustrent comment des planifications soignées et des partenariats bien structurés peuvent aboutir à des services de transport ferroviaire de haute qualité et économiquement viables.</w:delText>
        </w:r>
      </w:del>
    </w:p>
    <w:p w14:paraId="2E7427BE" w14:textId="388BF22F" w:rsidR="00643F4D" w:rsidRPr="00007B3E" w:rsidDel="00CB2812" w:rsidRDefault="00643F4D" w:rsidP="00643F4D">
      <w:pPr>
        <w:rPr>
          <w:del w:id="719" w:author="Houyem Rais" w:date="2024-02-22T15:03:00Z"/>
        </w:rPr>
      </w:pPr>
      <w:del w:id="720" w:author="Houyem Rais" w:date="2024-02-22T15:03:00Z">
        <w:r w:rsidRPr="00007B3E" w:rsidDel="00CB2812">
          <w:delText>En intégrant les meilleures pratiques mondiales, le projet de la ligne ferroviaire Kalâa Sghira-Kairouan pourrait bénéficier d'innovations technologiques telles que l'automatisation et la digitalisation. L'utilisation de technologies avancées comme l'ETCS en Suisse ou les trains à grande vitesse en Asie montre la voie à suivre pour une gestion plus sûre et plus efficace du trafic ferroviaire. En adoptant des méthodes d'optimisation des opérations ferroviaires, telles que l'utilisation de wagons à double étage en Amérique du Nord, le projet pourrait maximiser l'efficacité logistique sans nécessiter d'expansion majeure de l'infrastructure. Ces approches innovantes et ces pratiques optimisées pourraient être intégrées dans les scénarios d'exécution du projet, qu'il s'agisse d'une concession, d'un PPP à paiements publics, ou d'EPC+F, pour garantir sa réussite et sa durabilité.</w:delText>
        </w:r>
      </w:del>
    </w:p>
    <w:p w14:paraId="404938BB" w14:textId="2817F7D9" w:rsidR="00643F4D" w:rsidRPr="00007B3E" w:rsidDel="00CB2812" w:rsidRDefault="00643F4D" w:rsidP="00643F4D">
      <w:pPr>
        <w:rPr>
          <w:del w:id="721" w:author="Houyem Rais" w:date="2024-02-22T15:03:00Z"/>
        </w:rPr>
      </w:pPr>
      <w:del w:id="722" w:author="Houyem Rais" w:date="2024-02-22T15:03:00Z">
        <w:r w:rsidRPr="00007B3E" w:rsidDel="00CB2812">
          <w:delText>Selon l’option PPP choisie, le partenaire privé peut être associé de diverses manières, en fonction des niveaux de risque et de responsabilités transférés et/ou conservés par les parties au contrat, comme indiqué dans le tableau suivant.</w:delText>
        </w:r>
      </w:del>
    </w:p>
    <w:p w14:paraId="54122C3C" w14:textId="178E7B49" w:rsidR="00643F4D" w:rsidRPr="00007B3E" w:rsidDel="00CB2812" w:rsidRDefault="00643F4D" w:rsidP="00643F4D">
      <w:pPr>
        <w:pStyle w:val="Caption"/>
        <w:rPr>
          <w:del w:id="723" w:author="Houyem Rais" w:date="2024-02-22T15:03:00Z"/>
        </w:rPr>
      </w:pPr>
      <w:bookmarkStart w:id="724" w:name="_Toc158885036"/>
      <w:del w:id="72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w:delText>
        </w:r>
        <w:r w:rsidDel="00CB2812">
          <w:rPr>
            <w:noProof/>
          </w:rPr>
          <w:fldChar w:fldCharType="end"/>
        </w:r>
        <w:r w:rsidRPr="00007B3E" w:rsidDel="00CB2812">
          <w:delText xml:space="preserve"> Répartition des responsabilités entre les acteurs publics et privés pour chaque option proposée</w:delText>
        </w:r>
        <w:bookmarkEnd w:id="724"/>
      </w:del>
    </w:p>
    <w:tbl>
      <w:tblPr>
        <w:tblW w:w="49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36"/>
        <w:gridCol w:w="1597"/>
        <w:gridCol w:w="1660"/>
        <w:gridCol w:w="1660"/>
        <w:gridCol w:w="1660"/>
      </w:tblGrid>
      <w:tr w:rsidR="006A3338" w:rsidRPr="00007B3E" w:rsidDel="00CB2812" w14:paraId="42DD7672" w14:textId="63CDB6EA" w:rsidTr="00A8239A">
        <w:trPr>
          <w:trHeight w:val="561"/>
          <w:tblHeader/>
          <w:del w:id="726" w:author="Houyem Rais" w:date="2024-02-22T15:03:00Z"/>
        </w:trPr>
        <w:tc>
          <w:tcPr>
            <w:tcW w:w="1310" w:type="pct"/>
            <w:shd w:val="clear" w:color="auto" w:fill="B4C6E7" w:themeFill="accent1" w:themeFillTint="66"/>
            <w:hideMark/>
          </w:tcPr>
          <w:p w14:paraId="5837CC84" w14:textId="10288802" w:rsidR="006A3338" w:rsidRPr="00007B3E" w:rsidDel="00CB2812" w:rsidRDefault="006A3338" w:rsidP="006A3338">
            <w:pPr>
              <w:spacing w:before="0" w:after="0"/>
              <w:rPr>
                <w:del w:id="727" w:author="Houyem Rais" w:date="2024-02-22T15:03:00Z"/>
                <w:b/>
                <w:bCs/>
                <w:sz w:val="18"/>
                <w:szCs w:val="18"/>
              </w:rPr>
            </w:pPr>
            <w:del w:id="728" w:author="Houyem Rais" w:date="2024-02-22T15:03:00Z">
              <w:r w:rsidRPr="00007B3E" w:rsidDel="00CB2812">
                <w:rPr>
                  <w:b/>
                  <w:bCs/>
                  <w:sz w:val="18"/>
                  <w:szCs w:val="18"/>
                </w:rPr>
                <w:delText>Risques/ responsabilités</w:delText>
              </w:r>
            </w:del>
          </w:p>
        </w:tc>
        <w:tc>
          <w:tcPr>
            <w:tcW w:w="896" w:type="pct"/>
            <w:shd w:val="clear" w:color="auto" w:fill="B4C6E7" w:themeFill="accent1" w:themeFillTint="66"/>
          </w:tcPr>
          <w:p w14:paraId="6FADD22C" w14:textId="1DEEAAD0" w:rsidR="006A3338" w:rsidRPr="00007B3E" w:rsidDel="00CB2812" w:rsidRDefault="006A3338" w:rsidP="006A3338">
            <w:pPr>
              <w:spacing w:before="0" w:after="0"/>
              <w:rPr>
                <w:del w:id="729" w:author="Houyem Rais" w:date="2024-02-22T15:03:00Z"/>
                <w:b/>
                <w:bCs/>
                <w:sz w:val="18"/>
                <w:szCs w:val="18"/>
              </w:rPr>
            </w:pPr>
            <w:del w:id="730" w:author="Houyem Rais" w:date="2024-02-22T15:03:00Z">
              <w:r w:rsidRPr="00007B3E" w:rsidDel="00CB2812">
                <w:rPr>
                  <w:b/>
                  <w:bCs/>
                  <w:sz w:val="18"/>
                  <w:szCs w:val="18"/>
                </w:rPr>
                <w:delText xml:space="preserve">Option </w:delText>
              </w:r>
              <w:r w:rsidDel="00CB2812">
                <w:rPr>
                  <w:b/>
                  <w:bCs/>
                  <w:sz w:val="18"/>
                  <w:szCs w:val="18"/>
                </w:rPr>
                <w:delText>0</w:delText>
              </w:r>
              <w:r w:rsidRPr="00007B3E" w:rsidDel="00CB2812">
                <w:rPr>
                  <w:b/>
                  <w:bCs/>
                  <w:sz w:val="18"/>
                  <w:szCs w:val="18"/>
                </w:rPr>
                <w:delText xml:space="preserve"> : </w:delText>
              </w:r>
              <w:r w:rsidDel="00CB2812">
                <w:rPr>
                  <w:b/>
                  <w:bCs/>
                  <w:sz w:val="18"/>
                  <w:szCs w:val="18"/>
                </w:rPr>
                <w:delText>MOP</w:delText>
              </w:r>
            </w:del>
          </w:p>
        </w:tc>
        <w:tc>
          <w:tcPr>
            <w:tcW w:w="931" w:type="pct"/>
            <w:shd w:val="clear" w:color="auto" w:fill="B4C6E7" w:themeFill="accent1" w:themeFillTint="66"/>
          </w:tcPr>
          <w:p w14:paraId="411B5E0C" w14:textId="5C33C2B6" w:rsidR="006A3338" w:rsidRPr="00007B3E" w:rsidDel="00CB2812" w:rsidRDefault="006A3338" w:rsidP="006A3338">
            <w:pPr>
              <w:spacing w:before="0" w:after="0"/>
              <w:rPr>
                <w:del w:id="731" w:author="Houyem Rais" w:date="2024-02-22T15:03:00Z"/>
                <w:b/>
                <w:bCs/>
                <w:sz w:val="18"/>
                <w:szCs w:val="18"/>
              </w:rPr>
            </w:pPr>
            <w:del w:id="732" w:author="Houyem Rais" w:date="2024-02-22T15:03:00Z">
              <w:r w:rsidRPr="00007B3E" w:rsidDel="00CB2812">
                <w:rPr>
                  <w:b/>
                  <w:bCs/>
                  <w:sz w:val="18"/>
                  <w:szCs w:val="18"/>
                </w:rPr>
                <w:delText xml:space="preserve">Option </w:delText>
              </w:r>
              <w:r w:rsidDel="00CB2812">
                <w:rPr>
                  <w:b/>
                  <w:bCs/>
                  <w:sz w:val="18"/>
                  <w:szCs w:val="18"/>
                </w:rPr>
                <w:delText>1</w:delText>
              </w:r>
              <w:r w:rsidRPr="00007B3E" w:rsidDel="00CB2812">
                <w:rPr>
                  <w:b/>
                  <w:bCs/>
                  <w:sz w:val="18"/>
                  <w:szCs w:val="18"/>
                </w:rPr>
                <w:delText> : Concession</w:delText>
              </w:r>
            </w:del>
          </w:p>
        </w:tc>
        <w:tc>
          <w:tcPr>
            <w:tcW w:w="931" w:type="pct"/>
            <w:shd w:val="clear" w:color="auto" w:fill="B4C6E7" w:themeFill="accent1" w:themeFillTint="66"/>
          </w:tcPr>
          <w:p w14:paraId="51F3D62A" w14:textId="7EA35E28" w:rsidR="006A3338" w:rsidRPr="00007B3E" w:rsidDel="00CB2812" w:rsidRDefault="006A3338" w:rsidP="006A3338">
            <w:pPr>
              <w:spacing w:before="0" w:after="0"/>
              <w:rPr>
                <w:del w:id="733" w:author="Houyem Rais" w:date="2024-02-22T15:03:00Z"/>
                <w:b/>
                <w:bCs/>
                <w:sz w:val="18"/>
                <w:szCs w:val="18"/>
              </w:rPr>
            </w:pPr>
            <w:del w:id="734" w:author="Houyem Rais" w:date="2024-02-22T15:03:00Z">
              <w:r w:rsidRPr="00007B3E" w:rsidDel="00CB2812">
                <w:rPr>
                  <w:b/>
                  <w:bCs/>
                  <w:sz w:val="18"/>
                  <w:szCs w:val="18"/>
                </w:rPr>
                <w:delText xml:space="preserve">Option </w:delText>
              </w:r>
              <w:r w:rsidDel="00CB2812">
                <w:rPr>
                  <w:b/>
                  <w:bCs/>
                  <w:sz w:val="18"/>
                  <w:szCs w:val="18"/>
                </w:rPr>
                <w:delText>2</w:delText>
              </w:r>
              <w:r w:rsidRPr="00007B3E" w:rsidDel="00CB2812">
                <w:rPr>
                  <w:b/>
                  <w:bCs/>
                  <w:sz w:val="18"/>
                  <w:szCs w:val="18"/>
                </w:rPr>
                <w:delText> : Contrat de partenariat</w:delText>
              </w:r>
            </w:del>
          </w:p>
        </w:tc>
        <w:tc>
          <w:tcPr>
            <w:tcW w:w="931" w:type="pct"/>
            <w:shd w:val="clear" w:color="auto" w:fill="B4C6E7" w:themeFill="accent1" w:themeFillTint="66"/>
          </w:tcPr>
          <w:p w14:paraId="0BCF84B1" w14:textId="4F3FF603" w:rsidR="006A3338" w:rsidRPr="00007B3E" w:rsidDel="00CB2812" w:rsidRDefault="006A3338" w:rsidP="006A3338">
            <w:pPr>
              <w:spacing w:before="0" w:after="0"/>
              <w:rPr>
                <w:del w:id="735" w:author="Houyem Rais" w:date="2024-02-22T15:03:00Z"/>
                <w:b/>
                <w:bCs/>
                <w:sz w:val="18"/>
                <w:szCs w:val="18"/>
              </w:rPr>
            </w:pPr>
            <w:del w:id="736" w:author="Houyem Rais" w:date="2024-02-22T15:03:00Z">
              <w:r w:rsidRPr="00007B3E" w:rsidDel="00CB2812">
                <w:rPr>
                  <w:b/>
                  <w:bCs/>
                  <w:sz w:val="18"/>
                  <w:szCs w:val="18"/>
                </w:rPr>
                <w:delText xml:space="preserve">Option </w:delText>
              </w:r>
              <w:r w:rsidDel="00CB2812">
                <w:rPr>
                  <w:b/>
                  <w:bCs/>
                  <w:sz w:val="18"/>
                  <w:szCs w:val="18"/>
                </w:rPr>
                <w:delText>3</w:delText>
              </w:r>
              <w:r w:rsidRPr="00007B3E" w:rsidDel="00CB2812">
                <w:rPr>
                  <w:b/>
                  <w:bCs/>
                  <w:sz w:val="18"/>
                  <w:szCs w:val="18"/>
                </w:rPr>
                <w:delText> : EPC+F</w:delText>
              </w:r>
            </w:del>
          </w:p>
        </w:tc>
      </w:tr>
      <w:tr w:rsidR="006A3338" w:rsidRPr="00007B3E" w:rsidDel="00CB2812" w14:paraId="74344853" w14:textId="0F540BC2" w:rsidTr="00A8239A">
        <w:trPr>
          <w:trHeight w:val="40"/>
          <w:del w:id="737" w:author="Houyem Rais" w:date="2024-02-22T15:03:00Z"/>
        </w:trPr>
        <w:tc>
          <w:tcPr>
            <w:tcW w:w="1310" w:type="pct"/>
            <w:hideMark/>
          </w:tcPr>
          <w:p w14:paraId="4515DEC9" w14:textId="2315A640" w:rsidR="006A3338" w:rsidRPr="00007B3E" w:rsidDel="00CB2812" w:rsidRDefault="006A3338" w:rsidP="006A3338">
            <w:pPr>
              <w:spacing w:before="0" w:after="0"/>
              <w:rPr>
                <w:del w:id="738" w:author="Houyem Rais" w:date="2024-02-22T15:03:00Z"/>
                <w:b/>
                <w:bCs/>
                <w:sz w:val="18"/>
                <w:szCs w:val="18"/>
              </w:rPr>
            </w:pPr>
            <w:del w:id="739" w:author="Houyem Rais" w:date="2024-02-22T15:03:00Z">
              <w:r w:rsidRPr="00007B3E" w:rsidDel="00CB2812">
                <w:rPr>
                  <w:b/>
                  <w:bCs/>
                  <w:sz w:val="18"/>
                  <w:szCs w:val="18"/>
                </w:rPr>
                <w:delText>Financement des travaux de construction</w:delText>
              </w:r>
            </w:del>
          </w:p>
        </w:tc>
        <w:tc>
          <w:tcPr>
            <w:tcW w:w="896" w:type="pct"/>
          </w:tcPr>
          <w:p w14:paraId="7310AA05" w14:textId="2449380B" w:rsidR="006A3338" w:rsidRPr="00007B3E" w:rsidDel="00CB2812" w:rsidRDefault="006A3338" w:rsidP="006A3338">
            <w:pPr>
              <w:spacing w:before="0" w:after="0"/>
              <w:rPr>
                <w:del w:id="740" w:author="Houyem Rais" w:date="2024-02-22T15:03:00Z"/>
                <w:sz w:val="18"/>
                <w:szCs w:val="18"/>
              </w:rPr>
            </w:pPr>
            <w:del w:id="741" w:author="Houyem Rais" w:date="2024-02-22T15:03:00Z">
              <w:r w:rsidRPr="00007B3E" w:rsidDel="00CB2812">
                <w:rPr>
                  <w:sz w:val="18"/>
                  <w:szCs w:val="18"/>
                </w:rPr>
                <w:delText>Autorité contractante</w:delText>
              </w:r>
            </w:del>
          </w:p>
        </w:tc>
        <w:tc>
          <w:tcPr>
            <w:tcW w:w="931" w:type="pct"/>
          </w:tcPr>
          <w:p w14:paraId="78F66D68" w14:textId="68683233" w:rsidR="006A3338" w:rsidRPr="00007B3E" w:rsidDel="00CB2812" w:rsidRDefault="006A3338" w:rsidP="006A3338">
            <w:pPr>
              <w:spacing w:before="0" w:after="0"/>
              <w:rPr>
                <w:del w:id="742" w:author="Houyem Rais" w:date="2024-02-22T15:03:00Z"/>
                <w:sz w:val="18"/>
                <w:szCs w:val="18"/>
              </w:rPr>
            </w:pPr>
            <w:del w:id="743" w:author="Houyem Rais" w:date="2024-02-22T15:03:00Z">
              <w:r w:rsidRPr="00007B3E" w:rsidDel="00CB2812">
                <w:rPr>
                  <w:sz w:val="18"/>
                  <w:szCs w:val="18"/>
                </w:rPr>
                <w:delText>Partenaire privé</w:delText>
              </w:r>
            </w:del>
          </w:p>
        </w:tc>
        <w:tc>
          <w:tcPr>
            <w:tcW w:w="931" w:type="pct"/>
          </w:tcPr>
          <w:p w14:paraId="20D036C7" w14:textId="3369B3C2" w:rsidR="006A3338" w:rsidRPr="00007B3E" w:rsidDel="00CB2812" w:rsidRDefault="006A3338" w:rsidP="006A3338">
            <w:pPr>
              <w:spacing w:before="0" w:after="0"/>
              <w:rPr>
                <w:del w:id="744" w:author="Houyem Rais" w:date="2024-02-22T15:03:00Z"/>
                <w:sz w:val="18"/>
                <w:szCs w:val="18"/>
              </w:rPr>
            </w:pPr>
            <w:del w:id="745" w:author="Houyem Rais" w:date="2024-02-22T15:03:00Z">
              <w:r w:rsidRPr="00007B3E" w:rsidDel="00CB2812">
                <w:rPr>
                  <w:sz w:val="18"/>
                  <w:szCs w:val="18"/>
                </w:rPr>
                <w:delText>Partenaire privé</w:delText>
              </w:r>
            </w:del>
          </w:p>
        </w:tc>
        <w:tc>
          <w:tcPr>
            <w:tcW w:w="931" w:type="pct"/>
          </w:tcPr>
          <w:p w14:paraId="2B9F0922" w14:textId="24A5FFD3" w:rsidR="006A3338" w:rsidRPr="00007B3E" w:rsidDel="00CB2812" w:rsidRDefault="006A3338" w:rsidP="006A3338">
            <w:pPr>
              <w:spacing w:before="0" w:after="0"/>
              <w:rPr>
                <w:del w:id="746" w:author="Houyem Rais" w:date="2024-02-22T15:03:00Z"/>
                <w:sz w:val="18"/>
                <w:szCs w:val="18"/>
              </w:rPr>
            </w:pPr>
            <w:del w:id="747" w:author="Houyem Rais" w:date="2024-02-22T15:03:00Z">
              <w:r w:rsidRPr="00007B3E" w:rsidDel="00CB2812">
                <w:rPr>
                  <w:sz w:val="18"/>
                  <w:szCs w:val="18"/>
                </w:rPr>
                <w:delText>Partenaire privé</w:delText>
              </w:r>
            </w:del>
          </w:p>
        </w:tc>
      </w:tr>
      <w:tr w:rsidR="006A3338" w:rsidRPr="00007B3E" w:rsidDel="00CB2812" w14:paraId="588A29D4" w14:textId="5B38B58B" w:rsidTr="00A8239A">
        <w:trPr>
          <w:trHeight w:val="89"/>
          <w:del w:id="748" w:author="Houyem Rais" w:date="2024-02-22T15:03:00Z"/>
        </w:trPr>
        <w:tc>
          <w:tcPr>
            <w:tcW w:w="1310" w:type="pct"/>
            <w:hideMark/>
          </w:tcPr>
          <w:p w14:paraId="14C797AF" w14:textId="7A694BC3" w:rsidR="006A3338" w:rsidRPr="00007B3E" w:rsidDel="00CB2812" w:rsidRDefault="006A3338" w:rsidP="006A3338">
            <w:pPr>
              <w:spacing w:before="0" w:after="0"/>
              <w:rPr>
                <w:del w:id="749" w:author="Houyem Rais" w:date="2024-02-22T15:03:00Z"/>
                <w:b/>
                <w:bCs/>
                <w:sz w:val="18"/>
                <w:szCs w:val="18"/>
              </w:rPr>
            </w:pPr>
            <w:del w:id="750" w:author="Houyem Rais" w:date="2024-02-22T15:03:00Z">
              <w:r w:rsidRPr="00007B3E" w:rsidDel="00CB2812">
                <w:rPr>
                  <w:b/>
                  <w:bCs/>
                  <w:sz w:val="18"/>
                  <w:szCs w:val="18"/>
                </w:rPr>
                <w:delText>Construction de l’ouvrage</w:delText>
              </w:r>
            </w:del>
          </w:p>
        </w:tc>
        <w:tc>
          <w:tcPr>
            <w:tcW w:w="896" w:type="pct"/>
          </w:tcPr>
          <w:p w14:paraId="4812CE0B" w14:textId="09DDC73B" w:rsidR="006A3338" w:rsidRPr="00007B3E" w:rsidDel="00CB2812" w:rsidRDefault="006A3338" w:rsidP="006A3338">
            <w:pPr>
              <w:spacing w:before="0" w:after="0"/>
              <w:rPr>
                <w:del w:id="751" w:author="Houyem Rais" w:date="2024-02-22T15:03:00Z"/>
                <w:sz w:val="18"/>
                <w:szCs w:val="18"/>
              </w:rPr>
            </w:pPr>
            <w:del w:id="752" w:author="Houyem Rais" w:date="2024-02-22T15:03:00Z">
              <w:r w:rsidRPr="00007B3E" w:rsidDel="00CB2812">
                <w:rPr>
                  <w:sz w:val="18"/>
                  <w:szCs w:val="18"/>
                </w:rPr>
                <w:delText>Partenaire privé</w:delText>
              </w:r>
            </w:del>
          </w:p>
        </w:tc>
        <w:tc>
          <w:tcPr>
            <w:tcW w:w="931" w:type="pct"/>
          </w:tcPr>
          <w:p w14:paraId="5F5B9CC0" w14:textId="175D4AE6" w:rsidR="006A3338" w:rsidRPr="00007B3E" w:rsidDel="00CB2812" w:rsidRDefault="006A3338" w:rsidP="006A3338">
            <w:pPr>
              <w:spacing w:before="0" w:after="0"/>
              <w:rPr>
                <w:del w:id="753" w:author="Houyem Rais" w:date="2024-02-22T15:03:00Z"/>
                <w:sz w:val="18"/>
                <w:szCs w:val="18"/>
              </w:rPr>
            </w:pPr>
            <w:del w:id="754" w:author="Houyem Rais" w:date="2024-02-22T15:03:00Z">
              <w:r w:rsidRPr="00007B3E" w:rsidDel="00CB2812">
                <w:rPr>
                  <w:sz w:val="18"/>
                  <w:szCs w:val="18"/>
                </w:rPr>
                <w:delText>Partenaire privé</w:delText>
              </w:r>
            </w:del>
          </w:p>
        </w:tc>
        <w:tc>
          <w:tcPr>
            <w:tcW w:w="931" w:type="pct"/>
          </w:tcPr>
          <w:p w14:paraId="58995DDF" w14:textId="6AFD8BDC" w:rsidR="006A3338" w:rsidRPr="00007B3E" w:rsidDel="00CB2812" w:rsidRDefault="006A3338" w:rsidP="006A3338">
            <w:pPr>
              <w:spacing w:before="0" w:after="0"/>
              <w:rPr>
                <w:del w:id="755" w:author="Houyem Rais" w:date="2024-02-22T15:03:00Z"/>
                <w:sz w:val="18"/>
                <w:szCs w:val="18"/>
              </w:rPr>
            </w:pPr>
            <w:del w:id="756" w:author="Houyem Rais" w:date="2024-02-22T15:03:00Z">
              <w:r w:rsidRPr="00007B3E" w:rsidDel="00CB2812">
                <w:rPr>
                  <w:sz w:val="18"/>
                  <w:szCs w:val="18"/>
                </w:rPr>
                <w:delText>Partenaire privé</w:delText>
              </w:r>
            </w:del>
          </w:p>
        </w:tc>
        <w:tc>
          <w:tcPr>
            <w:tcW w:w="931" w:type="pct"/>
          </w:tcPr>
          <w:p w14:paraId="0F3A1881" w14:textId="2F18887B" w:rsidR="006A3338" w:rsidRPr="00007B3E" w:rsidDel="00CB2812" w:rsidRDefault="006A3338" w:rsidP="006A3338">
            <w:pPr>
              <w:spacing w:before="0" w:after="0"/>
              <w:rPr>
                <w:del w:id="757" w:author="Houyem Rais" w:date="2024-02-22T15:03:00Z"/>
                <w:sz w:val="18"/>
                <w:szCs w:val="18"/>
              </w:rPr>
            </w:pPr>
            <w:del w:id="758" w:author="Houyem Rais" w:date="2024-02-22T15:03:00Z">
              <w:r w:rsidRPr="00007B3E" w:rsidDel="00CB2812">
                <w:rPr>
                  <w:sz w:val="18"/>
                  <w:szCs w:val="18"/>
                </w:rPr>
                <w:delText>Partenaire privé</w:delText>
              </w:r>
            </w:del>
          </w:p>
        </w:tc>
      </w:tr>
      <w:tr w:rsidR="006A3338" w:rsidRPr="00007B3E" w:rsidDel="00CB2812" w14:paraId="5B65C291" w14:textId="12F69DE7" w:rsidTr="00A8239A">
        <w:trPr>
          <w:trHeight w:val="265"/>
          <w:del w:id="759" w:author="Houyem Rais" w:date="2024-02-22T15:03:00Z"/>
        </w:trPr>
        <w:tc>
          <w:tcPr>
            <w:tcW w:w="1310" w:type="pct"/>
            <w:hideMark/>
          </w:tcPr>
          <w:p w14:paraId="47739DA1" w14:textId="7E11CAC1" w:rsidR="006A3338" w:rsidRPr="00007B3E" w:rsidDel="00CB2812" w:rsidRDefault="006A3338" w:rsidP="006A3338">
            <w:pPr>
              <w:spacing w:before="0" w:after="0"/>
              <w:rPr>
                <w:del w:id="760" w:author="Houyem Rais" w:date="2024-02-22T15:03:00Z"/>
                <w:b/>
                <w:bCs/>
                <w:sz w:val="18"/>
                <w:szCs w:val="18"/>
              </w:rPr>
            </w:pPr>
            <w:del w:id="761" w:author="Houyem Rais" w:date="2024-02-22T15:03:00Z">
              <w:r w:rsidRPr="00007B3E" w:rsidDel="00CB2812">
                <w:rPr>
                  <w:b/>
                  <w:bCs/>
                  <w:sz w:val="18"/>
                  <w:szCs w:val="18"/>
                </w:rPr>
                <w:delText xml:space="preserve">Exploitation </w:delText>
              </w:r>
            </w:del>
          </w:p>
        </w:tc>
        <w:tc>
          <w:tcPr>
            <w:tcW w:w="896" w:type="pct"/>
          </w:tcPr>
          <w:p w14:paraId="39730DBE" w14:textId="087AB3E6" w:rsidR="006A3338" w:rsidRPr="00007B3E" w:rsidDel="00CB2812" w:rsidRDefault="006A3338" w:rsidP="006A3338">
            <w:pPr>
              <w:spacing w:before="0" w:after="0"/>
              <w:rPr>
                <w:del w:id="762" w:author="Houyem Rais" w:date="2024-02-22T15:03:00Z"/>
                <w:sz w:val="18"/>
                <w:szCs w:val="18"/>
              </w:rPr>
            </w:pPr>
            <w:del w:id="763" w:author="Houyem Rais" w:date="2024-02-22T15:03:00Z">
              <w:r w:rsidRPr="00007B3E" w:rsidDel="00CB2812">
                <w:rPr>
                  <w:sz w:val="18"/>
                  <w:szCs w:val="18"/>
                </w:rPr>
                <w:delText>Autorité contractante</w:delText>
              </w:r>
            </w:del>
          </w:p>
        </w:tc>
        <w:tc>
          <w:tcPr>
            <w:tcW w:w="931" w:type="pct"/>
          </w:tcPr>
          <w:p w14:paraId="5A920C02" w14:textId="461BD992" w:rsidR="006A3338" w:rsidRPr="00007B3E" w:rsidDel="00CB2812" w:rsidRDefault="006A3338" w:rsidP="006A3338">
            <w:pPr>
              <w:spacing w:before="0" w:after="0"/>
              <w:rPr>
                <w:del w:id="764" w:author="Houyem Rais" w:date="2024-02-22T15:03:00Z"/>
                <w:sz w:val="18"/>
                <w:szCs w:val="18"/>
              </w:rPr>
            </w:pPr>
            <w:del w:id="765" w:author="Houyem Rais" w:date="2024-02-22T15:03:00Z">
              <w:r w:rsidRPr="00007B3E" w:rsidDel="00CB2812">
                <w:rPr>
                  <w:sz w:val="18"/>
                  <w:szCs w:val="18"/>
                </w:rPr>
                <w:delText>Autorité contractante</w:delText>
              </w:r>
            </w:del>
          </w:p>
        </w:tc>
        <w:tc>
          <w:tcPr>
            <w:tcW w:w="931" w:type="pct"/>
          </w:tcPr>
          <w:p w14:paraId="2FE398F8" w14:textId="2129D486" w:rsidR="006A3338" w:rsidRPr="00007B3E" w:rsidDel="00CB2812" w:rsidRDefault="006A3338" w:rsidP="006A3338">
            <w:pPr>
              <w:spacing w:before="0" w:after="0"/>
              <w:rPr>
                <w:del w:id="766" w:author="Houyem Rais" w:date="2024-02-22T15:03:00Z"/>
                <w:sz w:val="18"/>
                <w:szCs w:val="18"/>
              </w:rPr>
            </w:pPr>
            <w:del w:id="767" w:author="Houyem Rais" w:date="2024-02-22T15:03:00Z">
              <w:r w:rsidRPr="00007B3E" w:rsidDel="00CB2812">
                <w:rPr>
                  <w:sz w:val="18"/>
                  <w:szCs w:val="18"/>
                </w:rPr>
                <w:delText>Autorité contractante</w:delText>
              </w:r>
            </w:del>
          </w:p>
        </w:tc>
        <w:tc>
          <w:tcPr>
            <w:tcW w:w="931" w:type="pct"/>
          </w:tcPr>
          <w:p w14:paraId="5CECD8EE" w14:textId="6D87EF5C" w:rsidR="006A3338" w:rsidRPr="00007B3E" w:rsidDel="00CB2812" w:rsidRDefault="006A3338" w:rsidP="006A3338">
            <w:pPr>
              <w:spacing w:before="0" w:after="0"/>
              <w:rPr>
                <w:del w:id="768" w:author="Houyem Rais" w:date="2024-02-22T15:03:00Z"/>
                <w:sz w:val="18"/>
                <w:szCs w:val="18"/>
              </w:rPr>
            </w:pPr>
            <w:del w:id="769" w:author="Houyem Rais" w:date="2024-02-22T15:03:00Z">
              <w:r w:rsidRPr="00007B3E" w:rsidDel="00CB2812">
                <w:rPr>
                  <w:sz w:val="18"/>
                  <w:szCs w:val="18"/>
                </w:rPr>
                <w:delText>Autorité contractante</w:delText>
              </w:r>
            </w:del>
          </w:p>
        </w:tc>
      </w:tr>
      <w:tr w:rsidR="006A3338" w:rsidRPr="00007B3E" w:rsidDel="00CB2812" w14:paraId="67BF77E2" w14:textId="647EB6F6" w:rsidTr="00A8239A">
        <w:trPr>
          <w:trHeight w:val="265"/>
          <w:del w:id="770" w:author="Houyem Rais" w:date="2024-02-22T15:03:00Z"/>
        </w:trPr>
        <w:tc>
          <w:tcPr>
            <w:tcW w:w="1310" w:type="pct"/>
            <w:hideMark/>
          </w:tcPr>
          <w:p w14:paraId="69E60DC3" w14:textId="1924AEA5" w:rsidR="006A3338" w:rsidRPr="00007B3E" w:rsidDel="00CB2812" w:rsidRDefault="006A3338" w:rsidP="006A3338">
            <w:pPr>
              <w:spacing w:before="0" w:after="0"/>
              <w:jc w:val="left"/>
              <w:rPr>
                <w:del w:id="771" w:author="Houyem Rais" w:date="2024-02-22T15:03:00Z"/>
                <w:b/>
                <w:bCs/>
                <w:sz w:val="18"/>
                <w:szCs w:val="18"/>
              </w:rPr>
            </w:pPr>
            <w:del w:id="772" w:author="Houyem Rais" w:date="2024-02-22T15:03:00Z">
              <w:r w:rsidRPr="00007B3E" w:rsidDel="00CB2812">
                <w:rPr>
                  <w:b/>
                  <w:bCs/>
                  <w:sz w:val="18"/>
                  <w:szCs w:val="18"/>
                </w:rPr>
                <w:delText>Maintenance, Gros entretien et renouvellements</w:delText>
              </w:r>
            </w:del>
          </w:p>
        </w:tc>
        <w:tc>
          <w:tcPr>
            <w:tcW w:w="896" w:type="pct"/>
          </w:tcPr>
          <w:p w14:paraId="39AAF0EB" w14:textId="295CDA99" w:rsidR="006A3338" w:rsidRPr="00007B3E" w:rsidDel="00CB2812" w:rsidRDefault="006A3338" w:rsidP="006A3338">
            <w:pPr>
              <w:spacing w:before="0" w:after="0"/>
              <w:rPr>
                <w:del w:id="773" w:author="Houyem Rais" w:date="2024-02-22T15:03:00Z"/>
                <w:sz w:val="18"/>
                <w:szCs w:val="18"/>
              </w:rPr>
            </w:pPr>
            <w:del w:id="774" w:author="Houyem Rais" w:date="2024-02-22T15:03:00Z">
              <w:r w:rsidRPr="00007B3E" w:rsidDel="00CB2812">
                <w:rPr>
                  <w:sz w:val="18"/>
                  <w:szCs w:val="18"/>
                </w:rPr>
                <w:delText>Autorité contractante</w:delText>
              </w:r>
            </w:del>
          </w:p>
        </w:tc>
        <w:tc>
          <w:tcPr>
            <w:tcW w:w="931" w:type="pct"/>
          </w:tcPr>
          <w:p w14:paraId="3315C97C" w14:textId="70AB167E" w:rsidR="006A3338" w:rsidRPr="00007B3E" w:rsidDel="00CB2812" w:rsidRDefault="006A3338" w:rsidP="006A3338">
            <w:pPr>
              <w:spacing w:before="0" w:after="0"/>
              <w:rPr>
                <w:del w:id="775" w:author="Houyem Rais" w:date="2024-02-22T15:03:00Z"/>
                <w:sz w:val="18"/>
                <w:szCs w:val="18"/>
              </w:rPr>
            </w:pPr>
            <w:del w:id="776" w:author="Houyem Rais" w:date="2024-02-22T15:03:00Z">
              <w:r w:rsidRPr="00007B3E" w:rsidDel="00CB2812">
                <w:rPr>
                  <w:sz w:val="18"/>
                  <w:szCs w:val="18"/>
                </w:rPr>
                <w:delText>Partenaire privé</w:delText>
              </w:r>
            </w:del>
          </w:p>
        </w:tc>
        <w:tc>
          <w:tcPr>
            <w:tcW w:w="931" w:type="pct"/>
          </w:tcPr>
          <w:p w14:paraId="65DF5623" w14:textId="611587B0" w:rsidR="006A3338" w:rsidRPr="00007B3E" w:rsidDel="00CB2812" w:rsidRDefault="006A3338" w:rsidP="006A3338">
            <w:pPr>
              <w:spacing w:before="0" w:after="0"/>
              <w:rPr>
                <w:del w:id="777" w:author="Houyem Rais" w:date="2024-02-22T15:03:00Z"/>
                <w:sz w:val="18"/>
                <w:szCs w:val="18"/>
              </w:rPr>
            </w:pPr>
            <w:del w:id="778" w:author="Houyem Rais" w:date="2024-02-22T15:03:00Z">
              <w:r w:rsidRPr="00007B3E" w:rsidDel="00CB2812">
                <w:rPr>
                  <w:sz w:val="18"/>
                  <w:szCs w:val="18"/>
                </w:rPr>
                <w:delText>Partenaire privé</w:delText>
              </w:r>
            </w:del>
          </w:p>
        </w:tc>
        <w:tc>
          <w:tcPr>
            <w:tcW w:w="931" w:type="pct"/>
          </w:tcPr>
          <w:p w14:paraId="1DB0993C" w14:textId="22279B54" w:rsidR="006A3338" w:rsidRPr="00007B3E" w:rsidDel="00CB2812" w:rsidRDefault="006A3338" w:rsidP="006A3338">
            <w:pPr>
              <w:spacing w:before="0" w:after="0"/>
              <w:rPr>
                <w:del w:id="779" w:author="Houyem Rais" w:date="2024-02-22T15:03:00Z"/>
                <w:sz w:val="18"/>
                <w:szCs w:val="18"/>
              </w:rPr>
            </w:pPr>
            <w:del w:id="780" w:author="Houyem Rais" w:date="2024-02-22T15:03:00Z">
              <w:r w:rsidRPr="00007B3E" w:rsidDel="00CB2812">
                <w:rPr>
                  <w:sz w:val="18"/>
                  <w:szCs w:val="18"/>
                </w:rPr>
                <w:delText>Autorité contractante</w:delText>
              </w:r>
            </w:del>
          </w:p>
        </w:tc>
      </w:tr>
      <w:tr w:rsidR="006A3338" w:rsidRPr="00007B3E" w:rsidDel="00CB2812" w14:paraId="2526251B" w14:textId="48BDDEC4" w:rsidTr="00A8239A">
        <w:trPr>
          <w:trHeight w:val="41"/>
          <w:del w:id="781" w:author="Houyem Rais" w:date="2024-02-22T15:03:00Z"/>
        </w:trPr>
        <w:tc>
          <w:tcPr>
            <w:tcW w:w="1310" w:type="pct"/>
            <w:hideMark/>
          </w:tcPr>
          <w:p w14:paraId="37670560" w14:textId="1DB5A692" w:rsidR="006A3338" w:rsidRPr="00007B3E" w:rsidDel="00CB2812" w:rsidRDefault="006A3338" w:rsidP="006A3338">
            <w:pPr>
              <w:spacing w:before="0" w:after="0"/>
              <w:rPr>
                <w:del w:id="782" w:author="Houyem Rais" w:date="2024-02-22T15:03:00Z"/>
                <w:b/>
                <w:bCs/>
                <w:sz w:val="18"/>
                <w:szCs w:val="18"/>
              </w:rPr>
            </w:pPr>
            <w:del w:id="783" w:author="Houyem Rais" w:date="2024-02-22T15:03:00Z">
              <w:r w:rsidRPr="00007B3E" w:rsidDel="00CB2812">
                <w:rPr>
                  <w:b/>
                  <w:bCs/>
                  <w:sz w:val="18"/>
                  <w:szCs w:val="18"/>
                </w:rPr>
                <w:delText>Rémunération par</w:delText>
              </w:r>
            </w:del>
          </w:p>
        </w:tc>
        <w:tc>
          <w:tcPr>
            <w:tcW w:w="896" w:type="pct"/>
          </w:tcPr>
          <w:p w14:paraId="0645F96A" w14:textId="6550CB88" w:rsidR="006A3338" w:rsidRPr="00007B3E" w:rsidDel="00CB2812" w:rsidRDefault="006A3338" w:rsidP="006A3338">
            <w:pPr>
              <w:spacing w:before="0" w:after="0"/>
              <w:rPr>
                <w:del w:id="784" w:author="Houyem Rais" w:date="2024-02-22T15:03:00Z"/>
                <w:sz w:val="18"/>
                <w:szCs w:val="18"/>
              </w:rPr>
            </w:pPr>
            <w:del w:id="785" w:author="Houyem Rais" w:date="2024-02-22T15:03:00Z">
              <w:r w:rsidRPr="00007B3E" w:rsidDel="00CB2812">
                <w:rPr>
                  <w:sz w:val="18"/>
                  <w:szCs w:val="18"/>
                </w:rPr>
                <w:delText>Autorité contractante</w:delText>
              </w:r>
            </w:del>
          </w:p>
        </w:tc>
        <w:tc>
          <w:tcPr>
            <w:tcW w:w="931" w:type="pct"/>
          </w:tcPr>
          <w:p w14:paraId="21D44288" w14:textId="102CE70A" w:rsidR="006A3338" w:rsidRPr="00007B3E" w:rsidDel="00CB2812" w:rsidRDefault="006A3338" w:rsidP="006A3338">
            <w:pPr>
              <w:spacing w:before="0" w:after="0"/>
              <w:rPr>
                <w:del w:id="786" w:author="Houyem Rais" w:date="2024-02-22T15:03:00Z"/>
                <w:sz w:val="18"/>
                <w:szCs w:val="18"/>
              </w:rPr>
            </w:pPr>
            <w:del w:id="787" w:author="Houyem Rais" w:date="2024-02-22T15:03:00Z">
              <w:r w:rsidRPr="00007B3E" w:rsidDel="00CB2812">
                <w:rPr>
                  <w:sz w:val="18"/>
                  <w:szCs w:val="18"/>
                </w:rPr>
                <w:delText>Autorité contractante / Exploitant ferroviaire</w:delText>
              </w:r>
            </w:del>
          </w:p>
        </w:tc>
        <w:tc>
          <w:tcPr>
            <w:tcW w:w="931" w:type="pct"/>
          </w:tcPr>
          <w:p w14:paraId="67093073" w14:textId="3E9A9E34" w:rsidR="006A3338" w:rsidRPr="00007B3E" w:rsidDel="00CB2812" w:rsidRDefault="006A3338" w:rsidP="006A3338">
            <w:pPr>
              <w:spacing w:before="0" w:after="0"/>
              <w:rPr>
                <w:del w:id="788" w:author="Houyem Rais" w:date="2024-02-22T15:03:00Z"/>
                <w:sz w:val="18"/>
                <w:szCs w:val="18"/>
              </w:rPr>
            </w:pPr>
            <w:del w:id="789" w:author="Houyem Rais" w:date="2024-02-22T15:03:00Z">
              <w:r w:rsidRPr="00007B3E" w:rsidDel="00CB2812">
                <w:rPr>
                  <w:sz w:val="18"/>
                  <w:szCs w:val="18"/>
                </w:rPr>
                <w:delText>Autorité contractante</w:delText>
              </w:r>
            </w:del>
          </w:p>
        </w:tc>
        <w:tc>
          <w:tcPr>
            <w:tcW w:w="931" w:type="pct"/>
          </w:tcPr>
          <w:p w14:paraId="4CBC0492" w14:textId="33E3E466" w:rsidR="006A3338" w:rsidRPr="00007B3E" w:rsidDel="00CB2812" w:rsidRDefault="006A3338" w:rsidP="006A3338">
            <w:pPr>
              <w:spacing w:before="0" w:after="0"/>
              <w:rPr>
                <w:del w:id="790" w:author="Houyem Rais" w:date="2024-02-22T15:03:00Z"/>
                <w:sz w:val="18"/>
                <w:szCs w:val="18"/>
              </w:rPr>
            </w:pPr>
            <w:del w:id="791" w:author="Houyem Rais" w:date="2024-02-22T15:03:00Z">
              <w:r w:rsidRPr="00007B3E" w:rsidDel="00CB2812">
                <w:rPr>
                  <w:sz w:val="18"/>
                  <w:szCs w:val="18"/>
                </w:rPr>
                <w:delText>Autorité contractante</w:delText>
              </w:r>
            </w:del>
          </w:p>
        </w:tc>
      </w:tr>
      <w:tr w:rsidR="006A3338" w:rsidRPr="00007B3E" w:rsidDel="00CB2812" w14:paraId="64B0673B" w14:textId="359D0A7C" w:rsidTr="00A8239A">
        <w:trPr>
          <w:trHeight w:val="85"/>
          <w:del w:id="792" w:author="Houyem Rais" w:date="2024-02-22T15:03:00Z"/>
        </w:trPr>
        <w:tc>
          <w:tcPr>
            <w:tcW w:w="1310" w:type="pct"/>
            <w:hideMark/>
          </w:tcPr>
          <w:p w14:paraId="436A37C7" w14:textId="3F8814C8" w:rsidR="006A3338" w:rsidRPr="00007B3E" w:rsidDel="00CB2812" w:rsidRDefault="006A3338" w:rsidP="006A3338">
            <w:pPr>
              <w:spacing w:before="0" w:after="0"/>
              <w:rPr>
                <w:del w:id="793" w:author="Houyem Rais" w:date="2024-02-22T15:03:00Z"/>
                <w:b/>
                <w:bCs/>
                <w:sz w:val="18"/>
                <w:szCs w:val="18"/>
              </w:rPr>
            </w:pPr>
            <w:del w:id="794" w:author="Houyem Rais" w:date="2024-02-22T15:03:00Z">
              <w:r w:rsidRPr="00007B3E" w:rsidDel="00CB2812">
                <w:rPr>
                  <w:b/>
                  <w:bCs/>
                  <w:sz w:val="18"/>
                  <w:szCs w:val="18"/>
                </w:rPr>
                <w:delText>Risque de recette</w:delText>
              </w:r>
              <w:r w:rsidDel="00CB2812">
                <w:rPr>
                  <w:b/>
                  <w:bCs/>
                  <w:sz w:val="18"/>
                  <w:szCs w:val="18"/>
                </w:rPr>
                <w:delText>s</w:delText>
              </w:r>
            </w:del>
          </w:p>
        </w:tc>
        <w:tc>
          <w:tcPr>
            <w:tcW w:w="896" w:type="pct"/>
          </w:tcPr>
          <w:p w14:paraId="5CEAA542" w14:textId="1A8F8B23" w:rsidR="006A3338" w:rsidRPr="00007B3E" w:rsidDel="00CB2812" w:rsidRDefault="006A3338" w:rsidP="006A3338">
            <w:pPr>
              <w:spacing w:before="0" w:after="0"/>
              <w:rPr>
                <w:del w:id="795" w:author="Houyem Rais" w:date="2024-02-22T15:03:00Z"/>
                <w:sz w:val="18"/>
                <w:szCs w:val="18"/>
              </w:rPr>
            </w:pPr>
            <w:del w:id="796" w:author="Houyem Rais" w:date="2024-02-22T15:03:00Z">
              <w:r w:rsidRPr="00007B3E" w:rsidDel="00CB2812">
                <w:rPr>
                  <w:sz w:val="18"/>
                  <w:szCs w:val="18"/>
                </w:rPr>
                <w:delText>Autorité contractante</w:delText>
              </w:r>
            </w:del>
          </w:p>
        </w:tc>
        <w:tc>
          <w:tcPr>
            <w:tcW w:w="931" w:type="pct"/>
          </w:tcPr>
          <w:p w14:paraId="7A6F4883" w14:textId="267E97F4" w:rsidR="006A3338" w:rsidRPr="00007B3E" w:rsidDel="00CB2812" w:rsidRDefault="006A3338" w:rsidP="006A3338">
            <w:pPr>
              <w:spacing w:before="0" w:after="0"/>
              <w:rPr>
                <w:del w:id="797" w:author="Houyem Rais" w:date="2024-02-22T15:03:00Z"/>
                <w:sz w:val="18"/>
                <w:szCs w:val="18"/>
              </w:rPr>
            </w:pPr>
            <w:del w:id="798" w:author="Houyem Rais" w:date="2024-02-22T15:03:00Z">
              <w:r w:rsidRPr="00007B3E" w:rsidDel="00CB2812">
                <w:rPr>
                  <w:sz w:val="18"/>
                  <w:szCs w:val="18"/>
                </w:rPr>
                <w:delText>Partenaire privé</w:delText>
              </w:r>
            </w:del>
          </w:p>
        </w:tc>
        <w:tc>
          <w:tcPr>
            <w:tcW w:w="931" w:type="pct"/>
          </w:tcPr>
          <w:p w14:paraId="1A3DCA52" w14:textId="2797A969" w:rsidR="006A3338" w:rsidRPr="00007B3E" w:rsidDel="00CB2812" w:rsidRDefault="006A3338" w:rsidP="006A3338">
            <w:pPr>
              <w:spacing w:before="0" w:after="0"/>
              <w:rPr>
                <w:del w:id="799" w:author="Houyem Rais" w:date="2024-02-22T15:03:00Z"/>
                <w:sz w:val="18"/>
                <w:szCs w:val="18"/>
              </w:rPr>
            </w:pPr>
            <w:del w:id="800" w:author="Houyem Rais" w:date="2024-02-22T15:03:00Z">
              <w:r w:rsidRPr="00007B3E" w:rsidDel="00CB2812">
                <w:rPr>
                  <w:sz w:val="18"/>
                  <w:szCs w:val="18"/>
                </w:rPr>
                <w:delText>Autorité contractante</w:delText>
              </w:r>
            </w:del>
          </w:p>
        </w:tc>
        <w:tc>
          <w:tcPr>
            <w:tcW w:w="931" w:type="pct"/>
          </w:tcPr>
          <w:p w14:paraId="6ACEBE3B" w14:textId="575D6949" w:rsidR="006A3338" w:rsidRPr="00007B3E" w:rsidDel="00CB2812" w:rsidRDefault="006A3338" w:rsidP="006A3338">
            <w:pPr>
              <w:spacing w:before="0" w:after="0"/>
              <w:rPr>
                <w:del w:id="801" w:author="Houyem Rais" w:date="2024-02-22T15:03:00Z"/>
                <w:sz w:val="18"/>
                <w:szCs w:val="18"/>
              </w:rPr>
            </w:pPr>
            <w:del w:id="802" w:author="Houyem Rais" w:date="2024-02-22T15:03:00Z">
              <w:r w:rsidRPr="00007B3E" w:rsidDel="00CB2812">
                <w:rPr>
                  <w:sz w:val="18"/>
                  <w:szCs w:val="18"/>
                </w:rPr>
                <w:delText>Autorité contractante</w:delText>
              </w:r>
            </w:del>
          </w:p>
        </w:tc>
      </w:tr>
    </w:tbl>
    <w:p w14:paraId="5E751EF8" w14:textId="74CA9CCE" w:rsidR="00643F4D" w:rsidRPr="00007B3E" w:rsidDel="00CB2812" w:rsidRDefault="00643F4D" w:rsidP="00643F4D">
      <w:pPr>
        <w:jc w:val="right"/>
        <w:rPr>
          <w:del w:id="803" w:author="Houyem Rais" w:date="2024-02-22T15:03:00Z"/>
          <w:i/>
          <w:iCs/>
          <w:sz w:val="20"/>
          <w:szCs w:val="20"/>
        </w:rPr>
      </w:pPr>
      <w:del w:id="804" w:author="Houyem Rais" w:date="2024-02-22T15:03:00Z">
        <w:r w:rsidRPr="00007B3E" w:rsidDel="00CB2812">
          <w:rPr>
            <w:b/>
            <w:bCs/>
            <w:i/>
            <w:iCs/>
            <w:sz w:val="20"/>
            <w:szCs w:val="20"/>
          </w:rPr>
          <w:delText xml:space="preserve">Source : </w:delText>
        </w:r>
        <w:r w:rsidRPr="00007B3E" w:rsidDel="00CB2812">
          <w:rPr>
            <w:i/>
            <w:iCs/>
            <w:sz w:val="20"/>
            <w:szCs w:val="20"/>
          </w:rPr>
          <w:delText>Auteur</w:delText>
        </w:r>
      </w:del>
    </w:p>
    <w:p w14:paraId="0A63F089" w14:textId="3DFA8FBE" w:rsidR="00643F4D" w:rsidRPr="00007B3E" w:rsidDel="00CB2812" w:rsidRDefault="00643F4D" w:rsidP="00B94469">
      <w:pPr>
        <w:rPr>
          <w:del w:id="805" w:author="Houyem Rais" w:date="2024-02-22T15:03:00Z"/>
        </w:rPr>
      </w:pPr>
      <w:del w:id="806" w:author="Houyem Rais" w:date="2024-02-22T15:03:00Z">
        <w:r w:rsidRPr="00007B3E" w:rsidDel="00CB2812">
          <w:delText>La comparaison des options de réalisation du projet est un processus au cas par cas basé sur une analyse multicritères.</w:delText>
        </w:r>
        <w:r w:rsidR="00B94469" w:rsidDel="00CB2812">
          <w:delText xml:space="preserve"> </w:delText>
        </w:r>
        <w:r w:rsidRPr="00007B3E" w:rsidDel="00CB2812">
          <w:delText>Les critères suivants pourraient être pertinents pour déterminer le modèle préféré, sur la base de l’expérience internationale en matière de développement d</w:delText>
        </w:r>
        <w:r w:rsidR="006B5207" w:rsidDel="00CB2812">
          <w:delText xml:space="preserve">es </w:delText>
        </w:r>
        <w:r w:rsidRPr="00007B3E" w:rsidDel="00CB2812">
          <w:delText>infrastructures et de la compréhension des objectifs du projet :</w:delText>
        </w:r>
      </w:del>
    </w:p>
    <w:p w14:paraId="46D1233F" w14:textId="6F935902" w:rsidR="00643F4D" w:rsidRPr="00007B3E" w:rsidDel="00CB2812" w:rsidRDefault="00643F4D" w:rsidP="00643F4D">
      <w:pPr>
        <w:pStyle w:val="ListParagraph"/>
        <w:rPr>
          <w:del w:id="807" w:author="Houyem Rais" w:date="2024-02-22T15:03:00Z"/>
        </w:rPr>
      </w:pPr>
      <w:del w:id="808" w:author="Houyem Rais" w:date="2024-02-22T15:03:00Z">
        <w:r w:rsidRPr="00007B3E" w:rsidDel="00CB2812">
          <w:delText>Minimiser le financement du coût d’investissement par l’Etat</w:delText>
        </w:r>
      </w:del>
    </w:p>
    <w:p w14:paraId="60421043" w14:textId="3284FB47" w:rsidR="00643F4D" w:rsidRPr="00007B3E" w:rsidDel="00CB2812" w:rsidRDefault="00643F4D" w:rsidP="00643F4D">
      <w:pPr>
        <w:pStyle w:val="ListParagraph"/>
        <w:rPr>
          <w:del w:id="809" w:author="Houyem Rais" w:date="2024-02-22T15:03:00Z"/>
        </w:rPr>
      </w:pPr>
      <w:del w:id="810" w:author="Houyem Rais" w:date="2024-02-22T15:03:00Z">
        <w:r w:rsidRPr="00007B3E" w:rsidDel="00CB2812">
          <w:delText>Réduire les annuités d’une dette de l’Etat</w:delText>
        </w:r>
      </w:del>
    </w:p>
    <w:p w14:paraId="6176B527" w14:textId="0B4FD2E7" w:rsidR="00643F4D" w:rsidRPr="00007B3E" w:rsidDel="00CB2812" w:rsidRDefault="00643F4D" w:rsidP="00643F4D">
      <w:pPr>
        <w:pStyle w:val="ListParagraph"/>
        <w:rPr>
          <w:del w:id="811" w:author="Houyem Rais" w:date="2024-02-22T15:03:00Z"/>
        </w:rPr>
      </w:pPr>
      <w:del w:id="812" w:author="Houyem Rais" w:date="2024-02-22T15:03:00Z">
        <w:r w:rsidRPr="00007B3E" w:rsidDel="00CB2812">
          <w:delText>Appel d'offres rapide et livraison accélérée du projet</w:delText>
        </w:r>
      </w:del>
    </w:p>
    <w:p w14:paraId="221078B4" w14:textId="7E504BA3" w:rsidR="00643F4D" w:rsidRPr="00007B3E" w:rsidDel="00CB2812" w:rsidRDefault="00643F4D" w:rsidP="00643F4D">
      <w:pPr>
        <w:pStyle w:val="ListParagraph"/>
        <w:rPr>
          <w:del w:id="813" w:author="Houyem Rais" w:date="2024-02-22T15:03:00Z"/>
        </w:rPr>
      </w:pPr>
      <w:del w:id="814" w:author="Houyem Rais" w:date="2024-02-22T15:03:00Z">
        <w:r w:rsidRPr="00007B3E" w:rsidDel="00CB2812">
          <w:delText>Attractivité pour le secteur privé</w:delText>
        </w:r>
      </w:del>
    </w:p>
    <w:p w14:paraId="6CF35B91" w14:textId="6E841FAB" w:rsidR="00643F4D" w:rsidRPr="00007B3E" w:rsidDel="00CB2812" w:rsidRDefault="00643F4D" w:rsidP="00643F4D">
      <w:pPr>
        <w:pStyle w:val="ListParagraph"/>
        <w:rPr>
          <w:del w:id="815" w:author="Houyem Rais" w:date="2024-02-22T15:03:00Z"/>
        </w:rPr>
      </w:pPr>
      <w:del w:id="816" w:author="Houyem Rais" w:date="2024-02-22T15:03:00Z">
        <w:r w:rsidRPr="00007B3E" w:rsidDel="00CB2812">
          <w:delText>Transfert de risques vers le secteur privé </w:delText>
        </w:r>
      </w:del>
    </w:p>
    <w:p w14:paraId="4F0CC322" w14:textId="23B7AD64" w:rsidR="00643F4D" w:rsidRPr="00007B3E" w:rsidDel="00CB2812" w:rsidRDefault="00643F4D" w:rsidP="00643F4D">
      <w:pPr>
        <w:pStyle w:val="ListParagraph"/>
        <w:rPr>
          <w:del w:id="817" w:author="Houyem Rais" w:date="2024-02-22T15:03:00Z"/>
        </w:rPr>
      </w:pPr>
      <w:del w:id="818" w:author="Houyem Rais" w:date="2024-02-22T15:03:00Z">
        <w:r w:rsidRPr="00007B3E" w:rsidDel="00CB2812">
          <w:delText>Eviter/Réduire les coûts opérationnels pour l'Etat</w:delText>
        </w:r>
      </w:del>
    </w:p>
    <w:p w14:paraId="37A6DA20" w14:textId="4988B3FB" w:rsidR="00643F4D" w:rsidRPr="00007B3E" w:rsidDel="00CB2812" w:rsidRDefault="00643F4D" w:rsidP="00643F4D">
      <w:pPr>
        <w:pStyle w:val="ListParagraph"/>
        <w:rPr>
          <w:del w:id="819" w:author="Houyem Rais" w:date="2024-02-22T15:03:00Z"/>
        </w:rPr>
      </w:pPr>
      <w:del w:id="820" w:author="Houyem Rais" w:date="2024-02-22T15:03:00Z">
        <w:r w:rsidRPr="00007B3E" w:rsidDel="00CB2812">
          <w:delText xml:space="preserve">Connaitre le vrai coût du sillon ferroviaire </w:delText>
        </w:r>
      </w:del>
    </w:p>
    <w:p w14:paraId="170AD13F" w14:textId="30D8CEB9" w:rsidR="00643F4D" w:rsidRPr="00007B3E" w:rsidDel="00CB2812" w:rsidRDefault="00643F4D" w:rsidP="00643F4D">
      <w:pPr>
        <w:pStyle w:val="ListParagraph"/>
        <w:rPr>
          <w:del w:id="821" w:author="Houyem Rais" w:date="2024-02-22T15:03:00Z"/>
        </w:rPr>
      </w:pPr>
      <w:del w:id="822" w:author="Houyem Rais" w:date="2024-02-22T15:03:00Z">
        <w:r w:rsidRPr="00007B3E" w:rsidDel="00CB2812">
          <w:delText xml:space="preserve">Complexité du projet </w:delText>
        </w:r>
      </w:del>
    </w:p>
    <w:p w14:paraId="150A2CA4" w14:textId="17980972" w:rsidR="00643F4D" w:rsidRPr="00007B3E" w:rsidDel="00CB2812" w:rsidRDefault="00643F4D" w:rsidP="00643F4D">
      <w:pPr>
        <w:pStyle w:val="ListParagraph"/>
        <w:rPr>
          <w:del w:id="823" w:author="Houyem Rais" w:date="2024-02-22T15:03:00Z"/>
        </w:rPr>
      </w:pPr>
      <w:del w:id="824" w:author="Houyem Rais" w:date="2024-02-22T15:03:00Z">
        <w:r w:rsidRPr="00007B3E" w:rsidDel="00CB2812">
          <w:delText>Niveau de performance du service et impact</w:delText>
        </w:r>
      </w:del>
    </w:p>
    <w:p w14:paraId="268640F2" w14:textId="5C169C9D" w:rsidR="00643F4D" w:rsidRPr="00007B3E" w:rsidDel="00CB2812" w:rsidRDefault="00643F4D" w:rsidP="00643F4D">
      <w:pPr>
        <w:rPr>
          <w:del w:id="825" w:author="Houyem Rais" w:date="2024-02-22T15:03:00Z"/>
        </w:rPr>
      </w:pPr>
      <w:del w:id="826" w:author="Houyem Rais" w:date="2024-02-22T15:03:00Z">
        <w:r w:rsidRPr="00007B3E" w:rsidDel="00CB2812">
          <w:delText>Le tableau suivant présente une comparaison, d’un point de vue stratégique et selon une approche qualitative, de ces options de réalisation du projet.</w:delText>
        </w:r>
      </w:del>
    </w:p>
    <w:p w14:paraId="07764089" w14:textId="4D6D6EBA" w:rsidR="00643F4D" w:rsidDel="00CB2812" w:rsidRDefault="00643F4D" w:rsidP="00643F4D">
      <w:pPr>
        <w:pStyle w:val="Caption"/>
        <w:rPr>
          <w:del w:id="827" w:author="Houyem Rais" w:date="2024-02-22T15:03:00Z"/>
        </w:rPr>
      </w:pPr>
      <w:bookmarkStart w:id="828" w:name="_Toc158885037"/>
      <w:del w:id="82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w:delText>
        </w:r>
        <w:r w:rsidDel="00CB2812">
          <w:rPr>
            <w:noProof/>
          </w:rPr>
          <w:fldChar w:fldCharType="end"/>
        </w:r>
        <w:r w:rsidRPr="00007B3E" w:rsidDel="00CB2812">
          <w:delText xml:space="preserve"> Comparaison générale des options de mise en œuvre selon les objectifs du projet</w:delText>
        </w:r>
        <w:bookmarkEnd w:id="828"/>
      </w:del>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66"/>
        <w:gridCol w:w="1953"/>
        <w:gridCol w:w="1418"/>
        <w:gridCol w:w="1260"/>
        <w:gridCol w:w="1570"/>
      </w:tblGrid>
      <w:tr w:rsidR="004C07C1" w:rsidRPr="004C07C1" w:rsidDel="00CB2812" w14:paraId="462D60AA" w14:textId="001863A7" w:rsidTr="004C07C1">
        <w:trPr>
          <w:trHeight w:val="20"/>
          <w:tblHeader/>
          <w:del w:id="830" w:author="Houyem Rais" w:date="2024-02-22T15:03:00Z"/>
        </w:trPr>
        <w:tc>
          <w:tcPr>
            <w:tcW w:w="1580" w:type="pct"/>
            <w:shd w:val="clear" w:color="auto" w:fill="B4C6E7" w:themeFill="accent1" w:themeFillTint="66"/>
            <w:tcMar>
              <w:top w:w="15" w:type="dxa"/>
              <w:left w:w="108" w:type="dxa"/>
              <w:bottom w:w="0" w:type="dxa"/>
              <w:right w:w="108" w:type="dxa"/>
            </w:tcMar>
            <w:vAlign w:val="center"/>
            <w:hideMark/>
          </w:tcPr>
          <w:p w14:paraId="17CB3999" w14:textId="2C2B990F" w:rsidR="004C07C1" w:rsidRPr="004C07C1" w:rsidDel="00CB2812" w:rsidRDefault="004C07C1" w:rsidP="006E311E">
            <w:pPr>
              <w:spacing w:before="20" w:after="40" w:line="240" w:lineRule="auto"/>
              <w:rPr>
                <w:del w:id="831" w:author="Houyem Rais" w:date="2024-02-22T15:03:00Z"/>
                <w:b/>
                <w:bCs/>
                <w:sz w:val="18"/>
                <w:szCs w:val="18"/>
              </w:rPr>
            </w:pPr>
            <w:del w:id="832" w:author="Houyem Rais" w:date="2024-02-22T15:03:00Z">
              <w:r w:rsidRPr="004C07C1" w:rsidDel="00CB2812">
                <w:rPr>
                  <w:b/>
                  <w:bCs/>
                  <w:sz w:val="18"/>
                  <w:szCs w:val="18"/>
                </w:rPr>
                <w:delText>Critère</w:delText>
              </w:r>
            </w:del>
          </w:p>
        </w:tc>
        <w:tc>
          <w:tcPr>
            <w:tcW w:w="1077" w:type="pct"/>
            <w:shd w:val="clear" w:color="auto" w:fill="B4C6E7" w:themeFill="accent1" w:themeFillTint="66"/>
            <w:tcMar>
              <w:top w:w="15" w:type="dxa"/>
              <w:left w:w="108" w:type="dxa"/>
              <w:bottom w:w="0" w:type="dxa"/>
              <w:right w:w="108" w:type="dxa"/>
            </w:tcMar>
            <w:vAlign w:val="center"/>
            <w:hideMark/>
          </w:tcPr>
          <w:p w14:paraId="6A6D6916" w14:textId="2FDF3C8F" w:rsidR="004C07C1" w:rsidRPr="004C07C1" w:rsidDel="00CB2812" w:rsidRDefault="004C07C1" w:rsidP="006E311E">
            <w:pPr>
              <w:spacing w:before="20" w:after="40" w:line="240" w:lineRule="auto"/>
              <w:jc w:val="center"/>
              <w:rPr>
                <w:del w:id="833" w:author="Houyem Rais" w:date="2024-02-22T15:03:00Z"/>
                <w:b/>
                <w:bCs/>
                <w:sz w:val="18"/>
                <w:szCs w:val="18"/>
              </w:rPr>
            </w:pPr>
            <w:del w:id="834" w:author="Houyem Rais" w:date="2024-02-22T15:03:00Z">
              <w:r w:rsidRPr="004C07C1" w:rsidDel="00CB2812">
                <w:rPr>
                  <w:b/>
                  <w:bCs/>
                  <w:sz w:val="16"/>
                  <w:szCs w:val="16"/>
                </w:rPr>
                <w:delText>Maitrise d’ouvrage publique</w:delText>
              </w:r>
            </w:del>
          </w:p>
        </w:tc>
        <w:tc>
          <w:tcPr>
            <w:tcW w:w="782" w:type="pct"/>
            <w:shd w:val="clear" w:color="auto" w:fill="B4C6E7" w:themeFill="accent1" w:themeFillTint="66"/>
            <w:tcMar>
              <w:top w:w="15" w:type="dxa"/>
              <w:left w:w="108" w:type="dxa"/>
              <w:bottom w:w="0" w:type="dxa"/>
              <w:right w:w="108" w:type="dxa"/>
            </w:tcMar>
            <w:vAlign w:val="center"/>
            <w:hideMark/>
          </w:tcPr>
          <w:p w14:paraId="02656E47" w14:textId="3636C401" w:rsidR="004C07C1" w:rsidRPr="004C07C1" w:rsidDel="00CB2812" w:rsidRDefault="004C07C1" w:rsidP="006E311E">
            <w:pPr>
              <w:spacing w:before="20" w:after="40" w:line="240" w:lineRule="auto"/>
              <w:jc w:val="center"/>
              <w:rPr>
                <w:del w:id="835" w:author="Houyem Rais" w:date="2024-02-22T15:03:00Z"/>
                <w:b/>
                <w:bCs/>
                <w:sz w:val="18"/>
                <w:szCs w:val="18"/>
              </w:rPr>
            </w:pPr>
            <w:del w:id="836" w:author="Houyem Rais" w:date="2024-02-22T15:03:00Z">
              <w:r w:rsidRPr="004C07C1" w:rsidDel="00CB2812">
                <w:rPr>
                  <w:b/>
                  <w:bCs/>
                  <w:sz w:val="16"/>
                  <w:szCs w:val="16"/>
                </w:rPr>
                <w:delText>Concession</w:delText>
              </w:r>
            </w:del>
          </w:p>
        </w:tc>
        <w:tc>
          <w:tcPr>
            <w:tcW w:w="695" w:type="pct"/>
            <w:shd w:val="clear" w:color="auto" w:fill="B4C6E7" w:themeFill="accent1" w:themeFillTint="66"/>
            <w:tcMar>
              <w:top w:w="15" w:type="dxa"/>
              <w:left w:w="108" w:type="dxa"/>
              <w:bottom w:w="0" w:type="dxa"/>
              <w:right w:w="108" w:type="dxa"/>
            </w:tcMar>
            <w:vAlign w:val="center"/>
            <w:hideMark/>
          </w:tcPr>
          <w:p w14:paraId="084441E2" w14:textId="181A0539" w:rsidR="004C07C1" w:rsidRPr="004C07C1" w:rsidDel="00CB2812" w:rsidRDefault="004C07C1" w:rsidP="006E311E">
            <w:pPr>
              <w:spacing w:before="20" w:after="40" w:line="240" w:lineRule="auto"/>
              <w:jc w:val="center"/>
              <w:rPr>
                <w:del w:id="837" w:author="Houyem Rais" w:date="2024-02-22T15:03:00Z"/>
                <w:b/>
                <w:bCs/>
                <w:sz w:val="18"/>
                <w:szCs w:val="18"/>
              </w:rPr>
            </w:pPr>
            <w:del w:id="838" w:author="Houyem Rais" w:date="2024-02-22T15:03:00Z">
              <w:r w:rsidRPr="004C07C1" w:rsidDel="00CB2812">
                <w:rPr>
                  <w:b/>
                  <w:bCs/>
                  <w:sz w:val="16"/>
                  <w:szCs w:val="16"/>
                </w:rPr>
                <w:delText>Contrat de Partenariat</w:delText>
              </w:r>
            </w:del>
          </w:p>
        </w:tc>
        <w:tc>
          <w:tcPr>
            <w:tcW w:w="866" w:type="pct"/>
            <w:shd w:val="clear" w:color="auto" w:fill="B4C6E7" w:themeFill="accent1" w:themeFillTint="66"/>
            <w:tcMar>
              <w:top w:w="15" w:type="dxa"/>
              <w:left w:w="108" w:type="dxa"/>
              <w:bottom w:w="0" w:type="dxa"/>
              <w:right w:w="108" w:type="dxa"/>
            </w:tcMar>
            <w:vAlign w:val="center"/>
            <w:hideMark/>
          </w:tcPr>
          <w:p w14:paraId="3DA03566" w14:textId="754F590E" w:rsidR="004C07C1" w:rsidRPr="004C07C1" w:rsidDel="00CB2812" w:rsidRDefault="004C07C1" w:rsidP="006E311E">
            <w:pPr>
              <w:spacing w:before="20" w:after="40" w:line="240" w:lineRule="auto"/>
              <w:jc w:val="center"/>
              <w:rPr>
                <w:del w:id="839" w:author="Houyem Rais" w:date="2024-02-22T15:03:00Z"/>
                <w:b/>
                <w:bCs/>
                <w:sz w:val="18"/>
                <w:szCs w:val="18"/>
              </w:rPr>
            </w:pPr>
            <w:del w:id="840" w:author="Houyem Rais" w:date="2024-02-22T15:03:00Z">
              <w:r w:rsidRPr="004C07C1" w:rsidDel="00CB2812">
                <w:rPr>
                  <w:b/>
                  <w:bCs/>
                  <w:sz w:val="16"/>
                  <w:szCs w:val="16"/>
                </w:rPr>
                <w:delText>EPC+F</w:delText>
              </w:r>
            </w:del>
          </w:p>
        </w:tc>
      </w:tr>
      <w:tr w:rsidR="004C07C1" w:rsidRPr="004C07C1" w:rsidDel="00CB2812" w14:paraId="525FA1DB" w14:textId="07FC2EA0" w:rsidTr="004C07C1">
        <w:trPr>
          <w:trHeight w:val="29"/>
          <w:del w:id="841" w:author="Houyem Rais" w:date="2024-02-22T15:03:00Z"/>
        </w:trPr>
        <w:tc>
          <w:tcPr>
            <w:tcW w:w="1580" w:type="pct"/>
            <w:shd w:val="clear" w:color="auto" w:fill="auto"/>
            <w:tcMar>
              <w:top w:w="15" w:type="dxa"/>
              <w:left w:w="108" w:type="dxa"/>
              <w:bottom w:w="0" w:type="dxa"/>
              <w:right w:w="108" w:type="dxa"/>
            </w:tcMar>
            <w:vAlign w:val="center"/>
            <w:hideMark/>
          </w:tcPr>
          <w:p w14:paraId="55E22369" w14:textId="0299EA61" w:rsidR="004C07C1" w:rsidRPr="004C07C1" w:rsidDel="00CB2812" w:rsidRDefault="004C07C1" w:rsidP="006E311E">
            <w:pPr>
              <w:pStyle w:val="ListParagraph"/>
              <w:numPr>
                <w:ilvl w:val="0"/>
                <w:numId w:val="76"/>
              </w:numPr>
              <w:spacing w:before="20" w:after="40" w:line="240" w:lineRule="auto"/>
              <w:ind w:left="177" w:hanging="177"/>
              <w:rPr>
                <w:del w:id="842" w:author="Houyem Rais" w:date="2024-02-22T15:03:00Z"/>
                <w:b/>
                <w:bCs/>
                <w:sz w:val="18"/>
                <w:szCs w:val="18"/>
              </w:rPr>
            </w:pPr>
            <w:del w:id="843" w:author="Houyem Rais" w:date="2024-02-22T15:03:00Z">
              <w:r w:rsidRPr="004C07C1" w:rsidDel="00CB2812">
                <w:rPr>
                  <w:b/>
                  <w:bCs/>
                  <w:sz w:val="18"/>
                  <w:szCs w:val="18"/>
                </w:rPr>
                <w:delText>Minimiser le financement du coût d’investissement par l’Etat</w:delText>
              </w:r>
            </w:del>
          </w:p>
        </w:tc>
        <w:tc>
          <w:tcPr>
            <w:tcW w:w="1077" w:type="pct"/>
            <w:shd w:val="clear" w:color="auto" w:fill="auto"/>
            <w:tcMar>
              <w:top w:w="15" w:type="dxa"/>
              <w:left w:w="108" w:type="dxa"/>
              <w:bottom w:w="0" w:type="dxa"/>
              <w:right w:w="108" w:type="dxa"/>
            </w:tcMar>
            <w:vAlign w:val="center"/>
            <w:hideMark/>
          </w:tcPr>
          <w:p w14:paraId="5F756230" w14:textId="3F062162" w:rsidR="004C07C1" w:rsidRPr="004C07C1" w:rsidDel="00CB2812" w:rsidRDefault="004C07C1" w:rsidP="006E311E">
            <w:pPr>
              <w:spacing w:before="20" w:after="40" w:line="240" w:lineRule="auto"/>
              <w:jc w:val="center"/>
              <w:rPr>
                <w:del w:id="844" w:author="Houyem Rais" w:date="2024-02-22T15:03:00Z"/>
                <w:sz w:val="18"/>
                <w:szCs w:val="18"/>
              </w:rPr>
            </w:pPr>
            <w:del w:id="845" w:author="Houyem Rais" w:date="2024-02-22T15:03:00Z">
              <w:r w:rsidRPr="004C07C1" w:rsidDel="00CB2812">
                <w:rPr>
                  <w:rFonts w:cs="Calibri"/>
                  <w:b/>
                  <w:bCs/>
                  <w:color w:val="C00000"/>
                  <w:sz w:val="18"/>
                  <w:szCs w:val="18"/>
                </w:rPr>
                <w:delText>2</w:delText>
              </w:r>
            </w:del>
          </w:p>
        </w:tc>
        <w:tc>
          <w:tcPr>
            <w:tcW w:w="782" w:type="pct"/>
            <w:shd w:val="clear" w:color="auto" w:fill="auto"/>
            <w:tcMar>
              <w:top w:w="15" w:type="dxa"/>
              <w:left w:w="108" w:type="dxa"/>
              <w:bottom w:w="0" w:type="dxa"/>
              <w:right w:w="108" w:type="dxa"/>
            </w:tcMar>
            <w:vAlign w:val="center"/>
            <w:hideMark/>
          </w:tcPr>
          <w:p w14:paraId="3544AC9F" w14:textId="2ADB17A6" w:rsidR="004C07C1" w:rsidRPr="004C07C1" w:rsidDel="00CB2812" w:rsidRDefault="004C07C1" w:rsidP="006E311E">
            <w:pPr>
              <w:spacing w:before="20" w:after="40" w:line="240" w:lineRule="auto"/>
              <w:jc w:val="center"/>
              <w:rPr>
                <w:del w:id="846" w:author="Houyem Rais" w:date="2024-02-22T15:03:00Z"/>
                <w:sz w:val="18"/>
                <w:szCs w:val="18"/>
              </w:rPr>
            </w:pPr>
            <w:del w:id="847"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hideMark/>
          </w:tcPr>
          <w:p w14:paraId="269F19CB" w14:textId="1CF085D2" w:rsidR="004C07C1" w:rsidRPr="004C07C1" w:rsidDel="00CB2812" w:rsidRDefault="004C07C1" w:rsidP="006E311E">
            <w:pPr>
              <w:spacing w:before="20" w:after="40" w:line="240" w:lineRule="auto"/>
              <w:jc w:val="center"/>
              <w:rPr>
                <w:del w:id="848" w:author="Houyem Rais" w:date="2024-02-22T15:03:00Z"/>
                <w:sz w:val="18"/>
                <w:szCs w:val="18"/>
                <w:highlight w:val="yellow"/>
              </w:rPr>
            </w:pPr>
            <w:del w:id="849" w:author="Houyem Rais" w:date="2024-02-22T15:03:00Z">
              <w:r w:rsidRPr="004C07C1" w:rsidDel="00CB2812">
                <w:rPr>
                  <w:rFonts w:cs="Calibri"/>
                  <w:b/>
                  <w:bCs/>
                  <w:color w:val="92D050"/>
                  <w:sz w:val="18"/>
                  <w:szCs w:val="18"/>
                </w:rPr>
                <w:delText>3</w:delText>
              </w:r>
            </w:del>
          </w:p>
        </w:tc>
        <w:tc>
          <w:tcPr>
            <w:tcW w:w="866" w:type="pct"/>
            <w:shd w:val="clear" w:color="auto" w:fill="auto"/>
            <w:tcMar>
              <w:top w:w="15" w:type="dxa"/>
              <w:left w:w="108" w:type="dxa"/>
              <w:bottom w:w="0" w:type="dxa"/>
              <w:right w:w="108" w:type="dxa"/>
            </w:tcMar>
            <w:vAlign w:val="center"/>
            <w:hideMark/>
          </w:tcPr>
          <w:p w14:paraId="40AD45E8" w14:textId="0E705F14" w:rsidR="004C07C1" w:rsidRPr="004C07C1" w:rsidDel="00CB2812" w:rsidRDefault="004C07C1" w:rsidP="006E311E">
            <w:pPr>
              <w:spacing w:before="20" w:after="40" w:line="240" w:lineRule="auto"/>
              <w:jc w:val="center"/>
              <w:rPr>
                <w:del w:id="850" w:author="Houyem Rais" w:date="2024-02-22T15:03:00Z"/>
                <w:sz w:val="18"/>
                <w:szCs w:val="18"/>
              </w:rPr>
            </w:pPr>
            <w:del w:id="851" w:author="Houyem Rais" w:date="2024-02-22T15:03:00Z">
              <w:r w:rsidRPr="004C07C1" w:rsidDel="00CB2812">
                <w:rPr>
                  <w:rFonts w:cs="Calibri"/>
                  <w:b/>
                  <w:bCs/>
                  <w:color w:val="C00000"/>
                  <w:sz w:val="18"/>
                  <w:szCs w:val="18"/>
                </w:rPr>
                <w:delText>2</w:delText>
              </w:r>
            </w:del>
          </w:p>
        </w:tc>
      </w:tr>
      <w:tr w:rsidR="004C07C1" w:rsidRPr="004C07C1" w:rsidDel="00CB2812" w14:paraId="0B3676F0" w14:textId="3ACEEC8B" w:rsidTr="004C07C1">
        <w:trPr>
          <w:trHeight w:val="26"/>
          <w:del w:id="852" w:author="Houyem Rais" w:date="2024-02-22T15:03:00Z"/>
        </w:trPr>
        <w:tc>
          <w:tcPr>
            <w:tcW w:w="1580" w:type="pct"/>
            <w:shd w:val="clear" w:color="auto" w:fill="auto"/>
            <w:tcMar>
              <w:top w:w="15" w:type="dxa"/>
              <w:left w:w="108" w:type="dxa"/>
              <w:bottom w:w="0" w:type="dxa"/>
              <w:right w:w="108" w:type="dxa"/>
            </w:tcMar>
            <w:vAlign w:val="center"/>
            <w:hideMark/>
          </w:tcPr>
          <w:p w14:paraId="39D140D3" w14:textId="3128B971" w:rsidR="004C07C1" w:rsidRPr="004C07C1" w:rsidDel="00CB2812" w:rsidRDefault="004C07C1" w:rsidP="006E311E">
            <w:pPr>
              <w:pStyle w:val="ListParagraph"/>
              <w:numPr>
                <w:ilvl w:val="0"/>
                <w:numId w:val="76"/>
              </w:numPr>
              <w:spacing w:before="20" w:after="40" w:line="240" w:lineRule="auto"/>
              <w:ind w:left="177" w:hanging="177"/>
              <w:rPr>
                <w:del w:id="853" w:author="Houyem Rais" w:date="2024-02-22T15:03:00Z"/>
                <w:b/>
                <w:bCs/>
                <w:sz w:val="18"/>
                <w:szCs w:val="18"/>
              </w:rPr>
            </w:pPr>
            <w:del w:id="854" w:author="Houyem Rais" w:date="2024-02-22T15:03:00Z">
              <w:r w:rsidRPr="004C07C1" w:rsidDel="00CB2812">
                <w:rPr>
                  <w:b/>
                  <w:bCs/>
                  <w:sz w:val="18"/>
                  <w:szCs w:val="18"/>
                </w:rPr>
                <w:delText>Réduire les annuités d’une dette de l’Etat</w:delText>
              </w:r>
            </w:del>
          </w:p>
        </w:tc>
        <w:tc>
          <w:tcPr>
            <w:tcW w:w="1077" w:type="pct"/>
            <w:shd w:val="clear" w:color="auto" w:fill="auto"/>
            <w:tcMar>
              <w:top w:w="15" w:type="dxa"/>
              <w:left w:w="108" w:type="dxa"/>
              <w:bottom w:w="0" w:type="dxa"/>
              <w:right w:w="108" w:type="dxa"/>
            </w:tcMar>
            <w:vAlign w:val="center"/>
            <w:hideMark/>
          </w:tcPr>
          <w:p w14:paraId="2BB0B891" w14:textId="0FF17481" w:rsidR="004C07C1" w:rsidRPr="004C07C1" w:rsidDel="00CB2812" w:rsidRDefault="004C07C1" w:rsidP="006E311E">
            <w:pPr>
              <w:spacing w:before="20" w:after="40"/>
              <w:jc w:val="center"/>
              <w:rPr>
                <w:del w:id="855" w:author="Houyem Rais" w:date="2024-02-22T15:03:00Z"/>
                <w:rFonts w:cs="Calibri"/>
                <w:b/>
                <w:bCs/>
                <w:color w:val="C00000"/>
                <w:kern w:val="24"/>
                <w:sz w:val="18"/>
                <w:szCs w:val="18"/>
              </w:rPr>
            </w:pPr>
            <w:del w:id="856" w:author="Houyem Rais" w:date="2024-02-22T15:03:00Z">
              <w:r w:rsidRPr="004C07C1" w:rsidDel="00CB2812">
                <w:rPr>
                  <w:rFonts w:cs="Calibri"/>
                  <w:b/>
                  <w:bCs/>
                  <w:color w:val="FF0000"/>
                  <w:sz w:val="18"/>
                  <w:szCs w:val="18"/>
                </w:rPr>
                <w:delText>1</w:delText>
              </w:r>
            </w:del>
          </w:p>
        </w:tc>
        <w:tc>
          <w:tcPr>
            <w:tcW w:w="782" w:type="pct"/>
            <w:shd w:val="clear" w:color="auto" w:fill="auto"/>
            <w:tcMar>
              <w:top w:w="15" w:type="dxa"/>
              <w:left w:w="108" w:type="dxa"/>
              <w:bottom w:w="0" w:type="dxa"/>
              <w:right w:w="108" w:type="dxa"/>
            </w:tcMar>
            <w:vAlign w:val="center"/>
            <w:hideMark/>
          </w:tcPr>
          <w:p w14:paraId="35A56B51" w14:textId="0CBA108A" w:rsidR="004C07C1" w:rsidRPr="004C07C1" w:rsidDel="00CB2812" w:rsidRDefault="004C07C1" w:rsidP="006E311E">
            <w:pPr>
              <w:spacing w:before="20" w:after="40"/>
              <w:jc w:val="center"/>
              <w:rPr>
                <w:del w:id="857" w:author="Houyem Rais" w:date="2024-02-22T15:03:00Z"/>
                <w:rFonts w:cs="Calibri"/>
                <w:b/>
                <w:bCs/>
                <w:color w:val="FF0000"/>
                <w:kern w:val="24"/>
                <w:sz w:val="18"/>
                <w:szCs w:val="18"/>
              </w:rPr>
            </w:pPr>
            <w:del w:id="858"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hideMark/>
          </w:tcPr>
          <w:p w14:paraId="2612D7B2" w14:textId="36D31C5F" w:rsidR="004C07C1" w:rsidRPr="004C07C1" w:rsidDel="00CB2812" w:rsidRDefault="004C07C1" w:rsidP="006E311E">
            <w:pPr>
              <w:spacing w:before="20" w:after="40"/>
              <w:jc w:val="center"/>
              <w:rPr>
                <w:del w:id="859" w:author="Houyem Rais" w:date="2024-02-22T15:03:00Z"/>
                <w:rFonts w:cs="Calibri"/>
                <w:b/>
                <w:bCs/>
                <w:color w:val="00B050"/>
                <w:kern w:val="24"/>
                <w:sz w:val="18"/>
                <w:szCs w:val="18"/>
                <w:highlight w:val="yellow"/>
              </w:rPr>
            </w:pPr>
            <w:del w:id="860" w:author="Houyem Rais" w:date="2024-02-22T15:03:00Z">
              <w:r w:rsidRPr="004C07C1" w:rsidDel="00CB2812">
                <w:rPr>
                  <w:rFonts w:cs="Calibri"/>
                  <w:b/>
                  <w:bCs/>
                  <w:color w:val="C00000"/>
                  <w:sz w:val="18"/>
                  <w:szCs w:val="18"/>
                </w:rPr>
                <w:delText>2</w:delText>
              </w:r>
            </w:del>
          </w:p>
        </w:tc>
        <w:tc>
          <w:tcPr>
            <w:tcW w:w="866" w:type="pct"/>
            <w:shd w:val="clear" w:color="auto" w:fill="auto"/>
            <w:tcMar>
              <w:top w:w="15" w:type="dxa"/>
              <w:left w:w="108" w:type="dxa"/>
              <w:bottom w:w="0" w:type="dxa"/>
              <w:right w:w="108" w:type="dxa"/>
            </w:tcMar>
            <w:vAlign w:val="center"/>
            <w:hideMark/>
          </w:tcPr>
          <w:p w14:paraId="3BE99644" w14:textId="41DC4850" w:rsidR="004C07C1" w:rsidRPr="004C07C1" w:rsidDel="00CB2812" w:rsidRDefault="004C07C1" w:rsidP="006E311E">
            <w:pPr>
              <w:spacing w:before="20" w:after="40"/>
              <w:jc w:val="center"/>
              <w:rPr>
                <w:del w:id="861" w:author="Houyem Rais" w:date="2024-02-22T15:03:00Z"/>
                <w:rFonts w:cs="Calibri"/>
                <w:b/>
                <w:bCs/>
                <w:color w:val="C00000"/>
                <w:kern w:val="24"/>
                <w:sz w:val="18"/>
                <w:szCs w:val="18"/>
              </w:rPr>
            </w:pPr>
            <w:del w:id="862" w:author="Houyem Rais" w:date="2024-02-22T15:03:00Z">
              <w:r w:rsidRPr="004C07C1" w:rsidDel="00CB2812">
                <w:rPr>
                  <w:rFonts w:cs="Calibri"/>
                  <w:b/>
                  <w:bCs/>
                  <w:color w:val="FF0000"/>
                  <w:sz w:val="18"/>
                  <w:szCs w:val="18"/>
                </w:rPr>
                <w:delText>1</w:delText>
              </w:r>
            </w:del>
          </w:p>
        </w:tc>
      </w:tr>
      <w:tr w:rsidR="004C07C1" w:rsidRPr="004C07C1" w:rsidDel="00CB2812" w14:paraId="4B41E986" w14:textId="265A68D3" w:rsidTr="004C07C1">
        <w:trPr>
          <w:trHeight w:val="20"/>
          <w:del w:id="863" w:author="Houyem Rais" w:date="2024-02-22T15:03:00Z"/>
        </w:trPr>
        <w:tc>
          <w:tcPr>
            <w:tcW w:w="1580" w:type="pct"/>
            <w:shd w:val="clear" w:color="auto" w:fill="auto"/>
            <w:tcMar>
              <w:top w:w="15" w:type="dxa"/>
              <w:left w:w="108" w:type="dxa"/>
              <w:bottom w:w="0" w:type="dxa"/>
              <w:right w:w="108" w:type="dxa"/>
            </w:tcMar>
            <w:vAlign w:val="center"/>
            <w:hideMark/>
          </w:tcPr>
          <w:p w14:paraId="437D8C8F" w14:textId="7C80E407" w:rsidR="004C07C1" w:rsidRPr="004C07C1" w:rsidDel="00CB2812" w:rsidRDefault="004C07C1" w:rsidP="006E311E">
            <w:pPr>
              <w:pStyle w:val="ListParagraph"/>
              <w:numPr>
                <w:ilvl w:val="0"/>
                <w:numId w:val="76"/>
              </w:numPr>
              <w:spacing w:before="20" w:after="40" w:line="240" w:lineRule="auto"/>
              <w:ind w:left="177" w:hanging="177"/>
              <w:rPr>
                <w:del w:id="864" w:author="Houyem Rais" w:date="2024-02-22T15:03:00Z"/>
                <w:b/>
                <w:bCs/>
                <w:sz w:val="18"/>
                <w:szCs w:val="18"/>
              </w:rPr>
            </w:pPr>
            <w:del w:id="865" w:author="Houyem Rais" w:date="2024-02-22T15:03:00Z">
              <w:r w:rsidRPr="004C07C1" w:rsidDel="00CB2812">
                <w:rPr>
                  <w:b/>
                  <w:bCs/>
                  <w:sz w:val="18"/>
                  <w:szCs w:val="18"/>
                </w:rPr>
                <w:delText>Appel d'offres rapide et livraison accélérée du projet</w:delText>
              </w:r>
            </w:del>
          </w:p>
        </w:tc>
        <w:tc>
          <w:tcPr>
            <w:tcW w:w="1077" w:type="pct"/>
            <w:shd w:val="clear" w:color="auto" w:fill="auto"/>
            <w:tcMar>
              <w:top w:w="15" w:type="dxa"/>
              <w:left w:w="108" w:type="dxa"/>
              <w:bottom w:w="0" w:type="dxa"/>
              <w:right w:w="108" w:type="dxa"/>
            </w:tcMar>
            <w:vAlign w:val="center"/>
            <w:hideMark/>
          </w:tcPr>
          <w:p w14:paraId="42862CB4" w14:textId="0C533CF6" w:rsidR="004C07C1" w:rsidRPr="004C07C1" w:rsidDel="00CB2812" w:rsidRDefault="004C07C1" w:rsidP="006E311E">
            <w:pPr>
              <w:spacing w:before="20" w:after="40"/>
              <w:jc w:val="center"/>
              <w:rPr>
                <w:del w:id="866" w:author="Houyem Rais" w:date="2024-02-22T15:03:00Z"/>
                <w:rFonts w:cs="Calibri"/>
                <w:b/>
                <w:bCs/>
                <w:color w:val="92D050"/>
                <w:kern w:val="24"/>
                <w:sz w:val="18"/>
                <w:szCs w:val="18"/>
              </w:rPr>
            </w:pPr>
            <w:del w:id="867" w:author="Houyem Rais" w:date="2024-02-22T15:03:00Z">
              <w:r w:rsidRPr="004C07C1" w:rsidDel="00CB2812">
                <w:rPr>
                  <w:rFonts w:cs="Calibri"/>
                  <w:b/>
                  <w:bCs/>
                  <w:color w:val="92D050"/>
                  <w:sz w:val="18"/>
                  <w:szCs w:val="18"/>
                </w:rPr>
                <w:delText>3</w:delText>
              </w:r>
            </w:del>
          </w:p>
        </w:tc>
        <w:tc>
          <w:tcPr>
            <w:tcW w:w="782" w:type="pct"/>
            <w:shd w:val="clear" w:color="auto" w:fill="auto"/>
            <w:tcMar>
              <w:top w:w="15" w:type="dxa"/>
              <w:left w:w="108" w:type="dxa"/>
              <w:bottom w:w="0" w:type="dxa"/>
              <w:right w:w="108" w:type="dxa"/>
            </w:tcMar>
            <w:vAlign w:val="center"/>
            <w:hideMark/>
          </w:tcPr>
          <w:p w14:paraId="306DDEAB" w14:textId="3E9600B9" w:rsidR="004C07C1" w:rsidRPr="004C07C1" w:rsidDel="00CB2812" w:rsidRDefault="004C07C1" w:rsidP="006E311E">
            <w:pPr>
              <w:spacing w:before="20" w:after="40"/>
              <w:jc w:val="center"/>
              <w:rPr>
                <w:del w:id="868" w:author="Houyem Rais" w:date="2024-02-22T15:03:00Z"/>
                <w:rFonts w:cs="Calibri"/>
                <w:b/>
                <w:bCs/>
                <w:color w:val="C00000"/>
                <w:kern w:val="24"/>
                <w:sz w:val="18"/>
                <w:szCs w:val="18"/>
              </w:rPr>
            </w:pPr>
            <w:del w:id="869" w:author="Houyem Rais" w:date="2024-02-22T15:03:00Z">
              <w:r w:rsidRPr="004C07C1" w:rsidDel="00CB2812">
                <w:rPr>
                  <w:rFonts w:cs="Calibri"/>
                  <w:b/>
                  <w:bCs/>
                  <w:color w:val="C00000"/>
                  <w:sz w:val="18"/>
                  <w:szCs w:val="18"/>
                </w:rPr>
                <w:delText>2</w:delText>
              </w:r>
            </w:del>
          </w:p>
        </w:tc>
        <w:tc>
          <w:tcPr>
            <w:tcW w:w="695" w:type="pct"/>
            <w:shd w:val="clear" w:color="auto" w:fill="auto"/>
            <w:tcMar>
              <w:top w:w="15" w:type="dxa"/>
              <w:left w:w="108" w:type="dxa"/>
              <w:bottom w:w="0" w:type="dxa"/>
              <w:right w:w="108" w:type="dxa"/>
            </w:tcMar>
            <w:vAlign w:val="center"/>
            <w:hideMark/>
          </w:tcPr>
          <w:p w14:paraId="02040178" w14:textId="61A5F68C" w:rsidR="004C07C1" w:rsidRPr="004C07C1" w:rsidDel="00CB2812" w:rsidRDefault="004C07C1" w:rsidP="006E311E">
            <w:pPr>
              <w:spacing w:before="20" w:after="40"/>
              <w:jc w:val="center"/>
              <w:rPr>
                <w:del w:id="870" w:author="Houyem Rais" w:date="2024-02-22T15:03:00Z"/>
                <w:rFonts w:cs="Calibri"/>
                <w:b/>
                <w:bCs/>
                <w:color w:val="FF0000"/>
                <w:kern w:val="24"/>
                <w:sz w:val="18"/>
                <w:szCs w:val="18"/>
                <w:highlight w:val="yellow"/>
              </w:rPr>
            </w:pPr>
            <w:del w:id="871" w:author="Houyem Rais" w:date="2024-02-22T15:03:00Z">
              <w:r w:rsidRPr="004C07C1" w:rsidDel="00CB2812">
                <w:rPr>
                  <w:rFonts w:cs="Calibri"/>
                  <w:b/>
                  <w:bCs/>
                  <w:color w:val="C00000"/>
                  <w:sz w:val="18"/>
                  <w:szCs w:val="18"/>
                </w:rPr>
                <w:delText>2</w:delText>
              </w:r>
            </w:del>
          </w:p>
        </w:tc>
        <w:tc>
          <w:tcPr>
            <w:tcW w:w="866" w:type="pct"/>
            <w:shd w:val="clear" w:color="auto" w:fill="auto"/>
            <w:tcMar>
              <w:top w:w="15" w:type="dxa"/>
              <w:left w:w="108" w:type="dxa"/>
              <w:bottom w:w="0" w:type="dxa"/>
              <w:right w:w="108" w:type="dxa"/>
            </w:tcMar>
            <w:vAlign w:val="center"/>
            <w:hideMark/>
          </w:tcPr>
          <w:p w14:paraId="6EB906AC" w14:textId="3796918C" w:rsidR="004C07C1" w:rsidRPr="004C07C1" w:rsidDel="00CB2812" w:rsidRDefault="004C07C1" w:rsidP="006E311E">
            <w:pPr>
              <w:spacing w:before="20" w:after="40"/>
              <w:jc w:val="center"/>
              <w:rPr>
                <w:del w:id="872" w:author="Houyem Rais" w:date="2024-02-22T15:03:00Z"/>
                <w:rFonts w:cs="Calibri"/>
                <w:b/>
                <w:bCs/>
                <w:color w:val="C00000"/>
                <w:kern w:val="24"/>
                <w:sz w:val="18"/>
                <w:szCs w:val="18"/>
              </w:rPr>
            </w:pPr>
            <w:del w:id="873" w:author="Houyem Rais" w:date="2024-02-22T15:03:00Z">
              <w:r w:rsidRPr="004C07C1" w:rsidDel="00CB2812">
                <w:rPr>
                  <w:rFonts w:cs="Calibri"/>
                  <w:b/>
                  <w:bCs/>
                  <w:color w:val="00B050"/>
                  <w:sz w:val="18"/>
                  <w:szCs w:val="18"/>
                </w:rPr>
                <w:delText>4</w:delText>
              </w:r>
            </w:del>
          </w:p>
        </w:tc>
      </w:tr>
      <w:tr w:rsidR="004C07C1" w:rsidRPr="004C07C1" w:rsidDel="00CB2812" w14:paraId="61BDFF7E" w14:textId="50D0CA6C" w:rsidTr="004C07C1">
        <w:trPr>
          <w:trHeight w:val="26"/>
          <w:del w:id="874" w:author="Houyem Rais" w:date="2024-02-22T15:03:00Z"/>
        </w:trPr>
        <w:tc>
          <w:tcPr>
            <w:tcW w:w="1580" w:type="pct"/>
            <w:shd w:val="clear" w:color="auto" w:fill="auto"/>
            <w:tcMar>
              <w:top w:w="15" w:type="dxa"/>
              <w:left w:w="108" w:type="dxa"/>
              <w:bottom w:w="0" w:type="dxa"/>
              <w:right w:w="108" w:type="dxa"/>
            </w:tcMar>
            <w:vAlign w:val="center"/>
            <w:hideMark/>
          </w:tcPr>
          <w:p w14:paraId="3AA89FF5" w14:textId="04E135B8" w:rsidR="004C07C1" w:rsidRPr="004C07C1" w:rsidDel="00CB2812" w:rsidRDefault="004C07C1" w:rsidP="006E311E">
            <w:pPr>
              <w:pStyle w:val="ListParagraph"/>
              <w:numPr>
                <w:ilvl w:val="0"/>
                <w:numId w:val="76"/>
              </w:numPr>
              <w:spacing w:before="20" w:after="40" w:line="240" w:lineRule="auto"/>
              <w:ind w:left="177" w:hanging="177"/>
              <w:rPr>
                <w:del w:id="875" w:author="Houyem Rais" w:date="2024-02-22T15:03:00Z"/>
                <w:b/>
                <w:bCs/>
                <w:sz w:val="18"/>
                <w:szCs w:val="18"/>
              </w:rPr>
            </w:pPr>
            <w:del w:id="876" w:author="Houyem Rais" w:date="2024-02-22T15:03:00Z">
              <w:r w:rsidRPr="004C07C1" w:rsidDel="00CB2812">
                <w:rPr>
                  <w:b/>
                  <w:bCs/>
                  <w:sz w:val="18"/>
                  <w:szCs w:val="18"/>
                </w:rPr>
                <w:delText xml:space="preserve">Attractivité pour le secteur privé </w:delText>
              </w:r>
            </w:del>
          </w:p>
        </w:tc>
        <w:tc>
          <w:tcPr>
            <w:tcW w:w="1077" w:type="pct"/>
            <w:shd w:val="clear" w:color="auto" w:fill="auto"/>
            <w:tcMar>
              <w:top w:w="15" w:type="dxa"/>
              <w:left w:w="108" w:type="dxa"/>
              <w:bottom w:w="0" w:type="dxa"/>
              <w:right w:w="108" w:type="dxa"/>
            </w:tcMar>
            <w:vAlign w:val="center"/>
            <w:hideMark/>
          </w:tcPr>
          <w:p w14:paraId="720D5184" w14:textId="19B2C834" w:rsidR="004C07C1" w:rsidRPr="004C07C1" w:rsidDel="00CB2812" w:rsidRDefault="004C07C1" w:rsidP="006E311E">
            <w:pPr>
              <w:spacing w:before="20" w:after="40"/>
              <w:jc w:val="center"/>
              <w:rPr>
                <w:del w:id="877" w:author="Houyem Rais" w:date="2024-02-22T15:03:00Z"/>
                <w:rFonts w:cs="Calibri"/>
                <w:b/>
                <w:bCs/>
                <w:color w:val="00B050"/>
                <w:kern w:val="24"/>
                <w:sz w:val="18"/>
                <w:szCs w:val="18"/>
              </w:rPr>
            </w:pPr>
            <w:del w:id="878" w:author="Houyem Rais" w:date="2024-02-22T15:03:00Z">
              <w:r w:rsidRPr="004C07C1" w:rsidDel="00CB2812">
                <w:rPr>
                  <w:rFonts w:cs="Calibri"/>
                  <w:b/>
                  <w:bCs/>
                  <w:color w:val="C00000"/>
                  <w:sz w:val="18"/>
                  <w:szCs w:val="18"/>
                </w:rPr>
                <w:delText>2</w:delText>
              </w:r>
            </w:del>
          </w:p>
        </w:tc>
        <w:tc>
          <w:tcPr>
            <w:tcW w:w="782" w:type="pct"/>
            <w:shd w:val="clear" w:color="auto" w:fill="auto"/>
            <w:tcMar>
              <w:top w:w="15" w:type="dxa"/>
              <w:left w:w="108" w:type="dxa"/>
              <w:bottom w:w="0" w:type="dxa"/>
              <w:right w:w="108" w:type="dxa"/>
            </w:tcMar>
            <w:vAlign w:val="center"/>
            <w:hideMark/>
          </w:tcPr>
          <w:p w14:paraId="03FD3B27" w14:textId="5E6D3FA6" w:rsidR="004C07C1" w:rsidRPr="004C07C1" w:rsidDel="00CB2812" w:rsidRDefault="004C07C1" w:rsidP="006E311E">
            <w:pPr>
              <w:spacing w:before="20" w:after="40"/>
              <w:jc w:val="center"/>
              <w:rPr>
                <w:del w:id="879" w:author="Houyem Rais" w:date="2024-02-22T15:03:00Z"/>
                <w:rFonts w:cs="Calibri"/>
                <w:b/>
                <w:bCs/>
                <w:color w:val="92D050"/>
                <w:kern w:val="24"/>
                <w:sz w:val="18"/>
                <w:szCs w:val="18"/>
              </w:rPr>
            </w:pPr>
            <w:del w:id="880"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hideMark/>
          </w:tcPr>
          <w:p w14:paraId="24D306EF" w14:textId="5E925BC4" w:rsidR="004C07C1" w:rsidRPr="004C07C1" w:rsidDel="00CB2812" w:rsidRDefault="004C07C1" w:rsidP="006E311E">
            <w:pPr>
              <w:spacing w:before="20" w:after="40"/>
              <w:jc w:val="center"/>
              <w:rPr>
                <w:del w:id="881" w:author="Houyem Rais" w:date="2024-02-22T15:03:00Z"/>
                <w:rFonts w:cs="Calibri"/>
                <w:b/>
                <w:bCs/>
                <w:color w:val="C00000"/>
                <w:kern w:val="24"/>
                <w:sz w:val="18"/>
                <w:szCs w:val="18"/>
                <w:highlight w:val="yellow"/>
              </w:rPr>
            </w:pPr>
            <w:del w:id="882" w:author="Houyem Rais" w:date="2024-02-22T15:03:00Z">
              <w:r w:rsidRPr="004C07C1" w:rsidDel="00CB2812">
                <w:rPr>
                  <w:rFonts w:cs="Calibri"/>
                  <w:b/>
                  <w:bCs/>
                  <w:color w:val="92D050"/>
                  <w:sz w:val="18"/>
                  <w:szCs w:val="18"/>
                </w:rPr>
                <w:delText>3</w:delText>
              </w:r>
            </w:del>
          </w:p>
        </w:tc>
        <w:tc>
          <w:tcPr>
            <w:tcW w:w="866" w:type="pct"/>
            <w:shd w:val="clear" w:color="auto" w:fill="auto"/>
            <w:tcMar>
              <w:top w:w="15" w:type="dxa"/>
              <w:left w:w="108" w:type="dxa"/>
              <w:bottom w:w="0" w:type="dxa"/>
              <w:right w:w="108" w:type="dxa"/>
            </w:tcMar>
            <w:vAlign w:val="center"/>
            <w:hideMark/>
          </w:tcPr>
          <w:p w14:paraId="4EBDC867" w14:textId="7338458B" w:rsidR="004C07C1" w:rsidRPr="004C07C1" w:rsidDel="00CB2812" w:rsidRDefault="004C07C1" w:rsidP="006E311E">
            <w:pPr>
              <w:spacing w:before="20" w:after="40"/>
              <w:jc w:val="center"/>
              <w:rPr>
                <w:del w:id="883" w:author="Houyem Rais" w:date="2024-02-22T15:03:00Z"/>
                <w:rFonts w:cs="Calibri"/>
                <w:b/>
                <w:bCs/>
                <w:color w:val="92D050"/>
                <w:kern w:val="24"/>
                <w:sz w:val="18"/>
                <w:szCs w:val="18"/>
              </w:rPr>
            </w:pPr>
            <w:del w:id="884" w:author="Houyem Rais" w:date="2024-02-22T15:03:00Z">
              <w:r w:rsidRPr="004C07C1" w:rsidDel="00CB2812">
                <w:rPr>
                  <w:rFonts w:cs="Calibri"/>
                  <w:b/>
                  <w:bCs/>
                  <w:color w:val="C00000"/>
                  <w:sz w:val="18"/>
                  <w:szCs w:val="18"/>
                </w:rPr>
                <w:delText>2</w:delText>
              </w:r>
            </w:del>
          </w:p>
        </w:tc>
      </w:tr>
      <w:tr w:rsidR="004C07C1" w:rsidRPr="004C07C1" w:rsidDel="00CB2812" w14:paraId="30A2A8D2" w14:textId="75B5A456" w:rsidTr="004C07C1">
        <w:trPr>
          <w:trHeight w:val="26"/>
          <w:del w:id="885" w:author="Houyem Rais" w:date="2024-02-22T15:03:00Z"/>
        </w:trPr>
        <w:tc>
          <w:tcPr>
            <w:tcW w:w="1580" w:type="pct"/>
            <w:shd w:val="clear" w:color="auto" w:fill="auto"/>
            <w:tcMar>
              <w:top w:w="15" w:type="dxa"/>
              <w:left w:w="108" w:type="dxa"/>
              <w:bottom w:w="0" w:type="dxa"/>
              <w:right w:w="108" w:type="dxa"/>
            </w:tcMar>
            <w:vAlign w:val="center"/>
            <w:hideMark/>
          </w:tcPr>
          <w:p w14:paraId="50FF6A13" w14:textId="16DF5D17" w:rsidR="004C07C1" w:rsidRPr="004C07C1" w:rsidDel="00CB2812" w:rsidRDefault="004C07C1" w:rsidP="006E311E">
            <w:pPr>
              <w:pStyle w:val="ListParagraph"/>
              <w:numPr>
                <w:ilvl w:val="0"/>
                <w:numId w:val="76"/>
              </w:numPr>
              <w:spacing w:before="20" w:after="40" w:line="240" w:lineRule="auto"/>
              <w:ind w:left="177" w:hanging="177"/>
              <w:rPr>
                <w:del w:id="886" w:author="Houyem Rais" w:date="2024-02-22T15:03:00Z"/>
                <w:b/>
                <w:bCs/>
                <w:sz w:val="18"/>
                <w:szCs w:val="18"/>
              </w:rPr>
            </w:pPr>
            <w:del w:id="887" w:author="Houyem Rais" w:date="2024-02-22T15:03:00Z">
              <w:r w:rsidRPr="004C07C1" w:rsidDel="00CB2812">
                <w:rPr>
                  <w:b/>
                  <w:bCs/>
                  <w:sz w:val="18"/>
                  <w:szCs w:val="18"/>
                </w:rPr>
                <w:delText>Transfert de risques vers le secteur privé</w:delText>
              </w:r>
            </w:del>
          </w:p>
        </w:tc>
        <w:tc>
          <w:tcPr>
            <w:tcW w:w="1077" w:type="pct"/>
            <w:shd w:val="clear" w:color="auto" w:fill="auto"/>
            <w:tcMar>
              <w:top w:w="15" w:type="dxa"/>
              <w:left w:w="108" w:type="dxa"/>
              <w:bottom w:w="0" w:type="dxa"/>
              <w:right w:w="108" w:type="dxa"/>
            </w:tcMar>
            <w:vAlign w:val="center"/>
            <w:hideMark/>
          </w:tcPr>
          <w:p w14:paraId="71954AEB" w14:textId="15CAB078" w:rsidR="004C07C1" w:rsidRPr="004C07C1" w:rsidDel="00CB2812" w:rsidRDefault="004C07C1" w:rsidP="006E311E">
            <w:pPr>
              <w:spacing w:before="20" w:after="40"/>
              <w:jc w:val="center"/>
              <w:rPr>
                <w:del w:id="888" w:author="Houyem Rais" w:date="2024-02-22T15:03:00Z"/>
                <w:rFonts w:cs="Calibri"/>
                <w:b/>
                <w:bCs/>
                <w:color w:val="FF0000"/>
                <w:kern w:val="24"/>
                <w:sz w:val="18"/>
                <w:szCs w:val="18"/>
              </w:rPr>
            </w:pPr>
            <w:del w:id="889" w:author="Houyem Rais" w:date="2024-02-22T15:03:00Z">
              <w:r w:rsidRPr="004C07C1" w:rsidDel="00CB2812">
                <w:rPr>
                  <w:rFonts w:cs="Calibri"/>
                  <w:b/>
                  <w:bCs/>
                  <w:color w:val="FF0000"/>
                  <w:sz w:val="18"/>
                  <w:szCs w:val="18"/>
                </w:rPr>
                <w:delText>1</w:delText>
              </w:r>
            </w:del>
          </w:p>
        </w:tc>
        <w:tc>
          <w:tcPr>
            <w:tcW w:w="782" w:type="pct"/>
            <w:shd w:val="clear" w:color="auto" w:fill="auto"/>
            <w:tcMar>
              <w:top w:w="15" w:type="dxa"/>
              <w:left w:w="108" w:type="dxa"/>
              <w:bottom w:w="0" w:type="dxa"/>
              <w:right w:w="108" w:type="dxa"/>
            </w:tcMar>
            <w:vAlign w:val="center"/>
            <w:hideMark/>
          </w:tcPr>
          <w:p w14:paraId="0768086B" w14:textId="125791D2" w:rsidR="004C07C1" w:rsidRPr="004C07C1" w:rsidDel="00CB2812" w:rsidRDefault="004C07C1" w:rsidP="006E311E">
            <w:pPr>
              <w:spacing w:before="20" w:after="40"/>
              <w:jc w:val="center"/>
              <w:rPr>
                <w:del w:id="890" w:author="Houyem Rais" w:date="2024-02-22T15:03:00Z"/>
                <w:rFonts w:cs="Calibri"/>
                <w:b/>
                <w:bCs/>
                <w:color w:val="C00000"/>
                <w:kern w:val="24"/>
                <w:sz w:val="18"/>
                <w:szCs w:val="18"/>
              </w:rPr>
            </w:pPr>
            <w:del w:id="891"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tcPr>
          <w:p w14:paraId="3D17ABD7" w14:textId="433AB653" w:rsidR="004C07C1" w:rsidRPr="004C07C1" w:rsidDel="00CB2812" w:rsidRDefault="004C07C1" w:rsidP="006E311E">
            <w:pPr>
              <w:spacing w:before="20" w:after="40"/>
              <w:jc w:val="center"/>
              <w:rPr>
                <w:del w:id="892" w:author="Houyem Rais" w:date="2024-02-22T15:03:00Z"/>
                <w:rFonts w:cs="Calibri"/>
                <w:b/>
                <w:bCs/>
                <w:color w:val="00B050"/>
                <w:kern w:val="24"/>
                <w:sz w:val="18"/>
                <w:szCs w:val="18"/>
                <w:highlight w:val="yellow"/>
              </w:rPr>
            </w:pPr>
            <w:del w:id="893" w:author="Houyem Rais" w:date="2024-02-22T15:03:00Z">
              <w:r w:rsidRPr="004C07C1" w:rsidDel="00CB2812">
                <w:rPr>
                  <w:rFonts w:cs="Calibri"/>
                  <w:b/>
                  <w:bCs/>
                  <w:color w:val="92D050"/>
                  <w:sz w:val="18"/>
                  <w:szCs w:val="18"/>
                </w:rPr>
                <w:delText>3</w:delText>
              </w:r>
            </w:del>
          </w:p>
        </w:tc>
        <w:tc>
          <w:tcPr>
            <w:tcW w:w="866" w:type="pct"/>
            <w:shd w:val="clear" w:color="auto" w:fill="auto"/>
            <w:tcMar>
              <w:top w:w="15" w:type="dxa"/>
              <w:left w:w="108" w:type="dxa"/>
              <w:bottom w:w="0" w:type="dxa"/>
              <w:right w:w="108" w:type="dxa"/>
            </w:tcMar>
            <w:vAlign w:val="center"/>
            <w:hideMark/>
          </w:tcPr>
          <w:p w14:paraId="50282F12" w14:textId="209B0258" w:rsidR="004C07C1" w:rsidRPr="004C07C1" w:rsidDel="00CB2812" w:rsidRDefault="004C07C1" w:rsidP="006E311E">
            <w:pPr>
              <w:spacing w:before="20" w:after="40"/>
              <w:jc w:val="center"/>
              <w:rPr>
                <w:del w:id="894" w:author="Houyem Rais" w:date="2024-02-22T15:03:00Z"/>
                <w:rFonts w:cs="Calibri"/>
                <w:b/>
                <w:bCs/>
                <w:color w:val="00B050"/>
                <w:kern w:val="24"/>
                <w:sz w:val="18"/>
                <w:szCs w:val="18"/>
              </w:rPr>
            </w:pPr>
            <w:del w:id="895" w:author="Houyem Rais" w:date="2024-02-22T15:03:00Z">
              <w:r w:rsidRPr="004C07C1" w:rsidDel="00CB2812">
                <w:rPr>
                  <w:rFonts w:cs="Calibri"/>
                  <w:b/>
                  <w:bCs/>
                  <w:color w:val="C00000"/>
                  <w:sz w:val="18"/>
                  <w:szCs w:val="18"/>
                </w:rPr>
                <w:delText>2</w:delText>
              </w:r>
            </w:del>
          </w:p>
        </w:tc>
      </w:tr>
      <w:tr w:rsidR="004C07C1" w:rsidRPr="004C07C1" w:rsidDel="00CB2812" w14:paraId="3E1B4C62" w14:textId="302EBCF8" w:rsidTr="004C07C1">
        <w:trPr>
          <w:trHeight w:val="26"/>
          <w:del w:id="896" w:author="Houyem Rais" w:date="2024-02-22T15:03:00Z"/>
        </w:trPr>
        <w:tc>
          <w:tcPr>
            <w:tcW w:w="1580" w:type="pct"/>
            <w:shd w:val="clear" w:color="auto" w:fill="auto"/>
            <w:tcMar>
              <w:top w:w="15" w:type="dxa"/>
              <w:left w:w="108" w:type="dxa"/>
              <w:bottom w:w="0" w:type="dxa"/>
              <w:right w:w="108" w:type="dxa"/>
            </w:tcMar>
            <w:vAlign w:val="center"/>
            <w:hideMark/>
          </w:tcPr>
          <w:p w14:paraId="6B334D9D" w14:textId="2A066379" w:rsidR="004C07C1" w:rsidRPr="004C07C1" w:rsidDel="00CB2812" w:rsidRDefault="004C07C1" w:rsidP="006E311E">
            <w:pPr>
              <w:pStyle w:val="ListParagraph"/>
              <w:numPr>
                <w:ilvl w:val="0"/>
                <w:numId w:val="76"/>
              </w:numPr>
              <w:spacing w:before="20" w:after="40" w:line="240" w:lineRule="auto"/>
              <w:ind w:left="177" w:hanging="177"/>
              <w:rPr>
                <w:del w:id="897" w:author="Houyem Rais" w:date="2024-02-22T15:03:00Z"/>
                <w:b/>
                <w:bCs/>
                <w:sz w:val="18"/>
                <w:szCs w:val="18"/>
              </w:rPr>
            </w:pPr>
            <w:del w:id="898" w:author="Houyem Rais" w:date="2024-02-22T15:03:00Z">
              <w:r w:rsidRPr="004C07C1" w:rsidDel="00CB2812">
                <w:rPr>
                  <w:b/>
                  <w:bCs/>
                  <w:sz w:val="18"/>
                  <w:szCs w:val="18"/>
                </w:rPr>
                <w:delText>Eviter/Réduire les coûts opérationnels pour l’Etat</w:delText>
              </w:r>
            </w:del>
          </w:p>
        </w:tc>
        <w:tc>
          <w:tcPr>
            <w:tcW w:w="1077" w:type="pct"/>
            <w:shd w:val="clear" w:color="auto" w:fill="auto"/>
            <w:tcMar>
              <w:top w:w="15" w:type="dxa"/>
              <w:left w:w="108" w:type="dxa"/>
              <w:bottom w:w="0" w:type="dxa"/>
              <w:right w:w="108" w:type="dxa"/>
            </w:tcMar>
            <w:vAlign w:val="center"/>
            <w:hideMark/>
          </w:tcPr>
          <w:p w14:paraId="2A356B42" w14:textId="218CF080" w:rsidR="004C07C1" w:rsidRPr="004C07C1" w:rsidDel="00CB2812" w:rsidRDefault="004C07C1" w:rsidP="006E311E">
            <w:pPr>
              <w:spacing w:before="20" w:after="40"/>
              <w:jc w:val="center"/>
              <w:rPr>
                <w:del w:id="899" w:author="Houyem Rais" w:date="2024-02-22T15:03:00Z"/>
                <w:rFonts w:cs="Calibri"/>
                <w:b/>
                <w:bCs/>
                <w:color w:val="C00000"/>
                <w:kern w:val="24"/>
                <w:sz w:val="18"/>
                <w:szCs w:val="18"/>
              </w:rPr>
            </w:pPr>
            <w:del w:id="900" w:author="Houyem Rais" w:date="2024-02-22T15:03:00Z">
              <w:r w:rsidRPr="004C07C1" w:rsidDel="00CB2812">
                <w:rPr>
                  <w:rFonts w:cs="Calibri"/>
                  <w:b/>
                  <w:bCs/>
                  <w:color w:val="FF0000"/>
                  <w:sz w:val="18"/>
                  <w:szCs w:val="18"/>
                </w:rPr>
                <w:delText>1</w:delText>
              </w:r>
            </w:del>
          </w:p>
        </w:tc>
        <w:tc>
          <w:tcPr>
            <w:tcW w:w="782" w:type="pct"/>
            <w:shd w:val="clear" w:color="auto" w:fill="auto"/>
            <w:tcMar>
              <w:top w:w="15" w:type="dxa"/>
              <w:left w:w="108" w:type="dxa"/>
              <w:bottom w:w="0" w:type="dxa"/>
              <w:right w:w="108" w:type="dxa"/>
            </w:tcMar>
            <w:vAlign w:val="center"/>
            <w:hideMark/>
          </w:tcPr>
          <w:p w14:paraId="5E609A1E" w14:textId="276CC554" w:rsidR="004C07C1" w:rsidRPr="004C07C1" w:rsidDel="00CB2812" w:rsidRDefault="004C07C1" w:rsidP="006E311E">
            <w:pPr>
              <w:spacing w:before="20" w:after="40"/>
              <w:jc w:val="center"/>
              <w:rPr>
                <w:del w:id="901" w:author="Houyem Rais" w:date="2024-02-22T15:03:00Z"/>
                <w:rFonts w:cs="Calibri"/>
                <w:b/>
                <w:bCs/>
                <w:color w:val="C00000"/>
                <w:kern w:val="24"/>
                <w:sz w:val="18"/>
                <w:szCs w:val="18"/>
              </w:rPr>
            </w:pPr>
            <w:del w:id="902"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hideMark/>
          </w:tcPr>
          <w:p w14:paraId="3B055441" w14:textId="74490ED3" w:rsidR="004C07C1" w:rsidRPr="004C07C1" w:rsidDel="00CB2812" w:rsidRDefault="004C07C1" w:rsidP="006E311E">
            <w:pPr>
              <w:spacing w:before="20" w:after="40"/>
              <w:jc w:val="center"/>
              <w:rPr>
                <w:del w:id="903" w:author="Houyem Rais" w:date="2024-02-22T15:03:00Z"/>
                <w:rFonts w:cs="Calibri"/>
                <w:b/>
                <w:bCs/>
                <w:color w:val="00B050"/>
                <w:kern w:val="24"/>
                <w:sz w:val="18"/>
                <w:szCs w:val="18"/>
                <w:highlight w:val="yellow"/>
              </w:rPr>
            </w:pPr>
            <w:del w:id="904" w:author="Houyem Rais" w:date="2024-02-22T15:03:00Z">
              <w:r w:rsidRPr="004C07C1" w:rsidDel="00CB2812">
                <w:rPr>
                  <w:rFonts w:cs="Calibri"/>
                  <w:b/>
                  <w:bCs/>
                  <w:color w:val="C00000"/>
                  <w:sz w:val="18"/>
                  <w:szCs w:val="18"/>
                </w:rPr>
                <w:delText>2</w:delText>
              </w:r>
            </w:del>
          </w:p>
        </w:tc>
        <w:tc>
          <w:tcPr>
            <w:tcW w:w="866" w:type="pct"/>
            <w:shd w:val="clear" w:color="auto" w:fill="auto"/>
            <w:tcMar>
              <w:top w:w="15" w:type="dxa"/>
              <w:left w:w="108" w:type="dxa"/>
              <w:bottom w:w="0" w:type="dxa"/>
              <w:right w:w="108" w:type="dxa"/>
            </w:tcMar>
            <w:vAlign w:val="center"/>
            <w:hideMark/>
          </w:tcPr>
          <w:p w14:paraId="567E15E8" w14:textId="4971DCC1" w:rsidR="004C07C1" w:rsidRPr="004C07C1" w:rsidDel="00CB2812" w:rsidRDefault="004C07C1" w:rsidP="006E311E">
            <w:pPr>
              <w:spacing w:before="20" w:after="40"/>
              <w:jc w:val="center"/>
              <w:rPr>
                <w:del w:id="905" w:author="Houyem Rais" w:date="2024-02-22T15:03:00Z"/>
                <w:rFonts w:cs="Calibri"/>
                <w:b/>
                <w:bCs/>
                <w:color w:val="00B050"/>
                <w:kern w:val="24"/>
                <w:sz w:val="18"/>
                <w:szCs w:val="18"/>
              </w:rPr>
            </w:pPr>
            <w:del w:id="906" w:author="Houyem Rais" w:date="2024-02-22T15:03:00Z">
              <w:r w:rsidRPr="004C07C1" w:rsidDel="00CB2812">
                <w:rPr>
                  <w:rFonts w:cs="Calibri"/>
                  <w:b/>
                  <w:bCs/>
                  <w:color w:val="FF0000"/>
                  <w:sz w:val="18"/>
                  <w:szCs w:val="18"/>
                </w:rPr>
                <w:delText>1</w:delText>
              </w:r>
            </w:del>
          </w:p>
        </w:tc>
      </w:tr>
      <w:tr w:rsidR="004C07C1" w:rsidRPr="004C07C1" w:rsidDel="00CB2812" w14:paraId="78393D9C" w14:textId="57225A91" w:rsidTr="004C07C1">
        <w:trPr>
          <w:trHeight w:val="26"/>
          <w:del w:id="907" w:author="Houyem Rais" w:date="2024-02-22T15:03:00Z"/>
        </w:trPr>
        <w:tc>
          <w:tcPr>
            <w:tcW w:w="1580" w:type="pct"/>
            <w:shd w:val="clear" w:color="auto" w:fill="auto"/>
            <w:tcMar>
              <w:top w:w="15" w:type="dxa"/>
              <w:left w:w="108" w:type="dxa"/>
              <w:bottom w:w="0" w:type="dxa"/>
              <w:right w:w="108" w:type="dxa"/>
            </w:tcMar>
            <w:vAlign w:val="center"/>
            <w:hideMark/>
          </w:tcPr>
          <w:p w14:paraId="384E230B" w14:textId="430B632C" w:rsidR="004C07C1" w:rsidRPr="004C07C1" w:rsidDel="00CB2812" w:rsidRDefault="004C07C1" w:rsidP="006E311E">
            <w:pPr>
              <w:pStyle w:val="ListParagraph"/>
              <w:numPr>
                <w:ilvl w:val="0"/>
                <w:numId w:val="76"/>
              </w:numPr>
              <w:spacing w:before="20" w:after="40" w:line="240" w:lineRule="auto"/>
              <w:ind w:left="177" w:hanging="177"/>
              <w:rPr>
                <w:del w:id="908" w:author="Houyem Rais" w:date="2024-02-22T15:03:00Z"/>
                <w:b/>
                <w:bCs/>
                <w:sz w:val="18"/>
                <w:szCs w:val="18"/>
              </w:rPr>
            </w:pPr>
            <w:del w:id="909" w:author="Houyem Rais" w:date="2024-02-22T15:03:00Z">
              <w:r w:rsidRPr="004C07C1" w:rsidDel="00CB2812">
                <w:rPr>
                  <w:b/>
                  <w:bCs/>
                  <w:sz w:val="18"/>
                  <w:szCs w:val="18"/>
                </w:rPr>
                <w:delText>Connaitre le vrai coût du sillon ferroviaire</w:delText>
              </w:r>
            </w:del>
          </w:p>
        </w:tc>
        <w:tc>
          <w:tcPr>
            <w:tcW w:w="1077" w:type="pct"/>
            <w:shd w:val="clear" w:color="auto" w:fill="auto"/>
            <w:tcMar>
              <w:top w:w="15" w:type="dxa"/>
              <w:left w:w="108" w:type="dxa"/>
              <w:bottom w:w="0" w:type="dxa"/>
              <w:right w:w="108" w:type="dxa"/>
            </w:tcMar>
            <w:vAlign w:val="center"/>
            <w:hideMark/>
          </w:tcPr>
          <w:p w14:paraId="28A335DD" w14:textId="3DD92F03" w:rsidR="004C07C1" w:rsidRPr="004C07C1" w:rsidDel="00CB2812" w:rsidRDefault="004C07C1" w:rsidP="006E311E">
            <w:pPr>
              <w:spacing w:before="20" w:after="40"/>
              <w:jc w:val="center"/>
              <w:rPr>
                <w:del w:id="910" w:author="Houyem Rais" w:date="2024-02-22T15:03:00Z"/>
                <w:rFonts w:cs="Calibri"/>
                <w:b/>
                <w:bCs/>
                <w:color w:val="92D050"/>
                <w:kern w:val="24"/>
                <w:sz w:val="18"/>
                <w:szCs w:val="18"/>
                <w:highlight w:val="yellow"/>
              </w:rPr>
            </w:pPr>
            <w:del w:id="911" w:author="Houyem Rais" w:date="2024-02-22T15:03:00Z">
              <w:r w:rsidRPr="004C07C1" w:rsidDel="00CB2812">
                <w:rPr>
                  <w:rFonts w:cs="Calibri"/>
                  <w:b/>
                  <w:bCs/>
                  <w:color w:val="C00000"/>
                  <w:sz w:val="18"/>
                  <w:szCs w:val="18"/>
                </w:rPr>
                <w:delText>2</w:delText>
              </w:r>
            </w:del>
          </w:p>
        </w:tc>
        <w:tc>
          <w:tcPr>
            <w:tcW w:w="782" w:type="pct"/>
            <w:shd w:val="clear" w:color="auto" w:fill="auto"/>
            <w:tcMar>
              <w:top w:w="15" w:type="dxa"/>
              <w:left w:w="108" w:type="dxa"/>
              <w:bottom w:w="0" w:type="dxa"/>
              <w:right w:w="108" w:type="dxa"/>
            </w:tcMar>
            <w:vAlign w:val="center"/>
            <w:hideMark/>
          </w:tcPr>
          <w:p w14:paraId="18562319" w14:textId="61FBAE52" w:rsidR="004C07C1" w:rsidRPr="004C07C1" w:rsidDel="00CB2812" w:rsidRDefault="004C07C1" w:rsidP="006E311E">
            <w:pPr>
              <w:spacing w:before="20" w:after="40"/>
              <w:jc w:val="center"/>
              <w:rPr>
                <w:del w:id="912" w:author="Houyem Rais" w:date="2024-02-22T15:03:00Z"/>
                <w:rFonts w:cs="Calibri"/>
                <w:b/>
                <w:bCs/>
                <w:color w:val="92D050"/>
                <w:kern w:val="24"/>
                <w:sz w:val="18"/>
                <w:szCs w:val="18"/>
                <w:highlight w:val="yellow"/>
              </w:rPr>
            </w:pPr>
            <w:del w:id="913" w:author="Houyem Rais" w:date="2024-02-22T15:03:00Z">
              <w:r w:rsidRPr="004C07C1" w:rsidDel="00CB2812">
                <w:rPr>
                  <w:rFonts w:cs="Calibri"/>
                  <w:b/>
                  <w:bCs/>
                  <w:color w:val="92D050"/>
                  <w:sz w:val="18"/>
                  <w:szCs w:val="18"/>
                </w:rPr>
                <w:delText>3</w:delText>
              </w:r>
            </w:del>
          </w:p>
        </w:tc>
        <w:tc>
          <w:tcPr>
            <w:tcW w:w="695" w:type="pct"/>
            <w:shd w:val="clear" w:color="auto" w:fill="auto"/>
            <w:tcMar>
              <w:top w:w="15" w:type="dxa"/>
              <w:left w:w="108" w:type="dxa"/>
              <w:bottom w:w="0" w:type="dxa"/>
              <w:right w:w="108" w:type="dxa"/>
            </w:tcMar>
            <w:vAlign w:val="center"/>
            <w:hideMark/>
          </w:tcPr>
          <w:p w14:paraId="3B8D3852" w14:textId="3EACC59C" w:rsidR="004C07C1" w:rsidRPr="004C07C1" w:rsidDel="00CB2812" w:rsidRDefault="004C07C1" w:rsidP="006E311E">
            <w:pPr>
              <w:spacing w:before="20" w:after="40"/>
              <w:jc w:val="center"/>
              <w:rPr>
                <w:del w:id="914" w:author="Houyem Rais" w:date="2024-02-22T15:03:00Z"/>
                <w:rFonts w:cs="Calibri"/>
                <w:b/>
                <w:bCs/>
                <w:color w:val="C00000"/>
                <w:kern w:val="24"/>
                <w:sz w:val="18"/>
                <w:szCs w:val="18"/>
                <w:highlight w:val="yellow"/>
              </w:rPr>
            </w:pPr>
            <w:del w:id="915" w:author="Houyem Rais" w:date="2024-02-22T15:03:00Z">
              <w:r w:rsidRPr="004C07C1" w:rsidDel="00CB2812">
                <w:rPr>
                  <w:rFonts w:cs="Calibri"/>
                  <w:b/>
                  <w:bCs/>
                  <w:color w:val="92D050"/>
                  <w:sz w:val="18"/>
                  <w:szCs w:val="18"/>
                </w:rPr>
                <w:delText>3</w:delText>
              </w:r>
            </w:del>
          </w:p>
        </w:tc>
        <w:tc>
          <w:tcPr>
            <w:tcW w:w="866" w:type="pct"/>
            <w:shd w:val="clear" w:color="auto" w:fill="auto"/>
            <w:tcMar>
              <w:top w:w="15" w:type="dxa"/>
              <w:left w:w="108" w:type="dxa"/>
              <w:bottom w:w="0" w:type="dxa"/>
              <w:right w:w="108" w:type="dxa"/>
            </w:tcMar>
            <w:vAlign w:val="center"/>
            <w:hideMark/>
          </w:tcPr>
          <w:p w14:paraId="33B66B25" w14:textId="1442862E" w:rsidR="004C07C1" w:rsidRPr="004C07C1" w:rsidDel="00CB2812" w:rsidRDefault="004C07C1" w:rsidP="006E311E">
            <w:pPr>
              <w:spacing w:before="20" w:after="40"/>
              <w:jc w:val="center"/>
              <w:rPr>
                <w:del w:id="916" w:author="Houyem Rais" w:date="2024-02-22T15:03:00Z"/>
                <w:rFonts w:cs="Calibri"/>
                <w:b/>
                <w:bCs/>
                <w:color w:val="92D050"/>
                <w:kern w:val="24"/>
                <w:sz w:val="18"/>
                <w:szCs w:val="18"/>
                <w:highlight w:val="yellow"/>
              </w:rPr>
            </w:pPr>
            <w:del w:id="917" w:author="Houyem Rais" w:date="2024-02-22T15:03:00Z">
              <w:r w:rsidRPr="004C07C1" w:rsidDel="00CB2812">
                <w:rPr>
                  <w:rFonts w:cs="Calibri"/>
                  <w:b/>
                  <w:bCs/>
                  <w:color w:val="C00000"/>
                  <w:sz w:val="18"/>
                  <w:szCs w:val="18"/>
                </w:rPr>
                <w:delText>2</w:delText>
              </w:r>
            </w:del>
          </w:p>
        </w:tc>
      </w:tr>
      <w:tr w:rsidR="004C07C1" w:rsidRPr="004C07C1" w:rsidDel="00CB2812" w14:paraId="06BA1CC6" w14:textId="5A86F1A5" w:rsidTr="004C07C1">
        <w:trPr>
          <w:trHeight w:val="20"/>
          <w:del w:id="918" w:author="Houyem Rais" w:date="2024-02-22T15:03:00Z"/>
        </w:trPr>
        <w:tc>
          <w:tcPr>
            <w:tcW w:w="1580" w:type="pct"/>
            <w:shd w:val="clear" w:color="auto" w:fill="auto"/>
            <w:tcMar>
              <w:top w:w="15" w:type="dxa"/>
              <w:left w:w="108" w:type="dxa"/>
              <w:bottom w:w="0" w:type="dxa"/>
              <w:right w:w="108" w:type="dxa"/>
            </w:tcMar>
            <w:vAlign w:val="center"/>
          </w:tcPr>
          <w:p w14:paraId="46FD7B57" w14:textId="062F9AD3" w:rsidR="004C07C1" w:rsidRPr="004C07C1" w:rsidDel="00CB2812" w:rsidRDefault="004C07C1" w:rsidP="006E311E">
            <w:pPr>
              <w:pStyle w:val="ListParagraph"/>
              <w:numPr>
                <w:ilvl w:val="0"/>
                <w:numId w:val="76"/>
              </w:numPr>
              <w:spacing w:before="20" w:after="40" w:line="240" w:lineRule="auto"/>
              <w:ind w:left="177" w:hanging="177"/>
              <w:rPr>
                <w:del w:id="919" w:author="Houyem Rais" w:date="2024-02-22T15:03:00Z"/>
                <w:b/>
                <w:bCs/>
                <w:sz w:val="18"/>
                <w:szCs w:val="18"/>
              </w:rPr>
            </w:pPr>
            <w:del w:id="920" w:author="Houyem Rais" w:date="2024-02-22T15:03:00Z">
              <w:r w:rsidRPr="004C07C1" w:rsidDel="00CB2812">
                <w:rPr>
                  <w:b/>
                  <w:bCs/>
                  <w:sz w:val="18"/>
                  <w:szCs w:val="18"/>
                </w:rPr>
                <w:delText>Complexité du projet</w:delText>
              </w:r>
            </w:del>
          </w:p>
        </w:tc>
        <w:tc>
          <w:tcPr>
            <w:tcW w:w="1077" w:type="pct"/>
            <w:shd w:val="clear" w:color="auto" w:fill="auto"/>
            <w:tcMar>
              <w:top w:w="15" w:type="dxa"/>
              <w:left w:w="108" w:type="dxa"/>
              <w:bottom w:w="0" w:type="dxa"/>
              <w:right w:w="108" w:type="dxa"/>
            </w:tcMar>
            <w:vAlign w:val="center"/>
          </w:tcPr>
          <w:p w14:paraId="05718137" w14:textId="7671C040" w:rsidR="004C07C1" w:rsidRPr="004C07C1" w:rsidDel="00CB2812" w:rsidRDefault="004C07C1" w:rsidP="006E311E">
            <w:pPr>
              <w:spacing w:before="20" w:after="40"/>
              <w:jc w:val="center"/>
              <w:rPr>
                <w:del w:id="921" w:author="Houyem Rais" w:date="2024-02-22T15:03:00Z"/>
                <w:rFonts w:cs="Calibri"/>
                <w:b/>
                <w:bCs/>
                <w:color w:val="C00000"/>
                <w:kern w:val="24"/>
                <w:sz w:val="18"/>
                <w:szCs w:val="18"/>
              </w:rPr>
            </w:pPr>
            <w:del w:id="922" w:author="Houyem Rais" w:date="2024-02-22T15:03:00Z">
              <w:r w:rsidRPr="004C07C1" w:rsidDel="00CB2812">
                <w:rPr>
                  <w:rFonts w:cs="Calibri"/>
                  <w:b/>
                  <w:bCs/>
                  <w:color w:val="92D050"/>
                  <w:sz w:val="18"/>
                  <w:szCs w:val="18"/>
                </w:rPr>
                <w:delText>3</w:delText>
              </w:r>
            </w:del>
          </w:p>
        </w:tc>
        <w:tc>
          <w:tcPr>
            <w:tcW w:w="782" w:type="pct"/>
            <w:shd w:val="clear" w:color="auto" w:fill="auto"/>
            <w:tcMar>
              <w:top w:w="15" w:type="dxa"/>
              <w:left w:w="108" w:type="dxa"/>
              <w:bottom w:w="0" w:type="dxa"/>
              <w:right w:w="108" w:type="dxa"/>
            </w:tcMar>
            <w:vAlign w:val="center"/>
          </w:tcPr>
          <w:p w14:paraId="6E76CED4" w14:textId="0431ECE5" w:rsidR="004C07C1" w:rsidRPr="004C07C1" w:rsidDel="00CB2812" w:rsidRDefault="004C07C1" w:rsidP="006E311E">
            <w:pPr>
              <w:spacing w:before="20" w:after="40"/>
              <w:jc w:val="center"/>
              <w:rPr>
                <w:del w:id="923" w:author="Houyem Rais" w:date="2024-02-22T15:03:00Z"/>
                <w:rFonts w:cs="Calibri"/>
                <w:b/>
                <w:bCs/>
                <w:color w:val="C00000"/>
                <w:kern w:val="24"/>
                <w:sz w:val="18"/>
                <w:szCs w:val="18"/>
              </w:rPr>
            </w:pPr>
            <w:del w:id="924" w:author="Houyem Rais" w:date="2024-02-22T15:03:00Z">
              <w:r w:rsidRPr="004C07C1" w:rsidDel="00CB2812">
                <w:rPr>
                  <w:rFonts w:cs="Calibri"/>
                  <w:b/>
                  <w:bCs/>
                  <w:color w:val="FF0000"/>
                  <w:sz w:val="18"/>
                  <w:szCs w:val="18"/>
                </w:rPr>
                <w:delText>1</w:delText>
              </w:r>
            </w:del>
          </w:p>
        </w:tc>
        <w:tc>
          <w:tcPr>
            <w:tcW w:w="695" w:type="pct"/>
            <w:shd w:val="clear" w:color="auto" w:fill="auto"/>
            <w:tcMar>
              <w:top w:w="15" w:type="dxa"/>
              <w:left w:w="108" w:type="dxa"/>
              <w:bottom w:w="0" w:type="dxa"/>
              <w:right w:w="108" w:type="dxa"/>
            </w:tcMar>
            <w:vAlign w:val="center"/>
          </w:tcPr>
          <w:p w14:paraId="5EE98F87" w14:textId="30C84BB7" w:rsidR="004C07C1" w:rsidRPr="004C07C1" w:rsidDel="00CB2812" w:rsidRDefault="004C07C1" w:rsidP="006E311E">
            <w:pPr>
              <w:spacing w:before="20" w:after="40"/>
              <w:jc w:val="center"/>
              <w:rPr>
                <w:del w:id="925" w:author="Houyem Rais" w:date="2024-02-22T15:03:00Z"/>
                <w:rFonts w:cs="Calibri"/>
                <w:b/>
                <w:bCs/>
                <w:color w:val="00B050"/>
                <w:kern w:val="24"/>
                <w:sz w:val="18"/>
                <w:szCs w:val="18"/>
              </w:rPr>
            </w:pPr>
            <w:del w:id="926" w:author="Houyem Rais" w:date="2024-02-22T15:03:00Z">
              <w:r w:rsidRPr="004C07C1" w:rsidDel="00CB2812">
                <w:rPr>
                  <w:rFonts w:cs="Calibri"/>
                  <w:b/>
                  <w:bCs/>
                  <w:color w:val="FF0000"/>
                  <w:sz w:val="18"/>
                  <w:szCs w:val="18"/>
                </w:rPr>
                <w:delText>1</w:delText>
              </w:r>
            </w:del>
          </w:p>
        </w:tc>
        <w:tc>
          <w:tcPr>
            <w:tcW w:w="866" w:type="pct"/>
            <w:shd w:val="clear" w:color="auto" w:fill="auto"/>
            <w:tcMar>
              <w:top w:w="15" w:type="dxa"/>
              <w:left w:w="108" w:type="dxa"/>
              <w:bottom w:w="0" w:type="dxa"/>
              <w:right w:w="108" w:type="dxa"/>
            </w:tcMar>
            <w:vAlign w:val="center"/>
          </w:tcPr>
          <w:p w14:paraId="41341944" w14:textId="14675079" w:rsidR="004C07C1" w:rsidRPr="004C07C1" w:rsidDel="00CB2812" w:rsidRDefault="004C07C1" w:rsidP="006E311E">
            <w:pPr>
              <w:spacing w:before="20" w:after="40"/>
              <w:jc w:val="center"/>
              <w:rPr>
                <w:del w:id="927" w:author="Houyem Rais" w:date="2024-02-22T15:03:00Z"/>
                <w:rFonts w:cs="Calibri"/>
                <w:b/>
                <w:bCs/>
                <w:color w:val="92D050"/>
                <w:kern w:val="24"/>
                <w:sz w:val="18"/>
                <w:szCs w:val="18"/>
              </w:rPr>
            </w:pPr>
            <w:del w:id="928" w:author="Houyem Rais" w:date="2024-02-22T15:03:00Z">
              <w:r w:rsidRPr="004C07C1" w:rsidDel="00CB2812">
                <w:rPr>
                  <w:rFonts w:cs="Calibri"/>
                  <w:b/>
                  <w:bCs/>
                  <w:color w:val="92D050"/>
                  <w:sz w:val="18"/>
                  <w:szCs w:val="18"/>
                </w:rPr>
                <w:delText>3</w:delText>
              </w:r>
            </w:del>
          </w:p>
        </w:tc>
      </w:tr>
      <w:tr w:rsidR="004C07C1" w:rsidRPr="004C07C1" w:rsidDel="00CB2812" w14:paraId="6AD8471A" w14:textId="0BEBD01D" w:rsidTr="004C07C1">
        <w:trPr>
          <w:trHeight w:val="20"/>
          <w:del w:id="929" w:author="Houyem Rais" w:date="2024-02-22T15:03:00Z"/>
        </w:trPr>
        <w:tc>
          <w:tcPr>
            <w:tcW w:w="1580" w:type="pct"/>
            <w:shd w:val="clear" w:color="auto" w:fill="auto"/>
            <w:tcMar>
              <w:top w:w="15" w:type="dxa"/>
              <w:left w:w="108" w:type="dxa"/>
              <w:bottom w:w="0" w:type="dxa"/>
              <w:right w:w="108" w:type="dxa"/>
            </w:tcMar>
            <w:vAlign w:val="center"/>
          </w:tcPr>
          <w:p w14:paraId="2CEE8DF4" w14:textId="10C81035" w:rsidR="004C07C1" w:rsidRPr="004C07C1" w:rsidDel="00CB2812" w:rsidRDefault="004C07C1" w:rsidP="006E311E">
            <w:pPr>
              <w:pStyle w:val="ListParagraph"/>
              <w:numPr>
                <w:ilvl w:val="0"/>
                <w:numId w:val="76"/>
              </w:numPr>
              <w:spacing w:before="20" w:after="40" w:line="240" w:lineRule="auto"/>
              <w:ind w:left="177" w:hanging="177"/>
              <w:rPr>
                <w:del w:id="930" w:author="Houyem Rais" w:date="2024-02-22T15:03:00Z"/>
                <w:b/>
                <w:bCs/>
                <w:sz w:val="18"/>
                <w:szCs w:val="18"/>
              </w:rPr>
            </w:pPr>
            <w:del w:id="931" w:author="Houyem Rais" w:date="2024-02-22T15:03:00Z">
              <w:r w:rsidRPr="004C07C1" w:rsidDel="00CB2812">
                <w:rPr>
                  <w:b/>
                  <w:bCs/>
                  <w:sz w:val="18"/>
                  <w:szCs w:val="18"/>
                </w:rPr>
                <w:delText>Niveau de performance et impact</w:delText>
              </w:r>
            </w:del>
          </w:p>
        </w:tc>
        <w:tc>
          <w:tcPr>
            <w:tcW w:w="1077" w:type="pct"/>
            <w:shd w:val="clear" w:color="auto" w:fill="auto"/>
            <w:tcMar>
              <w:top w:w="15" w:type="dxa"/>
              <w:left w:w="108" w:type="dxa"/>
              <w:bottom w:w="0" w:type="dxa"/>
              <w:right w:w="108" w:type="dxa"/>
            </w:tcMar>
            <w:vAlign w:val="center"/>
          </w:tcPr>
          <w:p w14:paraId="56C8A20E" w14:textId="548E6877" w:rsidR="004C07C1" w:rsidRPr="004C07C1" w:rsidDel="00CB2812" w:rsidRDefault="004C07C1" w:rsidP="006E311E">
            <w:pPr>
              <w:spacing w:before="20" w:after="40"/>
              <w:jc w:val="center"/>
              <w:rPr>
                <w:del w:id="932" w:author="Houyem Rais" w:date="2024-02-22T15:03:00Z"/>
                <w:rFonts w:cs="Calibri"/>
                <w:b/>
                <w:bCs/>
                <w:color w:val="C00000"/>
                <w:kern w:val="24"/>
                <w:sz w:val="18"/>
                <w:szCs w:val="18"/>
              </w:rPr>
            </w:pPr>
            <w:del w:id="933" w:author="Houyem Rais" w:date="2024-02-22T15:03:00Z">
              <w:r w:rsidRPr="004C07C1" w:rsidDel="00CB2812">
                <w:rPr>
                  <w:rFonts w:cs="Calibri"/>
                  <w:b/>
                  <w:bCs/>
                  <w:color w:val="C00000"/>
                  <w:sz w:val="18"/>
                  <w:szCs w:val="18"/>
                </w:rPr>
                <w:delText>2</w:delText>
              </w:r>
            </w:del>
          </w:p>
        </w:tc>
        <w:tc>
          <w:tcPr>
            <w:tcW w:w="782" w:type="pct"/>
            <w:shd w:val="clear" w:color="auto" w:fill="auto"/>
            <w:tcMar>
              <w:top w:w="15" w:type="dxa"/>
              <w:left w:w="108" w:type="dxa"/>
              <w:bottom w:w="0" w:type="dxa"/>
              <w:right w:w="108" w:type="dxa"/>
            </w:tcMar>
            <w:vAlign w:val="center"/>
          </w:tcPr>
          <w:p w14:paraId="69FDD9CF" w14:textId="224AF944" w:rsidR="004C07C1" w:rsidRPr="004C07C1" w:rsidDel="00CB2812" w:rsidRDefault="004C07C1" w:rsidP="006E311E">
            <w:pPr>
              <w:spacing w:before="20" w:after="40"/>
              <w:jc w:val="center"/>
              <w:rPr>
                <w:del w:id="934" w:author="Houyem Rais" w:date="2024-02-22T15:03:00Z"/>
                <w:rFonts w:cs="Calibri"/>
                <w:b/>
                <w:bCs/>
                <w:color w:val="C00000"/>
                <w:kern w:val="24"/>
                <w:sz w:val="18"/>
                <w:szCs w:val="18"/>
              </w:rPr>
            </w:pPr>
            <w:del w:id="935" w:author="Houyem Rais" w:date="2024-02-22T15:03:00Z">
              <w:r w:rsidRPr="004C07C1" w:rsidDel="00CB2812">
                <w:rPr>
                  <w:rFonts w:cs="Calibri"/>
                  <w:b/>
                  <w:bCs/>
                  <w:color w:val="00B050"/>
                  <w:sz w:val="18"/>
                  <w:szCs w:val="18"/>
                </w:rPr>
                <w:delText>4</w:delText>
              </w:r>
            </w:del>
          </w:p>
        </w:tc>
        <w:tc>
          <w:tcPr>
            <w:tcW w:w="695" w:type="pct"/>
            <w:shd w:val="clear" w:color="auto" w:fill="auto"/>
            <w:tcMar>
              <w:top w:w="15" w:type="dxa"/>
              <w:left w:w="108" w:type="dxa"/>
              <w:bottom w:w="0" w:type="dxa"/>
              <w:right w:w="108" w:type="dxa"/>
            </w:tcMar>
            <w:vAlign w:val="center"/>
          </w:tcPr>
          <w:p w14:paraId="4A99DB86" w14:textId="66340847" w:rsidR="004C07C1" w:rsidRPr="004C07C1" w:rsidDel="00CB2812" w:rsidRDefault="004C07C1" w:rsidP="006E311E">
            <w:pPr>
              <w:spacing w:before="20" w:after="40"/>
              <w:jc w:val="center"/>
              <w:rPr>
                <w:del w:id="936" w:author="Houyem Rais" w:date="2024-02-22T15:03:00Z"/>
                <w:rFonts w:cs="Calibri"/>
                <w:b/>
                <w:bCs/>
                <w:color w:val="00B050"/>
                <w:kern w:val="24"/>
                <w:sz w:val="18"/>
                <w:szCs w:val="18"/>
              </w:rPr>
            </w:pPr>
            <w:del w:id="937" w:author="Houyem Rais" w:date="2024-02-22T15:03:00Z">
              <w:r w:rsidRPr="004C07C1" w:rsidDel="00CB2812">
                <w:rPr>
                  <w:rFonts w:cs="Calibri"/>
                  <w:b/>
                  <w:bCs/>
                  <w:color w:val="00B050"/>
                  <w:sz w:val="18"/>
                  <w:szCs w:val="18"/>
                </w:rPr>
                <w:delText>4</w:delText>
              </w:r>
            </w:del>
          </w:p>
        </w:tc>
        <w:tc>
          <w:tcPr>
            <w:tcW w:w="866" w:type="pct"/>
            <w:shd w:val="clear" w:color="auto" w:fill="auto"/>
            <w:tcMar>
              <w:top w:w="15" w:type="dxa"/>
              <w:left w:w="108" w:type="dxa"/>
              <w:bottom w:w="0" w:type="dxa"/>
              <w:right w:w="108" w:type="dxa"/>
            </w:tcMar>
            <w:vAlign w:val="center"/>
          </w:tcPr>
          <w:p w14:paraId="0B879127" w14:textId="12596E5E" w:rsidR="004C07C1" w:rsidRPr="004C07C1" w:rsidDel="00CB2812" w:rsidRDefault="004C07C1" w:rsidP="006E311E">
            <w:pPr>
              <w:spacing w:before="20" w:after="40"/>
              <w:jc w:val="center"/>
              <w:rPr>
                <w:del w:id="938" w:author="Houyem Rais" w:date="2024-02-22T15:03:00Z"/>
                <w:rFonts w:cs="Calibri"/>
                <w:b/>
                <w:bCs/>
                <w:color w:val="92D050"/>
                <w:kern w:val="24"/>
                <w:sz w:val="18"/>
                <w:szCs w:val="18"/>
              </w:rPr>
            </w:pPr>
            <w:del w:id="939" w:author="Houyem Rais" w:date="2024-02-22T15:03:00Z">
              <w:r w:rsidRPr="004C07C1" w:rsidDel="00CB2812">
                <w:rPr>
                  <w:rFonts w:cs="Calibri"/>
                  <w:b/>
                  <w:bCs/>
                  <w:color w:val="C00000"/>
                  <w:sz w:val="18"/>
                  <w:szCs w:val="18"/>
                </w:rPr>
                <w:delText>2</w:delText>
              </w:r>
            </w:del>
          </w:p>
        </w:tc>
      </w:tr>
      <w:tr w:rsidR="004C07C1" w:rsidRPr="004C07C1" w:rsidDel="00CB2812" w14:paraId="60822951" w14:textId="1D17FB56" w:rsidTr="004C07C1">
        <w:trPr>
          <w:trHeight w:val="20"/>
          <w:del w:id="940" w:author="Houyem Rais" w:date="2024-02-22T15:03:00Z"/>
        </w:trPr>
        <w:tc>
          <w:tcPr>
            <w:tcW w:w="1580" w:type="pct"/>
            <w:shd w:val="clear" w:color="auto" w:fill="F2F2F2" w:themeFill="background1" w:themeFillShade="F2"/>
            <w:tcMar>
              <w:top w:w="15" w:type="dxa"/>
              <w:left w:w="108" w:type="dxa"/>
              <w:bottom w:w="0" w:type="dxa"/>
              <w:right w:w="108" w:type="dxa"/>
            </w:tcMar>
            <w:vAlign w:val="center"/>
          </w:tcPr>
          <w:p w14:paraId="062CAAA8" w14:textId="05F1E66A" w:rsidR="004C07C1" w:rsidRPr="004C07C1" w:rsidDel="00CB2812" w:rsidRDefault="004C07C1" w:rsidP="006E311E">
            <w:pPr>
              <w:spacing w:before="20" w:after="40" w:line="240" w:lineRule="auto"/>
              <w:rPr>
                <w:del w:id="941" w:author="Houyem Rais" w:date="2024-02-22T15:03:00Z"/>
                <w:b/>
                <w:bCs/>
                <w:sz w:val="18"/>
                <w:szCs w:val="18"/>
              </w:rPr>
            </w:pPr>
            <w:del w:id="942" w:author="Houyem Rais" w:date="2024-02-22T15:03:00Z">
              <w:r w:rsidDel="00CB2812">
                <w:rPr>
                  <w:rFonts w:cs="Calibri"/>
                  <w:b/>
                  <w:bCs/>
                  <w:color w:val="000000"/>
                  <w:sz w:val="18"/>
                  <w:szCs w:val="18"/>
                </w:rPr>
                <w:delText xml:space="preserve">SCORE </w:delText>
              </w:r>
              <w:r w:rsidRPr="004C07C1" w:rsidDel="00CB2812">
                <w:rPr>
                  <w:rFonts w:cs="Calibri"/>
                  <w:b/>
                  <w:bCs/>
                  <w:color w:val="000000"/>
                  <w:sz w:val="18"/>
                  <w:szCs w:val="18"/>
                </w:rPr>
                <w:delText>TOTAL</w:delText>
              </w:r>
            </w:del>
          </w:p>
        </w:tc>
        <w:tc>
          <w:tcPr>
            <w:tcW w:w="1077" w:type="pct"/>
            <w:shd w:val="clear" w:color="auto" w:fill="F2F2F2" w:themeFill="background1" w:themeFillShade="F2"/>
            <w:tcMar>
              <w:top w:w="15" w:type="dxa"/>
              <w:left w:w="108" w:type="dxa"/>
              <w:bottom w:w="0" w:type="dxa"/>
              <w:right w:w="108" w:type="dxa"/>
            </w:tcMar>
            <w:vAlign w:val="center"/>
          </w:tcPr>
          <w:p w14:paraId="7A9BAC65" w14:textId="0C3DC571" w:rsidR="004C07C1" w:rsidRPr="004C07C1" w:rsidDel="00CB2812" w:rsidRDefault="004C07C1" w:rsidP="006E311E">
            <w:pPr>
              <w:spacing w:before="20" w:after="40"/>
              <w:jc w:val="center"/>
              <w:rPr>
                <w:del w:id="943" w:author="Houyem Rais" w:date="2024-02-22T15:03:00Z"/>
                <w:rFonts w:cs="Calibri"/>
                <w:b/>
                <w:bCs/>
                <w:color w:val="FF0000"/>
                <w:sz w:val="18"/>
                <w:szCs w:val="18"/>
              </w:rPr>
            </w:pPr>
            <w:del w:id="944" w:author="Houyem Rais" w:date="2024-02-22T15:03:00Z">
              <w:r w:rsidRPr="004C07C1" w:rsidDel="00CB2812">
                <w:rPr>
                  <w:rFonts w:cs="Calibri"/>
                  <w:b/>
                  <w:bCs/>
                  <w:color w:val="FF0000"/>
                  <w:sz w:val="18"/>
                  <w:szCs w:val="18"/>
                </w:rPr>
                <w:delText>17</w:delText>
              </w:r>
            </w:del>
          </w:p>
        </w:tc>
        <w:tc>
          <w:tcPr>
            <w:tcW w:w="782" w:type="pct"/>
            <w:shd w:val="clear" w:color="auto" w:fill="F2F2F2" w:themeFill="background1" w:themeFillShade="F2"/>
            <w:tcMar>
              <w:top w:w="15" w:type="dxa"/>
              <w:left w:w="108" w:type="dxa"/>
              <w:bottom w:w="0" w:type="dxa"/>
              <w:right w:w="108" w:type="dxa"/>
            </w:tcMar>
            <w:vAlign w:val="center"/>
          </w:tcPr>
          <w:p w14:paraId="413195D4" w14:textId="0C82B7FC" w:rsidR="004C07C1" w:rsidRPr="004C07C1" w:rsidDel="00CB2812" w:rsidRDefault="004C07C1" w:rsidP="006E311E">
            <w:pPr>
              <w:spacing w:before="20" w:after="40"/>
              <w:jc w:val="center"/>
              <w:rPr>
                <w:del w:id="945" w:author="Houyem Rais" w:date="2024-02-22T15:03:00Z"/>
                <w:rFonts w:cs="Calibri"/>
                <w:b/>
                <w:bCs/>
                <w:color w:val="00B050"/>
                <w:sz w:val="18"/>
                <w:szCs w:val="18"/>
              </w:rPr>
            </w:pPr>
            <w:del w:id="946" w:author="Houyem Rais" w:date="2024-02-22T15:03:00Z">
              <w:r w:rsidRPr="004C07C1" w:rsidDel="00CB2812">
                <w:rPr>
                  <w:rFonts w:cs="Calibri"/>
                  <w:b/>
                  <w:bCs/>
                  <w:color w:val="00B050"/>
                  <w:sz w:val="18"/>
                  <w:szCs w:val="18"/>
                </w:rPr>
                <w:delText>30</w:delText>
              </w:r>
            </w:del>
          </w:p>
        </w:tc>
        <w:tc>
          <w:tcPr>
            <w:tcW w:w="695" w:type="pct"/>
            <w:shd w:val="clear" w:color="auto" w:fill="F2F2F2" w:themeFill="background1" w:themeFillShade="F2"/>
            <w:tcMar>
              <w:top w:w="15" w:type="dxa"/>
              <w:left w:w="108" w:type="dxa"/>
              <w:bottom w:w="0" w:type="dxa"/>
              <w:right w:w="108" w:type="dxa"/>
            </w:tcMar>
            <w:vAlign w:val="center"/>
          </w:tcPr>
          <w:p w14:paraId="264DB8AA" w14:textId="59DA5E8B" w:rsidR="004C07C1" w:rsidRPr="004C07C1" w:rsidDel="00CB2812" w:rsidRDefault="004C07C1" w:rsidP="006E311E">
            <w:pPr>
              <w:spacing w:before="20" w:after="40"/>
              <w:jc w:val="center"/>
              <w:rPr>
                <w:del w:id="947" w:author="Houyem Rais" w:date="2024-02-22T15:03:00Z"/>
                <w:rFonts w:cs="Calibri"/>
                <w:b/>
                <w:bCs/>
                <w:color w:val="92D050"/>
                <w:sz w:val="18"/>
                <w:szCs w:val="18"/>
              </w:rPr>
            </w:pPr>
            <w:del w:id="948" w:author="Houyem Rais" w:date="2024-02-22T15:03:00Z">
              <w:r w:rsidRPr="004C07C1" w:rsidDel="00CB2812">
                <w:rPr>
                  <w:rFonts w:cs="Calibri"/>
                  <w:b/>
                  <w:bCs/>
                  <w:color w:val="92D050"/>
                  <w:sz w:val="18"/>
                  <w:szCs w:val="18"/>
                </w:rPr>
                <w:delText>23</w:delText>
              </w:r>
            </w:del>
          </w:p>
        </w:tc>
        <w:tc>
          <w:tcPr>
            <w:tcW w:w="866" w:type="pct"/>
            <w:shd w:val="clear" w:color="auto" w:fill="F2F2F2" w:themeFill="background1" w:themeFillShade="F2"/>
            <w:tcMar>
              <w:top w:w="15" w:type="dxa"/>
              <w:left w:w="108" w:type="dxa"/>
              <w:bottom w:w="0" w:type="dxa"/>
              <w:right w:w="108" w:type="dxa"/>
            </w:tcMar>
            <w:vAlign w:val="center"/>
          </w:tcPr>
          <w:p w14:paraId="0EB212A6" w14:textId="5FD22D12" w:rsidR="004C07C1" w:rsidRPr="004C07C1" w:rsidDel="00CB2812" w:rsidRDefault="004C07C1" w:rsidP="006E311E">
            <w:pPr>
              <w:spacing w:before="20" w:after="40"/>
              <w:jc w:val="center"/>
              <w:rPr>
                <w:del w:id="949" w:author="Houyem Rais" w:date="2024-02-22T15:03:00Z"/>
                <w:rFonts w:cs="Calibri"/>
                <w:b/>
                <w:bCs/>
                <w:color w:val="C00000"/>
                <w:sz w:val="18"/>
                <w:szCs w:val="18"/>
              </w:rPr>
            </w:pPr>
            <w:del w:id="950" w:author="Houyem Rais" w:date="2024-02-22T15:03:00Z">
              <w:r w:rsidRPr="004C07C1" w:rsidDel="00CB2812">
                <w:rPr>
                  <w:rFonts w:cs="Calibri"/>
                  <w:b/>
                  <w:bCs/>
                  <w:color w:val="C00000"/>
                  <w:sz w:val="18"/>
                  <w:szCs w:val="18"/>
                </w:rPr>
                <w:delText>19</w:delText>
              </w:r>
            </w:del>
          </w:p>
        </w:tc>
      </w:tr>
      <w:tr w:rsidR="004C07C1" w:rsidRPr="004C07C1" w:rsidDel="00CB2812" w14:paraId="376A58C4" w14:textId="68A86F54" w:rsidTr="004C07C1">
        <w:trPr>
          <w:trHeight w:val="20"/>
          <w:del w:id="951" w:author="Houyem Rais" w:date="2024-02-22T15:03:00Z"/>
        </w:trPr>
        <w:tc>
          <w:tcPr>
            <w:tcW w:w="1580" w:type="pct"/>
            <w:shd w:val="clear" w:color="auto" w:fill="F2F2F2" w:themeFill="background1" w:themeFillShade="F2"/>
            <w:tcMar>
              <w:top w:w="15" w:type="dxa"/>
              <w:left w:w="108" w:type="dxa"/>
              <w:bottom w:w="0" w:type="dxa"/>
              <w:right w:w="108" w:type="dxa"/>
            </w:tcMar>
            <w:vAlign w:val="center"/>
          </w:tcPr>
          <w:p w14:paraId="7C77FF69" w14:textId="10E67500" w:rsidR="004C07C1" w:rsidRPr="004C07C1" w:rsidDel="00CB2812" w:rsidRDefault="004C07C1" w:rsidP="006E311E">
            <w:pPr>
              <w:spacing w:before="20" w:after="40" w:line="240" w:lineRule="auto"/>
              <w:rPr>
                <w:del w:id="952" w:author="Houyem Rais" w:date="2024-02-22T15:03:00Z"/>
                <w:rFonts w:cs="Calibri"/>
                <w:b/>
                <w:bCs/>
                <w:color w:val="000000"/>
                <w:sz w:val="18"/>
                <w:szCs w:val="18"/>
              </w:rPr>
            </w:pPr>
            <w:del w:id="953" w:author="Houyem Rais" w:date="2024-02-22T15:03:00Z">
              <w:r w:rsidRPr="004C07C1" w:rsidDel="00CB2812">
                <w:rPr>
                  <w:rFonts w:cs="Calibri"/>
                  <w:b/>
                  <w:bCs/>
                  <w:color w:val="000000"/>
                  <w:sz w:val="18"/>
                  <w:szCs w:val="18"/>
                </w:rPr>
                <w:delText>POSITION</w:delText>
              </w:r>
            </w:del>
          </w:p>
        </w:tc>
        <w:tc>
          <w:tcPr>
            <w:tcW w:w="1077" w:type="pct"/>
            <w:shd w:val="clear" w:color="auto" w:fill="F2F2F2" w:themeFill="background1" w:themeFillShade="F2"/>
            <w:tcMar>
              <w:top w:w="15" w:type="dxa"/>
              <w:left w:w="108" w:type="dxa"/>
              <w:bottom w:w="0" w:type="dxa"/>
              <w:right w:w="108" w:type="dxa"/>
            </w:tcMar>
            <w:vAlign w:val="center"/>
          </w:tcPr>
          <w:p w14:paraId="228E4A12" w14:textId="08D71902" w:rsidR="004C07C1" w:rsidRPr="004C07C1" w:rsidDel="00CB2812" w:rsidRDefault="004C07C1" w:rsidP="006E311E">
            <w:pPr>
              <w:spacing w:before="20" w:after="40"/>
              <w:jc w:val="center"/>
              <w:rPr>
                <w:del w:id="954" w:author="Houyem Rais" w:date="2024-02-22T15:03:00Z"/>
                <w:rFonts w:cs="Calibri"/>
                <w:b/>
                <w:bCs/>
                <w:color w:val="FF0000"/>
                <w:sz w:val="18"/>
                <w:szCs w:val="18"/>
              </w:rPr>
            </w:pPr>
            <w:del w:id="955" w:author="Houyem Rais" w:date="2024-02-22T15:03:00Z">
              <w:r w:rsidRPr="004C07C1" w:rsidDel="00CB2812">
                <w:rPr>
                  <w:rFonts w:cs="Calibri"/>
                  <w:b/>
                  <w:bCs/>
                  <w:color w:val="FF0000"/>
                  <w:sz w:val="18"/>
                  <w:szCs w:val="18"/>
                </w:rPr>
                <w:delText>4</w:delText>
              </w:r>
            </w:del>
          </w:p>
        </w:tc>
        <w:tc>
          <w:tcPr>
            <w:tcW w:w="782" w:type="pct"/>
            <w:shd w:val="clear" w:color="auto" w:fill="F2F2F2" w:themeFill="background1" w:themeFillShade="F2"/>
            <w:tcMar>
              <w:top w:w="15" w:type="dxa"/>
              <w:left w:w="108" w:type="dxa"/>
              <w:bottom w:w="0" w:type="dxa"/>
              <w:right w:w="108" w:type="dxa"/>
            </w:tcMar>
            <w:vAlign w:val="center"/>
          </w:tcPr>
          <w:p w14:paraId="47BC4FCF" w14:textId="43AC2BF9" w:rsidR="004C07C1" w:rsidRPr="004C07C1" w:rsidDel="00CB2812" w:rsidRDefault="004C07C1" w:rsidP="006E311E">
            <w:pPr>
              <w:spacing w:before="20" w:after="40"/>
              <w:jc w:val="center"/>
              <w:rPr>
                <w:del w:id="956" w:author="Houyem Rais" w:date="2024-02-22T15:03:00Z"/>
                <w:rFonts w:cs="Calibri"/>
                <w:b/>
                <w:bCs/>
                <w:color w:val="00B050"/>
                <w:sz w:val="18"/>
                <w:szCs w:val="18"/>
              </w:rPr>
            </w:pPr>
            <w:del w:id="957" w:author="Houyem Rais" w:date="2024-02-22T15:03:00Z">
              <w:r w:rsidRPr="004C07C1" w:rsidDel="00CB2812">
                <w:rPr>
                  <w:rFonts w:cs="Calibri"/>
                  <w:b/>
                  <w:bCs/>
                  <w:color w:val="00B050"/>
                  <w:sz w:val="18"/>
                  <w:szCs w:val="18"/>
                </w:rPr>
                <w:delText>1</w:delText>
              </w:r>
            </w:del>
          </w:p>
        </w:tc>
        <w:tc>
          <w:tcPr>
            <w:tcW w:w="695" w:type="pct"/>
            <w:shd w:val="clear" w:color="auto" w:fill="F2F2F2" w:themeFill="background1" w:themeFillShade="F2"/>
            <w:tcMar>
              <w:top w:w="15" w:type="dxa"/>
              <w:left w:w="108" w:type="dxa"/>
              <w:bottom w:w="0" w:type="dxa"/>
              <w:right w:w="108" w:type="dxa"/>
            </w:tcMar>
            <w:vAlign w:val="center"/>
          </w:tcPr>
          <w:p w14:paraId="1E4E85AD" w14:textId="43A7E131" w:rsidR="004C07C1" w:rsidRPr="004C07C1" w:rsidDel="00CB2812" w:rsidRDefault="004C07C1" w:rsidP="006E311E">
            <w:pPr>
              <w:spacing w:before="20" w:after="40"/>
              <w:jc w:val="center"/>
              <w:rPr>
                <w:del w:id="958" w:author="Houyem Rais" w:date="2024-02-22T15:03:00Z"/>
                <w:rFonts w:cs="Calibri"/>
                <w:b/>
                <w:bCs/>
                <w:color w:val="92D050"/>
                <w:sz w:val="18"/>
                <w:szCs w:val="18"/>
              </w:rPr>
            </w:pPr>
            <w:del w:id="959" w:author="Houyem Rais" w:date="2024-02-22T15:03:00Z">
              <w:r w:rsidRPr="004C07C1" w:rsidDel="00CB2812">
                <w:rPr>
                  <w:rFonts w:cs="Calibri"/>
                  <w:b/>
                  <w:bCs/>
                  <w:color w:val="92D050"/>
                  <w:sz w:val="18"/>
                  <w:szCs w:val="18"/>
                </w:rPr>
                <w:delText>2</w:delText>
              </w:r>
            </w:del>
          </w:p>
        </w:tc>
        <w:tc>
          <w:tcPr>
            <w:tcW w:w="866" w:type="pct"/>
            <w:shd w:val="clear" w:color="auto" w:fill="F2F2F2" w:themeFill="background1" w:themeFillShade="F2"/>
            <w:tcMar>
              <w:top w:w="15" w:type="dxa"/>
              <w:left w:w="108" w:type="dxa"/>
              <w:bottom w:w="0" w:type="dxa"/>
              <w:right w:w="108" w:type="dxa"/>
            </w:tcMar>
            <w:vAlign w:val="center"/>
          </w:tcPr>
          <w:p w14:paraId="456B10A5" w14:textId="6088516B" w:rsidR="004C07C1" w:rsidRPr="004C07C1" w:rsidDel="00CB2812" w:rsidRDefault="004C07C1" w:rsidP="006E311E">
            <w:pPr>
              <w:spacing w:before="20" w:after="40"/>
              <w:jc w:val="center"/>
              <w:rPr>
                <w:del w:id="960" w:author="Houyem Rais" w:date="2024-02-22T15:03:00Z"/>
                <w:rFonts w:cs="Calibri"/>
                <w:b/>
                <w:bCs/>
                <w:color w:val="C00000"/>
                <w:sz w:val="18"/>
                <w:szCs w:val="18"/>
              </w:rPr>
            </w:pPr>
            <w:del w:id="961" w:author="Houyem Rais" w:date="2024-02-22T15:03:00Z">
              <w:r w:rsidRPr="004C07C1" w:rsidDel="00CB2812">
                <w:rPr>
                  <w:rFonts w:cs="Calibri"/>
                  <w:b/>
                  <w:bCs/>
                  <w:color w:val="C00000"/>
                  <w:sz w:val="18"/>
                  <w:szCs w:val="18"/>
                </w:rPr>
                <w:delText>3</w:delText>
              </w:r>
            </w:del>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1"/>
        <w:gridCol w:w="3366"/>
      </w:tblGrid>
      <w:tr w:rsidR="004C07C1" w:rsidRPr="004C07C1" w:rsidDel="00CB2812" w14:paraId="423B60B3" w14:textId="17FDB305" w:rsidTr="006E311E">
        <w:trPr>
          <w:trHeight w:val="262"/>
          <w:jc w:val="center"/>
          <w:del w:id="962" w:author="Houyem Rais" w:date="2024-02-22T15:03:00Z"/>
        </w:trPr>
        <w:tc>
          <w:tcPr>
            <w:tcW w:w="3291" w:type="dxa"/>
          </w:tcPr>
          <w:p w14:paraId="05DC3458" w14:textId="13B10EA3" w:rsidR="004C07C1" w:rsidRPr="004C07C1" w:rsidDel="00CB2812" w:rsidRDefault="004C07C1" w:rsidP="006E311E">
            <w:pPr>
              <w:spacing w:after="0"/>
              <w:rPr>
                <w:del w:id="963" w:author="Houyem Rais" w:date="2024-02-22T15:03:00Z"/>
                <w:rFonts w:cs="Calibri"/>
                <w:b/>
                <w:bCs/>
                <w:color w:val="00B050"/>
                <w:kern w:val="24"/>
                <w:sz w:val="18"/>
                <w:szCs w:val="18"/>
                <w:lang w:val="fr-FR"/>
              </w:rPr>
            </w:pPr>
            <w:del w:id="964" w:author="Houyem Rais" w:date="2024-02-22T15:03:00Z">
              <w:r w:rsidRPr="004C07C1" w:rsidDel="00CB2812">
                <w:rPr>
                  <w:rFonts w:cs="Calibri"/>
                  <w:b/>
                  <w:bCs/>
                  <w:color w:val="00B050"/>
                  <w:kern w:val="24"/>
                  <w:sz w:val="18"/>
                  <w:szCs w:val="18"/>
                  <w:lang w:val="fr-FR"/>
                </w:rPr>
                <w:delText>4 : très avantageuse</w:delText>
              </w:r>
            </w:del>
          </w:p>
        </w:tc>
        <w:tc>
          <w:tcPr>
            <w:tcW w:w="3366" w:type="dxa"/>
          </w:tcPr>
          <w:p w14:paraId="6BD0BEFA" w14:textId="18B2A201" w:rsidR="004C07C1" w:rsidRPr="004C07C1" w:rsidDel="00CB2812" w:rsidRDefault="004C07C1" w:rsidP="006E311E">
            <w:pPr>
              <w:spacing w:after="0"/>
              <w:rPr>
                <w:del w:id="965" w:author="Houyem Rais" w:date="2024-02-22T15:03:00Z"/>
                <w:rFonts w:cs="Calibri"/>
                <w:b/>
                <w:bCs/>
                <w:color w:val="00B050"/>
                <w:kern w:val="24"/>
                <w:sz w:val="18"/>
                <w:szCs w:val="18"/>
                <w:lang w:val="fr-FR"/>
              </w:rPr>
            </w:pPr>
            <w:del w:id="966" w:author="Houyem Rais" w:date="2024-02-22T15:03:00Z">
              <w:r w:rsidRPr="004C07C1" w:rsidDel="00CB2812">
                <w:rPr>
                  <w:rFonts w:cs="Calibri"/>
                  <w:b/>
                  <w:bCs/>
                  <w:color w:val="C00000"/>
                  <w:kern w:val="24"/>
                  <w:sz w:val="18"/>
                  <w:szCs w:val="18"/>
                  <w:lang w:val="fr-FR"/>
                </w:rPr>
                <w:delText>2 : peu avantageuse</w:delText>
              </w:r>
            </w:del>
          </w:p>
        </w:tc>
      </w:tr>
      <w:tr w:rsidR="004C07C1" w:rsidRPr="004C07C1" w:rsidDel="00CB2812" w14:paraId="7E8D59F5" w14:textId="76974ADB" w:rsidTr="006E311E">
        <w:trPr>
          <w:trHeight w:val="262"/>
          <w:jc w:val="center"/>
          <w:del w:id="967" w:author="Houyem Rais" w:date="2024-02-22T15:03:00Z"/>
        </w:trPr>
        <w:tc>
          <w:tcPr>
            <w:tcW w:w="3291" w:type="dxa"/>
          </w:tcPr>
          <w:p w14:paraId="7AF991CF" w14:textId="1D2EEEE3" w:rsidR="004C07C1" w:rsidRPr="004C07C1" w:rsidDel="00CB2812" w:rsidRDefault="004C07C1" w:rsidP="006E311E">
            <w:pPr>
              <w:spacing w:after="0"/>
              <w:rPr>
                <w:del w:id="968" w:author="Houyem Rais" w:date="2024-02-22T15:03:00Z"/>
                <w:rFonts w:cs="Calibri"/>
                <w:b/>
                <w:bCs/>
                <w:color w:val="00B050"/>
                <w:kern w:val="24"/>
                <w:sz w:val="18"/>
                <w:szCs w:val="18"/>
                <w:lang w:val="fr-FR"/>
              </w:rPr>
            </w:pPr>
            <w:del w:id="969" w:author="Houyem Rais" w:date="2024-02-22T15:03:00Z">
              <w:r w:rsidRPr="004C07C1" w:rsidDel="00CB2812">
                <w:rPr>
                  <w:rFonts w:cs="Calibri"/>
                  <w:b/>
                  <w:bCs/>
                  <w:color w:val="92D050"/>
                  <w:kern w:val="24"/>
                  <w:sz w:val="18"/>
                  <w:szCs w:val="18"/>
                  <w:lang w:val="fr-FR"/>
                </w:rPr>
                <w:delText>3 : avantageuse</w:delText>
              </w:r>
            </w:del>
          </w:p>
        </w:tc>
        <w:tc>
          <w:tcPr>
            <w:tcW w:w="3366" w:type="dxa"/>
          </w:tcPr>
          <w:p w14:paraId="535BA9C9" w14:textId="0F4C20E9" w:rsidR="004C07C1" w:rsidRPr="004C07C1" w:rsidDel="00CB2812" w:rsidRDefault="004C07C1" w:rsidP="006E311E">
            <w:pPr>
              <w:spacing w:after="0"/>
              <w:rPr>
                <w:del w:id="970" w:author="Houyem Rais" w:date="2024-02-22T15:03:00Z"/>
                <w:rFonts w:cs="Calibri"/>
                <w:b/>
                <w:bCs/>
                <w:color w:val="00B050"/>
                <w:kern w:val="24"/>
                <w:sz w:val="18"/>
                <w:szCs w:val="18"/>
                <w:lang w:val="fr-FR"/>
              </w:rPr>
            </w:pPr>
            <w:del w:id="971" w:author="Houyem Rais" w:date="2024-02-22T15:03:00Z">
              <w:r w:rsidRPr="004C07C1" w:rsidDel="00CB2812">
                <w:rPr>
                  <w:rFonts w:cs="Calibri"/>
                  <w:b/>
                  <w:bCs/>
                  <w:color w:val="FF0000"/>
                  <w:kern w:val="24"/>
                  <w:sz w:val="18"/>
                  <w:szCs w:val="18"/>
                  <w:lang w:val="fr-FR"/>
                </w:rPr>
                <w:delText>1 : très peu avantageuse</w:delText>
              </w:r>
            </w:del>
          </w:p>
        </w:tc>
      </w:tr>
    </w:tbl>
    <w:p w14:paraId="52F4E392" w14:textId="251FA6F3" w:rsidR="004C07C1" w:rsidRPr="00ED6320" w:rsidDel="00CB2812" w:rsidRDefault="004C07C1" w:rsidP="00ED6320">
      <w:pPr>
        <w:rPr>
          <w:del w:id="972" w:author="Houyem Rais" w:date="2024-02-22T15:03:00Z"/>
        </w:rPr>
      </w:pPr>
    </w:p>
    <w:p w14:paraId="2CE5EA31" w14:textId="64F9A9CC" w:rsidR="00DA5F18" w:rsidRPr="00ED6320" w:rsidDel="00CB2812" w:rsidRDefault="001379C6" w:rsidP="00ED6320">
      <w:pPr>
        <w:rPr>
          <w:del w:id="973" w:author="Houyem Rais" w:date="2024-02-22T15:03:00Z"/>
          <w:rPrChange w:id="974" w:author="Farouk Bouhafs" w:date="2024-02-15T09:59:00Z">
            <w:rPr>
              <w:del w:id="975" w:author="Houyem Rais" w:date="2024-02-22T15:03:00Z"/>
              <w:sz w:val="20"/>
              <w:szCs w:val="20"/>
            </w:rPr>
          </w:rPrChange>
        </w:rPr>
      </w:pPr>
      <w:del w:id="976" w:author="Houyem Rais" w:date="2024-02-22T15:03:00Z">
        <w:r w:rsidRPr="00ED6320" w:rsidDel="00CB2812">
          <w:rPr>
            <w:rPrChange w:id="977" w:author="Farouk Bouhafs" w:date="2024-02-15T09:59:00Z">
              <w:rPr>
                <w:sz w:val="20"/>
                <w:szCs w:val="20"/>
              </w:rPr>
            </w:rPrChange>
          </w:rPr>
          <w:delText>L'analyse multicritères des options de réalisation pour le projet de la ligne ferroviaire Kalâa Sghira-Kairouan révèle des avantages et inconvénients distincts pour chaque modèle. L'option EPC, malgré sa simplicité opérationnelle, impose une charge financière importante sur l'État, avec un besoin d'investissement initial élevé. L'EPC+F offre une certaine flexibilité en intégrant le financement dans le contrat de construction, mais cela pourrait entraîner des coûts élevés sur le long terme et une participation limitée du secteur privé. La concession, quant à elle, transfère une part significative du risque et de la responsabilité au privé, mais sa complexité contractuelle et les incertitudes relatives aux revenus futurs pourraient décourager certains investisseurs. Enfin, le contrat de partenariat, tout en permettant un étalement des coûts d'investissement et de maintenance, implique des paiements réguliers de l'État au secteur privé en fonction de la disponibilité de l'infrastructure, offrant ainsi un modèle potentiellement plus équilibré.</w:delText>
        </w:r>
      </w:del>
    </w:p>
    <w:p w14:paraId="06582B23" w14:textId="4327D31C" w:rsidR="0083501F" w:rsidRPr="00ED6320" w:rsidDel="00CB2812" w:rsidRDefault="00C317D8" w:rsidP="00ED6320">
      <w:pPr>
        <w:rPr>
          <w:del w:id="978" w:author="Houyem Rais" w:date="2024-02-22T15:03:00Z"/>
          <w:rPrChange w:id="979" w:author="Farouk Bouhafs" w:date="2024-02-15T09:59:00Z">
            <w:rPr>
              <w:del w:id="980" w:author="Houyem Rais" w:date="2024-02-22T15:03:00Z"/>
              <w:sz w:val="20"/>
              <w:szCs w:val="20"/>
            </w:rPr>
          </w:rPrChange>
        </w:rPr>
      </w:pPr>
      <w:del w:id="981" w:author="Houyem Rais" w:date="2024-02-22T15:03:00Z">
        <w:r w:rsidRPr="00ED6320" w:rsidDel="00CB2812">
          <w:rPr>
            <w:rPrChange w:id="982" w:author="Farouk Bouhafs" w:date="2024-02-15T09:59:00Z">
              <w:rPr>
                <w:sz w:val="20"/>
                <w:szCs w:val="20"/>
              </w:rPr>
            </w:rPrChange>
          </w:rPr>
          <w:delText xml:space="preserve">L'analyse SWOT pour les </w:delText>
        </w:r>
        <w:r w:rsidR="009B49B4" w:rsidRPr="00ED6320" w:rsidDel="00CB2812">
          <w:rPr>
            <w:rPrChange w:id="983" w:author="Farouk Bouhafs" w:date="2024-02-15T09:59:00Z">
              <w:rPr>
                <w:sz w:val="20"/>
                <w:szCs w:val="20"/>
              </w:rPr>
            </w:rPrChange>
          </w:rPr>
          <w:delText>quatr</w:delText>
        </w:r>
        <w:r w:rsidR="00B838FF" w:rsidRPr="00ED6320" w:rsidDel="00CB2812">
          <w:rPr>
            <w:rPrChange w:id="984" w:author="Farouk Bouhafs" w:date="2024-02-15T09:59:00Z">
              <w:rPr>
                <w:sz w:val="20"/>
                <w:szCs w:val="20"/>
              </w:rPr>
            </w:rPrChange>
          </w:rPr>
          <w:delText>e</w:delText>
        </w:r>
        <w:r w:rsidR="009B49B4" w:rsidRPr="00ED6320" w:rsidDel="00CB2812">
          <w:rPr>
            <w:rPrChange w:id="985" w:author="Farouk Bouhafs" w:date="2024-02-15T09:59:00Z">
              <w:rPr>
                <w:sz w:val="20"/>
                <w:szCs w:val="20"/>
              </w:rPr>
            </w:rPrChange>
          </w:rPr>
          <w:delText xml:space="preserve"> </w:delText>
        </w:r>
        <w:r w:rsidRPr="00ED6320" w:rsidDel="00CB2812">
          <w:rPr>
            <w:rPrChange w:id="986" w:author="Farouk Bouhafs" w:date="2024-02-15T09:59:00Z">
              <w:rPr>
                <w:sz w:val="20"/>
                <w:szCs w:val="20"/>
              </w:rPr>
            </w:rPrChange>
          </w:rPr>
          <w:delText xml:space="preserve">scénarios de réalisation du projet révèle des nuances importantes dans chaque option. </w:delText>
        </w:r>
        <w:r w:rsidR="0083501F" w:rsidRPr="00ED6320" w:rsidDel="00CB2812">
          <w:rPr>
            <w:rPrChange w:id="987" w:author="Farouk Bouhafs" w:date="2024-02-15T09:59:00Z">
              <w:rPr>
                <w:sz w:val="20"/>
                <w:szCs w:val="20"/>
              </w:rPr>
            </w:rPrChange>
          </w:rPr>
          <w:delText>La maîtrise d'ouvrage publi</w:delText>
        </w:r>
        <w:r w:rsidR="0055790A" w:rsidRPr="00ED6320" w:rsidDel="00CB2812">
          <w:rPr>
            <w:rPrChange w:id="988" w:author="Farouk Bouhafs" w:date="2024-02-15T09:59:00Z">
              <w:rPr>
                <w:sz w:val="20"/>
                <w:szCs w:val="20"/>
              </w:rPr>
            </w:rPrChange>
          </w:rPr>
          <w:delText>que</w:delText>
        </w:r>
        <w:r w:rsidR="0083501F" w:rsidRPr="00ED6320" w:rsidDel="00CB2812">
          <w:rPr>
            <w:rPrChange w:id="989" w:author="Farouk Bouhafs" w:date="2024-02-15T09:59:00Z">
              <w:rPr>
                <w:sz w:val="20"/>
                <w:szCs w:val="20"/>
              </w:rPr>
            </w:rPrChange>
          </w:rPr>
          <w:delText xml:space="preserve"> offre un alignement direct avec les objectifs nationaux, une réactivité aux besoins sociaux, mais comporte le risque d'engager entièrement l'État sur le plan financier et opérationnel, pouvant entraîner des surcoûts. La concession et le PPP à paiement public proposent une expertise privée et un potentiel d'innovation, mais soulèvent des questions sur la complexité contractuelle et la dépendance envers le concessionnaire, nécessitant une évaluation minutieuse des termes et des risques associés.</w:delText>
        </w:r>
      </w:del>
    </w:p>
    <w:p w14:paraId="7A498663" w14:textId="0703C0E7" w:rsidR="00CB7F8C" w:rsidRPr="00007B3E" w:rsidDel="00CB2812" w:rsidRDefault="00CB7F8C" w:rsidP="00CB7F8C">
      <w:pPr>
        <w:rPr>
          <w:del w:id="990" w:author="Houyem Rais" w:date="2024-02-22T15:03:00Z"/>
        </w:rPr>
      </w:pPr>
      <w:del w:id="991" w:author="Houyem Rais" w:date="2024-02-22T15:03:00Z">
        <w:r w:rsidRPr="00007B3E" w:rsidDel="00CB2812">
          <w:delText>Les coûts d’investissement du projet, selon les estimations préliminaires, sont synthétisés dans le tableau suivant.</w:delText>
        </w:r>
      </w:del>
    </w:p>
    <w:p w14:paraId="71B58E48" w14:textId="2AE3C496" w:rsidR="00CB7F8C" w:rsidRPr="00007B3E" w:rsidDel="00CB2812" w:rsidRDefault="00CB7F8C" w:rsidP="00CB7F8C">
      <w:pPr>
        <w:pStyle w:val="Caption"/>
        <w:rPr>
          <w:del w:id="992" w:author="Houyem Rais" w:date="2024-02-22T15:03:00Z"/>
        </w:rPr>
      </w:pPr>
      <w:bookmarkStart w:id="993" w:name="_Toc158885038"/>
      <w:del w:id="994"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3</w:delText>
        </w:r>
        <w:r w:rsidRPr="005B5FDD" w:rsidDel="00CB2812">
          <w:fldChar w:fldCharType="end"/>
        </w:r>
        <w:r w:rsidRPr="00007B3E" w:rsidDel="00CB2812">
          <w:delText xml:space="preserve"> Coûts d’investissement du Barreau Est</w:delText>
        </w:r>
      </w:del>
      <w:ins w:id="995" w:author="Farouk Bouhafs" w:date="2024-02-15T09:59:00Z">
        <w:del w:id="996" w:author="Houyem Rais" w:date="2024-02-22T15:03:00Z">
          <w:r w:rsidR="00A13E20" w:rsidDel="00CB2812">
            <w:delText xml:space="preserve"> (DT, CE 2023)</w:delText>
          </w:r>
        </w:del>
      </w:ins>
      <w:bookmarkEnd w:id="993"/>
    </w:p>
    <w:tbl>
      <w:tblPr>
        <w:tblStyle w:val="TableGrid"/>
        <w:tblW w:w="0" w:type="auto"/>
        <w:tblLook w:val="04A0" w:firstRow="1" w:lastRow="0" w:firstColumn="1" w:lastColumn="0" w:noHBand="0" w:noVBand="1"/>
      </w:tblPr>
      <w:tblGrid>
        <w:gridCol w:w="6941"/>
        <w:gridCol w:w="2121"/>
      </w:tblGrid>
      <w:tr w:rsidR="00CB7F8C" w:rsidRPr="003171BB" w:rsidDel="00CB2812" w14:paraId="6B396777" w14:textId="769D8CC0">
        <w:trPr>
          <w:trHeight w:val="46"/>
          <w:tblHeader/>
          <w:del w:id="997" w:author="Houyem Rais" w:date="2024-02-22T15:03:00Z"/>
        </w:trPr>
        <w:tc>
          <w:tcPr>
            <w:tcW w:w="6941" w:type="dxa"/>
            <w:shd w:val="clear" w:color="auto" w:fill="B4C6E7"/>
            <w:noWrap/>
            <w:hideMark/>
          </w:tcPr>
          <w:p w14:paraId="5D2045FB" w14:textId="41750A27" w:rsidR="00CB7F8C" w:rsidRPr="00A8239A" w:rsidDel="00CB2812" w:rsidRDefault="00CB7F8C" w:rsidP="00A8239A">
            <w:pPr>
              <w:spacing w:before="0" w:after="0"/>
              <w:rPr>
                <w:del w:id="998" w:author="Houyem Rais" w:date="2024-02-22T15:03:00Z"/>
                <w:b/>
                <w:bCs/>
                <w:sz w:val="20"/>
                <w:szCs w:val="20"/>
                <w:lang w:val="fr-FR"/>
              </w:rPr>
            </w:pPr>
            <w:del w:id="999" w:author="Houyem Rais" w:date="2024-02-22T15:03:00Z">
              <w:r w:rsidRPr="00A8239A" w:rsidDel="00CB2812">
                <w:rPr>
                  <w:b/>
                  <w:bCs/>
                  <w:sz w:val="20"/>
                  <w:szCs w:val="20"/>
                </w:rPr>
                <w:delText>Libellé</w:delText>
              </w:r>
            </w:del>
          </w:p>
        </w:tc>
        <w:tc>
          <w:tcPr>
            <w:tcW w:w="2121" w:type="dxa"/>
            <w:shd w:val="clear" w:color="auto" w:fill="B4C6E7" w:themeFill="accent1" w:themeFillTint="66"/>
            <w:noWrap/>
            <w:hideMark/>
          </w:tcPr>
          <w:p w14:paraId="3A29A8B1" w14:textId="79B02C39" w:rsidR="00CB7F8C" w:rsidRPr="00A8239A" w:rsidDel="00CB2812" w:rsidRDefault="00CB7F8C" w:rsidP="00A8239A">
            <w:pPr>
              <w:spacing w:before="0" w:after="0"/>
              <w:rPr>
                <w:del w:id="1000" w:author="Houyem Rais" w:date="2024-02-22T15:03:00Z"/>
                <w:b/>
                <w:bCs/>
                <w:sz w:val="20"/>
                <w:szCs w:val="20"/>
                <w:lang w:val="fr-FR"/>
              </w:rPr>
            </w:pPr>
            <w:del w:id="1001" w:author="Houyem Rais" w:date="2024-02-22T15:03:00Z">
              <w:r w:rsidRPr="00A8239A" w:rsidDel="00CB2812">
                <w:rPr>
                  <w:b/>
                  <w:bCs/>
                  <w:sz w:val="20"/>
                  <w:szCs w:val="20"/>
                </w:rPr>
                <w:delText>Total en DT (HTVA)</w:delText>
              </w:r>
            </w:del>
          </w:p>
        </w:tc>
      </w:tr>
      <w:tr w:rsidR="00CB7F8C" w:rsidRPr="003171BB" w:rsidDel="00CB2812" w14:paraId="2FA8725A" w14:textId="50B880FC">
        <w:trPr>
          <w:trHeight w:val="300"/>
          <w:del w:id="1002" w:author="Houyem Rais" w:date="2024-02-22T15:03:00Z"/>
        </w:trPr>
        <w:tc>
          <w:tcPr>
            <w:tcW w:w="6941" w:type="dxa"/>
            <w:noWrap/>
            <w:hideMark/>
          </w:tcPr>
          <w:p w14:paraId="14431FEB" w14:textId="126BA23C" w:rsidR="00CB7F8C" w:rsidRPr="00A8239A" w:rsidDel="00CB2812" w:rsidRDefault="00CB7F8C" w:rsidP="00A8239A">
            <w:pPr>
              <w:spacing w:before="0" w:after="0"/>
              <w:rPr>
                <w:del w:id="1003" w:author="Houyem Rais" w:date="2024-02-22T15:03:00Z"/>
                <w:sz w:val="20"/>
                <w:szCs w:val="20"/>
                <w:lang w:val="fr-FR"/>
              </w:rPr>
            </w:pPr>
            <w:del w:id="1004" w:author="Houyem Rais" w:date="2024-02-22T15:03:00Z">
              <w:r w:rsidRPr="00A8239A" w:rsidDel="00CB2812">
                <w:rPr>
                  <w:sz w:val="20"/>
                  <w:szCs w:val="20"/>
                </w:rPr>
                <w:delText>Installation de chantier</w:delText>
              </w:r>
            </w:del>
          </w:p>
        </w:tc>
        <w:tc>
          <w:tcPr>
            <w:tcW w:w="2121" w:type="dxa"/>
            <w:noWrap/>
            <w:hideMark/>
          </w:tcPr>
          <w:p w14:paraId="6E2C2C32" w14:textId="786B8ACB" w:rsidR="00CB7F8C" w:rsidRPr="00A8239A" w:rsidDel="00CB2812" w:rsidRDefault="00CB7F8C" w:rsidP="00A8239A">
            <w:pPr>
              <w:spacing w:before="0" w:after="0"/>
              <w:jc w:val="right"/>
              <w:rPr>
                <w:del w:id="1005" w:author="Houyem Rais" w:date="2024-02-22T15:03:00Z"/>
                <w:sz w:val="20"/>
                <w:szCs w:val="20"/>
                <w:lang w:val="fr-FR"/>
              </w:rPr>
            </w:pPr>
            <w:del w:id="1006" w:author="Houyem Rais" w:date="2024-02-22T15:03:00Z">
              <w:r w:rsidRPr="00A8239A" w:rsidDel="00CB2812">
                <w:rPr>
                  <w:sz w:val="20"/>
                  <w:szCs w:val="20"/>
                </w:rPr>
                <w:delText>28 000 000</w:delText>
              </w:r>
            </w:del>
          </w:p>
        </w:tc>
      </w:tr>
      <w:tr w:rsidR="00CB7F8C" w:rsidRPr="003171BB" w:rsidDel="00CB2812" w14:paraId="46A589E4" w14:textId="6EC64AE4">
        <w:trPr>
          <w:trHeight w:val="300"/>
          <w:del w:id="1007" w:author="Houyem Rais" w:date="2024-02-22T15:03:00Z"/>
        </w:trPr>
        <w:tc>
          <w:tcPr>
            <w:tcW w:w="6941" w:type="dxa"/>
            <w:noWrap/>
            <w:hideMark/>
          </w:tcPr>
          <w:p w14:paraId="6C37A7A8" w14:textId="19459853" w:rsidR="00CB7F8C" w:rsidRPr="00A8239A" w:rsidDel="00CB2812" w:rsidRDefault="00CB7F8C" w:rsidP="00A8239A">
            <w:pPr>
              <w:spacing w:before="0" w:after="0"/>
              <w:rPr>
                <w:del w:id="1008" w:author="Houyem Rais" w:date="2024-02-22T15:03:00Z"/>
                <w:sz w:val="20"/>
                <w:szCs w:val="20"/>
                <w:lang w:val="fr-FR"/>
              </w:rPr>
            </w:pPr>
            <w:del w:id="1009" w:author="Houyem Rais" w:date="2024-02-22T15:03:00Z">
              <w:r w:rsidRPr="00A8239A" w:rsidDel="00CB2812">
                <w:rPr>
                  <w:sz w:val="20"/>
                  <w:szCs w:val="20"/>
                </w:rPr>
                <w:delText>Dégagement des emprises</w:delText>
              </w:r>
            </w:del>
          </w:p>
        </w:tc>
        <w:tc>
          <w:tcPr>
            <w:tcW w:w="2121" w:type="dxa"/>
            <w:noWrap/>
            <w:hideMark/>
          </w:tcPr>
          <w:p w14:paraId="2E27C461" w14:textId="53E40CA7" w:rsidR="00CB7F8C" w:rsidRPr="00A8239A" w:rsidDel="00CB2812" w:rsidRDefault="00CB7F8C" w:rsidP="00A8239A">
            <w:pPr>
              <w:spacing w:before="0" w:after="0"/>
              <w:jc w:val="right"/>
              <w:rPr>
                <w:del w:id="1010" w:author="Houyem Rais" w:date="2024-02-22T15:03:00Z"/>
                <w:sz w:val="20"/>
                <w:szCs w:val="20"/>
                <w:lang w:val="fr-FR"/>
              </w:rPr>
            </w:pPr>
            <w:del w:id="1011" w:author="Houyem Rais" w:date="2024-02-22T15:03:00Z">
              <w:r w:rsidRPr="00A8239A" w:rsidDel="00CB2812">
                <w:rPr>
                  <w:sz w:val="20"/>
                  <w:szCs w:val="20"/>
                </w:rPr>
                <w:delText>4 000 000</w:delText>
              </w:r>
            </w:del>
          </w:p>
        </w:tc>
      </w:tr>
      <w:tr w:rsidR="00CB7F8C" w:rsidRPr="003171BB" w:rsidDel="00CB2812" w14:paraId="4675AB4E" w14:textId="74F83FCC">
        <w:trPr>
          <w:trHeight w:val="300"/>
          <w:del w:id="1012" w:author="Houyem Rais" w:date="2024-02-22T15:03:00Z"/>
        </w:trPr>
        <w:tc>
          <w:tcPr>
            <w:tcW w:w="6941" w:type="dxa"/>
            <w:noWrap/>
            <w:hideMark/>
          </w:tcPr>
          <w:p w14:paraId="57A7C2B3" w14:textId="0DF3741B" w:rsidR="00CB7F8C" w:rsidRPr="00A8239A" w:rsidDel="00CB2812" w:rsidRDefault="00CB7F8C" w:rsidP="00A8239A">
            <w:pPr>
              <w:spacing w:before="0" w:after="0"/>
              <w:rPr>
                <w:del w:id="1013" w:author="Houyem Rais" w:date="2024-02-22T15:03:00Z"/>
                <w:sz w:val="20"/>
                <w:szCs w:val="20"/>
                <w:lang w:val="fr-FR"/>
              </w:rPr>
            </w:pPr>
            <w:del w:id="1014" w:author="Houyem Rais" w:date="2024-02-22T15:03:00Z">
              <w:r w:rsidRPr="00A8239A" w:rsidDel="00CB2812">
                <w:rPr>
                  <w:sz w:val="20"/>
                  <w:szCs w:val="20"/>
                </w:rPr>
                <w:delText>Terrassements généraux</w:delText>
              </w:r>
            </w:del>
          </w:p>
        </w:tc>
        <w:tc>
          <w:tcPr>
            <w:tcW w:w="2121" w:type="dxa"/>
            <w:noWrap/>
            <w:hideMark/>
          </w:tcPr>
          <w:p w14:paraId="59E522D2" w14:textId="28F25D76" w:rsidR="00CB7F8C" w:rsidRPr="00A8239A" w:rsidDel="00CB2812" w:rsidRDefault="00CB7F8C" w:rsidP="00A8239A">
            <w:pPr>
              <w:spacing w:before="0" w:after="0"/>
              <w:jc w:val="right"/>
              <w:rPr>
                <w:del w:id="1015" w:author="Houyem Rais" w:date="2024-02-22T15:03:00Z"/>
                <w:sz w:val="20"/>
                <w:szCs w:val="20"/>
                <w:lang w:val="fr-FR"/>
              </w:rPr>
            </w:pPr>
            <w:del w:id="1016" w:author="Houyem Rais" w:date="2024-02-22T15:03:00Z">
              <w:r w:rsidRPr="00A8239A" w:rsidDel="00CB2812">
                <w:rPr>
                  <w:sz w:val="20"/>
                  <w:szCs w:val="20"/>
                </w:rPr>
                <w:delText>116 790 000</w:delText>
              </w:r>
            </w:del>
          </w:p>
        </w:tc>
      </w:tr>
      <w:tr w:rsidR="00CB7F8C" w:rsidRPr="003171BB" w:rsidDel="00CB2812" w14:paraId="6BDEEE03" w14:textId="5B60C906">
        <w:trPr>
          <w:trHeight w:val="300"/>
          <w:del w:id="1017" w:author="Houyem Rais" w:date="2024-02-22T15:03:00Z"/>
        </w:trPr>
        <w:tc>
          <w:tcPr>
            <w:tcW w:w="6941" w:type="dxa"/>
            <w:noWrap/>
            <w:hideMark/>
          </w:tcPr>
          <w:p w14:paraId="2B39A116" w14:textId="0C6D7932" w:rsidR="00CB7F8C" w:rsidRPr="00A8239A" w:rsidDel="00CB2812" w:rsidRDefault="00CB7F8C" w:rsidP="00A8239A">
            <w:pPr>
              <w:spacing w:before="0" w:after="0"/>
              <w:rPr>
                <w:del w:id="1018" w:author="Houyem Rais" w:date="2024-02-22T15:03:00Z"/>
                <w:sz w:val="20"/>
                <w:szCs w:val="20"/>
                <w:lang w:val="fr-FR"/>
              </w:rPr>
            </w:pPr>
            <w:del w:id="1019" w:author="Houyem Rais" w:date="2024-02-22T15:03:00Z">
              <w:r w:rsidRPr="00A8239A" w:rsidDel="00CB2812">
                <w:rPr>
                  <w:sz w:val="20"/>
                  <w:szCs w:val="20"/>
                </w:rPr>
                <w:delText>Plateforme ferroviaire</w:delText>
              </w:r>
            </w:del>
          </w:p>
        </w:tc>
        <w:tc>
          <w:tcPr>
            <w:tcW w:w="2121" w:type="dxa"/>
            <w:noWrap/>
            <w:hideMark/>
          </w:tcPr>
          <w:p w14:paraId="5CE582FC" w14:textId="4F2F0F0A" w:rsidR="00CB7F8C" w:rsidRPr="00A8239A" w:rsidDel="00CB2812" w:rsidRDefault="00CB7F8C" w:rsidP="00A8239A">
            <w:pPr>
              <w:spacing w:before="0" w:after="0"/>
              <w:jc w:val="right"/>
              <w:rPr>
                <w:del w:id="1020" w:author="Houyem Rais" w:date="2024-02-22T15:03:00Z"/>
                <w:sz w:val="20"/>
                <w:szCs w:val="20"/>
                <w:lang w:val="fr-FR"/>
              </w:rPr>
            </w:pPr>
            <w:del w:id="1021" w:author="Houyem Rais" w:date="2024-02-22T15:03:00Z">
              <w:r w:rsidRPr="00A8239A" w:rsidDel="00CB2812">
                <w:rPr>
                  <w:sz w:val="20"/>
                  <w:szCs w:val="20"/>
                </w:rPr>
                <w:delText>208 630 000</w:delText>
              </w:r>
            </w:del>
          </w:p>
        </w:tc>
      </w:tr>
      <w:tr w:rsidR="00CB7F8C" w:rsidRPr="003171BB" w:rsidDel="00CB2812" w14:paraId="186C65C6" w14:textId="3D001754">
        <w:trPr>
          <w:trHeight w:val="300"/>
          <w:del w:id="1022" w:author="Houyem Rais" w:date="2024-02-22T15:03:00Z"/>
        </w:trPr>
        <w:tc>
          <w:tcPr>
            <w:tcW w:w="6941" w:type="dxa"/>
            <w:hideMark/>
          </w:tcPr>
          <w:p w14:paraId="625DDB94" w14:textId="266A65E9" w:rsidR="00CB7F8C" w:rsidRPr="00A8239A" w:rsidDel="00CB2812" w:rsidRDefault="00CB7F8C" w:rsidP="00A8239A">
            <w:pPr>
              <w:spacing w:before="0" w:after="0"/>
              <w:rPr>
                <w:del w:id="1023" w:author="Houyem Rais" w:date="2024-02-22T15:03:00Z"/>
                <w:sz w:val="20"/>
                <w:szCs w:val="20"/>
                <w:lang w:val="fr-FR"/>
              </w:rPr>
            </w:pPr>
            <w:del w:id="1024" w:author="Houyem Rais" w:date="2024-02-22T15:03:00Z">
              <w:r w:rsidRPr="00220A4E" w:rsidDel="00CB2812">
                <w:rPr>
                  <w:sz w:val="20"/>
                  <w:szCs w:val="20"/>
                  <w:lang w:val="fr-FR"/>
                </w:rPr>
                <w:delText>Chaussées des rétablissements de communication</w:delText>
              </w:r>
            </w:del>
          </w:p>
        </w:tc>
        <w:tc>
          <w:tcPr>
            <w:tcW w:w="2121" w:type="dxa"/>
            <w:noWrap/>
            <w:hideMark/>
          </w:tcPr>
          <w:p w14:paraId="45BDAB96" w14:textId="1F593983" w:rsidR="00CB7F8C" w:rsidRPr="00A8239A" w:rsidDel="00CB2812" w:rsidRDefault="00CB7F8C" w:rsidP="00A8239A">
            <w:pPr>
              <w:spacing w:before="0" w:after="0"/>
              <w:jc w:val="right"/>
              <w:rPr>
                <w:del w:id="1025" w:author="Houyem Rais" w:date="2024-02-22T15:03:00Z"/>
                <w:sz w:val="20"/>
                <w:szCs w:val="20"/>
                <w:lang w:val="fr-FR"/>
              </w:rPr>
            </w:pPr>
            <w:del w:id="1026" w:author="Houyem Rais" w:date="2024-02-22T15:03:00Z">
              <w:r w:rsidRPr="00A8239A" w:rsidDel="00CB2812">
                <w:rPr>
                  <w:sz w:val="20"/>
                  <w:szCs w:val="20"/>
                </w:rPr>
                <w:delText>3 384 000</w:delText>
              </w:r>
            </w:del>
          </w:p>
        </w:tc>
      </w:tr>
      <w:tr w:rsidR="00CB7F8C" w:rsidRPr="003171BB" w:rsidDel="00CB2812" w14:paraId="40802F8F" w14:textId="150C0530">
        <w:trPr>
          <w:trHeight w:val="290"/>
          <w:del w:id="1027" w:author="Houyem Rais" w:date="2024-02-22T15:03:00Z"/>
        </w:trPr>
        <w:tc>
          <w:tcPr>
            <w:tcW w:w="6941" w:type="dxa"/>
            <w:noWrap/>
            <w:hideMark/>
          </w:tcPr>
          <w:p w14:paraId="11890CF6" w14:textId="58A937DE" w:rsidR="00CB7F8C" w:rsidRPr="00A8239A" w:rsidDel="00CB2812" w:rsidRDefault="00CB7F8C" w:rsidP="00A8239A">
            <w:pPr>
              <w:spacing w:before="0" w:after="0"/>
              <w:rPr>
                <w:del w:id="1028" w:author="Houyem Rais" w:date="2024-02-22T15:03:00Z"/>
                <w:sz w:val="20"/>
                <w:szCs w:val="20"/>
                <w:lang w:val="fr-FR"/>
              </w:rPr>
            </w:pPr>
            <w:del w:id="1029" w:author="Houyem Rais" w:date="2024-02-22T15:03:00Z">
              <w:r w:rsidRPr="00A8239A" w:rsidDel="00CB2812">
                <w:rPr>
                  <w:sz w:val="20"/>
                  <w:szCs w:val="20"/>
                </w:rPr>
                <w:delText xml:space="preserve">Travaux de drainage      </w:delText>
              </w:r>
            </w:del>
          </w:p>
        </w:tc>
        <w:tc>
          <w:tcPr>
            <w:tcW w:w="2121" w:type="dxa"/>
            <w:noWrap/>
            <w:hideMark/>
          </w:tcPr>
          <w:p w14:paraId="51C2FD67" w14:textId="693E45E3" w:rsidR="00CB7F8C" w:rsidRPr="00A8239A" w:rsidDel="00CB2812" w:rsidRDefault="00CB7F8C" w:rsidP="00A8239A">
            <w:pPr>
              <w:spacing w:before="0" w:after="0"/>
              <w:jc w:val="right"/>
              <w:rPr>
                <w:del w:id="1030" w:author="Houyem Rais" w:date="2024-02-22T15:03:00Z"/>
                <w:sz w:val="20"/>
                <w:szCs w:val="20"/>
                <w:lang w:val="fr-FR"/>
              </w:rPr>
            </w:pPr>
            <w:del w:id="1031" w:author="Houyem Rais" w:date="2024-02-22T15:03:00Z">
              <w:r w:rsidRPr="00A8239A" w:rsidDel="00CB2812">
                <w:rPr>
                  <w:sz w:val="20"/>
                  <w:szCs w:val="20"/>
                </w:rPr>
                <w:delText>1 836 000</w:delText>
              </w:r>
            </w:del>
          </w:p>
        </w:tc>
      </w:tr>
      <w:tr w:rsidR="00CB7F8C" w:rsidRPr="003171BB" w:rsidDel="00CB2812" w14:paraId="4D9C7F97" w14:textId="26CE18E6">
        <w:trPr>
          <w:trHeight w:val="300"/>
          <w:del w:id="1032" w:author="Houyem Rais" w:date="2024-02-22T15:03:00Z"/>
        </w:trPr>
        <w:tc>
          <w:tcPr>
            <w:tcW w:w="6941" w:type="dxa"/>
            <w:noWrap/>
            <w:hideMark/>
          </w:tcPr>
          <w:p w14:paraId="10AD644F" w14:textId="0562CF32" w:rsidR="00CB7F8C" w:rsidRPr="00A8239A" w:rsidDel="00CB2812" w:rsidRDefault="00CB7F8C" w:rsidP="00A8239A">
            <w:pPr>
              <w:spacing w:before="0" w:after="0"/>
              <w:rPr>
                <w:del w:id="1033" w:author="Houyem Rais" w:date="2024-02-22T15:03:00Z"/>
                <w:sz w:val="20"/>
                <w:szCs w:val="20"/>
                <w:lang w:val="fr-FR"/>
              </w:rPr>
            </w:pPr>
            <w:del w:id="1034" w:author="Houyem Rais" w:date="2024-02-22T15:03:00Z">
              <w:r w:rsidRPr="00A8239A" w:rsidDel="00CB2812">
                <w:rPr>
                  <w:sz w:val="20"/>
                  <w:szCs w:val="20"/>
                </w:rPr>
                <w:delText>Ouvrages d'art</w:delText>
              </w:r>
            </w:del>
          </w:p>
        </w:tc>
        <w:tc>
          <w:tcPr>
            <w:tcW w:w="2121" w:type="dxa"/>
            <w:noWrap/>
            <w:hideMark/>
          </w:tcPr>
          <w:p w14:paraId="66EDD8A1" w14:textId="0C90B721" w:rsidR="00CB7F8C" w:rsidRPr="00A8239A" w:rsidDel="00CB2812" w:rsidRDefault="00CB7F8C" w:rsidP="00A8239A">
            <w:pPr>
              <w:spacing w:before="0" w:after="0"/>
              <w:jc w:val="right"/>
              <w:rPr>
                <w:del w:id="1035" w:author="Houyem Rais" w:date="2024-02-22T15:03:00Z"/>
                <w:sz w:val="20"/>
                <w:szCs w:val="20"/>
                <w:lang w:val="fr-FR"/>
              </w:rPr>
            </w:pPr>
            <w:del w:id="1036" w:author="Houyem Rais" w:date="2024-02-22T15:03:00Z">
              <w:r w:rsidRPr="00A8239A" w:rsidDel="00CB2812">
                <w:rPr>
                  <w:sz w:val="20"/>
                  <w:szCs w:val="20"/>
                </w:rPr>
                <w:delText>36 000 000</w:delText>
              </w:r>
            </w:del>
          </w:p>
        </w:tc>
      </w:tr>
      <w:tr w:rsidR="00CB7F8C" w:rsidRPr="003171BB" w:rsidDel="00CB2812" w14:paraId="068C8B22" w14:textId="6191019F">
        <w:trPr>
          <w:trHeight w:val="290"/>
          <w:del w:id="1037" w:author="Houyem Rais" w:date="2024-02-22T15:03:00Z"/>
        </w:trPr>
        <w:tc>
          <w:tcPr>
            <w:tcW w:w="6941" w:type="dxa"/>
            <w:noWrap/>
            <w:hideMark/>
          </w:tcPr>
          <w:p w14:paraId="07D79B4D" w14:textId="05A51E5B" w:rsidR="00CB7F8C" w:rsidRPr="00A8239A" w:rsidDel="00CB2812" w:rsidRDefault="00CB7F8C" w:rsidP="00A8239A">
            <w:pPr>
              <w:spacing w:before="0" w:after="0"/>
              <w:rPr>
                <w:del w:id="1038" w:author="Houyem Rais" w:date="2024-02-22T15:03:00Z"/>
                <w:sz w:val="20"/>
                <w:szCs w:val="20"/>
                <w:lang w:val="fr-FR"/>
              </w:rPr>
            </w:pPr>
            <w:del w:id="1039" w:author="Houyem Rais" w:date="2024-02-22T15:03:00Z">
              <w:r w:rsidRPr="00220A4E" w:rsidDel="00CB2812">
                <w:rPr>
                  <w:sz w:val="20"/>
                  <w:szCs w:val="20"/>
                  <w:lang w:val="fr-FR"/>
                </w:rPr>
                <w:delText>Signalisation, électrification et équipements de sécurité</w:delText>
              </w:r>
            </w:del>
          </w:p>
        </w:tc>
        <w:tc>
          <w:tcPr>
            <w:tcW w:w="2121" w:type="dxa"/>
            <w:noWrap/>
            <w:hideMark/>
          </w:tcPr>
          <w:p w14:paraId="756D8B79" w14:textId="1297B896" w:rsidR="00CB7F8C" w:rsidRPr="00A8239A" w:rsidDel="00CB2812" w:rsidRDefault="00CB7F8C" w:rsidP="00A8239A">
            <w:pPr>
              <w:spacing w:before="0" w:after="0"/>
              <w:jc w:val="right"/>
              <w:rPr>
                <w:del w:id="1040" w:author="Houyem Rais" w:date="2024-02-22T15:03:00Z"/>
                <w:sz w:val="20"/>
                <w:szCs w:val="20"/>
                <w:lang w:val="fr-FR"/>
              </w:rPr>
            </w:pPr>
            <w:del w:id="1041" w:author="Houyem Rais" w:date="2024-02-22T15:03:00Z">
              <w:r w:rsidRPr="00A8239A" w:rsidDel="00CB2812">
                <w:rPr>
                  <w:sz w:val="20"/>
                  <w:szCs w:val="20"/>
                </w:rPr>
                <w:delText>66 390 800</w:delText>
              </w:r>
            </w:del>
          </w:p>
        </w:tc>
      </w:tr>
      <w:tr w:rsidR="00CB7F8C" w:rsidRPr="003171BB" w:rsidDel="00CB2812" w14:paraId="3A41B7AE" w14:textId="50657306">
        <w:trPr>
          <w:trHeight w:val="300"/>
          <w:del w:id="1042" w:author="Houyem Rais" w:date="2024-02-22T15:03:00Z"/>
        </w:trPr>
        <w:tc>
          <w:tcPr>
            <w:tcW w:w="6941" w:type="dxa"/>
            <w:noWrap/>
            <w:hideMark/>
          </w:tcPr>
          <w:p w14:paraId="58C259A9" w14:textId="522E56EF" w:rsidR="00CB7F8C" w:rsidRPr="00A8239A" w:rsidDel="00CB2812" w:rsidRDefault="00CB7F8C" w:rsidP="00A8239A">
            <w:pPr>
              <w:spacing w:before="0" w:after="0"/>
              <w:rPr>
                <w:del w:id="1043" w:author="Houyem Rais" w:date="2024-02-22T15:03:00Z"/>
                <w:sz w:val="20"/>
                <w:szCs w:val="20"/>
                <w:lang w:val="fr-FR"/>
              </w:rPr>
            </w:pPr>
            <w:del w:id="1044" w:author="Houyem Rais" w:date="2024-02-22T15:03:00Z">
              <w:r w:rsidRPr="00A8239A" w:rsidDel="00CB2812">
                <w:rPr>
                  <w:sz w:val="20"/>
                  <w:szCs w:val="20"/>
                </w:rPr>
                <w:delText>Gares et Haltes</w:delText>
              </w:r>
            </w:del>
          </w:p>
        </w:tc>
        <w:tc>
          <w:tcPr>
            <w:tcW w:w="2121" w:type="dxa"/>
            <w:noWrap/>
            <w:hideMark/>
          </w:tcPr>
          <w:p w14:paraId="32F69F15" w14:textId="1BB02AC4" w:rsidR="00CB7F8C" w:rsidRPr="00A8239A" w:rsidDel="00CB2812" w:rsidRDefault="00CB7F8C" w:rsidP="00A8239A">
            <w:pPr>
              <w:spacing w:before="0" w:after="0"/>
              <w:jc w:val="right"/>
              <w:rPr>
                <w:del w:id="1045" w:author="Houyem Rais" w:date="2024-02-22T15:03:00Z"/>
                <w:sz w:val="20"/>
                <w:szCs w:val="20"/>
                <w:lang w:val="fr-FR"/>
              </w:rPr>
            </w:pPr>
            <w:del w:id="1046" w:author="Houyem Rais" w:date="2024-02-22T15:03:00Z">
              <w:r w:rsidRPr="00A8239A" w:rsidDel="00CB2812">
                <w:rPr>
                  <w:sz w:val="20"/>
                  <w:szCs w:val="20"/>
                </w:rPr>
                <w:delText>28 799 727</w:delText>
              </w:r>
            </w:del>
          </w:p>
        </w:tc>
      </w:tr>
      <w:tr w:rsidR="00CB7F8C" w:rsidRPr="003171BB" w:rsidDel="00CB2812" w14:paraId="675EAABE" w14:textId="7B66FB32">
        <w:trPr>
          <w:trHeight w:val="300"/>
          <w:del w:id="1047" w:author="Houyem Rais" w:date="2024-02-22T15:03:00Z"/>
        </w:trPr>
        <w:tc>
          <w:tcPr>
            <w:tcW w:w="6941" w:type="dxa"/>
            <w:noWrap/>
            <w:vAlign w:val="bottom"/>
            <w:hideMark/>
          </w:tcPr>
          <w:p w14:paraId="063059E4" w14:textId="4E200536" w:rsidR="00CB7F8C" w:rsidRPr="00A8239A" w:rsidDel="00CB2812" w:rsidRDefault="00CB7F8C" w:rsidP="00A8239A">
            <w:pPr>
              <w:spacing w:before="0" w:after="0"/>
              <w:rPr>
                <w:del w:id="1048" w:author="Houyem Rais" w:date="2024-02-22T15:03:00Z"/>
                <w:b/>
                <w:bCs/>
                <w:sz w:val="20"/>
                <w:szCs w:val="20"/>
                <w:lang w:val="fr-FR"/>
              </w:rPr>
            </w:pPr>
            <w:del w:id="1049" w:author="Houyem Rais" w:date="2024-02-22T15:03:00Z">
              <w:r w:rsidRPr="00A8239A" w:rsidDel="00CB2812">
                <w:rPr>
                  <w:b/>
                  <w:bCs/>
                  <w:sz w:val="20"/>
                  <w:szCs w:val="20"/>
                </w:rPr>
                <w:delText>Total (HT)</w:delText>
              </w:r>
            </w:del>
          </w:p>
        </w:tc>
        <w:tc>
          <w:tcPr>
            <w:tcW w:w="2121" w:type="dxa"/>
            <w:noWrap/>
            <w:hideMark/>
          </w:tcPr>
          <w:p w14:paraId="07F544D7" w14:textId="41552B32" w:rsidR="00CB7F8C" w:rsidRPr="00A8239A" w:rsidDel="00CB2812" w:rsidRDefault="00CB7F8C" w:rsidP="00A8239A">
            <w:pPr>
              <w:spacing w:before="0" w:after="0"/>
              <w:jc w:val="right"/>
              <w:rPr>
                <w:del w:id="1050" w:author="Houyem Rais" w:date="2024-02-22T15:03:00Z"/>
                <w:b/>
                <w:bCs/>
                <w:sz w:val="20"/>
                <w:szCs w:val="20"/>
                <w:lang w:val="fr-FR"/>
              </w:rPr>
            </w:pPr>
            <w:del w:id="1051" w:author="Houyem Rais" w:date="2024-02-22T15:03:00Z">
              <w:r w:rsidRPr="00A8239A" w:rsidDel="00CB2812">
                <w:rPr>
                  <w:b/>
                  <w:bCs/>
                  <w:sz w:val="20"/>
                  <w:szCs w:val="20"/>
                </w:rPr>
                <w:delText>493 830 527</w:delText>
              </w:r>
            </w:del>
          </w:p>
        </w:tc>
      </w:tr>
      <w:tr w:rsidR="00CB7F8C" w:rsidRPr="003171BB" w:rsidDel="00CB2812" w14:paraId="36EC6FB9" w14:textId="39B8A019">
        <w:trPr>
          <w:trHeight w:val="300"/>
          <w:del w:id="1052" w:author="Houyem Rais" w:date="2024-02-22T15:03:00Z"/>
        </w:trPr>
        <w:tc>
          <w:tcPr>
            <w:tcW w:w="6941" w:type="dxa"/>
            <w:noWrap/>
            <w:vAlign w:val="bottom"/>
            <w:hideMark/>
          </w:tcPr>
          <w:p w14:paraId="35C93588" w14:textId="2C2E63B0" w:rsidR="00CB7F8C" w:rsidRPr="00A8239A" w:rsidDel="00CB2812" w:rsidRDefault="00CB7F8C" w:rsidP="00A8239A">
            <w:pPr>
              <w:spacing w:before="0" w:after="0"/>
              <w:rPr>
                <w:del w:id="1053" w:author="Houyem Rais" w:date="2024-02-22T15:03:00Z"/>
                <w:b/>
                <w:bCs/>
                <w:i/>
                <w:iCs/>
                <w:sz w:val="20"/>
                <w:szCs w:val="20"/>
                <w:lang w:val="fr-FR"/>
              </w:rPr>
            </w:pPr>
            <w:del w:id="1054" w:author="Houyem Rais" w:date="2024-02-22T15:03:00Z">
              <w:r w:rsidRPr="00A8239A" w:rsidDel="00CB2812">
                <w:rPr>
                  <w:b/>
                  <w:bCs/>
                  <w:i/>
                  <w:iCs/>
                  <w:sz w:val="20"/>
                  <w:szCs w:val="20"/>
                </w:rPr>
                <w:delText>Coût au kilomètre (HT)</w:delText>
              </w:r>
            </w:del>
          </w:p>
        </w:tc>
        <w:tc>
          <w:tcPr>
            <w:tcW w:w="2121" w:type="dxa"/>
            <w:noWrap/>
            <w:hideMark/>
          </w:tcPr>
          <w:p w14:paraId="03177B93" w14:textId="15214DF6" w:rsidR="00CB7F8C" w:rsidRPr="00A8239A" w:rsidDel="00CB2812" w:rsidRDefault="00CB7F8C" w:rsidP="00A8239A">
            <w:pPr>
              <w:spacing w:before="0" w:after="0"/>
              <w:jc w:val="right"/>
              <w:rPr>
                <w:del w:id="1055" w:author="Houyem Rais" w:date="2024-02-22T15:03:00Z"/>
                <w:b/>
                <w:bCs/>
                <w:i/>
                <w:iCs/>
                <w:sz w:val="20"/>
                <w:szCs w:val="20"/>
                <w:lang w:val="fr-FR"/>
              </w:rPr>
            </w:pPr>
            <w:del w:id="1056" w:author="Houyem Rais" w:date="2024-02-22T15:03:00Z">
              <w:r w:rsidRPr="00A8239A" w:rsidDel="00CB2812">
                <w:rPr>
                  <w:b/>
                  <w:bCs/>
                  <w:i/>
                  <w:iCs/>
                  <w:sz w:val="20"/>
                  <w:szCs w:val="20"/>
                </w:rPr>
                <w:delText>6 863 142</w:delText>
              </w:r>
            </w:del>
          </w:p>
        </w:tc>
      </w:tr>
      <w:tr w:rsidR="00CB7F8C" w:rsidRPr="003171BB" w:rsidDel="00CB2812" w14:paraId="70A8FD1B" w14:textId="366EA4F8">
        <w:trPr>
          <w:trHeight w:val="300"/>
          <w:del w:id="1057" w:author="Houyem Rais" w:date="2024-02-22T15:03:00Z"/>
        </w:trPr>
        <w:tc>
          <w:tcPr>
            <w:tcW w:w="6941" w:type="dxa"/>
            <w:noWrap/>
            <w:vAlign w:val="bottom"/>
          </w:tcPr>
          <w:p w14:paraId="2786E454" w14:textId="655618FE" w:rsidR="00CB7F8C" w:rsidRPr="00A8239A" w:rsidDel="00CB2812" w:rsidRDefault="00CB7F8C" w:rsidP="00A8239A">
            <w:pPr>
              <w:spacing w:before="0" w:after="0"/>
              <w:rPr>
                <w:del w:id="1058" w:author="Houyem Rais" w:date="2024-02-22T15:03:00Z"/>
                <w:b/>
                <w:bCs/>
                <w:sz w:val="20"/>
                <w:szCs w:val="20"/>
                <w:lang w:val="fr-FR"/>
              </w:rPr>
            </w:pPr>
            <w:del w:id="1059" w:author="Houyem Rais" w:date="2024-02-22T15:03:00Z">
              <w:r w:rsidRPr="00A8239A" w:rsidDel="00CB2812">
                <w:rPr>
                  <w:b/>
                  <w:bCs/>
                  <w:sz w:val="20"/>
                  <w:szCs w:val="20"/>
                </w:rPr>
                <w:delText>Total (TTC)</w:delText>
              </w:r>
            </w:del>
          </w:p>
        </w:tc>
        <w:tc>
          <w:tcPr>
            <w:tcW w:w="2121" w:type="dxa"/>
            <w:noWrap/>
          </w:tcPr>
          <w:p w14:paraId="7CF22601" w14:textId="17125C61" w:rsidR="00CB7F8C" w:rsidRPr="00A8239A" w:rsidDel="00CB2812" w:rsidRDefault="00CB7F8C" w:rsidP="00A8239A">
            <w:pPr>
              <w:spacing w:before="0" w:after="0"/>
              <w:jc w:val="right"/>
              <w:rPr>
                <w:del w:id="1060" w:author="Houyem Rais" w:date="2024-02-22T15:03:00Z"/>
                <w:b/>
                <w:bCs/>
                <w:sz w:val="20"/>
                <w:szCs w:val="20"/>
                <w:lang w:val="fr-FR"/>
              </w:rPr>
            </w:pPr>
            <w:del w:id="1061" w:author="Houyem Rais" w:date="2024-02-22T15:03:00Z">
              <w:r w:rsidRPr="00A8239A" w:rsidDel="00CB2812">
                <w:rPr>
                  <w:b/>
                  <w:bCs/>
                  <w:sz w:val="20"/>
                  <w:szCs w:val="20"/>
                </w:rPr>
                <w:delText>587 658 327</w:delText>
              </w:r>
            </w:del>
          </w:p>
        </w:tc>
      </w:tr>
    </w:tbl>
    <w:p w14:paraId="573132D2" w14:textId="5812D509" w:rsidR="00CB7F8C" w:rsidRPr="00007B3E" w:rsidDel="00CB2812" w:rsidRDefault="00CB7F8C" w:rsidP="00CB7F8C">
      <w:pPr>
        <w:tabs>
          <w:tab w:val="left" w:pos="5269"/>
        </w:tabs>
        <w:rPr>
          <w:del w:id="1062" w:author="Houyem Rais" w:date="2024-02-22T15:03:00Z"/>
        </w:rPr>
      </w:pPr>
      <w:del w:id="1063" w:author="Houyem Rais" w:date="2024-02-22T15:03:00Z">
        <w:r w:rsidRPr="00007B3E" w:rsidDel="00CB2812">
          <w:delText>Les hypothèses de salaires annuels du personnel de la SPV sont les suivantes.</w:delText>
        </w:r>
      </w:del>
    </w:p>
    <w:p w14:paraId="15778ECA" w14:textId="171583EE" w:rsidR="00CB7F8C" w:rsidRPr="00007B3E" w:rsidDel="00CB2812" w:rsidRDefault="00CB7F8C" w:rsidP="00CB7F8C">
      <w:pPr>
        <w:pStyle w:val="Caption"/>
        <w:rPr>
          <w:del w:id="1064" w:author="Houyem Rais" w:date="2024-02-22T15:03:00Z"/>
        </w:rPr>
      </w:pPr>
      <w:bookmarkStart w:id="1065" w:name="_Toc158885039"/>
      <w:del w:id="1066"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4</w:delText>
        </w:r>
        <w:r w:rsidRPr="005B5FDD" w:rsidDel="00CB2812">
          <w:fldChar w:fldCharType="end"/>
        </w:r>
        <w:r w:rsidRPr="00007B3E" w:rsidDel="00CB2812">
          <w:delText xml:space="preserve"> Hypothèses </w:delText>
        </w:r>
        <w:r w:rsidR="00C36191" w:rsidDel="00CB2812">
          <w:delText xml:space="preserve">des charges salariales et des autres </w:delText>
        </w:r>
        <w:r w:rsidR="001A3EB8" w:rsidDel="00CB2812">
          <w:delText>charges d’exploitation</w:delText>
        </w:r>
        <w:r w:rsidRPr="00007B3E" w:rsidDel="00CB2812">
          <w:delText xml:space="preserve"> (MDT CE 2023)</w:delText>
        </w:r>
        <w:bookmarkEnd w:id="1065"/>
      </w:del>
    </w:p>
    <w:tbl>
      <w:tblPr>
        <w:tblStyle w:val="TableGrid"/>
        <w:tblW w:w="9062" w:type="dxa"/>
        <w:tblLook w:val="04A0" w:firstRow="1" w:lastRow="0" w:firstColumn="1" w:lastColumn="0" w:noHBand="0" w:noVBand="1"/>
      </w:tblPr>
      <w:tblGrid>
        <w:gridCol w:w="2668"/>
        <w:gridCol w:w="1373"/>
        <w:gridCol w:w="1090"/>
        <w:gridCol w:w="1228"/>
        <w:gridCol w:w="1291"/>
        <w:gridCol w:w="1412"/>
      </w:tblGrid>
      <w:tr w:rsidR="00CB7F8C" w:rsidRPr="00007B3E" w:rsidDel="00CB2812" w14:paraId="07865761" w14:textId="12713D3E" w:rsidTr="00A8239A">
        <w:trPr>
          <w:trHeight w:val="168"/>
          <w:del w:id="1067" w:author="Houyem Rais" w:date="2024-02-22T15:03:00Z"/>
        </w:trPr>
        <w:tc>
          <w:tcPr>
            <w:tcW w:w="0" w:type="auto"/>
            <w:shd w:val="clear" w:color="auto" w:fill="D9E2F3" w:themeFill="accent1" w:themeFillTint="33"/>
            <w:vAlign w:val="center"/>
            <w:hideMark/>
          </w:tcPr>
          <w:p w14:paraId="26AD8F76" w14:textId="6AAF4FE3" w:rsidR="00CB7F8C" w:rsidRPr="00007B3E" w:rsidDel="00CB2812" w:rsidRDefault="00CB7F8C" w:rsidP="00A8239A">
            <w:pPr>
              <w:spacing w:before="0" w:after="0"/>
              <w:rPr>
                <w:del w:id="1068" w:author="Houyem Rais" w:date="2024-02-22T15:03:00Z"/>
                <w:rFonts w:asciiTheme="minorHAnsi" w:hAnsiTheme="minorHAnsi" w:cstheme="minorHAnsi"/>
                <w:b/>
                <w:bCs/>
                <w:sz w:val="20"/>
                <w:szCs w:val="20"/>
                <w:lang w:val="fr-FR"/>
              </w:rPr>
            </w:pPr>
            <w:del w:id="1069" w:author="Houyem Rais" w:date="2024-02-22T15:03:00Z">
              <w:r w:rsidRPr="00007B3E" w:rsidDel="00CB2812">
                <w:rPr>
                  <w:rFonts w:asciiTheme="minorHAnsi" w:hAnsiTheme="minorHAnsi" w:cstheme="minorHAnsi"/>
                  <w:b/>
                  <w:bCs/>
                  <w:sz w:val="20"/>
                  <w:szCs w:val="20"/>
                  <w:lang w:val="fr-FR"/>
                </w:rPr>
                <w:delText>Catégorie</w:delText>
              </w:r>
            </w:del>
          </w:p>
        </w:tc>
        <w:tc>
          <w:tcPr>
            <w:tcW w:w="0" w:type="auto"/>
            <w:shd w:val="clear" w:color="auto" w:fill="D9E2F3" w:themeFill="accent1" w:themeFillTint="33"/>
            <w:vAlign w:val="center"/>
            <w:hideMark/>
          </w:tcPr>
          <w:p w14:paraId="6B655E8F" w14:textId="175DB1B6" w:rsidR="00CB7F8C" w:rsidRPr="00007B3E" w:rsidDel="00CB2812" w:rsidRDefault="00FC4FBC" w:rsidP="00A8239A">
            <w:pPr>
              <w:spacing w:before="0" w:after="0"/>
              <w:rPr>
                <w:del w:id="1070" w:author="Houyem Rais" w:date="2024-02-22T15:03:00Z"/>
                <w:rFonts w:asciiTheme="minorHAnsi" w:hAnsiTheme="minorHAnsi" w:cstheme="minorHAnsi"/>
                <w:b/>
                <w:bCs/>
                <w:sz w:val="20"/>
                <w:szCs w:val="20"/>
                <w:lang w:val="fr-FR"/>
              </w:rPr>
            </w:pPr>
            <w:del w:id="1071" w:author="Houyem Rais" w:date="2024-02-22T15:03:00Z">
              <w:r w:rsidRPr="00007B3E" w:rsidDel="00CB2812">
                <w:rPr>
                  <w:rFonts w:asciiTheme="minorHAnsi" w:hAnsiTheme="minorHAnsi" w:cstheme="minorHAnsi"/>
                  <w:b/>
                  <w:bCs/>
                  <w:sz w:val="20"/>
                  <w:szCs w:val="20"/>
                  <w:lang w:val="fr-FR"/>
                </w:rPr>
                <w:delText>Personnel de la SPV</w:delText>
              </w:r>
            </w:del>
          </w:p>
        </w:tc>
        <w:tc>
          <w:tcPr>
            <w:tcW w:w="0" w:type="auto"/>
            <w:shd w:val="clear" w:color="auto" w:fill="D9E2F3" w:themeFill="accent1" w:themeFillTint="33"/>
            <w:vAlign w:val="center"/>
            <w:hideMark/>
          </w:tcPr>
          <w:p w14:paraId="2AE972BC" w14:textId="7B43823B" w:rsidR="00CB7F8C" w:rsidRPr="00007B3E" w:rsidDel="00CB2812" w:rsidRDefault="00CB7F8C" w:rsidP="00A8239A">
            <w:pPr>
              <w:spacing w:before="0" w:after="0"/>
              <w:rPr>
                <w:del w:id="1072" w:author="Houyem Rais" w:date="2024-02-22T15:03:00Z"/>
                <w:rFonts w:asciiTheme="minorHAnsi" w:hAnsiTheme="minorHAnsi" w:cstheme="minorHAnsi"/>
                <w:b/>
                <w:bCs/>
                <w:sz w:val="20"/>
                <w:szCs w:val="20"/>
                <w:lang w:val="fr-FR"/>
              </w:rPr>
            </w:pPr>
            <w:del w:id="1073" w:author="Houyem Rais" w:date="2024-02-22T15:03:00Z">
              <w:r w:rsidRPr="00007B3E" w:rsidDel="00CB2812">
                <w:rPr>
                  <w:rFonts w:asciiTheme="minorHAnsi" w:hAnsiTheme="minorHAnsi" w:cstheme="minorHAnsi"/>
                  <w:b/>
                  <w:bCs/>
                  <w:sz w:val="20"/>
                  <w:szCs w:val="20"/>
                  <w:lang w:val="fr-FR"/>
                </w:rPr>
                <w:delText>Chefs de gares</w:delText>
              </w:r>
            </w:del>
          </w:p>
        </w:tc>
        <w:tc>
          <w:tcPr>
            <w:tcW w:w="1228" w:type="dxa"/>
            <w:shd w:val="clear" w:color="auto" w:fill="D9E2F3" w:themeFill="accent1" w:themeFillTint="33"/>
            <w:vAlign w:val="center"/>
            <w:hideMark/>
          </w:tcPr>
          <w:p w14:paraId="58E36798" w14:textId="4DABAF7B" w:rsidR="00CB7F8C" w:rsidRPr="00007B3E" w:rsidDel="00CB2812" w:rsidRDefault="00CB7F8C" w:rsidP="00A8239A">
            <w:pPr>
              <w:spacing w:before="0" w:after="0"/>
              <w:rPr>
                <w:del w:id="1074" w:author="Houyem Rais" w:date="2024-02-22T15:03:00Z"/>
                <w:rFonts w:asciiTheme="minorHAnsi" w:hAnsiTheme="minorHAnsi" w:cstheme="minorHAnsi"/>
                <w:b/>
                <w:bCs/>
                <w:sz w:val="20"/>
                <w:szCs w:val="20"/>
                <w:lang w:val="fr-FR"/>
              </w:rPr>
            </w:pPr>
            <w:del w:id="1075" w:author="Houyem Rais" w:date="2024-02-22T15:03:00Z">
              <w:r w:rsidRPr="00007B3E" w:rsidDel="00CB2812">
                <w:rPr>
                  <w:rFonts w:asciiTheme="minorHAnsi" w:hAnsiTheme="minorHAnsi" w:cstheme="minorHAnsi"/>
                  <w:b/>
                  <w:bCs/>
                  <w:sz w:val="20"/>
                  <w:szCs w:val="20"/>
                  <w:lang w:val="fr-FR"/>
                </w:rPr>
                <w:delText>Personnel support</w:delText>
              </w:r>
            </w:del>
          </w:p>
        </w:tc>
        <w:tc>
          <w:tcPr>
            <w:tcW w:w="1291" w:type="dxa"/>
            <w:shd w:val="clear" w:color="auto" w:fill="D9E2F3" w:themeFill="accent1" w:themeFillTint="33"/>
            <w:vAlign w:val="center"/>
            <w:hideMark/>
          </w:tcPr>
          <w:p w14:paraId="270A0F22" w14:textId="69F37568" w:rsidR="00CB7F8C" w:rsidRPr="00007B3E" w:rsidDel="00CB2812" w:rsidRDefault="00CB7F8C" w:rsidP="00A8239A">
            <w:pPr>
              <w:spacing w:before="0" w:after="0"/>
              <w:rPr>
                <w:del w:id="1076" w:author="Houyem Rais" w:date="2024-02-22T15:03:00Z"/>
                <w:rFonts w:asciiTheme="minorHAnsi" w:hAnsiTheme="minorHAnsi" w:cstheme="minorHAnsi"/>
                <w:b/>
                <w:bCs/>
                <w:sz w:val="20"/>
                <w:szCs w:val="20"/>
                <w:lang w:val="fr-FR"/>
              </w:rPr>
            </w:pPr>
            <w:del w:id="1077" w:author="Houyem Rais" w:date="2024-02-22T15:03:00Z">
              <w:r w:rsidRPr="00007B3E" w:rsidDel="00CB2812">
                <w:rPr>
                  <w:rFonts w:asciiTheme="minorHAnsi" w:hAnsiTheme="minorHAnsi" w:cstheme="minorHAnsi"/>
                  <w:b/>
                  <w:bCs/>
                  <w:sz w:val="20"/>
                  <w:szCs w:val="20"/>
                  <w:lang w:val="fr-FR"/>
                </w:rPr>
                <w:delText xml:space="preserve">Personnel administratif </w:delText>
              </w:r>
            </w:del>
          </w:p>
        </w:tc>
        <w:tc>
          <w:tcPr>
            <w:tcW w:w="1412" w:type="dxa"/>
            <w:shd w:val="clear" w:color="auto" w:fill="D9E2F3" w:themeFill="accent1" w:themeFillTint="33"/>
            <w:vAlign w:val="center"/>
            <w:hideMark/>
          </w:tcPr>
          <w:p w14:paraId="47F347D2" w14:textId="6818974C" w:rsidR="00CB7F8C" w:rsidRPr="00007B3E" w:rsidDel="00CB2812" w:rsidRDefault="00CB7F8C" w:rsidP="00A8239A">
            <w:pPr>
              <w:spacing w:before="0" w:after="0"/>
              <w:rPr>
                <w:del w:id="1078" w:author="Houyem Rais" w:date="2024-02-22T15:03:00Z"/>
                <w:rFonts w:asciiTheme="minorHAnsi" w:hAnsiTheme="minorHAnsi" w:cstheme="minorHAnsi"/>
                <w:b/>
                <w:bCs/>
                <w:sz w:val="20"/>
                <w:szCs w:val="20"/>
                <w:lang w:val="fr-FR"/>
              </w:rPr>
            </w:pPr>
            <w:del w:id="1079" w:author="Houyem Rais" w:date="2024-02-22T15:03:00Z">
              <w:r w:rsidRPr="00007B3E" w:rsidDel="00CB2812">
                <w:rPr>
                  <w:rFonts w:asciiTheme="minorHAnsi" w:hAnsiTheme="minorHAnsi" w:cstheme="minorHAnsi"/>
                  <w:b/>
                  <w:bCs/>
                  <w:sz w:val="20"/>
                  <w:szCs w:val="20"/>
                  <w:lang w:val="fr-FR"/>
                </w:rPr>
                <w:delText xml:space="preserve">Total </w:delText>
              </w:r>
            </w:del>
          </w:p>
        </w:tc>
      </w:tr>
      <w:tr w:rsidR="00F17A72" w:rsidRPr="00007B3E" w:rsidDel="00CB2812" w14:paraId="01AED4CE" w14:textId="020CC7DE" w:rsidTr="00F17A72">
        <w:trPr>
          <w:trHeight w:val="254"/>
          <w:del w:id="1080" w:author="Houyem Rais" w:date="2024-02-22T15:03:00Z"/>
        </w:trPr>
        <w:tc>
          <w:tcPr>
            <w:tcW w:w="0" w:type="auto"/>
            <w:vAlign w:val="center"/>
            <w:hideMark/>
          </w:tcPr>
          <w:p w14:paraId="164F73E9" w14:textId="4D87BE7B" w:rsidR="00CB7F8C" w:rsidRPr="00007B3E" w:rsidDel="00CB2812" w:rsidRDefault="00CB7F8C" w:rsidP="00A8239A">
            <w:pPr>
              <w:spacing w:before="0" w:after="0"/>
              <w:rPr>
                <w:del w:id="1081" w:author="Houyem Rais" w:date="2024-02-22T15:03:00Z"/>
                <w:rFonts w:asciiTheme="minorHAnsi" w:hAnsiTheme="minorHAnsi" w:cstheme="minorHAnsi"/>
                <w:b/>
                <w:bCs/>
                <w:i/>
                <w:iCs/>
                <w:sz w:val="20"/>
                <w:szCs w:val="20"/>
                <w:lang w:val="fr-FR"/>
              </w:rPr>
            </w:pPr>
            <w:del w:id="1082" w:author="Houyem Rais" w:date="2024-02-22T15:03:00Z">
              <w:r w:rsidRPr="00007B3E" w:rsidDel="00CB2812">
                <w:rPr>
                  <w:rFonts w:asciiTheme="minorHAnsi" w:hAnsiTheme="minorHAnsi" w:cstheme="minorHAnsi"/>
                  <w:b/>
                  <w:bCs/>
                  <w:i/>
                  <w:iCs/>
                  <w:sz w:val="20"/>
                  <w:szCs w:val="20"/>
                  <w:lang w:val="fr-FR"/>
                </w:rPr>
                <w:delText>Total personnel</w:delText>
              </w:r>
            </w:del>
          </w:p>
        </w:tc>
        <w:tc>
          <w:tcPr>
            <w:tcW w:w="0" w:type="auto"/>
            <w:vAlign w:val="center"/>
            <w:hideMark/>
          </w:tcPr>
          <w:p w14:paraId="011E6BCB" w14:textId="75DC9BC2" w:rsidR="00CB7F8C" w:rsidRPr="00007B3E" w:rsidDel="00CB2812" w:rsidRDefault="00CB7F8C" w:rsidP="00A8239A">
            <w:pPr>
              <w:spacing w:before="0" w:after="0"/>
              <w:jc w:val="center"/>
              <w:rPr>
                <w:del w:id="1083" w:author="Houyem Rais" w:date="2024-02-22T15:03:00Z"/>
                <w:rFonts w:asciiTheme="minorHAnsi" w:hAnsiTheme="minorHAnsi" w:cstheme="minorHAnsi"/>
                <w:b/>
                <w:bCs/>
                <w:i/>
                <w:iCs/>
                <w:sz w:val="20"/>
                <w:szCs w:val="20"/>
                <w:lang w:val="fr-FR"/>
              </w:rPr>
            </w:pPr>
            <w:del w:id="1084" w:author="Houyem Rais" w:date="2024-02-22T15:03:00Z">
              <w:r w:rsidRPr="00007B3E" w:rsidDel="00CB2812">
                <w:rPr>
                  <w:rFonts w:asciiTheme="minorHAnsi" w:hAnsiTheme="minorHAnsi" w:cstheme="minorHAnsi"/>
                  <w:b/>
                  <w:bCs/>
                  <w:i/>
                  <w:iCs/>
                  <w:sz w:val="20"/>
                  <w:szCs w:val="20"/>
                  <w:lang w:val="fr-FR"/>
                </w:rPr>
                <w:delText>4</w:delText>
              </w:r>
            </w:del>
          </w:p>
        </w:tc>
        <w:tc>
          <w:tcPr>
            <w:tcW w:w="0" w:type="auto"/>
            <w:vAlign w:val="center"/>
            <w:hideMark/>
          </w:tcPr>
          <w:p w14:paraId="0719FC6D" w14:textId="454D2721" w:rsidR="00CB7F8C" w:rsidRPr="00007B3E" w:rsidDel="00CB2812" w:rsidRDefault="00CB7F8C" w:rsidP="00A8239A">
            <w:pPr>
              <w:spacing w:before="0" w:after="0"/>
              <w:jc w:val="center"/>
              <w:rPr>
                <w:del w:id="1085" w:author="Houyem Rais" w:date="2024-02-22T15:03:00Z"/>
                <w:rFonts w:asciiTheme="minorHAnsi" w:hAnsiTheme="minorHAnsi" w:cstheme="minorHAnsi"/>
                <w:b/>
                <w:bCs/>
                <w:i/>
                <w:iCs/>
                <w:sz w:val="20"/>
                <w:szCs w:val="20"/>
                <w:lang w:val="fr-FR"/>
              </w:rPr>
            </w:pPr>
            <w:del w:id="1086" w:author="Houyem Rais" w:date="2024-02-22T15:03:00Z">
              <w:r w:rsidRPr="00007B3E" w:rsidDel="00CB2812">
                <w:rPr>
                  <w:rFonts w:asciiTheme="minorHAnsi" w:hAnsiTheme="minorHAnsi" w:cstheme="minorHAnsi"/>
                  <w:b/>
                  <w:bCs/>
                  <w:i/>
                  <w:iCs/>
                  <w:sz w:val="20"/>
                  <w:szCs w:val="20"/>
                  <w:lang w:val="fr-FR"/>
                </w:rPr>
                <w:delText>4</w:delText>
              </w:r>
            </w:del>
          </w:p>
        </w:tc>
        <w:tc>
          <w:tcPr>
            <w:tcW w:w="1228" w:type="dxa"/>
            <w:vAlign w:val="center"/>
            <w:hideMark/>
          </w:tcPr>
          <w:p w14:paraId="0AF5A57D" w14:textId="0FD2F5C8" w:rsidR="00CB7F8C" w:rsidRPr="00007B3E" w:rsidDel="00CB2812" w:rsidRDefault="00CB7F8C" w:rsidP="00A8239A">
            <w:pPr>
              <w:spacing w:before="0" w:after="0"/>
              <w:jc w:val="center"/>
              <w:rPr>
                <w:del w:id="1087" w:author="Houyem Rais" w:date="2024-02-22T15:03:00Z"/>
                <w:rFonts w:asciiTheme="minorHAnsi" w:hAnsiTheme="minorHAnsi" w:cstheme="minorHAnsi"/>
                <w:b/>
                <w:bCs/>
                <w:i/>
                <w:iCs/>
                <w:sz w:val="20"/>
                <w:szCs w:val="20"/>
                <w:lang w:val="fr-FR"/>
              </w:rPr>
            </w:pPr>
            <w:del w:id="1088" w:author="Houyem Rais" w:date="2024-02-22T15:03:00Z">
              <w:r w:rsidRPr="00007B3E" w:rsidDel="00CB2812">
                <w:rPr>
                  <w:rFonts w:asciiTheme="minorHAnsi" w:hAnsiTheme="minorHAnsi" w:cstheme="minorHAnsi"/>
                  <w:b/>
                  <w:bCs/>
                  <w:i/>
                  <w:iCs/>
                  <w:sz w:val="20"/>
                  <w:szCs w:val="20"/>
                  <w:lang w:val="fr-FR"/>
                </w:rPr>
                <w:delText>8</w:delText>
              </w:r>
            </w:del>
          </w:p>
        </w:tc>
        <w:tc>
          <w:tcPr>
            <w:tcW w:w="1291" w:type="dxa"/>
            <w:vAlign w:val="center"/>
            <w:hideMark/>
          </w:tcPr>
          <w:p w14:paraId="0CDA5AC2" w14:textId="476C8E34" w:rsidR="00CB7F8C" w:rsidRPr="00007B3E" w:rsidDel="00CB2812" w:rsidRDefault="00CB7F8C" w:rsidP="00A8239A">
            <w:pPr>
              <w:spacing w:before="0" w:after="0"/>
              <w:jc w:val="center"/>
              <w:rPr>
                <w:del w:id="1089" w:author="Houyem Rais" w:date="2024-02-22T15:03:00Z"/>
                <w:rFonts w:asciiTheme="minorHAnsi" w:hAnsiTheme="minorHAnsi" w:cstheme="minorHAnsi"/>
                <w:b/>
                <w:bCs/>
                <w:i/>
                <w:iCs/>
                <w:sz w:val="20"/>
                <w:szCs w:val="20"/>
                <w:lang w:val="fr-FR"/>
              </w:rPr>
            </w:pPr>
            <w:del w:id="1090" w:author="Houyem Rais" w:date="2024-02-22T15:03:00Z">
              <w:r w:rsidRPr="00007B3E" w:rsidDel="00CB2812">
                <w:rPr>
                  <w:rFonts w:asciiTheme="minorHAnsi" w:hAnsiTheme="minorHAnsi" w:cstheme="minorHAnsi"/>
                  <w:b/>
                  <w:bCs/>
                  <w:i/>
                  <w:iCs/>
                  <w:sz w:val="20"/>
                  <w:szCs w:val="20"/>
                  <w:lang w:val="fr-FR"/>
                </w:rPr>
                <w:delText>5</w:delText>
              </w:r>
            </w:del>
          </w:p>
        </w:tc>
        <w:tc>
          <w:tcPr>
            <w:tcW w:w="1412" w:type="dxa"/>
            <w:vAlign w:val="center"/>
            <w:hideMark/>
          </w:tcPr>
          <w:p w14:paraId="2FD871FF" w14:textId="2B4E9DE9" w:rsidR="00CB7F8C" w:rsidRPr="00007B3E" w:rsidDel="00CB2812" w:rsidRDefault="00CB7F8C" w:rsidP="00A8239A">
            <w:pPr>
              <w:spacing w:before="0" w:after="0"/>
              <w:jc w:val="center"/>
              <w:rPr>
                <w:del w:id="1091" w:author="Houyem Rais" w:date="2024-02-22T15:03:00Z"/>
                <w:rFonts w:asciiTheme="minorHAnsi" w:hAnsiTheme="minorHAnsi" w:cstheme="minorHAnsi"/>
                <w:b/>
                <w:bCs/>
                <w:i/>
                <w:iCs/>
                <w:sz w:val="20"/>
                <w:szCs w:val="20"/>
                <w:lang w:val="fr-FR"/>
              </w:rPr>
            </w:pPr>
            <w:del w:id="1092" w:author="Houyem Rais" w:date="2024-02-22T15:03:00Z">
              <w:r w:rsidRPr="00007B3E" w:rsidDel="00CB2812">
                <w:rPr>
                  <w:rFonts w:asciiTheme="minorHAnsi" w:hAnsiTheme="minorHAnsi" w:cstheme="minorHAnsi"/>
                  <w:b/>
                  <w:bCs/>
                  <w:i/>
                  <w:iCs/>
                  <w:sz w:val="20"/>
                  <w:szCs w:val="20"/>
                  <w:lang w:val="fr-FR"/>
                </w:rPr>
                <w:delText>21</w:delText>
              </w:r>
            </w:del>
          </w:p>
        </w:tc>
      </w:tr>
      <w:tr w:rsidR="00F17A72" w:rsidRPr="00007B3E" w:rsidDel="00CB2812" w14:paraId="1956BA2B" w14:textId="2226AB73" w:rsidTr="00F17A72">
        <w:trPr>
          <w:trHeight w:val="449"/>
          <w:del w:id="1093" w:author="Houyem Rais" w:date="2024-02-22T15:03:00Z"/>
        </w:trPr>
        <w:tc>
          <w:tcPr>
            <w:tcW w:w="0" w:type="auto"/>
            <w:vAlign w:val="center"/>
            <w:hideMark/>
          </w:tcPr>
          <w:p w14:paraId="3B87FD25" w14:textId="5279696F" w:rsidR="00CB7F8C" w:rsidRPr="00007B3E" w:rsidDel="00CB2812" w:rsidRDefault="00CB7F8C" w:rsidP="00A8239A">
            <w:pPr>
              <w:spacing w:before="0" w:after="0"/>
              <w:rPr>
                <w:del w:id="1094" w:author="Houyem Rais" w:date="2024-02-22T15:03:00Z"/>
                <w:rFonts w:asciiTheme="minorHAnsi" w:hAnsiTheme="minorHAnsi" w:cstheme="minorHAnsi"/>
                <w:sz w:val="20"/>
                <w:szCs w:val="20"/>
                <w:lang w:val="fr-FR"/>
              </w:rPr>
            </w:pPr>
            <w:del w:id="1095" w:author="Houyem Rais" w:date="2024-02-22T15:03:00Z">
              <w:r w:rsidRPr="00007B3E" w:rsidDel="00CB2812">
                <w:rPr>
                  <w:rFonts w:asciiTheme="minorHAnsi" w:hAnsiTheme="minorHAnsi" w:cstheme="minorHAnsi"/>
                  <w:sz w:val="20"/>
                  <w:szCs w:val="20"/>
                  <w:lang w:val="fr-FR"/>
                </w:rPr>
                <w:delText>Salaire annuel moyen brut par personne (DT CE 2023)</w:delText>
              </w:r>
            </w:del>
          </w:p>
        </w:tc>
        <w:tc>
          <w:tcPr>
            <w:tcW w:w="0" w:type="auto"/>
            <w:noWrap/>
            <w:vAlign w:val="center"/>
            <w:hideMark/>
          </w:tcPr>
          <w:p w14:paraId="6B074B3E" w14:textId="1348548F" w:rsidR="00CB7F8C" w:rsidRPr="00007B3E" w:rsidDel="00CB2812" w:rsidRDefault="00CB7F8C" w:rsidP="00A8239A">
            <w:pPr>
              <w:spacing w:before="0" w:after="0"/>
              <w:jc w:val="center"/>
              <w:rPr>
                <w:del w:id="1096" w:author="Houyem Rais" w:date="2024-02-22T15:03:00Z"/>
                <w:rFonts w:asciiTheme="minorHAnsi" w:hAnsiTheme="minorHAnsi" w:cstheme="minorHAnsi"/>
                <w:sz w:val="20"/>
                <w:szCs w:val="20"/>
                <w:lang w:val="fr-FR"/>
              </w:rPr>
            </w:pPr>
            <w:del w:id="1097" w:author="Houyem Rais" w:date="2024-02-22T15:03:00Z">
              <w:r w:rsidRPr="00007B3E" w:rsidDel="00CB2812">
                <w:rPr>
                  <w:rFonts w:asciiTheme="minorHAnsi" w:hAnsiTheme="minorHAnsi" w:cstheme="minorHAnsi"/>
                  <w:sz w:val="20"/>
                  <w:szCs w:val="20"/>
                  <w:lang w:val="fr-FR"/>
                </w:rPr>
                <w:delText>20 000</w:delText>
              </w:r>
            </w:del>
          </w:p>
        </w:tc>
        <w:tc>
          <w:tcPr>
            <w:tcW w:w="0" w:type="auto"/>
            <w:noWrap/>
            <w:vAlign w:val="center"/>
            <w:hideMark/>
          </w:tcPr>
          <w:p w14:paraId="11DE871B" w14:textId="3CE3BC05" w:rsidR="00CB7F8C" w:rsidRPr="00007B3E" w:rsidDel="00CB2812" w:rsidRDefault="00CB7F8C" w:rsidP="00A8239A">
            <w:pPr>
              <w:spacing w:before="0" w:after="0"/>
              <w:jc w:val="center"/>
              <w:rPr>
                <w:del w:id="1098" w:author="Houyem Rais" w:date="2024-02-22T15:03:00Z"/>
                <w:rFonts w:asciiTheme="minorHAnsi" w:hAnsiTheme="minorHAnsi" w:cstheme="minorHAnsi"/>
                <w:sz w:val="20"/>
                <w:szCs w:val="20"/>
                <w:lang w:val="fr-FR"/>
              </w:rPr>
            </w:pPr>
            <w:del w:id="1099" w:author="Houyem Rais" w:date="2024-02-22T15:03:00Z">
              <w:r w:rsidRPr="00007B3E" w:rsidDel="00CB2812">
                <w:rPr>
                  <w:rFonts w:asciiTheme="minorHAnsi" w:hAnsiTheme="minorHAnsi" w:cstheme="minorHAnsi"/>
                  <w:sz w:val="20"/>
                  <w:szCs w:val="20"/>
                  <w:lang w:val="fr-FR"/>
                </w:rPr>
                <w:delText>40 000</w:delText>
              </w:r>
            </w:del>
          </w:p>
        </w:tc>
        <w:tc>
          <w:tcPr>
            <w:tcW w:w="1228" w:type="dxa"/>
            <w:noWrap/>
            <w:vAlign w:val="center"/>
            <w:hideMark/>
          </w:tcPr>
          <w:p w14:paraId="20F1DAC5" w14:textId="28FF88DA" w:rsidR="00CB7F8C" w:rsidRPr="00007B3E" w:rsidDel="00CB2812" w:rsidRDefault="00CB7F8C" w:rsidP="00A8239A">
            <w:pPr>
              <w:spacing w:before="0" w:after="0"/>
              <w:jc w:val="center"/>
              <w:rPr>
                <w:del w:id="1100" w:author="Houyem Rais" w:date="2024-02-22T15:03:00Z"/>
                <w:rFonts w:asciiTheme="minorHAnsi" w:hAnsiTheme="minorHAnsi" w:cstheme="minorHAnsi"/>
                <w:sz w:val="20"/>
                <w:szCs w:val="20"/>
                <w:lang w:val="fr-FR"/>
              </w:rPr>
            </w:pPr>
            <w:del w:id="1101" w:author="Houyem Rais" w:date="2024-02-22T15:03:00Z">
              <w:r w:rsidRPr="00007B3E" w:rsidDel="00CB2812">
                <w:rPr>
                  <w:rFonts w:asciiTheme="minorHAnsi" w:hAnsiTheme="minorHAnsi" w:cstheme="minorHAnsi"/>
                  <w:sz w:val="20"/>
                  <w:szCs w:val="20"/>
                  <w:lang w:val="fr-FR"/>
                </w:rPr>
                <w:delText>20 000</w:delText>
              </w:r>
            </w:del>
          </w:p>
        </w:tc>
        <w:tc>
          <w:tcPr>
            <w:tcW w:w="1291" w:type="dxa"/>
            <w:noWrap/>
            <w:vAlign w:val="center"/>
            <w:hideMark/>
          </w:tcPr>
          <w:p w14:paraId="796287BD" w14:textId="085192A2" w:rsidR="00CB7F8C" w:rsidRPr="00007B3E" w:rsidDel="00CB2812" w:rsidRDefault="00CB7F8C" w:rsidP="00A8239A">
            <w:pPr>
              <w:spacing w:before="0" w:after="0"/>
              <w:jc w:val="center"/>
              <w:rPr>
                <w:del w:id="1102" w:author="Houyem Rais" w:date="2024-02-22T15:03:00Z"/>
                <w:rFonts w:asciiTheme="minorHAnsi" w:hAnsiTheme="minorHAnsi" w:cstheme="minorHAnsi"/>
                <w:sz w:val="20"/>
                <w:szCs w:val="20"/>
                <w:lang w:val="fr-FR"/>
              </w:rPr>
            </w:pPr>
            <w:del w:id="1103" w:author="Houyem Rais" w:date="2024-02-22T15:03:00Z">
              <w:r w:rsidRPr="00007B3E" w:rsidDel="00CB2812">
                <w:rPr>
                  <w:rFonts w:asciiTheme="minorHAnsi" w:hAnsiTheme="minorHAnsi" w:cstheme="minorHAnsi"/>
                  <w:sz w:val="20"/>
                  <w:szCs w:val="20"/>
                  <w:lang w:val="fr-FR"/>
                </w:rPr>
                <w:delText>30 000</w:delText>
              </w:r>
            </w:del>
          </w:p>
        </w:tc>
        <w:tc>
          <w:tcPr>
            <w:tcW w:w="1412" w:type="dxa"/>
            <w:noWrap/>
            <w:vAlign w:val="center"/>
            <w:hideMark/>
          </w:tcPr>
          <w:p w14:paraId="53FE4523" w14:textId="3C72FB7C" w:rsidR="00CB7F8C" w:rsidRPr="00007B3E" w:rsidDel="00CB2812" w:rsidRDefault="00CB7F8C" w:rsidP="00A8239A">
            <w:pPr>
              <w:spacing w:before="0" w:after="0"/>
              <w:jc w:val="center"/>
              <w:rPr>
                <w:del w:id="1104" w:author="Houyem Rais" w:date="2024-02-22T15:03:00Z"/>
                <w:rFonts w:asciiTheme="minorHAnsi" w:hAnsiTheme="minorHAnsi" w:cstheme="minorHAnsi"/>
                <w:sz w:val="20"/>
                <w:szCs w:val="20"/>
                <w:lang w:val="fr-FR"/>
              </w:rPr>
            </w:pPr>
          </w:p>
        </w:tc>
      </w:tr>
      <w:tr w:rsidR="00F17A72" w:rsidRPr="00007B3E" w:rsidDel="00CB2812" w14:paraId="08D37CEB" w14:textId="6B6F1C1F" w:rsidTr="00F17A72">
        <w:trPr>
          <w:trHeight w:val="254"/>
          <w:del w:id="1105" w:author="Houyem Rais" w:date="2024-02-22T15:03:00Z"/>
        </w:trPr>
        <w:tc>
          <w:tcPr>
            <w:tcW w:w="0" w:type="auto"/>
            <w:vAlign w:val="center"/>
            <w:hideMark/>
          </w:tcPr>
          <w:p w14:paraId="45F9C858" w14:textId="5BDCF950" w:rsidR="00CB7F8C" w:rsidRPr="00007B3E" w:rsidDel="00CB2812" w:rsidRDefault="00CB7F8C" w:rsidP="00A8239A">
            <w:pPr>
              <w:spacing w:before="0" w:after="0"/>
              <w:rPr>
                <w:del w:id="1106" w:author="Houyem Rais" w:date="2024-02-22T15:03:00Z"/>
                <w:rFonts w:asciiTheme="minorHAnsi" w:hAnsiTheme="minorHAnsi" w:cstheme="minorHAnsi"/>
                <w:b/>
                <w:bCs/>
                <w:sz w:val="20"/>
                <w:szCs w:val="20"/>
                <w:lang w:val="fr-FR"/>
              </w:rPr>
            </w:pPr>
            <w:del w:id="1107" w:author="Houyem Rais" w:date="2024-02-22T15:03:00Z">
              <w:r w:rsidRPr="00007B3E" w:rsidDel="00CB2812">
                <w:rPr>
                  <w:rFonts w:asciiTheme="minorHAnsi" w:hAnsiTheme="minorHAnsi" w:cstheme="minorHAnsi"/>
                  <w:b/>
                  <w:bCs/>
                  <w:sz w:val="20"/>
                  <w:szCs w:val="20"/>
                  <w:lang w:val="fr-FR"/>
                </w:rPr>
                <w:delText>Total salaires annuels</w:delText>
              </w:r>
            </w:del>
          </w:p>
        </w:tc>
        <w:tc>
          <w:tcPr>
            <w:tcW w:w="0" w:type="auto"/>
            <w:noWrap/>
            <w:vAlign w:val="center"/>
            <w:hideMark/>
          </w:tcPr>
          <w:p w14:paraId="1A87BFE6" w14:textId="7AA62238" w:rsidR="00CB7F8C" w:rsidRPr="00007B3E" w:rsidDel="00CB2812" w:rsidRDefault="00C77CE8" w:rsidP="00A8239A">
            <w:pPr>
              <w:spacing w:before="0" w:after="0"/>
              <w:jc w:val="center"/>
              <w:rPr>
                <w:del w:id="1108" w:author="Houyem Rais" w:date="2024-02-22T15:03:00Z"/>
                <w:rFonts w:asciiTheme="minorHAnsi" w:hAnsiTheme="minorHAnsi" w:cstheme="minorHAnsi"/>
                <w:b/>
                <w:bCs/>
                <w:sz w:val="20"/>
                <w:szCs w:val="20"/>
                <w:lang w:val="fr-FR"/>
              </w:rPr>
            </w:pPr>
            <w:del w:id="1109" w:author="Houyem Rais" w:date="2024-02-22T15:03:00Z">
              <w:r w:rsidDel="00CB2812">
                <w:rPr>
                  <w:rFonts w:asciiTheme="minorHAnsi" w:hAnsiTheme="minorHAnsi" w:cstheme="minorHAnsi"/>
                  <w:b/>
                  <w:bCs/>
                  <w:sz w:val="20"/>
                  <w:szCs w:val="20"/>
                  <w:lang w:val="fr-FR"/>
                </w:rPr>
                <w:delText>8</w:delText>
              </w:r>
              <w:r w:rsidR="00CB7F8C" w:rsidRPr="00007B3E" w:rsidDel="00CB2812">
                <w:rPr>
                  <w:rFonts w:asciiTheme="minorHAnsi" w:hAnsiTheme="minorHAnsi" w:cstheme="minorHAnsi"/>
                  <w:b/>
                  <w:bCs/>
                  <w:sz w:val="20"/>
                  <w:szCs w:val="20"/>
                  <w:lang w:val="fr-FR"/>
                </w:rPr>
                <w:delText>0 000</w:delText>
              </w:r>
            </w:del>
          </w:p>
        </w:tc>
        <w:tc>
          <w:tcPr>
            <w:tcW w:w="0" w:type="auto"/>
            <w:noWrap/>
            <w:vAlign w:val="center"/>
            <w:hideMark/>
          </w:tcPr>
          <w:p w14:paraId="64D98B8E" w14:textId="182AD156" w:rsidR="00CB7F8C" w:rsidRPr="00007B3E" w:rsidDel="00CB2812" w:rsidRDefault="00C77CE8" w:rsidP="00A8239A">
            <w:pPr>
              <w:spacing w:before="0" w:after="0"/>
              <w:jc w:val="center"/>
              <w:rPr>
                <w:del w:id="1110" w:author="Houyem Rais" w:date="2024-02-22T15:03:00Z"/>
                <w:rFonts w:asciiTheme="minorHAnsi" w:hAnsiTheme="minorHAnsi" w:cstheme="minorHAnsi"/>
                <w:b/>
                <w:bCs/>
                <w:sz w:val="20"/>
                <w:szCs w:val="20"/>
                <w:lang w:val="fr-FR"/>
              </w:rPr>
            </w:pPr>
            <w:del w:id="1111" w:author="Houyem Rais" w:date="2024-02-22T15:03:00Z">
              <w:r w:rsidDel="00CB2812">
                <w:rPr>
                  <w:rFonts w:asciiTheme="minorHAnsi" w:hAnsiTheme="minorHAnsi" w:cstheme="minorHAnsi"/>
                  <w:b/>
                  <w:bCs/>
                  <w:sz w:val="20"/>
                  <w:szCs w:val="20"/>
                  <w:lang w:val="fr-FR"/>
                </w:rPr>
                <w:delText>16</w:delText>
              </w:r>
              <w:r w:rsidR="00CB7F8C" w:rsidRPr="00007B3E" w:rsidDel="00CB2812">
                <w:rPr>
                  <w:rFonts w:asciiTheme="minorHAnsi" w:hAnsiTheme="minorHAnsi" w:cstheme="minorHAnsi"/>
                  <w:b/>
                  <w:bCs/>
                  <w:sz w:val="20"/>
                  <w:szCs w:val="20"/>
                  <w:lang w:val="fr-FR"/>
                </w:rPr>
                <w:delText>0 000</w:delText>
              </w:r>
            </w:del>
          </w:p>
        </w:tc>
        <w:tc>
          <w:tcPr>
            <w:tcW w:w="1228" w:type="dxa"/>
            <w:noWrap/>
            <w:vAlign w:val="center"/>
            <w:hideMark/>
          </w:tcPr>
          <w:p w14:paraId="08CBBED9" w14:textId="480CD433" w:rsidR="00CB7F8C" w:rsidRPr="00007B3E" w:rsidDel="00CB2812" w:rsidRDefault="00CB7F8C" w:rsidP="00A8239A">
            <w:pPr>
              <w:spacing w:before="0" w:after="0"/>
              <w:jc w:val="center"/>
              <w:rPr>
                <w:del w:id="1112" w:author="Houyem Rais" w:date="2024-02-22T15:03:00Z"/>
                <w:rFonts w:asciiTheme="minorHAnsi" w:hAnsiTheme="minorHAnsi" w:cstheme="minorHAnsi"/>
                <w:b/>
                <w:bCs/>
                <w:sz w:val="20"/>
                <w:szCs w:val="20"/>
                <w:lang w:val="fr-FR"/>
              </w:rPr>
            </w:pPr>
            <w:del w:id="1113" w:author="Houyem Rais" w:date="2024-02-22T15:03:00Z">
              <w:r w:rsidRPr="00007B3E" w:rsidDel="00CB2812">
                <w:rPr>
                  <w:rFonts w:asciiTheme="minorHAnsi" w:hAnsiTheme="minorHAnsi" w:cstheme="minorHAnsi"/>
                  <w:b/>
                  <w:bCs/>
                  <w:sz w:val="20"/>
                  <w:szCs w:val="20"/>
                  <w:lang w:val="fr-FR"/>
                </w:rPr>
                <w:delText>120 000</w:delText>
              </w:r>
            </w:del>
          </w:p>
        </w:tc>
        <w:tc>
          <w:tcPr>
            <w:tcW w:w="1291" w:type="dxa"/>
            <w:noWrap/>
            <w:vAlign w:val="center"/>
            <w:hideMark/>
          </w:tcPr>
          <w:p w14:paraId="0B6552C4" w14:textId="34BFCBD6" w:rsidR="00CB7F8C" w:rsidRPr="00007B3E" w:rsidDel="00CB2812" w:rsidRDefault="00CB7F8C" w:rsidP="00A8239A">
            <w:pPr>
              <w:spacing w:before="0" w:after="0"/>
              <w:jc w:val="center"/>
              <w:rPr>
                <w:del w:id="1114" w:author="Houyem Rais" w:date="2024-02-22T15:03:00Z"/>
                <w:rFonts w:asciiTheme="minorHAnsi" w:hAnsiTheme="minorHAnsi" w:cstheme="minorHAnsi"/>
                <w:b/>
                <w:bCs/>
                <w:sz w:val="20"/>
                <w:szCs w:val="20"/>
                <w:lang w:val="fr-FR"/>
              </w:rPr>
            </w:pPr>
            <w:del w:id="1115" w:author="Houyem Rais" w:date="2024-02-22T15:03:00Z">
              <w:r w:rsidRPr="00007B3E" w:rsidDel="00CB2812">
                <w:rPr>
                  <w:rFonts w:asciiTheme="minorHAnsi" w:hAnsiTheme="minorHAnsi" w:cstheme="minorHAnsi"/>
                  <w:b/>
                  <w:bCs/>
                  <w:sz w:val="20"/>
                  <w:szCs w:val="20"/>
                  <w:lang w:val="fr-FR"/>
                </w:rPr>
                <w:delText>150 000</w:delText>
              </w:r>
            </w:del>
          </w:p>
        </w:tc>
        <w:tc>
          <w:tcPr>
            <w:tcW w:w="1412" w:type="dxa"/>
            <w:noWrap/>
            <w:vAlign w:val="center"/>
            <w:hideMark/>
          </w:tcPr>
          <w:p w14:paraId="4924EB11" w14:textId="6406942B" w:rsidR="00CB7F8C" w:rsidRPr="00007B3E" w:rsidDel="00CB2812" w:rsidRDefault="00C77CE8" w:rsidP="00A8239A">
            <w:pPr>
              <w:spacing w:before="0" w:after="0"/>
              <w:jc w:val="center"/>
              <w:rPr>
                <w:del w:id="1116" w:author="Houyem Rais" w:date="2024-02-22T15:03:00Z"/>
                <w:rFonts w:asciiTheme="minorHAnsi" w:hAnsiTheme="minorHAnsi" w:cstheme="minorHAnsi"/>
                <w:b/>
                <w:bCs/>
                <w:sz w:val="20"/>
                <w:szCs w:val="20"/>
                <w:lang w:val="fr-FR"/>
              </w:rPr>
            </w:pPr>
            <w:del w:id="1117" w:author="Houyem Rais" w:date="2024-02-22T15:03:00Z">
              <w:r w:rsidDel="00CB2812">
                <w:rPr>
                  <w:rFonts w:asciiTheme="minorHAnsi" w:hAnsiTheme="minorHAnsi" w:cstheme="minorHAnsi"/>
                  <w:b/>
                  <w:bCs/>
                  <w:sz w:val="20"/>
                  <w:szCs w:val="20"/>
                  <w:lang w:val="fr-FR"/>
                </w:rPr>
                <w:delText>55</w:delText>
              </w:r>
              <w:r w:rsidR="00CB7F8C" w:rsidRPr="00007B3E" w:rsidDel="00CB2812">
                <w:rPr>
                  <w:rFonts w:asciiTheme="minorHAnsi" w:hAnsiTheme="minorHAnsi" w:cstheme="minorHAnsi"/>
                  <w:b/>
                  <w:bCs/>
                  <w:sz w:val="20"/>
                  <w:szCs w:val="20"/>
                  <w:lang w:val="fr-FR"/>
                </w:rPr>
                <w:delText>0 000</w:delText>
              </w:r>
            </w:del>
          </w:p>
        </w:tc>
      </w:tr>
      <w:tr w:rsidR="00CB7F8C" w:rsidRPr="00C36191" w:rsidDel="00CB2812" w14:paraId="3FE72D3F" w14:textId="6B2EFBCB" w:rsidTr="00A8239A">
        <w:trPr>
          <w:trHeight w:val="254"/>
          <w:del w:id="1118" w:author="Houyem Rais" w:date="2024-02-22T15:03:00Z"/>
        </w:trPr>
        <w:tc>
          <w:tcPr>
            <w:tcW w:w="0" w:type="auto"/>
            <w:vAlign w:val="center"/>
          </w:tcPr>
          <w:p w14:paraId="74A78CEA" w14:textId="27128B0B" w:rsidR="00CB7F8C" w:rsidRPr="00A8239A" w:rsidDel="00CB2812" w:rsidRDefault="00C36191" w:rsidP="00A8239A">
            <w:pPr>
              <w:spacing w:before="0" w:after="0"/>
              <w:rPr>
                <w:del w:id="1119" w:author="Houyem Rais" w:date="2024-02-22T15:03:00Z"/>
                <w:rFonts w:asciiTheme="minorHAnsi" w:hAnsiTheme="minorHAnsi" w:cstheme="minorHAnsi"/>
                <w:sz w:val="20"/>
                <w:szCs w:val="20"/>
              </w:rPr>
            </w:pPr>
            <w:del w:id="1120" w:author="Houyem Rais" w:date="2024-02-22T15:03:00Z">
              <w:r w:rsidRPr="00A8239A" w:rsidDel="00CB2812">
                <w:rPr>
                  <w:rFonts w:asciiTheme="minorHAnsi" w:hAnsiTheme="minorHAnsi" w:cstheme="minorHAnsi"/>
                  <w:sz w:val="20"/>
                  <w:szCs w:val="20"/>
                </w:rPr>
                <w:delText>A</w:delText>
              </w:r>
              <w:r w:rsidR="00CB7F8C" w:rsidRPr="00A8239A" w:rsidDel="00CB2812">
                <w:rPr>
                  <w:rFonts w:asciiTheme="minorHAnsi" w:hAnsiTheme="minorHAnsi" w:cstheme="minorHAnsi"/>
                  <w:sz w:val="20"/>
                  <w:szCs w:val="20"/>
                </w:rPr>
                <w:delText>utres charges d’exploitation</w:delText>
              </w:r>
            </w:del>
          </w:p>
        </w:tc>
        <w:tc>
          <w:tcPr>
            <w:tcW w:w="0" w:type="auto"/>
            <w:noWrap/>
            <w:vAlign w:val="center"/>
          </w:tcPr>
          <w:p w14:paraId="5AD5D6E1" w14:textId="0D6CFF4A" w:rsidR="00CB7F8C" w:rsidRPr="00A8239A" w:rsidDel="00CB2812" w:rsidRDefault="00CB7F8C" w:rsidP="00A8239A">
            <w:pPr>
              <w:spacing w:before="0" w:after="0"/>
              <w:jc w:val="center"/>
              <w:rPr>
                <w:del w:id="1121" w:author="Houyem Rais" w:date="2024-02-22T15:03:00Z"/>
                <w:rFonts w:asciiTheme="minorHAnsi" w:hAnsiTheme="minorHAnsi" w:cstheme="minorHAnsi"/>
                <w:sz w:val="20"/>
                <w:szCs w:val="20"/>
              </w:rPr>
            </w:pPr>
          </w:p>
        </w:tc>
        <w:tc>
          <w:tcPr>
            <w:tcW w:w="0" w:type="auto"/>
            <w:noWrap/>
            <w:vAlign w:val="center"/>
          </w:tcPr>
          <w:p w14:paraId="58A168E7" w14:textId="298A68A4" w:rsidR="00CB7F8C" w:rsidRPr="00A8239A" w:rsidDel="00CB2812" w:rsidRDefault="00CB7F8C" w:rsidP="00A8239A">
            <w:pPr>
              <w:spacing w:before="0" w:after="0"/>
              <w:jc w:val="center"/>
              <w:rPr>
                <w:del w:id="1122" w:author="Houyem Rais" w:date="2024-02-22T15:03:00Z"/>
                <w:rFonts w:asciiTheme="minorHAnsi" w:hAnsiTheme="minorHAnsi" w:cstheme="minorHAnsi"/>
                <w:sz w:val="20"/>
                <w:szCs w:val="20"/>
              </w:rPr>
            </w:pPr>
          </w:p>
        </w:tc>
        <w:tc>
          <w:tcPr>
            <w:tcW w:w="1228" w:type="dxa"/>
            <w:noWrap/>
            <w:vAlign w:val="center"/>
          </w:tcPr>
          <w:p w14:paraId="434246BA" w14:textId="3DDD1C3E" w:rsidR="00CB7F8C" w:rsidRPr="00A8239A" w:rsidDel="00CB2812" w:rsidRDefault="00CB7F8C" w:rsidP="00A8239A">
            <w:pPr>
              <w:spacing w:before="0" w:after="0"/>
              <w:jc w:val="center"/>
              <w:rPr>
                <w:del w:id="1123" w:author="Houyem Rais" w:date="2024-02-22T15:03:00Z"/>
                <w:rFonts w:asciiTheme="minorHAnsi" w:hAnsiTheme="minorHAnsi" w:cstheme="minorHAnsi"/>
                <w:sz w:val="20"/>
                <w:szCs w:val="20"/>
              </w:rPr>
            </w:pPr>
          </w:p>
        </w:tc>
        <w:tc>
          <w:tcPr>
            <w:tcW w:w="1291" w:type="dxa"/>
            <w:noWrap/>
            <w:vAlign w:val="center"/>
          </w:tcPr>
          <w:p w14:paraId="60A01B1F" w14:textId="669146FF" w:rsidR="00CB7F8C" w:rsidRPr="00A8239A" w:rsidDel="00CB2812" w:rsidRDefault="00CB7F8C" w:rsidP="00A8239A">
            <w:pPr>
              <w:spacing w:before="0" w:after="0"/>
              <w:jc w:val="center"/>
              <w:rPr>
                <w:del w:id="1124" w:author="Houyem Rais" w:date="2024-02-22T15:03:00Z"/>
                <w:rFonts w:asciiTheme="minorHAnsi" w:hAnsiTheme="minorHAnsi" w:cstheme="minorHAnsi"/>
                <w:sz w:val="20"/>
                <w:szCs w:val="20"/>
              </w:rPr>
            </w:pPr>
          </w:p>
        </w:tc>
        <w:tc>
          <w:tcPr>
            <w:tcW w:w="1412" w:type="dxa"/>
            <w:noWrap/>
            <w:vAlign w:val="center"/>
          </w:tcPr>
          <w:p w14:paraId="793D4E06" w14:textId="09E32C81" w:rsidR="00CB7F8C" w:rsidRPr="00A8239A" w:rsidDel="00CB2812" w:rsidRDefault="00C36191" w:rsidP="00A8239A">
            <w:pPr>
              <w:spacing w:before="0" w:after="0"/>
              <w:jc w:val="center"/>
              <w:rPr>
                <w:del w:id="1125" w:author="Houyem Rais" w:date="2024-02-22T15:03:00Z"/>
                <w:rFonts w:asciiTheme="minorHAnsi" w:hAnsiTheme="minorHAnsi" w:cstheme="minorHAnsi"/>
                <w:sz w:val="20"/>
                <w:szCs w:val="20"/>
              </w:rPr>
            </w:pPr>
            <w:del w:id="1126" w:author="Houyem Rais" w:date="2024-02-22T15:03:00Z">
              <w:r w:rsidRPr="00A8239A" w:rsidDel="00CB2812">
                <w:rPr>
                  <w:rFonts w:asciiTheme="minorHAnsi" w:hAnsiTheme="minorHAnsi" w:cstheme="minorHAnsi"/>
                  <w:sz w:val="20"/>
                  <w:szCs w:val="20"/>
                </w:rPr>
                <w:delText>2</w:delText>
              </w:r>
              <w:r w:rsidR="00C77CE8" w:rsidDel="00CB2812">
                <w:rPr>
                  <w:rFonts w:asciiTheme="minorHAnsi" w:hAnsiTheme="minorHAnsi" w:cstheme="minorHAnsi"/>
                  <w:sz w:val="20"/>
                  <w:szCs w:val="20"/>
                </w:rPr>
                <w:delText>20</w:delText>
              </w:r>
              <w:r w:rsidRPr="00A8239A" w:rsidDel="00CB2812">
                <w:rPr>
                  <w:rFonts w:asciiTheme="minorHAnsi" w:hAnsiTheme="minorHAnsi" w:cstheme="minorHAnsi"/>
                  <w:sz w:val="20"/>
                  <w:szCs w:val="20"/>
                </w:rPr>
                <w:delText xml:space="preserve"> 000</w:delText>
              </w:r>
            </w:del>
          </w:p>
        </w:tc>
      </w:tr>
      <w:tr w:rsidR="001A3EB8" w:rsidRPr="00007B3E" w:rsidDel="00CB2812" w14:paraId="2B19DF00" w14:textId="47215506" w:rsidTr="00A8239A">
        <w:trPr>
          <w:trHeight w:val="254"/>
          <w:del w:id="1127" w:author="Houyem Rais" w:date="2024-02-22T15:03:00Z"/>
        </w:trPr>
        <w:tc>
          <w:tcPr>
            <w:tcW w:w="0" w:type="auto"/>
            <w:vAlign w:val="center"/>
          </w:tcPr>
          <w:p w14:paraId="2D741107" w14:textId="088108A7" w:rsidR="001A3EB8" w:rsidDel="00CB2812" w:rsidRDefault="001A3EB8" w:rsidP="00A8239A">
            <w:pPr>
              <w:spacing w:before="0" w:after="0"/>
              <w:rPr>
                <w:del w:id="1128" w:author="Houyem Rais" w:date="2024-02-22T15:03:00Z"/>
                <w:rFonts w:asciiTheme="minorHAnsi" w:hAnsiTheme="minorHAnsi" w:cstheme="minorHAnsi"/>
                <w:b/>
                <w:bCs/>
                <w:sz w:val="20"/>
                <w:szCs w:val="20"/>
              </w:rPr>
            </w:pPr>
            <w:del w:id="1129" w:author="Houyem Rais" w:date="2024-02-22T15:03:00Z">
              <w:r w:rsidDel="00CB2812">
                <w:rPr>
                  <w:rFonts w:asciiTheme="minorHAnsi" w:hAnsiTheme="minorHAnsi" w:cstheme="minorHAnsi"/>
                  <w:b/>
                  <w:bCs/>
                  <w:sz w:val="20"/>
                  <w:szCs w:val="20"/>
                </w:rPr>
                <w:delText>Coûts d’exploitation totaux</w:delText>
              </w:r>
            </w:del>
          </w:p>
        </w:tc>
        <w:tc>
          <w:tcPr>
            <w:tcW w:w="0" w:type="auto"/>
            <w:noWrap/>
            <w:vAlign w:val="center"/>
          </w:tcPr>
          <w:p w14:paraId="58BE048C" w14:textId="5935922F" w:rsidR="001A3EB8" w:rsidRPr="00007B3E" w:rsidDel="00CB2812" w:rsidRDefault="001A3EB8" w:rsidP="00A8239A">
            <w:pPr>
              <w:spacing w:before="0" w:after="0"/>
              <w:jc w:val="center"/>
              <w:rPr>
                <w:del w:id="1130" w:author="Houyem Rais" w:date="2024-02-22T15:03:00Z"/>
                <w:rFonts w:asciiTheme="minorHAnsi" w:hAnsiTheme="minorHAnsi" w:cstheme="minorHAnsi"/>
                <w:b/>
                <w:bCs/>
                <w:sz w:val="20"/>
                <w:szCs w:val="20"/>
              </w:rPr>
            </w:pPr>
          </w:p>
        </w:tc>
        <w:tc>
          <w:tcPr>
            <w:tcW w:w="0" w:type="auto"/>
            <w:noWrap/>
            <w:vAlign w:val="center"/>
          </w:tcPr>
          <w:p w14:paraId="0CC141E2" w14:textId="7735F2A8" w:rsidR="001A3EB8" w:rsidRPr="00007B3E" w:rsidDel="00CB2812" w:rsidRDefault="001A3EB8" w:rsidP="00A8239A">
            <w:pPr>
              <w:spacing w:before="0" w:after="0"/>
              <w:jc w:val="center"/>
              <w:rPr>
                <w:del w:id="1131" w:author="Houyem Rais" w:date="2024-02-22T15:03:00Z"/>
                <w:rFonts w:asciiTheme="minorHAnsi" w:hAnsiTheme="minorHAnsi" w:cstheme="minorHAnsi"/>
                <w:b/>
                <w:bCs/>
                <w:sz w:val="20"/>
                <w:szCs w:val="20"/>
              </w:rPr>
            </w:pPr>
          </w:p>
        </w:tc>
        <w:tc>
          <w:tcPr>
            <w:tcW w:w="1228" w:type="dxa"/>
            <w:noWrap/>
            <w:vAlign w:val="center"/>
          </w:tcPr>
          <w:p w14:paraId="6D093877" w14:textId="6BAB1236" w:rsidR="001A3EB8" w:rsidRPr="00007B3E" w:rsidDel="00CB2812" w:rsidRDefault="001A3EB8" w:rsidP="00A8239A">
            <w:pPr>
              <w:spacing w:before="0" w:after="0"/>
              <w:jc w:val="center"/>
              <w:rPr>
                <w:del w:id="1132" w:author="Houyem Rais" w:date="2024-02-22T15:03:00Z"/>
                <w:rFonts w:asciiTheme="minorHAnsi" w:hAnsiTheme="minorHAnsi" w:cstheme="minorHAnsi"/>
                <w:b/>
                <w:bCs/>
                <w:sz w:val="20"/>
                <w:szCs w:val="20"/>
              </w:rPr>
            </w:pPr>
          </w:p>
        </w:tc>
        <w:tc>
          <w:tcPr>
            <w:tcW w:w="1291" w:type="dxa"/>
            <w:noWrap/>
            <w:vAlign w:val="center"/>
          </w:tcPr>
          <w:p w14:paraId="15C8245F" w14:textId="1CE69323" w:rsidR="001A3EB8" w:rsidRPr="00007B3E" w:rsidDel="00CB2812" w:rsidRDefault="001A3EB8" w:rsidP="00A8239A">
            <w:pPr>
              <w:spacing w:before="0" w:after="0"/>
              <w:jc w:val="center"/>
              <w:rPr>
                <w:del w:id="1133" w:author="Houyem Rais" w:date="2024-02-22T15:03:00Z"/>
                <w:rFonts w:asciiTheme="minorHAnsi" w:hAnsiTheme="minorHAnsi" w:cstheme="minorHAnsi"/>
                <w:b/>
                <w:bCs/>
                <w:sz w:val="20"/>
                <w:szCs w:val="20"/>
              </w:rPr>
            </w:pPr>
          </w:p>
        </w:tc>
        <w:tc>
          <w:tcPr>
            <w:tcW w:w="1412" w:type="dxa"/>
            <w:noWrap/>
            <w:vAlign w:val="center"/>
          </w:tcPr>
          <w:p w14:paraId="3A27FCCC" w14:textId="350976DA" w:rsidR="001A3EB8" w:rsidRPr="00C36191" w:rsidDel="00CB2812" w:rsidRDefault="00C77CE8" w:rsidP="00A8239A">
            <w:pPr>
              <w:spacing w:before="0" w:after="0"/>
              <w:jc w:val="center"/>
              <w:rPr>
                <w:del w:id="1134" w:author="Houyem Rais" w:date="2024-02-22T15:03:00Z"/>
                <w:rFonts w:asciiTheme="minorHAnsi" w:hAnsiTheme="minorHAnsi" w:cstheme="minorHAnsi"/>
                <w:b/>
                <w:bCs/>
                <w:sz w:val="20"/>
                <w:szCs w:val="20"/>
              </w:rPr>
            </w:pPr>
            <w:del w:id="1135" w:author="Houyem Rais" w:date="2024-02-22T15:03:00Z">
              <w:r w:rsidDel="00CB2812">
                <w:rPr>
                  <w:rFonts w:asciiTheme="minorHAnsi" w:hAnsiTheme="minorHAnsi" w:cstheme="minorHAnsi"/>
                  <w:b/>
                  <w:bCs/>
                  <w:sz w:val="20"/>
                  <w:szCs w:val="20"/>
                </w:rPr>
                <w:delText>770</w:delText>
              </w:r>
              <w:r w:rsidR="004E091D" w:rsidDel="00CB2812">
                <w:rPr>
                  <w:rFonts w:asciiTheme="minorHAnsi" w:hAnsiTheme="minorHAnsi" w:cstheme="minorHAnsi"/>
                  <w:b/>
                  <w:bCs/>
                  <w:sz w:val="20"/>
                  <w:szCs w:val="20"/>
                </w:rPr>
                <w:delText xml:space="preserve"> 000</w:delText>
              </w:r>
            </w:del>
          </w:p>
        </w:tc>
      </w:tr>
    </w:tbl>
    <w:p w14:paraId="5128BCFA" w14:textId="1E49C3AD" w:rsidR="00C64B59" w:rsidRPr="00007B3E" w:rsidDel="00CB2812" w:rsidRDefault="00C64B59" w:rsidP="00C64B59">
      <w:pPr>
        <w:rPr>
          <w:del w:id="1136" w:author="Houyem Rais" w:date="2024-02-22T15:03:00Z"/>
        </w:rPr>
      </w:pPr>
      <w:del w:id="1137" w:author="Houyem Rais" w:date="2024-02-22T15:03:00Z">
        <w:r w:rsidRPr="00007B3E" w:rsidDel="00CB2812">
          <w:delText xml:space="preserve">En s'appuyant sur </w:delText>
        </w:r>
        <w:r w:rsidR="001126A3" w:rsidDel="00CB2812">
          <w:delText xml:space="preserve">les comptes d’exploitation de la SNCFT (2021), </w:delText>
        </w:r>
        <w:r w:rsidRPr="00007B3E" w:rsidDel="00CB2812">
          <w:delText>les références du secteur</w:delText>
        </w:r>
        <w:r w:rsidR="001126A3" w:rsidDel="00CB2812">
          <w:delText xml:space="preserve"> et les </w:delText>
        </w:r>
        <w:r w:rsidR="00B54954" w:rsidDel="00CB2812">
          <w:delText>benchmarks régionaux</w:delText>
        </w:r>
        <w:r w:rsidRPr="00007B3E" w:rsidDel="00CB2812">
          <w:delText>, nous avons consolidé les coûts de maintenance prévisionnels comme indiqué dans le tableau suivant.</w:delText>
        </w:r>
      </w:del>
    </w:p>
    <w:p w14:paraId="22E6AD38" w14:textId="14D621BF" w:rsidR="00C64B59" w:rsidRPr="00007B3E" w:rsidDel="00CB2812" w:rsidRDefault="00C64B59" w:rsidP="00EA65EE">
      <w:pPr>
        <w:pStyle w:val="Caption"/>
        <w:rPr>
          <w:del w:id="1138" w:author="Houyem Rais" w:date="2024-02-22T15:03:00Z"/>
        </w:rPr>
      </w:pPr>
      <w:bookmarkStart w:id="1139" w:name="_Toc158885040"/>
      <w:del w:id="1140"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5</w:delText>
        </w:r>
        <w:r w:rsidRPr="005B5FDD" w:rsidDel="00CB2812">
          <w:fldChar w:fldCharType="end"/>
        </w:r>
        <w:r w:rsidRPr="00007B3E" w:rsidDel="00CB2812">
          <w:delText xml:space="preserve"> Estimations des coûts de maintenance annuels (DT-CE 2023)</w:delText>
        </w:r>
        <w:bookmarkEnd w:id="1139"/>
      </w:del>
    </w:p>
    <w:tbl>
      <w:tblPr>
        <w:tblStyle w:val="TableGrid"/>
        <w:tblW w:w="0" w:type="auto"/>
        <w:tblLook w:val="04A0" w:firstRow="1" w:lastRow="0" w:firstColumn="1" w:lastColumn="0" w:noHBand="0" w:noVBand="1"/>
      </w:tblPr>
      <w:tblGrid>
        <w:gridCol w:w="3073"/>
        <w:gridCol w:w="2553"/>
        <w:gridCol w:w="1655"/>
        <w:gridCol w:w="1781"/>
      </w:tblGrid>
      <w:tr w:rsidR="00C64B59" w:rsidRPr="00B26669" w:rsidDel="00CB2812" w14:paraId="6C0CDBC8" w14:textId="3B95A763">
        <w:trPr>
          <w:trHeight w:val="780"/>
          <w:del w:id="1141" w:author="Houyem Rais" w:date="2024-02-22T15:03:00Z"/>
        </w:trPr>
        <w:tc>
          <w:tcPr>
            <w:tcW w:w="3073" w:type="dxa"/>
            <w:shd w:val="clear" w:color="auto" w:fill="D9E2F3" w:themeFill="accent1" w:themeFillTint="33"/>
            <w:noWrap/>
            <w:hideMark/>
          </w:tcPr>
          <w:p w14:paraId="0690147D" w14:textId="75D95BB3" w:rsidR="00C64B59" w:rsidRPr="00A8239A" w:rsidDel="00CB2812" w:rsidRDefault="00C64B59" w:rsidP="00EA65EE">
            <w:pPr>
              <w:keepNext/>
              <w:spacing w:before="0" w:after="0"/>
              <w:rPr>
                <w:del w:id="1142" w:author="Houyem Rais" w:date="2024-02-22T15:03:00Z"/>
                <w:sz w:val="20"/>
                <w:szCs w:val="20"/>
                <w:lang w:val="fr-FR"/>
              </w:rPr>
            </w:pPr>
          </w:p>
        </w:tc>
        <w:tc>
          <w:tcPr>
            <w:tcW w:w="2553" w:type="dxa"/>
            <w:shd w:val="clear" w:color="auto" w:fill="D9E2F3" w:themeFill="accent1" w:themeFillTint="33"/>
            <w:hideMark/>
          </w:tcPr>
          <w:p w14:paraId="606EBC66" w14:textId="43C2C51E" w:rsidR="00C64B59" w:rsidRPr="00A8239A" w:rsidDel="00CB2812" w:rsidRDefault="00C64B59" w:rsidP="00EA65EE">
            <w:pPr>
              <w:keepNext/>
              <w:spacing w:before="0" w:after="0"/>
              <w:rPr>
                <w:del w:id="1143" w:author="Houyem Rais" w:date="2024-02-22T15:03:00Z"/>
                <w:b/>
                <w:bCs/>
                <w:sz w:val="20"/>
                <w:szCs w:val="20"/>
                <w:lang w:val="fr-FR"/>
              </w:rPr>
            </w:pPr>
            <w:del w:id="1144" w:author="Houyem Rais" w:date="2024-02-22T15:03:00Z">
              <w:r w:rsidRPr="00220A4E" w:rsidDel="00CB2812">
                <w:rPr>
                  <w:b/>
                  <w:bCs/>
                  <w:sz w:val="20"/>
                  <w:szCs w:val="20"/>
                  <w:lang w:val="fr-FR"/>
                </w:rPr>
                <w:delText>Coût de base en DT HT</w:delText>
              </w:r>
            </w:del>
          </w:p>
        </w:tc>
        <w:tc>
          <w:tcPr>
            <w:tcW w:w="1655" w:type="dxa"/>
            <w:shd w:val="clear" w:color="auto" w:fill="D9E2F3" w:themeFill="accent1" w:themeFillTint="33"/>
            <w:hideMark/>
          </w:tcPr>
          <w:p w14:paraId="133E8FB7" w14:textId="7F45596C" w:rsidR="00C64B59" w:rsidRPr="00A8239A" w:rsidDel="00CB2812" w:rsidRDefault="00C64B59" w:rsidP="00EA65EE">
            <w:pPr>
              <w:keepNext/>
              <w:spacing w:before="0" w:after="0"/>
              <w:rPr>
                <w:del w:id="1145" w:author="Houyem Rais" w:date="2024-02-22T15:03:00Z"/>
                <w:b/>
                <w:bCs/>
                <w:sz w:val="20"/>
                <w:szCs w:val="20"/>
                <w:lang w:val="fr-FR"/>
              </w:rPr>
            </w:pPr>
            <w:del w:id="1146" w:author="Houyem Rais" w:date="2024-02-22T15:03:00Z">
              <w:r w:rsidRPr="00A8239A" w:rsidDel="00CB2812">
                <w:rPr>
                  <w:b/>
                  <w:bCs/>
                  <w:sz w:val="20"/>
                  <w:szCs w:val="20"/>
                </w:rPr>
                <w:delText>Estimation en % des CAPEX</w:delText>
              </w:r>
            </w:del>
          </w:p>
        </w:tc>
        <w:tc>
          <w:tcPr>
            <w:tcW w:w="1781" w:type="dxa"/>
            <w:shd w:val="clear" w:color="auto" w:fill="D9E2F3" w:themeFill="accent1" w:themeFillTint="33"/>
            <w:hideMark/>
          </w:tcPr>
          <w:p w14:paraId="621C2037" w14:textId="4F8EFD3B" w:rsidR="00C64B59" w:rsidRPr="00A8239A" w:rsidDel="00CB2812" w:rsidRDefault="00C64B59" w:rsidP="00EA65EE">
            <w:pPr>
              <w:keepNext/>
              <w:spacing w:before="0" w:after="0"/>
              <w:rPr>
                <w:del w:id="1147" w:author="Houyem Rais" w:date="2024-02-22T15:03:00Z"/>
                <w:b/>
                <w:bCs/>
                <w:sz w:val="20"/>
                <w:szCs w:val="20"/>
                <w:lang w:val="fr-FR"/>
              </w:rPr>
            </w:pPr>
            <w:del w:id="1148" w:author="Houyem Rais" w:date="2024-02-22T15:03:00Z">
              <w:r w:rsidRPr="00A8239A" w:rsidDel="00CB2812">
                <w:rPr>
                  <w:b/>
                  <w:bCs/>
                  <w:sz w:val="20"/>
                  <w:szCs w:val="20"/>
                </w:rPr>
                <w:delText>Montant en DT</w:delText>
              </w:r>
            </w:del>
          </w:p>
        </w:tc>
      </w:tr>
      <w:tr w:rsidR="00C64B59" w:rsidRPr="00B26669" w:rsidDel="00CB2812" w14:paraId="45326DFE" w14:textId="5785E35D">
        <w:trPr>
          <w:trHeight w:val="310"/>
          <w:del w:id="1149" w:author="Houyem Rais" w:date="2024-02-22T15:03:00Z"/>
        </w:trPr>
        <w:tc>
          <w:tcPr>
            <w:tcW w:w="3073" w:type="dxa"/>
            <w:hideMark/>
          </w:tcPr>
          <w:p w14:paraId="445886E2" w14:textId="6B8CBEB3" w:rsidR="00C64B59" w:rsidRPr="00A8239A" w:rsidDel="00CB2812" w:rsidRDefault="00C64B59" w:rsidP="00EA65EE">
            <w:pPr>
              <w:keepNext/>
              <w:spacing w:before="0" w:after="0"/>
              <w:rPr>
                <w:del w:id="1150" w:author="Houyem Rais" w:date="2024-02-22T15:03:00Z"/>
                <w:sz w:val="20"/>
                <w:szCs w:val="20"/>
                <w:lang w:val="fr-FR"/>
              </w:rPr>
            </w:pPr>
            <w:del w:id="1151" w:author="Houyem Rais" w:date="2024-02-22T15:03:00Z">
              <w:r w:rsidRPr="00A8239A" w:rsidDel="00CB2812">
                <w:rPr>
                  <w:sz w:val="20"/>
                  <w:szCs w:val="20"/>
                </w:rPr>
                <w:delText>Infrastructure et structures</w:delText>
              </w:r>
            </w:del>
          </w:p>
        </w:tc>
        <w:tc>
          <w:tcPr>
            <w:tcW w:w="2553" w:type="dxa"/>
            <w:noWrap/>
            <w:hideMark/>
          </w:tcPr>
          <w:p w14:paraId="133B766E" w14:textId="7A3CA57E" w:rsidR="00C64B59" w:rsidRPr="00A8239A" w:rsidDel="00CB2812" w:rsidRDefault="00C64B59" w:rsidP="00EA65EE">
            <w:pPr>
              <w:keepNext/>
              <w:spacing w:before="0" w:after="0"/>
              <w:rPr>
                <w:del w:id="1152" w:author="Houyem Rais" w:date="2024-02-22T15:03:00Z"/>
                <w:sz w:val="20"/>
                <w:szCs w:val="20"/>
                <w:lang w:val="fr-FR"/>
              </w:rPr>
            </w:pPr>
            <w:del w:id="1153" w:author="Houyem Rais" w:date="2024-02-22T15:03:00Z">
              <w:r w:rsidRPr="00A8239A" w:rsidDel="00CB2812">
                <w:rPr>
                  <w:sz w:val="20"/>
                  <w:szCs w:val="20"/>
                </w:rPr>
                <w:delText>398 640 000</w:delText>
              </w:r>
            </w:del>
          </w:p>
        </w:tc>
        <w:tc>
          <w:tcPr>
            <w:tcW w:w="1655" w:type="dxa"/>
            <w:noWrap/>
            <w:hideMark/>
          </w:tcPr>
          <w:p w14:paraId="6B3B03C5" w14:textId="0A9BBE28" w:rsidR="00C64B59" w:rsidRPr="00A8239A" w:rsidDel="00CB2812" w:rsidRDefault="00C64B59" w:rsidP="00EA65EE">
            <w:pPr>
              <w:keepNext/>
              <w:spacing w:before="0" w:after="0"/>
              <w:rPr>
                <w:del w:id="1154" w:author="Houyem Rais" w:date="2024-02-22T15:03:00Z"/>
                <w:sz w:val="20"/>
                <w:szCs w:val="20"/>
                <w:lang w:val="fr-FR"/>
              </w:rPr>
            </w:pPr>
            <w:del w:id="1155" w:author="Houyem Rais" w:date="2024-02-22T15:03:00Z">
              <w:r w:rsidRPr="00A8239A" w:rsidDel="00CB2812">
                <w:rPr>
                  <w:sz w:val="20"/>
                  <w:szCs w:val="20"/>
                </w:rPr>
                <w:delText>0,60%</w:delText>
              </w:r>
            </w:del>
          </w:p>
        </w:tc>
        <w:tc>
          <w:tcPr>
            <w:tcW w:w="1781" w:type="dxa"/>
            <w:noWrap/>
            <w:hideMark/>
          </w:tcPr>
          <w:p w14:paraId="520C840B" w14:textId="48509C38" w:rsidR="00C64B59" w:rsidRPr="00A8239A" w:rsidDel="00CB2812" w:rsidRDefault="00C64B59" w:rsidP="00EA65EE">
            <w:pPr>
              <w:keepNext/>
              <w:spacing w:before="0" w:after="0"/>
              <w:rPr>
                <w:del w:id="1156" w:author="Houyem Rais" w:date="2024-02-22T15:03:00Z"/>
                <w:sz w:val="20"/>
                <w:szCs w:val="20"/>
                <w:lang w:val="fr-FR"/>
              </w:rPr>
            </w:pPr>
            <w:del w:id="1157" w:author="Houyem Rais" w:date="2024-02-22T15:03:00Z">
              <w:r w:rsidRPr="00A8239A" w:rsidDel="00CB2812">
                <w:rPr>
                  <w:sz w:val="20"/>
                  <w:szCs w:val="20"/>
                </w:rPr>
                <w:delText xml:space="preserve"> 2 391 840 </w:delText>
              </w:r>
            </w:del>
          </w:p>
        </w:tc>
      </w:tr>
      <w:tr w:rsidR="00C64B59" w:rsidRPr="00B26669" w:rsidDel="00CB2812" w14:paraId="7C73B728" w14:textId="58B0E65D">
        <w:trPr>
          <w:trHeight w:val="310"/>
          <w:del w:id="1158" w:author="Houyem Rais" w:date="2024-02-22T15:03:00Z"/>
        </w:trPr>
        <w:tc>
          <w:tcPr>
            <w:tcW w:w="3073" w:type="dxa"/>
            <w:hideMark/>
          </w:tcPr>
          <w:p w14:paraId="3AB27481" w14:textId="5CE77AB9" w:rsidR="00C64B59" w:rsidRPr="00A8239A" w:rsidDel="00CB2812" w:rsidRDefault="00C64B59" w:rsidP="00EA65EE">
            <w:pPr>
              <w:keepNext/>
              <w:spacing w:before="0" w:after="0"/>
              <w:rPr>
                <w:del w:id="1159" w:author="Houyem Rais" w:date="2024-02-22T15:03:00Z"/>
                <w:sz w:val="20"/>
                <w:szCs w:val="20"/>
                <w:lang w:val="fr-FR"/>
              </w:rPr>
            </w:pPr>
            <w:del w:id="1160" w:author="Houyem Rais" w:date="2024-02-22T15:03:00Z">
              <w:r w:rsidRPr="00A8239A" w:rsidDel="00CB2812">
                <w:rPr>
                  <w:sz w:val="20"/>
                  <w:szCs w:val="20"/>
                </w:rPr>
                <w:delText>Systèmes</w:delText>
              </w:r>
            </w:del>
          </w:p>
        </w:tc>
        <w:tc>
          <w:tcPr>
            <w:tcW w:w="2553" w:type="dxa"/>
            <w:noWrap/>
            <w:hideMark/>
          </w:tcPr>
          <w:p w14:paraId="6B2C3A6C" w14:textId="6014D97D" w:rsidR="00C64B59" w:rsidRPr="00A8239A" w:rsidDel="00CB2812" w:rsidRDefault="00C64B59" w:rsidP="00EA65EE">
            <w:pPr>
              <w:keepNext/>
              <w:spacing w:before="0" w:after="0"/>
              <w:rPr>
                <w:del w:id="1161" w:author="Houyem Rais" w:date="2024-02-22T15:03:00Z"/>
                <w:sz w:val="20"/>
                <w:szCs w:val="20"/>
                <w:lang w:val="fr-FR"/>
              </w:rPr>
            </w:pPr>
            <w:del w:id="1162" w:author="Houyem Rais" w:date="2024-02-22T15:03:00Z">
              <w:r w:rsidRPr="00A8239A" w:rsidDel="00CB2812">
                <w:rPr>
                  <w:sz w:val="20"/>
                  <w:szCs w:val="20"/>
                </w:rPr>
                <w:delText>66 390 800</w:delText>
              </w:r>
            </w:del>
          </w:p>
        </w:tc>
        <w:tc>
          <w:tcPr>
            <w:tcW w:w="1655" w:type="dxa"/>
            <w:noWrap/>
            <w:hideMark/>
          </w:tcPr>
          <w:p w14:paraId="1ACA3EF7" w14:textId="6437C8C7" w:rsidR="00C64B59" w:rsidRPr="00A8239A" w:rsidDel="00CB2812" w:rsidRDefault="00C64B59" w:rsidP="00EA65EE">
            <w:pPr>
              <w:keepNext/>
              <w:spacing w:before="0" w:after="0"/>
              <w:rPr>
                <w:del w:id="1163" w:author="Houyem Rais" w:date="2024-02-22T15:03:00Z"/>
                <w:sz w:val="20"/>
                <w:szCs w:val="20"/>
                <w:lang w:val="fr-FR"/>
              </w:rPr>
            </w:pPr>
            <w:del w:id="1164" w:author="Houyem Rais" w:date="2024-02-22T15:03:00Z">
              <w:r w:rsidRPr="00A8239A" w:rsidDel="00CB2812">
                <w:rPr>
                  <w:sz w:val="20"/>
                  <w:szCs w:val="20"/>
                </w:rPr>
                <w:delText>2,00%</w:delText>
              </w:r>
            </w:del>
          </w:p>
        </w:tc>
        <w:tc>
          <w:tcPr>
            <w:tcW w:w="1781" w:type="dxa"/>
            <w:noWrap/>
            <w:hideMark/>
          </w:tcPr>
          <w:p w14:paraId="5BDE5BC7" w14:textId="692C0461" w:rsidR="00C64B59" w:rsidRPr="00A8239A" w:rsidDel="00CB2812" w:rsidRDefault="00C64B59" w:rsidP="00EA65EE">
            <w:pPr>
              <w:keepNext/>
              <w:spacing w:before="0" w:after="0"/>
              <w:rPr>
                <w:del w:id="1165" w:author="Houyem Rais" w:date="2024-02-22T15:03:00Z"/>
                <w:sz w:val="20"/>
                <w:szCs w:val="20"/>
                <w:lang w:val="fr-FR"/>
              </w:rPr>
            </w:pPr>
            <w:del w:id="1166" w:author="Houyem Rais" w:date="2024-02-22T15:03:00Z">
              <w:r w:rsidRPr="00A8239A" w:rsidDel="00CB2812">
                <w:rPr>
                  <w:sz w:val="20"/>
                  <w:szCs w:val="20"/>
                </w:rPr>
                <w:delText xml:space="preserve"> 1 327 816 </w:delText>
              </w:r>
            </w:del>
          </w:p>
        </w:tc>
      </w:tr>
      <w:tr w:rsidR="00C64B59" w:rsidRPr="00B26669" w:rsidDel="00CB2812" w14:paraId="5972EB67" w14:textId="561E6B4B">
        <w:trPr>
          <w:trHeight w:val="310"/>
          <w:del w:id="1167" w:author="Houyem Rais" w:date="2024-02-22T15:03:00Z"/>
        </w:trPr>
        <w:tc>
          <w:tcPr>
            <w:tcW w:w="3073" w:type="dxa"/>
            <w:hideMark/>
          </w:tcPr>
          <w:p w14:paraId="7E467FE0" w14:textId="437F9146" w:rsidR="00C64B59" w:rsidRPr="00A8239A" w:rsidDel="00CB2812" w:rsidRDefault="00C64B59" w:rsidP="00EA65EE">
            <w:pPr>
              <w:keepNext/>
              <w:spacing w:before="0" w:after="0"/>
              <w:rPr>
                <w:del w:id="1168" w:author="Houyem Rais" w:date="2024-02-22T15:03:00Z"/>
                <w:sz w:val="20"/>
                <w:szCs w:val="20"/>
                <w:lang w:val="fr-FR"/>
              </w:rPr>
            </w:pPr>
            <w:del w:id="1169" w:author="Houyem Rais" w:date="2024-02-22T15:03:00Z">
              <w:r w:rsidRPr="00A8239A" w:rsidDel="00CB2812">
                <w:rPr>
                  <w:sz w:val="20"/>
                  <w:szCs w:val="20"/>
                </w:rPr>
                <w:delText>Gares</w:delText>
              </w:r>
            </w:del>
          </w:p>
        </w:tc>
        <w:tc>
          <w:tcPr>
            <w:tcW w:w="2553" w:type="dxa"/>
            <w:noWrap/>
            <w:hideMark/>
          </w:tcPr>
          <w:p w14:paraId="71A4A870" w14:textId="43E8914D" w:rsidR="00C64B59" w:rsidRPr="00A8239A" w:rsidDel="00CB2812" w:rsidRDefault="00C64B59" w:rsidP="00EA65EE">
            <w:pPr>
              <w:keepNext/>
              <w:spacing w:before="0" w:after="0"/>
              <w:rPr>
                <w:del w:id="1170" w:author="Houyem Rais" w:date="2024-02-22T15:03:00Z"/>
                <w:sz w:val="20"/>
                <w:szCs w:val="20"/>
                <w:lang w:val="fr-FR"/>
              </w:rPr>
            </w:pPr>
            <w:del w:id="1171" w:author="Houyem Rais" w:date="2024-02-22T15:03:00Z">
              <w:r w:rsidRPr="00A8239A" w:rsidDel="00CB2812">
                <w:rPr>
                  <w:sz w:val="20"/>
                  <w:szCs w:val="20"/>
                </w:rPr>
                <w:delText>28 799 727</w:delText>
              </w:r>
            </w:del>
          </w:p>
        </w:tc>
        <w:tc>
          <w:tcPr>
            <w:tcW w:w="1655" w:type="dxa"/>
            <w:noWrap/>
            <w:hideMark/>
          </w:tcPr>
          <w:p w14:paraId="54DEB876" w14:textId="45C568B5" w:rsidR="00C64B59" w:rsidRPr="00A8239A" w:rsidDel="00CB2812" w:rsidRDefault="00C64B59" w:rsidP="00EA65EE">
            <w:pPr>
              <w:keepNext/>
              <w:spacing w:before="0" w:after="0"/>
              <w:rPr>
                <w:del w:id="1172" w:author="Houyem Rais" w:date="2024-02-22T15:03:00Z"/>
                <w:sz w:val="20"/>
                <w:szCs w:val="20"/>
                <w:lang w:val="fr-FR"/>
              </w:rPr>
            </w:pPr>
            <w:del w:id="1173" w:author="Houyem Rais" w:date="2024-02-22T15:03:00Z">
              <w:r w:rsidRPr="00A8239A" w:rsidDel="00CB2812">
                <w:rPr>
                  <w:sz w:val="20"/>
                  <w:szCs w:val="20"/>
                </w:rPr>
                <w:delText>8,00%</w:delText>
              </w:r>
            </w:del>
          </w:p>
        </w:tc>
        <w:tc>
          <w:tcPr>
            <w:tcW w:w="1781" w:type="dxa"/>
            <w:noWrap/>
            <w:hideMark/>
          </w:tcPr>
          <w:p w14:paraId="7F5776BB" w14:textId="102E2A6E" w:rsidR="00C64B59" w:rsidRPr="00A8239A" w:rsidDel="00CB2812" w:rsidRDefault="00C07E3B" w:rsidP="00EA65EE">
            <w:pPr>
              <w:keepNext/>
              <w:spacing w:before="0" w:after="0"/>
              <w:rPr>
                <w:del w:id="1174" w:author="Houyem Rais" w:date="2024-02-22T15:03:00Z"/>
                <w:sz w:val="20"/>
                <w:szCs w:val="20"/>
                <w:lang w:val="fr-FR"/>
              </w:rPr>
            </w:pPr>
            <w:ins w:id="1175" w:author="Farouk Bouhafs" w:date="2024-02-15T10:03:00Z">
              <w:del w:id="1176" w:author="Houyem Rais" w:date="2024-02-22T15:03:00Z">
                <w:r w:rsidRPr="00C07E3B" w:rsidDel="00CB2812">
                  <w:rPr>
                    <w:sz w:val="20"/>
                    <w:szCs w:val="20"/>
                  </w:rPr>
                  <w:delText>1 151 989</w:delText>
                </w:r>
              </w:del>
            </w:ins>
            <w:del w:id="1177" w:author="Houyem Rais" w:date="2024-02-22T15:03:00Z">
              <w:r w:rsidR="00C64B59" w:rsidRPr="00A8239A" w:rsidDel="00CB2812">
                <w:rPr>
                  <w:sz w:val="20"/>
                  <w:szCs w:val="20"/>
                </w:rPr>
                <w:delText xml:space="preserve"> 2 303 978 </w:delText>
              </w:r>
            </w:del>
          </w:p>
        </w:tc>
      </w:tr>
      <w:tr w:rsidR="00C64B59" w:rsidRPr="00B26669" w:rsidDel="00CB2812" w14:paraId="6DCC3754" w14:textId="507E2681">
        <w:trPr>
          <w:trHeight w:val="310"/>
          <w:del w:id="1178" w:author="Houyem Rais" w:date="2024-02-22T15:03:00Z"/>
        </w:trPr>
        <w:tc>
          <w:tcPr>
            <w:tcW w:w="3073" w:type="dxa"/>
            <w:hideMark/>
          </w:tcPr>
          <w:p w14:paraId="28BDB7D8" w14:textId="6D7D62C6" w:rsidR="00C64B59" w:rsidRPr="00A8239A" w:rsidDel="00CB2812" w:rsidRDefault="00C64B59" w:rsidP="00EA65EE">
            <w:pPr>
              <w:keepNext/>
              <w:spacing w:before="0" w:after="0"/>
              <w:rPr>
                <w:del w:id="1179" w:author="Houyem Rais" w:date="2024-02-22T15:03:00Z"/>
                <w:sz w:val="20"/>
                <w:szCs w:val="20"/>
                <w:lang w:val="fr-FR"/>
              </w:rPr>
            </w:pPr>
            <w:del w:id="1180" w:author="Houyem Rais" w:date="2024-02-22T15:03:00Z">
              <w:r w:rsidRPr="00A8239A" w:rsidDel="00CB2812">
                <w:rPr>
                  <w:sz w:val="20"/>
                  <w:szCs w:val="20"/>
                </w:rPr>
                <w:delText>Renouvellements</w:delText>
              </w:r>
            </w:del>
          </w:p>
        </w:tc>
        <w:tc>
          <w:tcPr>
            <w:tcW w:w="2553" w:type="dxa"/>
            <w:noWrap/>
            <w:hideMark/>
          </w:tcPr>
          <w:p w14:paraId="1142A2C0" w14:textId="754DFF06" w:rsidR="00C64B59" w:rsidRPr="00A8239A" w:rsidDel="00CB2812" w:rsidRDefault="00C64B59" w:rsidP="00EA65EE">
            <w:pPr>
              <w:keepNext/>
              <w:spacing w:before="0" w:after="0"/>
              <w:rPr>
                <w:del w:id="1181" w:author="Houyem Rais" w:date="2024-02-22T15:03:00Z"/>
                <w:sz w:val="20"/>
                <w:szCs w:val="20"/>
                <w:lang w:val="fr-FR"/>
              </w:rPr>
            </w:pPr>
            <w:del w:id="1182" w:author="Houyem Rais" w:date="2024-02-22T15:03:00Z">
              <w:r w:rsidRPr="00A8239A" w:rsidDel="00CB2812">
                <w:rPr>
                  <w:sz w:val="20"/>
                  <w:szCs w:val="20"/>
                </w:rPr>
                <w:delText>493 830 527</w:delText>
              </w:r>
            </w:del>
          </w:p>
        </w:tc>
        <w:tc>
          <w:tcPr>
            <w:tcW w:w="1655" w:type="dxa"/>
            <w:noWrap/>
            <w:hideMark/>
          </w:tcPr>
          <w:p w14:paraId="446A6BF4" w14:textId="7011433E" w:rsidR="00C64B59" w:rsidRPr="00A8239A" w:rsidDel="00CB2812" w:rsidRDefault="00C64B59" w:rsidP="00EA65EE">
            <w:pPr>
              <w:keepNext/>
              <w:spacing w:before="0" w:after="0"/>
              <w:rPr>
                <w:del w:id="1183" w:author="Houyem Rais" w:date="2024-02-22T15:03:00Z"/>
                <w:sz w:val="20"/>
                <w:szCs w:val="20"/>
                <w:lang w:val="fr-FR"/>
              </w:rPr>
            </w:pPr>
            <w:del w:id="1184" w:author="Houyem Rais" w:date="2024-02-22T15:03:00Z">
              <w:r w:rsidRPr="00A8239A" w:rsidDel="00CB2812">
                <w:rPr>
                  <w:sz w:val="20"/>
                  <w:szCs w:val="20"/>
                </w:rPr>
                <w:delText>1,20%</w:delText>
              </w:r>
            </w:del>
          </w:p>
        </w:tc>
        <w:tc>
          <w:tcPr>
            <w:tcW w:w="1781" w:type="dxa"/>
            <w:noWrap/>
            <w:hideMark/>
          </w:tcPr>
          <w:p w14:paraId="41BC3F11" w14:textId="77E9696B" w:rsidR="00C64B59" w:rsidRPr="00A8239A" w:rsidDel="00CB2812" w:rsidRDefault="00C64B59" w:rsidP="00EA65EE">
            <w:pPr>
              <w:keepNext/>
              <w:spacing w:before="0" w:after="0"/>
              <w:rPr>
                <w:del w:id="1185" w:author="Houyem Rais" w:date="2024-02-22T15:03:00Z"/>
                <w:sz w:val="20"/>
                <w:szCs w:val="20"/>
                <w:lang w:val="fr-FR"/>
              </w:rPr>
            </w:pPr>
            <w:del w:id="1186" w:author="Houyem Rais" w:date="2024-02-22T15:03:00Z">
              <w:r w:rsidRPr="00A8239A" w:rsidDel="00CB2812">
                <w:rPr>
                  <w:sz w:val="20"/>
                  <w:szCs w:val="20"/>
                </w:rPr>
                <w:delText xml:space="preserve"> 5 925 966</w:delText>
              </w:r>
            </w:del>
          </w:p>
        </w:tc>
      </w:tr>
      <w:tr w:rsidR="00C07E3B" w:rsidRPr="00B26669" w:rsidDel="00CB2812" w14:paraId="76257031" w14:textId="2D83BF10">
        <w:trPr>
          <w:trHeight w:val="310"/>
          <w:del w:id="1187" w:author="Houyem Rais" w:date="2024-02-22T15:03:00Z"/>
        </w:trPr>
        <w:tc>
          <w:tcPr>
            <w:tcW w:w="3073" w:type="dxa"/>
            <w:noWrap/>
            <w:hideMark/>
          </w:tcPr>
          <w:p w14:paraId="4E738EA5" w14:textId="6E55B993" w:rsidR="00C07E3B" w:rsidRPr="00CB2812" w:rsidDel="00CB2812" w:rsidRDefault="00C07E3B" w:rsidP="00C07E3B">
            <w:pPr>
              <w:keepNext/>
              <w:spacing w:before="0" w:after="0"/>
              <w:rPr>
                <w:del w:id="1188" w:author="Houyem Rais" w:date="2024-02-22T15:03:00Z"/>
                <w:b/>
                <w:bCs/>
                <w:sz w:val="20"/>
                <w:szCs w:val="20"/>
                <w:lang w:val="fr-FR"/>
              </w:rPr>
            </w:pPr>
            <w:del w:id="1189" w:author="Houyem Rais" w:date="2024-02-22T15:03:00Z">
              <w:r w:rsidRPr="00CB2812" w:rsidDel="00CB2812">
                <w:rPr>
                  <w:b/>
                  <w:bCs/>
                  <w:sz w:val="20"/>
                  <w:szCs w:val="20"/>
                </w:rPr>
                <w:delText>Total</w:delText>
              </w:r>
            </w:del>
          </w:p>
        </w:tc>
        <w:tc>
          <w:tcPr>
            <w:tcW w:w="2553" w:type="dxa"/>
            <w:noWrap/>
            <w:hideMark/>
          </w:tcPr>
          <w:p w14:paraId="423436F8" w14:textId="18E5396D" w:rsidR="00C07E3B" w:rsidRPr="00A8239A" w:rsidDel="00CB2812" w:rsidRDefault="00C07E3B" w:rsidP="00C07E3B">
            <w:pPr>
              <w:keepNext/>
              <w:spacing w:before="0" w:after="0"/>
              <w:rPr>
                <w:del w:id="1190" w:author="Houyem Rais" w:date="2024-02-22T15:03:00Z"/>
                <w:b/>
                <w:bCs/>
                <w:sz w:val="20"/>
                <w:szCs w:val="20"/>
                <w:lang w:val="fr-FR"/>
              </w:rPr>
            </w:pPr>
            <w:del w:id="1191" w:author="Houyem Rais" w:date="2024-02-22T15:03:00Z">
              <w:r w:rsidRPr="00A8239A" w:rsidDel="00CB2812">
                <w:rPr>
                  <w:b/>
                  <w:bCs/>
                  <w:sz w:val="20"/>
                  <w:szCs w:val="20"/>
                </w:rPr>
                <w:delText>493 830 527</w:delText>
              </w:r>
            </w:del>
          </w:p>
        </w:tc>
        <w:tc>
          <w:tcPr>
            <w:tcW w:w="1655" w:type="dxa"/>
            <w:noWrap/>
            <w:hideMark/>
          </w:tcPr>
          <w:p w14:paraId="682D9891" w14:textId="5548693E" w:rsidR="00C07E3B" w:rsidRPr="00C07E3B" w:rsidDel="00CB2812" w:rsidRDefault="00C07E3B" w:rsidP="00C07E3B">
            <w:pPr>
              <w:keepNext/>
              <w:spacing w:before="0" w:after="0"/>
              <w:rPr>
                <w:del w:id="1192" w:author="Houyem Rais" w:date="2024-02-22T15:03:00Z"/>
                <w:b/>
                <w:bCs/>
                <w:sz w:val="20"/>
                <w:szCs w:val="20"/>
                <w:lang w:val="fr-FR"/>
              </w:rPr>
            </w:pPr>
            <w:ins w:id="1193" w:author="Farouk Bouhafs" w:date="2024-02-15T10:03:00Z">
              <w:del w:id="1194" w:author="Houyem Rais" w:date="2024-02-22T15:03:00Z">
                <w:r w:rsidRPr="00C07E3B" w:rsidDel="00CB2812">
                  <w:rPr>
                    <w:b/>
                    <w:bCs/>
                    <w:sz w:val="20"/>
                    <w:szCs w:val="20"/>
                    <w:rPrChange w:id="1195" w:author="Farouk Bouhafs" w:date="2024-02-15T10:03:00Z">
                      <w:rPr>
                        <w:b/>
                        <w:bCs/>
                      </w:rPr>
                    </w:rPrChange>
                  </w:rPr>
                  <w:delText>2,19%</w:delText>
                </w:r>
              </w:del>
            </w:ins>
            <w:del w:id="1196" w:author="Houyem Rais" w:date="2024-02-22T15:03:00Z">
              <w:r w:rsidRPr="00C07E3B" w:rsidDel="00CB2812">
                <w:rPr>
                  <w:b/>
                  <w:bCs/>
                  <w:sz w:val="20"/>
                  <w:szCs w:val="20"/>
                </w:rPr>
                <w:delText>2,42%</w:delText>
              </w:r>
            </w:del>
          </w:p>
        </w:tc>
        <w:tc>
          <w:tcPr>
            <w:tcW w:w="1781" w:type="dxa"/>
            <w:noWrap/>
            <w:hideMark/>
          </w:tcPr>
          <w:p w14:paraId="3842CFAA" w14:textId="61F2751D" w:rsidR="00C07E3B" w:rsidRPr="00C07E3B" w:rsidDel="00CB2812" w:rsidRDefault="00C07E3B" w:rsidP="00C07E3B">
            <w:pPr>
              <w:keepNext/>
              <w:spacing w:before="0" w:after="0"/>
              <w:rPr>
                <w:del w:id="1197" w:author="Houyem Rais" w:date="2024-02-22T15:03:00Z"/>
                <w:b/>
                <w:bCs/>
                <w:sz w:val="20"/>
                <w:szCs w:val="20"/>
                <w:lang w:val="fr-FR"/>
              </w:rPr>
            </w:pPr>
            <w:ins w:id="1198" w:author="Farouk Bouhafs" w:date="2024-02-15T10:03:00Z">
              <w:del w:id="1199" w:author="Houyem Rais" w:date="2024-02-22T15:03:00Z">
                <w:r w:rsidRPr="00C07E3B" w:rsidDel="00CB2812">
                  <w:rPr>
                    <w:b/>
                    <w:bCs/>
                    <w:sz w:val="20"/>
                    <w:szCs w:val="20"/>
                    <w:rPrChange w:id="1200" w:author="Farouk Bouhafs" w:date="2024-02-15T10:03:00Z">
                      <w:rPr>
                        <w:b/>
                        <w:bCs/>
                      </w:rPr>
                    </w:rPrChange>
                  </w:rPr>
                  <w:delText xml:space="preserve"> 10 797 611   </w:delText>
                </w:r>
              </w:del>
            </w:ins>
            <w:del w:id="1201" w:author="Houyem Rais" w:date="2024-02-22T15:03:00Z">
              <w:r w:rsidRPr="00C07E3B" w:rsidDel="00CB2812">
                <w:rPr>
                  <w:b/>
                  <w:bCs/>
                  <w:sz w:val="20"/>
                  <w:szCs w:val="20"/>
                </w:rPr>
                <w:delText xml:space="preserve"> 11 949 601</w:delText>
              </w:r>
            </w:del>
          </w:p>
        </w:tc>
      </w:tr>
    </w:tbl>
    <w:p w14:paraId="154DF3ED" w14:textId="1AEBAC5D" w:rsidR="00C64B59" w:rsidRPr="00007B3E" w:rsidDel="00CB2812" w:rsidRDefault="00C64B59" w:rsidP="00C64B59">
      <w:pPr>
        <w:rPr>
          <w:del w:id="1202" w:author="Houyem Rais" w:date="2024-02-22T15:03:00Z"/>
        </w:rPr>
      </w:pPr>
      <w:del w:id="1203" w:author="Houyem Rais" w:date="2024-02-22T15:03:00Z">
        <w:r w:rsidRPr="00007B3E" w:rsidDel="00CB2812">
          <w:delText xml:space="preserve">Les </w:delText>
        </w:r>
        <w:r w:rsidRPr="00007B3E" w:rsidDel="00CB2812">
          <w:rPr>
            <w:b/>
            <w:bCs/>
          </w:rPr>
          <w:delText>coûts annuels d'Exploitation et de Maintenance</w:delText>
        </w:r>
        <w:r w:rsidRPr="00007B3E" w:rsidDel="00CB2812">
          <w:delText xml:space="preserve"> s’élèvent donc à</w:delText>
        </w:r>
        <w:r w:rsidR="00C77CE8" w:rsidRPr="00C77CE8" w:rsidDel="00CB2812">
          <w:rPr>
            <w:b/>
            <w:bCs/>
            <w:color w:val="C00000"/>
          </w:rPr>
          <w:delText xml:space="preserve"> </w:delText>
        </w:r>
      </w:del>
      <w:ins w:id="1204" w:author="Farouk Bouhafs" w:date="2024-02-15T10:04:00Z">
        <w:del w:id="1205" w:author="Houyem Rais" w:date="2024-02-22T15:03:00Z">
          <w:r w:rsidR="00DD0640" w:rsidRPr="00616460" w:rsidDel="00CB2812">
            <w:rPr>
              <w:b/>
              <w:bCs/>
              <w:color w:val="C00000"/>
            </w:rPr>
            <w:delText>11 567 611</w:delText>
          </w:r>
        </w:del>
      </w:ins>
      <w:del w:id="1206" w:author="Houyem Rais" w:date="2024-02-22T15:03:00Z">
        <w:r w:rsidR="00C77CE8" w:rsidRPr="00C77CE8" w:rsidDel="00CB2812">
          <w:rPr>
            <w:b/>
            <w:bCs/>
            <w:color w:val="C00000"/>
          </w:rPr>
          <w:delText>12 719 601</w:delText>
        </w:r>
        <w:r w:rsidRPr="00007B3E" w:rsidDel="00CB2812">
          <w:rPr>
            <w:b/>
            <w:bCs/>
            <w:color w:val="C00000"/>
          </w:rPr>
          <w:delText xml:space="preserve"> DT</w:delText>
        </w:r>
        <w:r w:rsidRPr="00007B3E" w:rsidDel="00CB2812">
          <w:delText>.</w:delText>
        </w:r>
      </w:del>
    </w:p>
    <w:p w14:paraId="7F26C268" w14:textId="38DDCDA6" w:rsidR="00A1636D" w:rsidRPr="00007B3E" w:rsidDel="00CB2812" w:rsidRDefault="00A1636D" w:rsidP="00A1636D">
      <w:pPr>
        <w:rPr>
          <w:del w:id="1207" w:author="Houyem Rais" w:date="2024-02-22T15:03:00Z"/>
        </w:rPr>
      </w:pPr>
      <w:del w:id="1208" w:author="Houyem Rais" w:date="2024-02-22T15:03:00Z">
        <w:r w:rsidRPr="00007B3E" w:rsidDel="00CB2812">
          <w:delText xml:space="preserve">Les estimations de trafic </w:delText>
        </w:r>
        <w:r w:rsidR="00913689" w:rsidDel="00CB2812">
          <w:delText xml:space="preserve">de marchandises et de </w:delText>
        </w:r>
        <w:r w:rsidRPr="00007B3E" w:rsidDel="00CB2812">
          <w:delText xml:space="preserve">voyageurs sur le Barreau Est </w:delText>
        </w:r>
        <w:r w:rsidR="00913689" w:rsidDel="00CB2812">
          <w:delText>en 2027</w:delText>
        </w:r>
        <w:r w:rsidRPr="00007B3E" w:rsidDel="00CB2812">
          <w:delText xml:space="preserve"> sont synthétisées dans le tableau suivant.</w:delText>
        </w:r>
      </w:del>
    </w:p>
    <w:p w14:paraId="0CFD1681" w14:textId="474CEBC0" w:rsidR="00A1636D" w:rsidRPr="00007B3E" w:rsidDel="00CB2812" w:rsidRDefault="00A1636D" w:rsidP="00A1636D">
      <w:pPr>
        <w:pStyle w:val="Caption"/>
        <w:rPr>
          <w:del w:id="1209" w:author="Houyem Rais" w:date="2024-02-22T15:03:00Z"/>
        </w:rPr>
      </w:pPr>
      <w:bookmarkStart w:id="1210" w:name="_Toc158885041"/>
      <w:del w:id="1211"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6</w:delText>
        </w:r>
        <w:r w:rsidRPr="005B5FDD" w:rsidDel="00CB2812">
          <w:fldChar w:fldCharType="end"/>
        </w:r>
        <w:r w:rsidRPr="00007B3E" w:rsidDel="00CB2812">
          <w:delText xml:space="preserve"> Estimations de trafic sur le Barreau Est</w:delText>
        </w:r>
        <w:r w:rsidR="009A2A09" w:rsidDel="00CB2812">
          <w:delText xml:space="preserve"> (2027)</w:delText>
        </w:r>
        <w:bookmarkEnd w:id="1210"/>
      </w:del>
    </w:p>
    <w:tbl>
      <w:tblPr>
        <w:tblStyle w:val="TableGrid"/>
        <w:tblW w:w="8975" w:type="dxa"/>
        <w:tblLook w:val="04A0" w:firstRow="1" w:lastRow="0" w:firstColumn="1" w:lastColumn="0" w:noHBand="0" w:noVBand="1"/>
      </w:tblPr>
      <w:tblGrid>
        <w:gridCol w:w="1155"/>
        <w:gridCol w:w="2348"/>
        <w:gridCol w:w="2839"/>
        <w:gridCol w:w="2633"/>
      </w:tblGrid>
      <w:tr w:rsidR="00A1636D" w:rsidRPr="00B26669" w:rsidDel="00CB2812" w14:paraId="3CAB3CE6" w14:textId="2CCBCA4C" w:rsidTr="00A8239A">
        <w:trPr>
          <w:trHeight w:val="543"/>
          <w:tblHeader/>
          <w:del w:id="1212" w:author="Houyem Rais" w:date="2024-02-22T15:03:00Z"/>
        </w:trPr>
        <w:tc>
          <w:tcPr>
            <w:tcW w:w="1155" w:type="dxa"/>
            <w:shd w:val="clear" w:color="auto" w:fill="B4C6E7" w:themeFill="accent1" w:themeFillTint="66"/>
            <w:vAlign w:val="center"/>
          </w:tcPr>
          <w:p w14:paraId="64551D1E" w14:textId="3ED14EC6" w:rsidR="00A1636D" w:rsidRPr="00A8239A" w:rsidDel="00CB2812" w:rsidRDefault="00A1636D" w:rsidP="00D52F53">
            <w:pPr>
              <w:spacing w:before="0" w:after="0"/>
              <w:rPr>
                <w:del w:id="1213" w:author="Houyem Rais" w:date="2024-02-22T15:03:00Z"/>
                <w:b/>
                <w:bCs/>
                <w:sz w:val="20"/>
                <w:szCs w:val="20"/>
                <w:lang w:val="fr-FR"/>
              </w:rPr>
            </w:pPr>
            <w:del w:id="1214" w:author="Houyem Rais" w:date="2024-02-22T15:03:00Z">
              <w:r w:rsidRPr="00A8239A" w:rsidDel="00CB2812">
                <w:rPr>
                  <w:b/>
                  <w:bCs/>
                  <w:sz w:val="20"/>
                  <w:szCs w:val="20"/>
                </w:rPr>
                <w:delText>Année</w:delText>
              </w:r>
            </w:del>
          </w:p>
        </w:tc>
        <w:tc>
          <w:tcPr>
            <w:tcW w:w="2348" w:type="dxa"/>
            <w:shd w:val="clear" w:color="auto" w:fill="B4C6E7" w:themeFill="accent1" w:themeFillTint="66"/>
            <w:vAlign w:val="center"/>
          </w:tcPr>
          <w:p w14:paraId="304AE1F7" w14:textId="142B0971" w:rsidR="00A1636D" w:rsidRPr="00A8239A" w:rsidDel="00CB2812" w:rsidRDefault="00A1636D" w:rsidP="00D52F53">
            <w:pPr>
              <w:spacing w:before="0" w:after="0"/>
              <w:rPr>
                <w:del w:id="1215" w:author="Houyem Rais" w:date="2024-02-22T15:03:00Z"/>
                <w:b/>
                <w:bCs/>
                <w:sz w:val="20"/>
                <w:szCs w:val="20"/>
                <w:lang w:val="fr-FR"/>
              </w:rPr>
            </w:pPr>
            <w:del w:id="1216" w:author="Houyem Rais" w:date="2024-02-22T15:03:00Z">
              <w:r w:rsidRPr="00A8239A" w:rsidDel="00CB2812">
                <w:rPr>
                  <w:b/>
                  <w:bCs/>
                  <w:sz w:val="20"/>
                  <w:szCs w:val="20"/>
                </w:rPr>
                <w:delText xml:space="preserve">Trafic </w:delText>
              </w:r>
              <w:r w:rsidR="00156976" w:rsidRPr="00A8239A" w:rsidDel="00CB2812">
                <w:rPr>
                  <w:b/>
                  <w:bCs/>
                  <w:sz w:val="20"/>
                  <w:szCs w:val="20"/>
                </w:rPr>
                <w:delText>journalier</w:delText>
              </w:r>
            </w:del>
          </w:p>
        </w:tc>
        <w:tc>
          <w:tcPr>
            <w:tcW w:w="2839" w:type="dxa"/>
            <w:shd w:val="clear" w:color="auto" w:fill="B4C6E7" w:themeFill="accent1" w:themeFillTint="66"/>
            <w:vAlign w:val="center"/>
          </w:tcPr>
          <w:p w14:paraId="43CB80F2" w14:textId="2FB2FCF2" w:rsidR="00A1636D" w:rsidRPr="00A8239A" w:rsidDel="00CB2812" w:rsidRDefault="00A1636D" w:rsidP="00D52F53">
            <w:pPr>
              <w:spacing w:before="0" w:after="0"/>
              <w:rPr>
                <w:del w:id="1217" w:author="Houyem Rais" w:date="2024-02-22T15:03:00Z"/>
                <w:b/>
                <w:bCs/>
                <w:sz w:val="20"/>
                <w:szCs w:val="20"/>
                <w:lang w:val="fr-FR"/>
              </w:rPr>
            </w:pPr>
            <w:del w:id="1218" w:author="Houyem Rais" w:date="2024-02-22T15:03:00Z">
              <w:r w:rsidRPr="00A8239A" w:rsidDel="00CB2812">
                <w:rPr>
                  <w:b/>
                  <w:bCs/>
                  <w:sz w:val="20"/>
                  <w:szCs w:val="20"/>
                </w:rPr>
                <w:delText xml:space="preserve">Trafic annuel </w:delText>
              </w:r>
            </w:del>
          </w:p>
        </w:tc>
        <w:tc>
          <w:tcPr>
            <w:tcW w:w="2633" w:type="dxa"/>
            <w:shd w:val="clear" w:color="auto" w:fill="B4C6E7" w:themeFill="accent1" w:themeFillTint="66"/>
            <w:vAlign w:val="center"/>
          </w:tcPr>
          <w:p w14:paraId="711E90F0" w14:textId="60761335" w:rsidR="00A1636D" w:rsidRPr="00A8239A" w:rsidDel="00CB2812" w:rsidRDefault="00A1636D" w:rsidP="00D52F53">
            <w:pPr>
              <w:spacing w:before="0" w:after="0"/>
              <w:rPr>
                <w:del w:id="1219" w:author="Houyem Rais" w:date="2024-02-22T15:03:00Z"/>
                <w:b/>
                <w:bCs/>
                <w:sz w:val="20"/>
                <w:szCs w:val="20"/>
                <w:lang w:val="fr-FR"/>
              </w:rPr>
            </w:pPr>
            <w:del w:id="1220" w:author="Houyem Rais" w:date="2024-02-22T15:03:00Z">
              <w:r w:rsidRPr="00A8239A" w:rsidDel="00CB2812">
                <w:rPr>
                  <w:b/>
                  <w:bCs/>
                  <w:sz w:val="20"/>
                  <w:szCs w:val="20"/>
                </w:rPr>
                <w:delText>Parcours</w:delText>
              </w:r>
            </w:del>
          </w:p>
        </w:tc>
      </w:tr>
      <w:tr w:rsidR="00156976" w:rsidRPr="00B26669" w:rsidDel="00CB2812" w14:paraId="2906BD0D" w14:textId="7642434F" w:rsidTr="00A8239A">
        <w:trPr>
          <w:trHeight w:val="543"/>
          <w:del w:id="1221" w:author="Houyem Rais" w:date="2024-02-22T15:03:00Z"/>
        </w:trPr>
        <w:tc>
          <w:tcPr>
            <w:tcW w:w="1155" w:type="dxa"/>
            <w:vAlign w:val="center"/>
          </w:tcPr>
          <w:p w14:paraId="104C2B2F" w14:textId="60B6809D" w:rsidR="00156976" w:rsidRPr="00A8239A" w:rsidDel="00CB2812" w:rsidRDefault="009A2A09" w:rsidP="00D52F53">
            <w:pPr>
              <w:spacing w:before="0" w:after="0"/>
              <w:rPr>
                <w:del w:id="1222" w:author="Houyem Rais" w:date="2024-02-22T15:03:00Z"/>
                <w:b/>
                <w:bCs/>
                <w:sz w:val="20"/>
                <w:szCs w:val="20"/>
                <w:lang w:val="fr-FR"/>
              </w:rPr>
            </w:pPr>
            <w:del w:id="1223" w:author="Houyem Rais" w:date="2024-02-22T15:03:00Z">
              <w:r w:rsidRPr="00A8239A" w:rsidDel="00CB2812">
                <w:rPr>
                  <w:b/>
                  <w:bCs/>
                  <w:sz w:val="20"/>
                  <w:szCs w:val="20"/>
                </w:rPr>
                <w:delText>Fret</w:delText>
              </w:r>
            </w:del>
          </w:p>
        </w:tc>
        <w:tc>
          <w:tcPr>
            <w:tcW w:w="2348" w:type="dxa"/>
            <w:vAlign w:val="center"/>
          </w:tcPr>
          <w:p w14:paraId="55216591" w14:textId="0BD40781" w:rsidR="00156976" w:rsidRPr="00A8239A" w:rsidDel="00CB2812" w:rsidRDefault="009A2A09" w:rsidP="00D52F53">
            <w:pPr>
              <w:spacing w:before="0" w:after="0"/>
              <w:jc w:val="center"/>
              <w:rPr>
                <w:del w:id="1224" w:author="Houyem Rais" w:date="2024-02-22T15:03:00Z"/>
                <w:sz w:val="20"/>
                <w:szCs w:val="20"/>
                <w:lang w:val="fr-FR"/>
              </w:rPr>
            </w:pPr>
            <w:del w:id="1225" w:author="Houyem Rais" w:date="2024-02-22T15:03:00Z">
              <w:r w:rsidRPr="00A8239A" w:rsidDel="00CB2812">
                <w:rPr>
                  <w:sz w:val="20"/>
                  <w:szCs w:val="20"/>
                </w:rPr>
                <w:delText>-</w:delText>
              </w:r>
            </w:del>
          </w:p>
        </w:tc>
        <w:tc>
          <w:tcPr>
            <w:tcW w:w="2839" w:type="dxa"/>
            <w:vAlign w:val="center"/>
          </w:tcPr>
          <w:p w14:paraId="7D424E0E" w14:textId="432F5B2A" w:rsidR="00156976" w:rsidRPr="00A8239A" w:rsidDel="00CB2812" w:rsidRDefault="00156976" w:rsidP="00D52F53">
            <w:pPr>
              <w:spacing w:before="0" w:after="0"/>
              <w:jc w:val="center"/>
              <w:rPr>
                <w:del w:id="1226" w:author="Houyem Rais" w:date="2024-02-22T15:03:00Z"/>
                <w:sz w:val="20"/>
                <w:szCs w:val="20"/>
                <w:lang w:val="fr-FR"/>
              </w:rPr>
            </w:pPr>
            <w:del w:id="1227" w:author="Houyem Rais" w:date="2024-02-22T15:03:00Z">
              <w:r w:rsidRPr="00A8239A" w:rsidDel="00CB2812">
                <w:rPr>
                  <w:sz w:val="20"/>
                  <w:szCs w:val="20"/>
                </w:rPr>
                <w:delText>2 306 036 tonnes/an</w:delText>
              </w:r>
            </w:del>
          </w:p>
        </w:tc>
        <w:tc>
          <w:tcPr>
            <w:tcW w:w="2633" w:type="dxa"/>
            <w:vAlign w:val="center"/>
          </w:tcPr>
          <w:p w14:paraId="21C2570C" w14:textId="64564F73" w:rsidR="009A2A09" w:rsidRPr="00A8239A" w:rsidDel="00CB2812" w:rsidRDefault="00156976" w:rsidP="00D52F53">
            <w:pPr>
              <w:spacing w:before="0" w:after="0"/>
              <w:jc w:val="center"/>
              <w:rPr>
                <w:del w:id="1228" w:author="Houyem Rais" w:date="2024-02-22T15:03:00Z"/>
                <w:sz w:val="20"/>
                <w:szCs w:val="20"/>
                <w:lang w:val="fr-FR"/>
              </w:rPr>
            </w:pPr>
            <w:del w:id="1229" w:author="Houyem Rais" w:date="2024-02-22T15:03:00Z">
              <w:r w:rsidRPr="00A8239A" w:rsidDel="00CB2812">
                <w:rPr>
                  <w:sz w:val="20"/>
                  <w:szCs w:val="20"/>
                </w:rPr>
                <w:delText>115 190 091</w:delText>
              </w:r>
            </w:del>
          </w:p>
          <w:p w14:paraId="73B95BE1" w14:textId="59F0643C" w:rsidR="00156976" w:rsidRPr="00A8239A" w:rsidDel="00CB2812" w:rsidRDefault="00423DE2" w:rsidP="00D52F53">
            <w:pPr>
              <w:spacing w:before="0" w:after="0"/>
              <w:jc w:val="center"/>
              <w:rPr>
                <w:del w:id="1230" w:author="Houyem Rais" w:date="2024-02-22T15:03:00Z"/>
                <w:sz w:val="20"/>
                <w:szCs w:val="20"/>
                <w:lang w:val="fr-FR"/>
              </w:rPr>
            </w:pPr>
            <w:del w:id="1231" w:author="Houyem Rais" w:date="2024-02-22T15:03:00Z">
              <w:r w:rsidDel="00CB2812">
                <w:rPr>
                  <w:sz w:val="20"/>
                  <w:szCs w:val="20"/>
                </w:rPr>
                <w:delText>T</w:delText>
              </w:r>
              <w:r w:rsidR="00156976" w:rsidRPr="00A8239A" w:rsidDel="00CB2812">
                <w:rPr>
                  <w:sz w:val="20"/>
                  <w:szCs w:val="20"/>
                </w:rPr>
                <w:delText>onne x km / an</w:delText>
              </w:r>
            </w:del>
          </w:p>
        </w:tc>
      </w:tr>
      <w:tr w:rsidR="00156976" w:rsidRPr="00B26669" w:rsidDel="00CB2812" w14:paraId="70E1EE35" w14:textId="777CA9C2" w:rsidTr="00A8239A">
        <w:trPr>
          <w:trHeight w:val="543"/>
          <w:del w:id="1232" w:author="Houyem Rais" w:date="2024-02-22T15:03:00Z"/>
        </w:trPr>
        <w:tc>
          <w:tcPr>
            <w:tcW w:w="1155" w:type="dxa"/>
            <w:vAlign w:val="center"/>
          </w:tcPr>
          <w:p w14:paraId="028F6E5F" w14:textId="6687DC74" w:rsidR="00156976" w:rsidRPr="00A8239A" w:rsidDel="00CB2812" w:rsidRDefault="00156976" w:rsidP="00D52F53">
            <w:pPr>
              <w:spacing w:before="0" w:after="0"/>
              <w:rPr>
                <w:del w:id="1233" w:author="Houyem Rais" w:date="2024-02-22T15:03:00Z"/>
                <w:b/>
                <w:bCs/>
                <w:sz w:val="20"/>
                <w:szCs w:val="20"/>
                <w:lang w:val="fr-FR"/>
              </w:rPr>
            </w:pPr>
            <w:del w:id="1234" w:author="Houyem Rais" w:date="2024-02-22T15:03:00Z">
              <w:r w:rsidRPr="00A8239A" w:rsidDel="00CB2812">
                <w:rPr>
                  <w:b/>
                  <w:bCs/>
                  <w:sz w:val="20"/>
                  <w:szCs w:val="20"/>
                </w:rPr>
                <w:delText>Voyageurs</w:delText>
              </w:r>
            </w:del>
          </w:p>
        </w:tc>
        <w:tc>
          <w:tcPr>
            <w:tcW w:w="2348" w:type="dxa"/>
            <w:vAlign w:val="center"/>
          </w:tcPr>
          <w:p w14:paraId="5389F366" w14:textId="64DF3027" w:rsidR="00156976" w:rsidRPr="00A8239A" w:rsidDel="00CB2812" w:rsidRDefault="00156976" w:rsidP="00D52F53">
            <w:pPr>
              <w:spacing w:before="0" w:after="0"/>
              <w:jc w:val="center"/>
              <w:rPr>
                <w:del w:id="1235" w:author="Houyem Rais" w:date="2024-02-22T15:03:00Z"/>
                <w:sz w:val="20"/>
                <w:szCs w:val="20"/>
                <w:lang w:val="fr-FR"/>
              </w:rPr>
            </w:pPr>
            <w:del w:id="1236" w:author="Houyem Rais" w:date="2024-02-22T15:03:00Z">
              <w:r w:rsidRPr="00A8239A" w:rsidDel="00CB2812">
                <w:rPr>
                  <w:sz w:val="20"/>
                  <w:szCs w:val="20"/>
                </w:rPr>
                <w:delText>5 916 voyageurs/jour</w:delText>
              </w:r>
            </w:del>
          </w:p>
        </w:tc>
        <w:tc>
          <w:tcPr>
            <w:tcW w:w="2839" w:type="dxa"/>
            <w:vAlign w:val="center"/>
          </w:tcPr>
          <w:p w14:paraId="6E4B756F" w14:textId="064B9AB7" w:rsidR="00156976" w:rsidRPr="00A8239A" w:rsidDel="00CB2812" w:rsidRDefault="00156976" w:rsidP="00D52F53">
            <w:pPr>
              <w:spacing w:before="0" w:after="0"/>
              <w:jc w:val="center"/>
              <w:rPr>
                <w:del w:id="1237" w:author="Houyem Rais" w:date="2024-02-22T15:03:00Z"/>
                <w:rFonts w:cs="Calibri"/>
                <w:color w:val="000000"/>
                <w:sz w:val="20"/>
                <w:szCs w:val="20"/>
                <w:lang w:val="fr-FR"/>
              </w:rPr>
            </w:pPr>
            <w:del w:id="1238" w:author="Houyem Rais" w:date="2024-02-22T15:03:00Z">
              <w:r w:rsidRPr="00A8239A" w:rsidDel="00CB2812">
                <w:rPr>
                  <w:sz w:val="20"/>
                  <w:szCs w:val="20"/>
                </w:rPr>
                <w:delText>2 160 885 voyageurs/an</w:delText>
              </w:r>
            </w:del>
          </w:p>
        </w:tc>
        <w:tc>
          <w:tcPr>
            <w:tcW w:w="2633" w:type="dxa"/>
            <w:vAlign w:val="center"/>
          </w:tcPr>
          <w:p w14:paraId="2D503498" w14:textId="13F9E65D" w:rsidR="009A2A09" w:rsidRPr="00A8239A" w:rsidDel="00CB2812" w:rsidRDefault="00156976" w:rsidP="00D52F53">
            <w:pPr>
              <w:spacing w:before="0" w:after="0"/>
              <w:jc w:val="center"/>
              <w:rPr>
                <w:del w:id="1239" w:author="Houyem Rais" w:date="2024-02-22T15:03:00Z"/>
                <w:sz w:val="20"/>
                <w:szCs w:val="20"/>
                <w:lang w:val="fr-FR"/>
              </w:rPr>
            </w:pPr>
            <w:del w:id="1240" w:author="Houyem Rais" w:date="2024-02-22T15:03:00Z">
              <w:r w:rsidRPr="00220A4E" w:rsidDel="00CB2812">
                <w:rPr>
                  <w:sz w:val="20"/>
                  <w:szCs w:val="20"/>
                  <w:lang w:val="fr-FR"/>
                </w:rPr>
                <w:delText>330 001</w:delText>
              </w:r>
            </w:del>
          </w:p>
          <w:p w14:paraId="5FE50AF3" w14:textId="101B0432" w:rsidR="00156976" w:rsidRPr="00A8239A" w:rsidDel="00CB2812" w:rsidRDefault="00156976" w:rsidP="00D52F53">
            <w:pPr>
              <w:spacing w:before="0" w:after="0"/>
              <w:jc w:val="center"/>
              <w:rPr>
                <w:del w:id="1241" w:author="Houyem Rais" w:date="2024-02-22T15:03:00Z"/>
                <w:sz w:val="20"/>
                <w:szCs w:val="20"/>
                <w:lang w:val="fr-FR"/>
              </w:rPr>
            </w:pPr>
            <w:del w:id="1242" w:author="Houyem Rais" w:date="2024-02-22T15:03:00Z">
              <w:r w:rsidRPr="00220A4E" w:rsidDel="00CB2812">
                <w:rPr>
                  <w:sz w:val="20"/>
                  <w:szCs w:val="20"/>
                  <w:lang w:val="fr-FR"/>
                </w:rPr>
                <w:delText>Voyageurs x km</w:delText>
              </w:r>
              <w:r w:rsidR="00E31CB2" w:rsidRPr="00220A4E" w:rsidDel="00CB2812">
                <w:rPr>
                  <w:sz w:val="20"/>
                  <w:szCs w:val="20"/>
                  <w:lang w:val="fr-FR"/>
                </w:rPr>
                <w:delText xml:space="preserve"> / jour</w:delText>
              </w:r>
            </w:del>
          </w:p>
        </w:tc>
      </w:tr>
    </w:tbl>
    <w:p w14:paraId="7636F619" w14:textId="151134C7" w:rsidR="006C698F" w:rsidRPr="00007B3E" w:rsidDel="00CB2812" w:rsidRDefault="006C698F" w:rsidP="006C698F">
      <w:pPr>
        <w:rPr>
          <w:del w:id="1243" w:author="Houyem Rais" w:date="2024-02-22T15:03:00Z"/>
          <w:lang w:bidi="ar-TN"/>
        </w:rPr>
      </w:pPr>
      <w:del w:id="1244" w:author="Houyem Rais" w:date="2024-02-22T15:03:00Z">
        <w:r w:rsidRPr="00007B3E" w:rsidDel="00CB2812">
          <w:rPr>
            <w:lang w:bidi="ar-TN"/>
          </w:rPr>
          <w:delText xml:space="preserve">L’analyse des comptes d’exploitation de la SNCFT de 2021 a indiqué un tarif de transport de la tonne de fret (hors phosphate) de 0,073 DT/ Tonne/ Km, avec un taux de couverture des charges de 41,35%. En effectuant un ajustement ramenant la société à l’équilibre (Revenus=Charges), nous obtenons un tarif de 0,176 DT/ Tonne/ Km. En appliquant le taux d’inflation entre 2021 et 2023, nous obtenons un tarif de </w:delText>
        </w:r>
        <w:r w:rsidRPr="00A8239A" w:rsidDel="00CB2812">
          <w:rPr>
            <w:b/>
            <w:bCs/>
            <w:lang w:bidi="ar-TN"/>
          </w:rPr>
          <w:delText>0,200 DT/ Tonne/ Km pour les frets</w:delText>
        </w:r>
        <w:r w:rsidRPr="00007B3E" w:rsidDel="00CB2812">
          <w:rPr>
            <w:lang w:bidi="ar-TN"/>
          </w:rPr>
          <w:delText>.</w:delText>
        </w:r>
      </w:del>
    </w:p>
    <w:p w14:paraId="358C0DB3" w14:textId="53E174FF" w:rsidR="006C698F" w:rsidRPr="00007B3E" w:rsidDel="00CB2812" w:rsidRDefault="006C698F" w:rsidP="006C698F">
      <w:pPr>
        <w:rPr>
          <w:del w:id="1245" w:author="Houyem Rais" w:date="2024-02-22T15:03:00Z"/>
          <w:lang w:bidi="ar-TN"/>
        </w:rPr>
      </w:pPr>
      <w:del w:id="1246" w:author="Houyem Rais" w:date="2024-02-22T15:03:00Z">
        <w:r w:rsidRPr="00007B3E" w:rsidDel="00CB2812">
          <w:rPr>
            <w:lang w:bidi="ar-TN"/>
          </w:rPr>
          <w:delText>Les revenus générés par la demande de transport de marchandise sur le Barreau Est pendant la première année d’exploitation (2028, CE 2023) sont donc synthétisés dans le tableau suivant.</w:delText>
        </w:r>
      </w:del>
    </w:p>
    <w:p w14:paraId="58F6662A" w14:textId="5BF1D410" w:rsidR="006C698F" w:rsidRPr="00007B3E" w:rsidDel="00CB2812" w:rsidRDefault="006C698F" w:rsidP="006C698F">
      <w:pPr>
        <w:pStyle w:val="Caption"/>
        <w:rPr>
          <w:del w:id="1247" w:author="Houyem Rais" w:date="2024-02-22T15:03:00Z"/>
        </w:rPr>
      </w:pPr>
      <w:bookmarkStart w:id="1248" w:name="_Toc158885042"/>
      <w:del w:id="1249"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7</w:delText>
        </w:r>
        <w:r w:rsidRPr="005B5FDD" w:rsidDel="00CB2812">
          <w:fldChar w:fldCharType="end"/>
        </w:r>
        <w:r w:rsidRPr="00007B3E" w:rsidDel="00CB2812">
          <w:delText xml:space="preserve"> Recettes annuelles initiales de la SNCFT de la ligne ferroviaire (prestations) après sa mise en œuvre (CE 2023)</w:delText>
        </w:r>
        <w:bookmarkEnd w:id="1248"/>
      </w:del>
    </w:p>
    <w:tbl>
      <w:tblPr>
        <w:tblStyle w:val="TableGrid"/>
        <w:tblW w:w="0" w:type="auto"/>
        <w:tblLook w:val="04A0" w:firstRow="1" w:lastRow="0" w:firstColumn="1" w:lastColumn="0" w:noHBand="0" w:noVBand="1"/>
      </w:tblPr>
      <w:tblGrid>
        <w:gridCol w:w="5949"/>
        <w:gridCol w:w="3113"/>
      </w:tblGrid>
      <w:tr w:rsidR="006C698F" w:rsidRPr="00C70DE7" w:rsidDel="00CB2812" w14:paraId="7DBDE9D2" w14:textId="3C182878">
        <w:trPr>
          <w:del w:id="1250" w:author="Houyem Rais" w:date="2024-02-22T15:03:00Z"/>
        </w:trPr>
        <w:tc>
          <w:tcPr>
            <w:tcW w:w="5949" w:type="dxa"/>
            <w:shd w:val="clear" w:color="auto" w:fill="D9E2F3" w:themeFill="accent1" w:themeFillTint="33"/>
            <w:vAlign w:val="center"/>
          </w:tcPr>
          <w:p w14:paraId="7FBA46CD" w14:textId="189E38A7" w:rsidR="006C698F" w:rsidRPr="00A8239A" w:rsidDel="00CB2812" w:rsidRDefault="006C698F" w:rsidP="00D52F53">
            <w:pPr>
              <w:spacing w:before="0" w:after="0"/>
              <w:rPr>
                <w:del w:id="1251" w:author="Houyem Rais" w:date="2024-02-22T15:03:00Z"/>
                <w:sz w:val="20"/>
                <w:szCs w:val="20"/>
                <w:lang w:val="fr-FR"/>
              </w:rPr>
            </w:pPr>
            <w:del w:id="1252" w:author="Houyem Rais" w:date="2024-02-22T15:03:00Z">
              <w:r w:rsidRPr="00A8239A" w:rsidDel="00CB2812">
                <w:rPr>
                  <w:rFonts w:cs="Calibri"/>
                  <w:b/>
                  <w:bCs/>
                  <w:color w:val="000000"/>
                  <w:sz w:val="20"/>
                  <w:szCs w:val="20"/>
                  <w:lang w:eastAsia="fr-FR"/>
                </w:rPr>
                <w:delText>Catégorie</w:delText>
              </w:r>
            </w:del>
          </w:p>
        </w:tc>
        <w:tc>
          <w:tcPr>
            <w:tcW w:w="3113" w:type="dxa"/>
            <w:shd w:val="clear" w:color="auto" w:fill="D9E2F3" w:themeFill="accent1" w:themeFillTint="33"/>
            <w:vAlign w:val="center"/>
          </w:tcPr>
          <w:p w14:paraId="283B15BE" w14:textId="011C7744" w:rsidR="006C698F" w:rsidRPr="00A8239A" w:rsidDel="00CB2812" w:rsidRDefault="006C698F" w:rsidP="00D52F53">
            <w:pPr>
              <w:spacing w:before="0" w:after="0"/>
              <w:rPr>
                <w:del w:id="1253" w:author="Houyem Rais" w:date="2024-02-22T15:03:00Z"/>
                <w:sz w:val="20"/>
                <w:szCs w:val="20"/>
                <w:lang w:val="fr-FR"/>
              </w:rPr>
            </w:pPr>
            <w:del w:id="1254" w:author="Houyem Rais" w:date="2024-02-22T15:03:00Z">
              <w:r w:rsidRPr="00A8239A" w:rsidDel="00CB2812">
                <w:rPr>
                  <w:rFonts w:cs="Calibri"/>
                  <w:b/>
                  <w:bCs/>
                  <w:color w:val="000000"/>
                  <w:sz w:val="20"/>
                  <w:szCs w:val="20"/>
                  <w:lang w:eastAsia="fr-FR"/>
                </w:rPr>
                <w:delText>Marchandise</w:delText>
              </w:r>
            </w:del>
          </w:p>
        </w:tc>
      </w:tr>
      <w:tr w:rsidR="006C698F" w:rsidRPr="00C70DE7" w:rsidDel="00CB2812" w14:paraId="529CABD2" w14:textId="1FFEF204">
        <w:trPr>
          <w:del w:id="1255" w:author="Houyem Rais" w:date="2024-02-22T15:03:00Z"/>
        </w:trPr>
        <w:tc>
          <w:tcPr>
            <w:tcW w:w="5949" w:type="dxa"/>
            <w:vAlign w:val="center"/>
          </w:tcPr>
          <w:p w14:paraId="79C00849" w14:textId="673753E5" w:rsidR="006C698F" w:rsidRPr="00A8239A" w:rsidDel="00CB2812" w:rsidRDefault="006C698F" w:rsidP="00D52F53">
            <w:pPr>
              <w:spacing w:before="0" w:after="0"/>
              <w:rPr>
                <w:del w:id="1256" w:author="Houyem Rais" w:date="2024-02-22T15:03:00Z"/>
                <w:sz w:val="20"/>
                <w:szCs w:val="20"/>
                <w:lang w:val="fr-FR"/>
              </w:rPr>
            </w:pPr>
            <w:del w:id="1257" w:author="Houyem Rais" w:date="2024-02-22T15:03:00Z">
              <w:r w:rsidRPr="00A8239A" w:rsidDel="00CB2812">
                <w:rPr>
                  <w:rFonts w:cs="Calibri"/>
                  <w:b/>
                  <w:bCs/>
                  <w:color w:val="000000"/>
                  <w:sz w:val="20"/>
                  <w:szCs w:val="20"/>
                  <w:lang w:eastAsia="fr-FR"/>
                </w:rPr>
                <w:delText>Tarif (DT)</w:delText>
              </w:r>
            </w:del>
          </w:p>
        </w:tc>
        <w:tc>
          <w:tcPr>
            <w:tcW w:w="3113" w:type="dxa"/>
            <w:vAlign w:val="center"/>
          </w:tcPr>
          <w:p w14:paraId="570AC10B" w14:textId="4F4EE047" w:rsidR="006C698F" w:rsidRPr="00A8239A" w:rsidDel="00CB2812" w:rsidRDefault="006C698F" w:rsidP="00D52F53">
            <w:pPr>
              <w:spacing w:before="0" w:after="0"/>
              <w:rPr>
                <w:del w:id="1258" w:author="Houyem Rais" w:date="2024-02-22T15:03:00Z"/>
                <w:sz w:val="20"/>
                <w:szCs w:val="20"/>
                <w:lang w:val="fr-FR"/>
              </w:rPr>
            </w:pPr>
            <w:del w:id="1259" w:author="Houyem Rais" w:date="2024-02-22T15:03:00Z">
              <w:r w:rsidRPr="00A8239A" w:rsidDel="00CB2812">
                <w:rPr>
                  <w:rFonts w:cs="Calibri"/>
                  <w:b/>
                  <w:bCs/>
                  <w:sz w:val="20"/>
                  <w:szCs w:val="20"/>
                  <w:lang w:eastAsia="fr-FR"/>
                </w:rPr>
                <w:delText>0,200 DT/ Tonne/ km</w:delText>
              </w:r>
            </w:del>
          </w:p>
        </w:tc>
      </w:tr>
      <w:tr w:rsidR="006C698F" w:rsidRPr="00C70DE7" w:rsidDel="00CB2812" w14:paraId="2DC42456" w14:textId="59D53288">
        <w:trPr>
          <w:del w:id="1260" w:author="Houyem Rais" w:date="2024-02-22T15:03:00Z"/>
        </w:trPr>
        <w:tc>
          <w:tcPr>
            <w:tcW w:w="5949" w:type="dxa"/>
            <w:vAlign w:val="center"/>
          </w:tcPr>
          <w:p w14:paraId="5F78758C" w14:textId="4F3FAD54" w:rsidR="006C698F" w:rsidRPr="00A8239A" w:rsidDel="00CB2812" w:rsidRDefault="006C698F" w:rsidP="00D52F53">
            <w:pPr>
              <w:spacing w:before="0" w:after="0"/>
              <w:rPr>
                <w:del w:id="1261" w:author="Houyem Rais" w:date="2024-02-22T15:03:00Z"/>
                <w:rFonts w:cs="Calibri"/>
                <w:b/>
                <w:bCs/>
                <w:color w:val="000000"/>
                <w:sz w:val="20"/>
                <w:szCs w:val="20"/>
                <w:lang w:val="fr-FR" w:eastAsia="fr-FR"/>
              </w:rPr>
            </w:pPr>
            <w:del w:id="1262" w:author="Houyem Rais" w:date="2024-02-22T15:03:00Z">
              <w:r w:rsidRPr="00C70DE7" w:rsidDel="00CB2812">
                <w:rPr>
                  <w:rFonts w:cs="Calibri"/>
                  <w:b/>
                  <w:bCs/>
                  <w:color w:val="000000"/>
                  <w:sz w:val="20"/>
                  <w:szCs w:val="20"/>
                  <w:lang w:val="fr-FR"/>
                </w:rPr>
                <w:delText>Marchandise en Tonne</w:delText>
              </w:r>
            </w:del>
          </w:p>
        </w:tc>
        <w:tc>
          <w:tcPr>
            <w:tcW w:w="3113" w:type="dxa"/>
          </w:tcPr>
          <w:p w14:paraId="2B426908" w14:textId="0AB84253" w:rsidR="006C698F" w:rsidRPr="00A8239A" w:rsidDel="00CB2812" w:rsidRDefault="006C698F" w:rsidP="00D52F53">
            <w:pPr>
              <w:spacing w:before="0" w:after="0"/>
              <w:rPr>
                <w:del w:id="1263" w:author="Houyem Rais" w:date="2024-02-22T15:03:00Z"/>
                <w:rFonts w:cs="Calibri"/>
                <w:b/>
                <w:bCs/>
                <w:sz w:val="20"/>
                <w:szCs w:val="20"/>
                <w:lang w:val="fr-FR" w:eastAsia="fr-FR"/>
              </w:rPr>
            </w:pPr>
            <w:del w:id="1264" w:author="Houyem Rais" w:date="2024-02-22T15:03:00Z">
              <w:r w:rsidRPr="00A8239A" w:rsidDel="00CB2812">
                <w:rPr>
                  <w:sz w:val="20"/>
                  <w:szCs w:val="20"/>
                </w:rPr>
                <w:delText xml:space="preserve"> 2 487 496</w:delText>
              </w:r>
            </w:del>
          </w:p>
        </w:tc>
      </w:tr>
      <w:tr w:rsidR="006C698F" w:rsidRPr="00C70DE7" w:rsidDel="00CB2812" w14:paraId="27F0580A" w14:textId="6DF8280F">
        <w:trPr>
          <w:del w:id="1265" w:author="Houyem Rais" w:date="2024-02-22T15:03:00Z"/>
        </w:trPr>
        <w:tc>
          <w:tcPr>
            <w:tcW w:w="5949" w:type="dxa"/>
            <w:vAlign w:val="center"/>
          </w:tcPr>
          <w:p w14:paraId="58B2B535" w14:textId="23E514C8" w:rsidR="006C698F" w:rsidRPr="00A8239A" w:rsidDel="00CB2812" w:rsidRDefault="006C698F" w:rsidP="00D52F53">
            <w:pPr>
              <w:spacing w:before="0" w:after="0"/>
              <w:rPr>
                <w:del w:id="1266" w:author="Houyem Rais" w:date="2024-02-22T15:03:00Z"/>
                <w:sz w:val="20"/>
                <w:szCs w:val="20"/>
                <w:lang w:val="fr-FR"/>
              </w:rPr>
            </w:pPr>
            <w:del w:id="1267" w:author="Houyem Rais" w:date="2024-02-22T15:03:00Z">
              <w:r w:rsidRPr="00C70DE7" w:rsidDel="00CB2812">
                <w:rPr>
                  <w:rFonts w:cs="Calibri"/>
                  <w:b/>
                  <w:bCs/>
                  <w:color w:val="000000"/>
                  <w:sz w:val="20"/>
                  <w:szCs w:val="20"/>
                  <w:lang w:val="fr-FR"/>
                </w:rPr>
                <w:delText>Marchandise en Tonne*km/ an</w:delText>
              </w:r>
            </w:del>
          </w:p>
        </w:tc>
        <w:tc>
          <w:tcPr>
            <w:tcW w:w="3113" w:type="dxa"/>
          </w:tcPr>
          <w:p w14:paraId="5ADE9469" w14:textId="754B89F3" w:rsidR="006C698F" w:rsidRPr="00A8239A" w:rsidDel="00CB2812" w:rsidRDefault="006C698F" w:rsidP="00D52F53">
            <w:pPr>
              <w:spacing w:before="0" w:after="0"/>
              <w:rPr>
                <w:del w:id="1268" w:author="Houyem Rais" w:date="2024-02-22T15:03:00Z"/>
                <w:sz w:val="20"/>
                <w:szCs w:val="20"/>
                <w:lang w:val="fr-FR"/>
              </w:rPr>
            </w:pPr>
            <w:del w:id="1269" w:author="Houyem Rais" w:date="2024-02-22T15:03:00Z">
              <w:r w:rsidRPr="00220A4E" w:rsidDel="00CB2812">
                <w:rPr>
                  <w:sz w:val="20"/>
                  <w:szCs w:val="20"/>
                  <w:lang w:val="fr-FR"/>
                </w:rPr>
                <w:delText xml:space="preserve"> </w:delText>
              </w:r>
              <w:r w:rsidRPr="00A8239A" w:rsidDel="00CB2812">
                <w:rPr>
                  <w:sz w:val="20"/>
                  <w:szCs w:val="20"/>
                </w:rPr>
                <w:delText>124 254 282</w:delText>
              </w:r>
            </w:del>
          </w:p>
        </w:tc>
      </w:tr>
      <w:tr w:rsidR="006C698F" w:rsidRPr="00C70DE7" w:rsidDel="00CB2812" w14:paraId="091FB841" w14:textId="7358AE57">
        <w:trPr>
          <w:del w:id="1270" w:author="Houyem Rais" w:date="2024-02-22T15:03:00Z"/>
        </w:trPr>
        <w:tc>
          <w:tcPr>
            <w:tcW w:w="5949" w:type="dxa"/>
            <w:vAlign w:val="center"/>
          </w:tcPr>
          <w:p w14:paraId="4A6E2D95" w14:textId="1749B05A" w:rsidR="006C698F" w:rsidRPr="00A8239A" w:rsidDel="00CB2812" w:rsidRDefault="006C698F" w:rsidP="00D52F53">
            <w:pPr>
              <w:spacing w:before="0" w:after="0"/>
              <w:rPr>
                <w:del w:id="1271" w:author="Houyem Rais" w:date="2024-02-22T15:03:00Z"/>
                <w:sz w:val="20"/>
                <w:szCs w:val="20"/>
                <w:lang w:val="fr-FR"/>
              </w:rPr>
            </w:pPr>
            <w:del w:id="1272" w:author="Houyem Rais" w:date="2024-02-22T15:03:00Z">
              <w:r w:rsidRPr="00220A4E" w:rsidDel="00CB2812">
                <w:rPr>
                  <w:rFonts w:cs="Calibri"/>
                  <w:b/>
                  <w:bCs/>
                  <w:i/>
                  <w:iCs/>
                  <w:color w:val="000000"/>
                  <w:sz w:val="20"/>
                  <w:szCs w:val="20"/>
                  <w:lang w:val="fr-FR" w:eastAsia="fr-FR"/>
                </w:rPr>
                <w:delText>Recettes annuelles générées du trafic du Fret (MDT, CE 2023)</w:delText>
              </w:r>
            </w:del>
          </w:p>
        </w:tc>
        <w:tc>
          <w:tcPr>
            <w:tcW w:w="3113" w:type="dxa"/>
            <w:vAlign w:val="center"/>
          </w:tcPr>
          <w:p w14:paraId="7FD77E93" w14:textId="5600AF7A" w:rsidR="006C698F" w:rsidRPr="00A8239A" w:rsidDel="00CB2812" w:rsidRDefault="006C698F" w:rsidP="00D52F53">
            <w:pPr>
              <w:spacing w:before="0" w:after="0"/>
              <w:rPr>
                <w:del w:id="1273" w:author="Houyem Rais" w:date="2024-02-22T15:03:00Z"/>
                <w:sz w:val="20"/>
                <w:szCs w:val="20"/>
                <w:lang w:val="fr-FR"/>
              </w:rPr>
            </w:pPr>
            <w:del w:id="1274" w:author="Houyem Rais" w:date="2024-02-22T15:03:00Z">
              <w:r w:rsidRPr="00A8239A" w:rsidDel="00CB2812">
                <w:rPr>
                  <w:rFonts w:cs="Calibri"/>
                  <w:b/>
                  <w:bCs/>
                  <w:i/>
                  <w:iCs/>
                  <w:color w:val="000000"/>
                  <w:sz w:val="20"/>
                  <w:szCs w:val="20"/>
                  <w:lang w:eastAsia="fr-FR"/>
                </w:rPr>
                <w:delText>25,45</w:delText>
              </w:r>
            </w:del>
          </w:p>
        </w:tc>
      </w:tr>
    </w:tbl>
    <w:p w14:paraId="47C5E19F" w14:textId="51B8B7E1" w:rsidR="006C698F" w:rsidRPr="00007B3E" w:rsidDel="00CB2812" w:rsidRDefault="006C698F" w:rsidP="006C698F">
      <w:pPr>
        <w:rPr>
          <w:del w:id="1275" w:author="Houyem Rais" w:date="2024-02-22T15:03:00Z"/>
          <w:lang w:bidi="ar-TN"/>
        </w:rPr>
      </w:pPr>
      <w:del w:id="1276" w:author="Houyem Rais" w:date="2024-02-22T15:03:00Z">
        <w:r w:rsidRPr="00007B3E" w:rsidDel="00CB2812">
          <w:rPr>
            <w:lang w:bidi="ar-TN"/>
          </w:rPr>
          <w:delText xml:space="preserve">L’étude de la demande réalisée par Systra en 2016 a retenu un tarif moyen à appliquer pour la nouvelle ligne Kairouan-Sousse sur tout le tracé de </w:delText>
        </w:r>
        <w:r w:rsidRPr="00007B3E" w:rsidDel="00CB2812">
          <w:rPr>
            <w:b/>
            <w:bCs/>
            <w:lang w:bidi="ar-TN"/>
          </w:rPr>
          <w:delText>5 DT</w:delText>
        </w:r>
        <w:r w:rsidRPr="00007B3E" w:rsidDel="00CB2812">
          <w:rPr>
            <w:lang w:bidi="ar-TN"/>
          </w:rPr>
          <w:delText xml:space="preserve">, soit un tarif kilométrique de 0.08 Dinar/km. Ce tarif est issu des hypothèses fournies par la SNCFT et de l’enquête de préférences déclarées des usagers potentiels de la ligne. En appliquant le taux d’inflation entre 2016 et 2021, ce tarif s’élève à </w:delText>
        </w:r>
        <w:r w:rsidRPr="00007B3E" w:rsidDel="00CB2812">
          <w:rPr>
            <w:b/>
            <w:bCs/>
            <w:lang w:bidi="ar-TN"/>
          </w:rPr>
          <w:delText>6,73 DT</w:delText>
        </w:r>
        <w:r w:rsidRPr="00007B3E" w:rsidDel="00CB2812">
          <w:rPr>
            <w:lang w:bidi="ar-TN"/>
          </w:rPr>
          <w:delText>.</w:delText>
        </w:r>
      </w:del>
    </w:p>
    <w:p w14:paraId="0D6D637C" w14:textId="44E5C980" w:rsidR="006C698F" w:rsidRPr="00007B3E" w:rsidDel="00CB2812" w:rsidRDefault="006C698F" w:rsidP="006C698F">
      <w:pPr>
        <w:rPr>
          <w:del w:id="1277" w:author="Houyem Rais" w:date="2024-02-22T15:03:00Z"/>
          <w:b/>
          <w:bCs/>
          <w:lang w:bidi="ar-TN"/>
        </w:rPr>
      </w:pPr>
      <w:del w:id="1278" w:author="Houyem Rais" w:date="2024-02-22T15:03:00Z">
        <w:r w:rsidRPr="00007B3E" w:rsidDel="00CB2812">
          <w:rPr>
            <w:lang w:bidi="ar-TN"/>
          </w:rPr>
          <w:delText xml:space="preserve">Pour estimer les recettes perçues de l’exploitation de la ligne par la SNCFT après sa mise en œuvre, l’étude a décomposé la ligne en cinq zones tarifaires selon les longueurs respectives des tronçons et les données fournies par les matrices Voyageurs/ jour sur l’horizon du projet. Ce découpage a donné, pour la première année d’exploitation (2028), les estimations suivantes de recettes </w:delText>
        </w:r>
        <w:r w:rsidRPr="00007B3E" w:rsidDel="00CB2812">
          <w:rPr>
            <w:b/>
            <w:bCs/>
            <w:lang w:bidi="ar-TN"/>
          </w:rPr>
          <w:delText>générées par le trafic des passagers.</w:delText>
        </w:r>
      </w:del>
    </w:p>
    <w:p w14:paraId="388E53E7" w14:textId="007F823A" w:rsidR="006C698F" w:rsidRPr="00007B3E" w:rsidDel="00CB2812" w:rsidRDefault="006C698F" w:rsidP="006C698F">
      <w:pPr>
        <w:pStyle w:val="Caption"/>
        <w:rPr>
          <w:del w:id="1279" w:author="Houyem Rais" w:date="2024-02-22T15:03:00Z"/>
        </w:rPr>
      </w:pPr>
      <w:bookmarkStart w:id="1280" w:name="_Toc158885043"/>
      <w:del w:id="1281"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8</w:delText>
        </w:r>
        <w:r w:rsidRPr="005B5FDD" w:rsidDel="00CB2812">
          <w:fldChar w:fldCharType="end"/>
        </w:r>
        <w:r w:rsidRPr="00007B3E" w:rsidDel="00CB2812">
          <w:delText xml:space="preserve"> Recettes de trafic des passagers pour la SNCFT (2028, CE 2023)</w:delText>
        </w:r>
        <w:bookmarkEnd w:id="1280"/>
      </w:del>
    </w:p>
    <w:tbl>
      <w:tblPr>
        <w:tblW w:w="9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2"/>
        <w:gridCol w:w="1598"/>
        <w:gridCol w:w="1218"/>
        <w:gridCol w:w="1240"/>
        <w:gridCol w:w="1483"/>
        <w:gridCol w:w="1206"/>
      </w:tblGrid>
      <w:tr w:rsidR="006C698F" w:rsidRPr="00007B3E" w:rsidDel="00CB2812" w14:paraId="5CDD787B" w14:textId="2232B2EA" w:rsidTr="00A8239A">
        <w:trPr>
          <w:trHeight w:val="255"/>
          <w:del w:id="1282" w:author="Houyem Rais" w:date="2024-02-22T15:03:00Z"/>
        </w:trPr>
        <w:tc>
          <w:tcPr>
            <w:tcW w:w="2392" w:type="dxa"/>
            <w:shd w:val="clear" w:color="auto" w:fill="D9E2F3" w:themeFill="accent1" w:themeFillTint="33"/>
            <w:noWrap/>
            <w:vAlign w:val="bottom"/>
          </w:tcPr>
          <w:p w14:paraId="4735A62D" w14:textId="22AE1FDB" w:rsidR="006C698F" w:rsidRPr="00007B3E" w:rsidDel="00CB2812" w:rsidRDefault="006C698F">
            <w:pPr>
              <w:widowControl/>
              <w:autoSpaceDE/>
              <w:autoSpaceDN/>
              <w:spacing w:before="0" w:after="0" w:line="240" w:lineRule="auto"/>
              <w:jc w:val="left"/>
              <w:rPr>
                <w:del w:id="1283" w:author="Houyem Rais" w:date="2024-02-22T15:03:00Z"/>
                <w:rFonts w:asciiTheme="minorHAnsi" w:hAnsiTheme="minorHAnsi" w:cstheme="minorHAnsi"/>
                <w:b/>
                <w:bCs/>
                <w:sz w:val="18"/>
                <w:szCs w:val="18"/>
                <w:lang w:eastAsia="fr-FR"/>
              </w:rPr>
            </w:pPr>
            <w:del w:id="1284" w:author="Houyem Rais" w:date="2024-02-22T15:03:00Z">
              <w:r w:rsidRPr="00007B3E" w:rsidDel="00CB2812">
                <w:rPr>
                  <w:rFonts w:asciiTheme="minorHAnsi" w:hAnsiTheme="minorHAnsi" w:cstheme="minorHAnsi"/>
                  <w:b/>
                  <w:bCs/>
                  <w:sz w:val="18"/>
                  <w:szCs w:val="18"/>
                  <w:lang w:eastAsia="fr-FR"/>
                </w:rPr>
                <w:delText>Année</w:delText>
              </w:r>
            </w:del>
          </w:p>
        </w:tc>
        <w:tc>
          <w:tcPr>
            <w:tcW w:w="1598" w:type="dxa"/>
            <w:shd w:val="clear" w:color="auto" w:fill="D9E2F3" w:themeFill="accent1" w:themeFillTint="33"/>
            <w:noWrap/>
            <w:vAlign w:val="center"/>
          </w:tcPr>
          <w:p w14:paraId="7034DD58" w14:textId="26F43BAA" w:rsidR="006C698F" w:rsidRPr="00007B3E" w:rsidDel="00CB2812" w:rsidRDefault="006C698F">
            <w:pPr>
              <w:widowControl/>
              <w:autoSpaceDE/>
              <w:autoSpaceDN/>
              <w:spacing w:before="0" w:after="0" w:line="240" w:lineRule="auto"/>
              <w:jc w:val="center"/>
              <w:rPr>
                <w:del w:id="1285" w:author="Houyem Rais" w:date="2024-02-22T15:03:00Z"/>
                <w:rFonts w:asciiTheme="minorHAnsi" w:hAnsiTheme="minorHAnsi" w:cstheme="minorHAnsi"/>
                <w:b/>
                <w:bCs/>
                <w:sz w:val="18"/>
                <w:szCs w:val="18"/>
                <w:lang w:eastAsia="fr-FR"/>
              </w:rPr>
            </w:pPr>
            <w:del w:id="1286" w:author="Houyem Rais" w:date="2024-02-22T15:03:00Z">
              <w:r w:rsidRPr="00007B3E" w:rsidDel="00CB2812">
                <w:rPr>
                  <w:rFonts w:asciiTheme="minorHAnsi" w:hAnsiTheme="minorHAnsi" w:cstheme="minorHAnsi"/>
                  <w:b/>
                  <w:bCs/>
                  <w:sz w:val="18"/>
                  <w:szCs w:val="18"/>
                  <w:lang w:eastAsia="fr-FR"/>
                </w:rPr>
                <w:delText>Trafic (Voyageurs/ an)</w:delText>
              </w:r>
            </w:del>
          </w:p>
        </w:tc>
        <w:tc>
          <w:tcPr>
            <w:tcW w:w="1218" w:type="dxa"/>
            <w:shd w:val="clear" w:color="auto" w:fill="D9E2F3" w:themeFill="accent1" w:themeFillTint="33"/>
          </w:tcPr>
          <w:p w14:paraId="371C605F" w14:textId="10B39047" w:rsidR="006C698F" w:rsidRPr="00007B3E" w:rsidDel="00CB2812" w:rsidRDefault="006C698F">
            <w:pPr>
              <w:widowControl/>
              <w:autoSpaceDE/>
              <w:autoSpaceDN/>
              <w:spacing w:before="0" w:after="0" w:line="240" w:lineRule="auto"/>
              <w:jc w:val="center"/>
              <w:rPr>
                <w:del w:id="1287" w:author="Houyem Rais" w:date="2024-02-22T15:03:00Z"/>
                <w:rFonts w:asciiTheme="minorHAnsi" w:hAnsiTheme="minorHAnsi" w:cstheme="minorHAnsi"/>
                <w:b/>
                <w:bCs/>
                <w:sz w:val="18"/>
                <w:szCs w:val="18"/>
                <w:lang w:eastAsia="fr-FR"/>
              </w:rPr>
            </w:pPr>
            <w:del w:id="1288" w:author="Houyem Rais" w:date="2024-02-22T15:03:00Z">
              <w:r w:rsidRPr="00007B3E" w:rsidDel="00CB2812">
                <w:rPr>
                  <w:rFonts w:asciiTheme="minorHAnsi" w:hAnsiTheme="minorHAnsi" w:cstheme="minorHAnsi"/>
                  <w:b/>
                  <w:bCs/>
                  <w:sz w:val="18"/>
                  <w:szCs w:val="18"/>
                  <w:lang w:eastAsia="fr-FR"/>
                </w:rPr>
                <w:delText>Longueur (km)</w:delText>
              </w:r>
            </w:del>
          </w:p>
        </w:tc>
        <w:tc>
          <w:tcPr>
            <w:tcW w:w="1240" w:type="dxa"/>
            <w:shd w:val="clear" w:color="auto" w:fill="D9E2F3" w:themeFill="accent1" w:themeFillTint="33"/>
          </w:tcPr>
          <w:p w14:paraId="56A9E976" w14:textId="0868E381" w:rsidR="006C698F" w:rsidRPr="00007B3E" w:rsidDel="00CB2812" w:rsidRDefault="006C698F">
            <w:pPr>
              <w:widowControl/>
              <w:autoSpaceDE/>
              <w:autoSpaceDN/>
              <w:spacing w:before="0" w:after="0" w:line="240" w:lineRule="auto"/>
              <w:jc w:val="center"/>
              <w:rPr>
                <w:del w:id="1289" w:author="Houyem Rais" w:date="2024-02-22T15:03:00Z"/>
                <w:rFonts w:asciiTheme="minorHAnsi" w:hAnsiTheme="minorHAnsi" w:cstheme="minorHAnsi"/>
                <w:b/>
                <w:bCs/>
                <w:sz w:val="18"/>
                <w:szCs w:val="18"/>
                <w:lang w:eastAsia="fr-FR"/>
              </w:rPr>
            </w:pPr>
            <w:del w:id="1290" w:author="Houyem Rais" w:date="2024-02-22T15:03:00Z">
              <w:r w:rsidRPr="00007B3E" w:rsidDel="00CB2812">
                <w:rPr>
                  <w:rFonts w:asciiTheme="minorHAnsi" w:hAnsiTheme="minorHAnsi" w:cstheme="minorHAnsi"/>
                  <w:b/>
                  <w:bCs/>
                  <w:sz w:val="18"/>
                  <w:szCs w:val="18"/>
                  <w:lang w:eastAsia="fr-FR"/>
                </w:rPr>
                <w:delText>Facteur de tarification</w:delText>
              </w:r>
            </w:del>
          </w:p>
        </w:tc>
        <w:tc>
          <w:tcPr>
            <w:tcW w:w="1483" w:type="dxa"/>
            <w:shd w:val="clear" w:color="auto" w:fill="D9E2F3" w:themeFill="accent1" w:themeFillTint="33"/>
          </w:tcPr>
          <w:p w14:paraId="4F6E429C" w14:textId="1C59EFBD" w:rsidR="006C698F" w:rsidRPr="00007B3E" w:rsidDel="00CB2812" w:rsidRDefault="006C698F">
            <w:pPr>
              <w:widowControl/>
              <w:autoSpaceDE/>
              <w:autoSpaceDN/>
              <w:spacing w:before="0" w:after="0" w:line="240" w:lineRule="auto"/>
              <w:jc w:val="center"/>
              <w:rPr>
                <w:del w:id="1291" w:author="Houyem Rais" w:date="2024-02-22T15:03:00Z"/>
                <w:rFonts w:asciiTheme="minorHAnsi" w:hAnsiTheme="minorHAnsi" w:cstheme="minorHAnsi"/>
                <w:b/>
                <w:bCs/>
                <w:sz w:val="18"/>
                <w:szCs w:val="18"/>
                <w:lang w:eastAsia="fr-FR"/>
              </w:rPr>
            </w:pPr>
            <w:del w:id="1292" w:author="Houyem Rais" w:date="2024-02-22T15:03:00Z">
              <w:r w:rsidRPr="00007B3E" w:rsidDel="00CB2812">
                <w:rPr>
                  <w:rFonts w:asciiTheme="minorHAnsi" w:hAnsiTheme="minorHAnsi" w:cstheme="minorHAnsi"/>
                  <w:b/>
                  <w:bCs/>
                  <w:sz w:val="18"/>
                  <w:szCs w:val="18"/>
                  <w:lang w:eastAsia="fr-FR"/>
                </w:rPr>
                <w:delText>Tarif à appliquer (DT)</w:delText>
              </w:r>
            </w:del>
          </w:p>
        </w:tc>
        <w:tc>
          <w:tcPr>
            <w:tcW w:w="1206" w:type="dxa"/>
            <w:shd w:val="clear" w:color="auto" w:fill="D9E2F3" w:themeFill="accent1" w:themeFillTint="33"/>
          </w:tcPr>
          <w:p w14:paraId="53FE4658" w14:textId="0BBE64EE" w:rsidR="006C698F" w:rsidRPr="00007B3E" w:rsidDel="00CB2812" w:rsidRDefault="006C698F">
            <w:pPr>
              <w:widowControl/>
              <w:autoSpaceDE/>
              <w:autoSpaceDN/>
              <w:spacing w:before="0" w:after="0" w:line="240" w:lineRule="auto"/>
              <w:jc w:val="center"/>
              <w:rPr>
                <w:del w:id="1293" w:author="Houyem Rais" w:date="2024-02-22T15:03:00Z"/>
                <w:rFonts w:asciiTheme="minorHAnsi" w:hAnsiTheme="minorHAnsi" w:cstheme="minorHAnsi"/>
                <w:b/>
                <w:bCs/>
                <w:sz w:val="18"/>
                <w:szCs w:val="18"/>
                <w:lang w:eastAsia="fr-FR"/>
              </w:rPr>
            </w:pPr>
            <w:del w:id="1294" w:author="Houyem Rais" w:date="2024-02-22T15:03:00Z">
              <w:r w:rsidRPr="00007B3E" w:rsidDel="00CB2812">
                <w:rPr>
                  <w:rFonts w:asciiTheme="minorHAnsi" w:hAnsiTheme="minorHAnsi" w:cstheme="minorHAnsi"/>
                  <w:b/>
                  <w:bCs/>
                  <w:sz w:val="18"/>
                  <w:szCs w:val="18"/>
                  <w:lang w:eastAsia="fr-FR"/>
                </w:rPr>
                <w:delText>Recettes du trafic (MDT)</w:delText>
              </w:r>
            </w:del>
          </w:p>
        </w:tc>
      </w:tr>
      <w:tr w:rsidR="006C698F" w:rsidRPr="00007B3E" w:rsidDel="00CB2812" w14:paraId="0220F6B3" w14:textId="79084257">
        <w:trPr>
          <w:trHeight w:val="255"/>
          <w:del w:id="1295" w:author="Houyem Rais" w:date="2024-02-22T15:03:00Z"/>
        </w:trPr>
        <w:tc>
          <w:tcPr>
            <w:tcW w:w="2392" w:type="dxa"/>
            <w:shd w:val="clear" w:color="auto" w:fill="auto"/>
            <w:noWrap/>
            <w:vAlign w:val="bottom"/>
          </w:tcPr>
          <w:p w14:paraId="3763F0B5" w14:textId="28A3D2E4" w:rsidR="006C698F" w:rsidRPr="00007B3E" w:rsidDel="00CB2812" w:rsidRDefault="006C698F">
            <w:pPr>
              <w:widowControl/>
              <w:autoSpaceDE/>
              <w:autoSpaceDN/>
              <w:spacing w:before="0" w:after="0" w:line="240" w:lineRule="auto"/>
              <w:jc w:val="left"/>
              <w:rPr>
                <w:del w:id="1296" w:author="Houyem Rais" w:date="2024-02-22T15:03:00Z"/>
                <w:rFonts w:asciiTheme="minorHAnsi" w:hAnsiTheme="minorHAnsi" w:cstheme="minorHAnsi"/>
                <w:sz w:val="18"/>
                <w:szCs w:val="18"/>
                <w:lang w:eastAsia="fr-FR"/>
              </w:rPr>
            </w:pPr>
            <w:del w:id="1297" w:author="Houyem Rais" w:date="2024-02-22T15:03:00Z">
              <w:r w:rsidRPr="00007B3E" w:rsidDel="00CB2812">
                <w:rPr>
                  <w:rFonts w:asciiTheme="minorHAnsi" w:hAnsiTheme="minorHAnsi" w:cstheme="minorHAnsi"/>
                  <w:sz w:val="18"/>
                  <w:szCs w:val="18"/>
                  <w:lang w:eastAsia="fr-FR"/>
                </w:rPr>
                <w:delText>Zone tarifaire 1</w:delText>
              </w:r>
            </w:del>
          </w:p>
        </w:tc>
        <w:tc>
          <w:tcPr>
            <w:tcW w:w="1598" w:type="dxa"/>
            <w:shd w:val="clear" w:color="auto" w:fill="auto"/>
            <w:noWrap/>
            <w:vAlign w:val="center"/>
          </w:tcPr>
          <w:p w14:paraId="10162A6C" w14:textId="7D7A136E" w:rsidR="006C698F" w:rsidRPr="00007B3E" w:rsidDel="00CB2812" w:rsidRDefault="006C698F">
            <w:pPr>
              <w:widowControl/>
              <w:autoSpaceDE/>
              <w:autoSpaceDN/>
              <w:spacing w:before="0" w:after="0" w:line="240" w:lineRule="auto"/>
              <w:jc w:val="center"/>
              <w:rPr>
                <w:del w:id="1298" w:author="Houyem Rais" w:date="2024-02-22T15:03:00Z"/>
                <w:rFonts w:asciiTheme="minorHAnsi" w:hAnsiTheme="minorHAnsi" w:cstheme="minorHAnsi"/>
                <w:sz w:val="18"/>
                <w:szCs w:val="18"/>
                <w:lang w:eastAsia="fr-FR"/>
              </w:rPr>
            </w:pPr>
            <w:del w:id="1299" w:author="Houyem Rais" w:date="2024-02-22T15:03:00Z">
              <w:r w:rsidRPr="00007B3E" w:rsidDel="00CB2812">
                <w:rPr>
                  <w:rFonts w:asciiTheme="minorHAnsi" w:hAnsiTheme="minorHAnsi" w:cstheme="minorHAnsi"/>
                  <w:sz w:val="18"/>
                  <w:szCs w:val="18"/>
                  <w:lang w:eastAsia="fr-FR"/>
                </w:rPr>
                <w:delText>1 854 149</w:delText>
              </w:r>
            </w:del>
          </w:p>
        </w:tc>
        <w:tc>
          <w:tcPr>
            <w:tcW w:w="1218" w:type="dxa"/>
          </w:tcPr>
          <w:p w14:paraId="3D661C78" w14:textId="25172AC5" w:rsidR="006C698F" w:rsidRPr="00007B3E" w:rsidDel="00CB2812" w:rsidRDefault="006C698F">
            <w:pPr>
              <w:widowControl/>
              <w:autoSpaceDE/>
              <w:autoSpaceDN/>
              <w:spacing w:before="0" w:after="0" w:line="240" w:lineRule="auto"/>
              <w:jc w:val="center"/>
              <w:rPr>
                <w:del w:id="1300" w:author="Houyem Rais" w:date="2024-02-22T15:03:00Z"/>
                <w:rFonts w:asciiTheme="minorHAnsi" w:hAnsiTheme="minorHAnsi" w:cstheme="minorHAnsi"/>
                <w:sz w:val="18"/>
                <w:szCs w:val="18"/>
                <w:lang w:eastAsia="fr-FR"/>
              </w:rPr>
            </w:pPr>
            <w:del w:id="1301" w:author="Houyem Rais" w:date="2024-02-22T15:03:00Z">
              <w:r w:rsidRPr="00007B3E" w:rsidDel="00CB2812">
                <w:rPr>
                  <w:rFonts w:asciiTheme="minorHAnsi" w:hAnsiTheme="minorHAnsi" w:cstheme="minorHAnsi"/>
                  <w:sz w:val="18"/>
                  <w:szCs w:val="18"/>
                  <w:lang w:eastAsia="fr-FR"/>
                </w:rPr>
                <w:delText>58,9</w:delText>
              </w:r>
            </w:del>
          </w:p>
        </w:tc>
        <w:tc>
          <w:tcPr>
            <w:tcW w:w="1240" w:type="dxa"/>
          </w:tcPr>
          <w:p w14:paraId="115EFA05" w14:textId="4D7D41A0" w:rsidR="006C698F" w:rsidRPr="00007B3E" w:rsidDel="00CB2812" w:rsidRDefault="006C698F">
            <w:pPr>
              <w:widowControl/>
              <w:autoSpaceDE/>
              <w:autoSpaceDN/>
              <w:spacing w:before="0" w:after="0" w:line="240" w:lineRule="auto"/>
              <w:jc w:val="center"/>
              <w:rPr>
                <w:del w:id="1302" w:author="Houyem Rais" w:date="2024-02-22T15:03:00Z"/>
                <w:rFonts w:asciiTheme="minorHAnsi" w:hAnsiTheme="minorHAnsi" w:cstheme="minorHAnsi"/>
                <w:sz w:val="18"/>
                <w:szCs w:val="18"/>
                <w:lang w:eastAsia="fr-FR"/>
              </w:rPr>
            </w:pPr>
            <w:del w:id="1303" w:author="Houyem Rais" w:date="2024-02-22T15:03:00Z">
              <w:r w:rsidRPr="00007B3E" w:rsidDel="00CB2812">
                <w:rPr>
                  <w:rFonts w:asciiTheme="minorHAnsi" w:hAnsiTheme="minorHAnsi" w:cstheme="minorHAnsi"/>
                  <w:sz w:val="18"/>
                  <w:szCs w:val="18"/>
                  <w:lang w:eastAsia="fr-FR"/>
                </w:rPr>
                <w:delText>1,00</w:delText>
              </w:r>
            </w:del>
          </w:p>
        </w:tc>
        <w:tc>
          <w:tcPr>
            <w:tcW w:w="1483" w:type="dxa"/>
          </w:tcPr>
          <w:p w14:paraId="03AA3DCE" w14:textId="3D1172B9" w:rsidR="006C698F" w:rsidRPr="00007B3E" w:rsidDel="00CB2812" w:rsidRDefault="006C698F">
            <w:pPr>
              <w:widowControl/>
              <w:autoSpaceDE/>
              <w:autoSpaceDN/>
              <w:spacing w:before="0" w:after="0" w:line="240" w:lineRule="auto"/>
              <w:jc w:val="center"/>
              <w:rPr>
                <w:del w:id="1304" w:author="Houyem Rais" w:date="2024-02-22T15:03:00Z"/>
                <w:rFonts w:asciiTheme="minorHAnsi" w:hAnsiTheme="minorHAnsi" w:cstheme="minorHAnsi"/>
                <w:sz w:val="18"/>
                <w:szCs w:val="18"/>
                <w:lang w:eastAsia="fr-FR"/>
              </w:rPr>
            </w:pPr>
            <w:del w:id="1305" w:author="Houyem Rais" w:date="2024-02-22T15:03:00Z">
              <w:r w:rsidRPr="00007B3E" w:rsidDel="00CB2812">
                <w:rPr>
                  <w:rFonts w:asciiTheme="minorHAnsi" w:hAnsiTheme="minorHAnsi" w:cstheme="minorHAnsi"/>
                  <w:sz w:val="18"/>
                  <w:szCs w:val="18"/>
                  <w:lang w:eastAsia="fr-FR"/>
                </w:rPr>
                <w:delText>6,73 DT</w:delText>
              </w:r>
            </w:del>
          </w:p>
        </w:tc>
        <w:tc>
          <w:tcPr>
            <w:tcW w:w="1206" w:type="dxa"/>
            <w:vAlign w:val="center"/>
          </w:tcPr>
          <w:p w14:paraId="3511ACDA" w14:textId="60C8238A" w:rsidR="006C698F" w:rsidRPr="00007B3E" w:rsidDel="00CB2812" w:rsidRDefault="006C698F">
            <w:pPr>
              <w:widowControl/>
              <w:autoSpaceDE/>
              <w:autoSpaceDN/>
              <w:spacing w:before="0" w:after="0" w:line="240" w:lineRule="auto"/>
              <w:jc w:val="center"/>
              <w:rPr>
                <w:del w:id="1306" w:author="Houyem Rais" w:date="2024-02-22T15:03:00Z"/>
                <w:rFonts w:asciiTheme="minorHAnsi" w:hAnsiTheme="minorHAnsi" w:cstheme="minorHAnsi"/>
                <w:sz w:val="18"/>
                <w:szCs w:val="18"/>
                <w:lang w:eastAsia="fr-FR"/>
              </w:rPr>
            </w:pPr>
            <w:del w:id="1307" w:author="Houyem Rais" w:date="2024-02-22T15:03:00Z">
              <w:r w:rsidRPr="00007B3E" w:rsidDel="00CB2812">
                <w:rPr>
                  <w:rFonts w:asciiTheme="minorHAnsi" w:hAnsiTheme="minorHAnsi" w:cstheme="minorHAnsi"/>
                  <w:sz w:val="18"/>
                  <w:szCs w:val="18"/>
                  <w:lang w:eastAsia="fr-FR"/>
                </w:rPr>
                <w:delText>12,5</w:delText>
              </w:r>
            </w:del>
          </w:p>
        </w:tc>
      </w:tr>
      <w:tr w:rsidR="006C698F" w:rsidRPr="00007B3E" w:rsidDel="00CB2812" w14:paraId="27E6190A" w14:textId="48E6C67D">
        <w:trPr>
          <w:trHeight w:val="255"/>
          <w:del w:id="1308" w:author="Houyem Rais" w:date="2024-02-22T15:03:00Z"/>
        </w:trPr>
        <w:tc>
          <w:tcPr>
            <w:tcW w:w="2392" w:type="dxa"/>
            <w:shd w:val="clear" w:color="auto" w:fill="auto"/>
            <w:noWrap/>
            <w:vAlign w:val="bottom"/>
            <w:hideMark/>
          </w:tcPr>
          <w:p w14:paraId="45A4D9CA" w14:textId="2EF37089" w:rsidR="006C698F" w:rsidRPr="00007B3E" w:rsidDel="00CB2812" w:rsidRDefault="006C698F">
            <w:pPr>
              <w:widowControl/>
              <w:autoSpaceDE/>
              <w:autoSpaceDN/>
              <w:spacing w:before="0" w:after="0" w:line="240" w:lineRule="auto"/>
              <w:jc w:val="left"/>
              <w:rPr>
                <w:del w:id="1309" w:author="Houyem Rais" w:date="2024-02-22T15:03:00Z"/>
                <w:rFonts w:asciiTheme="minorHAnsi" w:hAnsiTheme="minorHAnsi" w:cstheme="minorHAnsi"/>
                <w:sz w:val="18"/>
                <w:szCs w:val="18"/>
                <w:lang w:eastAsia="fr-FR"/>
              </w:rPr>
            </w:pPr>
            <w:del w:id="1310" w:author="Houyem Rais" w:date="2024-02-22T15:03:00Z">
              <w:r w:rsidRPr="00007B3E" w:rsidDel="00CB2812">
                <w:rPr>
                  <w:rFonts w:asciiTheme="minorHAnsi" w:hAnsiTheme="minorHAnsi" w:cstheme="minorHAnsi"/>
                  <w:sz w:val="18"/>
                  <w:szCs w:val="18"/>
                  <w:lang w:eastAsia="fr-FR"/>
                </w:rPr>
                <w:delText>Zone tarifaire 2</w:delText>
              </w:r>
            </w:del>
          </w:p>
        </w:tc>
        <w:tc>
          <w:tcPr>
            <w:tcW w:w="1598" w:type="dxa"/>
            <w:shd w:val="clear" w:color="auto" w:fill="auto"/>
            <w:noWrap/>
            <w:vAlign w:val="center"/>
            <w:hideMark/>
          </w:tcPr>
          <w:p w14:paraId="6043ED08" w14:textId="0D922C7B" w:rsidR="006C698F" w:rsidRPr="00007B3E" w:rsidDel="00CB2812" w:rsidRDefault="006C698F">
            <w:pPr>
              <w:widowControl/>
              <w:autoSpaceDE/>
              <w:autoSpaceDN/>
              <w:spacing w:before="0" w:after="0" w:line="240" w:lineRule="auto"/>
              <w:jc w:val="center"/>
              <w:rPr>
                <w:del w:id="1311" w:author="Houyem Rais" w:date="2024-02-22T15:03:00Z"/>
                <w:rFonts w:asciiTheme="minorHAnsi" w:hAnsiTheme="minorHAnsi" w:cstheme="minorHAnsi"/>
                <w:sz w:val="18"/>
                <w:szCs w:val="18"/>
                <w:lang w:eastAsia="fr-FR"/>
              </w:rPr>
            </w:pPr>
            <w:del w:id="1312" w:author="Houyem Rais" w:date="2024-02-22T15:03:00Z">
              <w:r w:rsidRPr="00007B3E" w:rsidDel="00CB2812">
                <w:rPr>
                  <w:rFonts w:asciiTheme="minorHAnsi" w:hAnsiTheme="minorHAnsi" w:cstheme="minorHAnsi"/>
                  <w:sz w:val="18"/>
                  <w:szCs w:val="18"/>
                  <w:lang w:eastAsia="fr-FR"/>
                </w:rPr>
                <w:delText>363 094</w:delText>
              </w:r>
            </w:del>
          </w:p>
        </w:tc>
        <w:tc>
          <w:tcPr>
            <w:tcW w:w="1218" w:type="dxa"/>
          </w:tcPr>
          <w:p w14:paraId="28E923CD" w14:textId="7D6F1CE1" w:rsidR="006C698F" w:rsidRPr="00007B3E" w:rsidDel="00CB2812" w:rsidRDefault="006C698F">
            <w:pPr>
              <w:widowControl/>
              <w:autoSpaceDE/>
              <w:autoSpaceDN/>
              <w:spacing w:before="0" w:after="0" w:line="240" w:lineRule="auto"/>
              <w:jc w:val="center"/>
              <w:rPr>
                <w:del w:id="1313" w:author="Houyem Rais" w:date="2024-02-22T15:03:00Z"/>
                <w:rFonts w:asciiTheme="minorHAnsi" w:hAnsiTheme="minorHAnsi" w:cstheme="minorHAnsi"/>
                <w:sz w:val="18"/>
                <w:szCs w:val="18"/>
                <w:lang w:eastAsia="fr-FR"/>
              </w:rPr>
            </w:pPr>
            <w:del w:id="1314" w:author="Houyem Rais" w:date="2024-02-22T15:03:00Z">
              <w:r w:rsidRPr="00007B3E" w:rsidDel="00CB2812">
                <w:rPr>
                  <w:rFonts w:asciiTheme="minorHAnsi" w:hAnsiTheme="minorHAnsi" w:cstheme="minorHAnsi"/>
                  <w:sz w:val="18"/>
                  <w:szCs w:val="18"/>
                  <w:lang w:eastAsia="fr-FR"/>
                </w:rPr>
                <w:delText>51,0</w:delText>
              </w:r>
            </w:del>
          </w:p>
        </w:tc>
        <w:tc>
          <w:tcPr>
            <w:tcW w:w="1240" w:type="dxa"/>
          </w:tcPr>
          <w:p w14:paraId="130F256D" w14:textId="50569C3A" w:rsidR="006C698F" w:rsidRPr="00007B3E" w:rsidDel="00CB2812" w:rsidRDefault="006C698F">
            <w:pPr>
              <w:widowControl/>
              <w:autoSpaceDE/>
              <w:autoSpaceDN/>
              <w:spacing w:before="0" w:after="0" w:line="240" w:lineRule="auto"/>
              <w:jc w:val="center"/>
              <w:rPr>
                <w:del w:id="1315" w:author="Houyem Rais" w:date="2024-02-22T15:03:00Z"/>
                <w:rFonts w:asciiTheme="minorHAnsi" w:hAnsiTheme="minorHAnsi" w:cstheme="minorHAnsi"/>
                <w:sz w:val="18"/>
                <w:szCs w:val="18"/>
                <w:lang w:eastAsia="fr-FR"/>
              </w:rPr>
            </w:pPr>
            <w:del w:id="1316" w:author="Houyem Rais" w:date="2024-02-22T15:03:00Z">
              <w:r w:rsidRPr="00007B3E" w:rsidDel="00CB2812">
                <w:rPr>
                  <w:rFonts w:asciiTheme="minorHAnsi" w:hAnsiTheme="minorHAnsi" w:cstheme="minorHAnsi"/>
                  <w:sz w:val="18"/>
                  <w:szCs w:val="18"/>
                  <w:lang w:eastAsia="fr-FR"/>
                </w:rPr>
                <w:delText>0,87</w:delText>
              </w:r>
            </w:del>
          </w:p>
        </w:tc>
        <w:tc>
          <w:tcPr>
            <w:tcW w:w="1483" w:type="dxa"/>
          </w:tcPr>
          <w:p w14:paraId="471B71AE" w14:textId="1093D8D3" w:rsidR="006C698F" w:rsidRPr="00007B3E" w:rsidDel="00CB2812" w:rsidRDefault="006C698F">
            <w:pPr>
              <w:widowControl/>
              <w:autoSpaceDE/>
              <w:autoSpaceDN/>
              <w:spacing w:before="0" w:after="0" w:line="240" w:lineRule="auto"/>
              <w:jc w:val="center"/>
              <w:rPr>
                <w:del w:id="1317" w:author="Houyem Rais" w:date="2024-02-22T15:03:00Z"/>
                <w:rFonts w:asciiTheme="minorHAnsi" w:hAnsiTheme="minorHAnsi" w:cstheme="minorHAnsi"/>
                <w:sz w:val="18"/>
                <w:szCs w:val="18"/>
                <w:lang w:eastAsia="fr-FR"/>
              </w:rPr>
            </w:pPr>
            <w:del w:id="1318" w:author="Houyem Rais" w:date="2024-02-22T15:03:00Z">
              <w:r w:rsidRPr="00007B3E" w:rsidDel="00CB2812">
                <w:rPr>
                  <w:rFonts w:asciiTheme="minorHAnsi" w:hAnsiTheme="minorHAnsi" w:cstheme="minorHAnsi"/>
                  <w:sz w:val="18"/>
                  <w:szCs w:val="18"/>
                  <w:lang w:eastAsia="fr-FR"/>
                </w:rPr>
                <w:delText>5,83 DT</w:delText>
              </w:r>
            </w:del>
          </w:p>
        </w:tc>
        <w:tc>
          <w:tcPr>
            <w:tcW w:w="1206" w:type="dxa"/>
            <w:vAlign w:val="center"/>
          </w:tcPr>
          <w:p w14:paraId="02E50B10" w14:textId="61D87AAA" w:rsidR="006C698F" w:rsidRPr="00007B3E" w:rsidDel="00CB2812" w:rsidRDefault="006C698F">
            <w:pPr>
              <w:widowControl/>
              <w:autoSpaceDE/>
              <w:autoSpaceDN/>
              <w:spacing w:before="0" w:after="0" w:line="240" w:lineRule="auto"/>
              <w:jc w:val="center"/>
              <w:rPr>
                <w:del w:id="1319" w:author="Houyem Rais" w:date="2024-02-22T15:03:00Z"/>
                <w:rFonts w:asciiTheme="minorHAnsi" w:hAnsiTheme="minorHAnsi" w:cstheme="minorHAnsi"/>
                <w:sz w:val="18"/>
                <w:szCs w:val="18"/>
                <w:lang w:eastAsia="fr-FR"/>
              </w:rPr>
            </w:pPr>
            <w:del w:id="1320" w:author="Houyem Rais" w:date="2024-02-22T15:03:00Z">
              <w:r w:rsidRPr="00007B3E" w:rsidDel="00CB2812">
                <w:rPr>
                  <w:rFonts w:asciiTheme="minorHAnsi" w:hAnsiTheme="minorHAnsi" w:cstheme="minorHAnsi"/>
                  <w:sz w:val="18"/>
                  <w:szCs w:val="18"/>
                  <w:lang w:eastAsia="fr-FR"/>
                </w:rPr>
                <w:delText>2,1</w:delText>
              </w:r>
            </w:del>
          </w:p>
        </w:tc>
      </w:tr>
      <w:tr w:rsidR="006C698F" w:rsidRPr="00007B3E" w:rsidDel="00CB2812" w14:paraId="65007748" w14:textId="1BDE8453">
        <w:trPr>
          <w:trHeight w:val="255"/>
          <w:del w:id="1321" w:author="Houyem Rais" w:date="2024-02-22T15:03:00Z"/>
        </w:trPr>
        <w:tc>
          <w:tcPr>
            <w:tcW w:w="2392" w:type="dxa"/>
            <w:shd w:val="clear" w:color="auto" w:fill="auto"/>
            <w:noWrap/>
            <w:vAlign w:val="bottom"/>
            <w:hideMark/>
          </w:tcPr>
          <w:p w14:paraId="415B5F44" w14:textId="00151D02" w:rsidR="006C698F" w:rsidRPr="00007B3E" w:rsidDel="00CB2812" w:rsidRDefault="006C698F">
            <w:pPr>
              <w:widowControl/>
              <w:autoSpaceDE/>
              <w:autoSpaceDN/>
              <w:spacing w:before="0" w:after="0" w:line="240" w:lineRule="auto"/>
              <w:jc w:val="left"/>
              <w:rPr>
                <w:del w:id="1322" w:author="Houyem Rais" w:date="2024-02-22T15:03:00Z"/>
                <w:rFonts w:asciiTheme="minorHAnsi" w:hAnsiTheme="minorHAnsi" w:cstheme="minorHAnsi"/>
                <w:sz w:val="18"/>
                <w:szCs w:val="18"/>
                <w:lang w:eastAsia="fr-FR"/>
              </w:rPr>
            </w:pPr>
            <w:del w:id="1323" w:author="Houyem Rais" w:date="2024-02-22T15:03:00Z">
              <w:r w:rsidRPr="00007B3E" w:rsidDel="00CB2812">
                <w:rPr>
                  <w:rFonts w:asciiTheme="minorHAnsi" w:hAnsiTheme="minorHAnsi" w:cstheme="minorHAnsi"/>
                  <w:sz w:val="18"/>
                  <w:szCs w:val="18"/>
                  <w:lang w:eastAsia="fr-FR"/>
                </w:rPr>
                <w:delText>Zone tarifaire 3</w:delText>
              </w:r>
            </w:del>
          </w:p>
        </w:tc>
        <w:tc>
          <w:tcPr>
            <w:tcW w:w="1598" w:type="dxa"/>
            <w:shd w:val="clear" w:color="000000" w:fill="FFFFFF"/>
            <w:noWrap/>
            <w:vAlign w:val="center"/>
            <w:hideMark/>
          </w:tcPr>
          <w:p w14:paraId="69627AE2" w14:textId="26B3629A" w:rsidR="006C698F" w:rsidRPr="00007B3E" w:rsidDel="00CB2812" w:rsidRDefault="006C698F">
            <w:pPr>
              <w:widowControl/>
              <w:autoSpaceDE/>
              <w:autoSpaceDN/>
              <w:spacing w:before="0" w:after="0" w:line="240" w:lineRule="auto"/>
              <w:jc w:val="center"/>
              <w:rPr>
                <w:del w:id="1324" w:author="Houyem Rais" w:date="2024-02-22T15:03:00Z"/>
                <w:rFonts w:asciiTheme="minorHAnsi" w:hAnsiTheme="minorHAnsi" w:cstheme="minorHAnsi"/>
                <w:sz w:val="18"/>
                <w:szCs w:val="18"/>
                <w:lang w:eastAsia="fr-FR"/>
              </w:rPr>
            </w:pPr>
            <w:del w:id="1325" w:author="Houyem Rais" w:date="2024-02-22T15:03:00Z">
              <w:r w:rsidRPr="00007B3E" w:rsidDel="00CB2812">
                <w:rPr>
                  <w:rFonts w:asciiTheme="minorHAnsi" w:hAnsiTheme="minorHAnsi" w:cstheme="minorHAnsi"/>
                  <w:sz w:val="18"/>
                  <w:szCs w:val="18"/>
                  <w:lang w:eastAsia="fr-FR"/>
                </w:rPr>
                <w:delText>57 993</w:delText>
              </w:r>
            </w:del>
          </w:p>
        </w:tc>
        <w:tc>
          <w:tcPr>
            <w:tcW w:w="1218" w:type="dxa"/>
            <w:shd w:val="clear" w:color="000000" w:fill="FFFFFF"/>
          </w:tcPr>
          <w:p w14:paraId="02111F60" w14:textId="38033075" w:rsidR="006C698F" w:rsidRPr="00007B3E" w:rsidDel="00CB2812" w:rsidRDefault="006C698F">
            <w:pPr>
              <w:widowControl/>
              <w:autoSpaceDE/>
              <w:autoSpaceDN/>
              <w:spacing w:before="0" w:after="0" w:line="240" w:lineRule="auto"/>
              <w:jc w:val="center"/>
              <w:rPr>
                <w:del w:id="1326" w:author="Houyem Rais" w:date="2024-02-22T15:03:00Z"/>
                <w:rFonts w:asciiTheme="minorHAnsi" w:hAnsiTheme="minorHAnsi" w:cstheme="minorHAnsi"/>
                <w:sz w:val="18"/>
                <w:szCs w:val="18"/>
                <w:lang w:eastAsia="fr-FR"/>
              </w:rPr>
            </w:pPr>
            <w:del w:id="1327" w:author="Houyem Rais" w:date="2024-02-22T15:03:00Z">
              <w:r w:rsidRPr="00007B3E" w:rsidDel="00CB2812">
                <w:rPr>
                  <w:rFonts w:asciiTheme="minorHAnsi" w:hAnsiTheme="minorHAnsi" w:cstheme="minorHAnsi"/>
                  <w:sz w:val="18"/>
                  <w:szCs w:val="18"/>
                  <w:lang w:eastAsia="fr-FR"/>
                </w:rPr>
                <w:delText>28,9 à 30,0</w:delText>
              </w:r>
            </w:del>
          </w:p>
        </w:tc>
        <w:tc>
          <w:tcPr>
            <w:tcW w:w="1240" w:type="dxa"/>
            <w:shd w:val="clear" w:color="000000" w:fill="FFFFFF"/>
          </w:tcPr>
          <w:p w14:paraId="65ED4F3C" w14:textId="1B9217CD" w:rsidR="006C698F" w:rsidRPr="00007B3E" w:rsidDel="00CB2812" w:rsidRDefault="006C698F">
            <w:pPr>
              <w:widowControl/>
              <w:autoSpaceDE/>
              <w:autoSpaceDN/>
              <w:spacing w:before="0" w:after="0" w:line="240" w:lineRule="auto"/>
              <w:jc w:val="center"/>
              <w:rPr>
                <w:del w:id="1328" w:author="Houyem Rais" w:date="2024-02-22T15:03:00Z"/>
                <w:rFonts w:asciiTheme="minorHAnsi" w:hAnsiTheme="minorHAnsi" w:cstheme="minorHAnsi"/>
                <w:sz w:val="18"/>
                <w:szCs w:val="18"/>
                <w:lang w:eastAsia="fr-FR"/>
              </w:rPr>
            </w:pPr>
            <w:del w:id="1329" w:author="Houyem Rais" w:date="2024-02-22T15:03:00Z">
              <w:r w:rsidRPr="00007B3E" w:rsidDel="00CB2812">
                <w:rPr>
                  <w:rFonts w:asciiTheme="minorHAnsi" w:hAnsiTheme="minorHAnsi" w:cstheme="minorHAnsi"/>
                  <w:sz w:val="18"/>
                  <w:szCs w:val="18"/>
                  <w:lang w:eastAsia="fr-FR"/>
                </w:rPr>
                <w:delText>0,5</w:delText>
              </w:r>
            </w:del>
          </w:p>
        </w:tc>
        <w:tc>
          <w:tcPr>
            <w:tcW w:w="1483" w:type="dxa"/>
            <w:shd w:val="clear" w:color="000000" w:fill="FFFFFF"/>
          </w:tcPr>
          <w:p w14:paraId="5C0594D4" w14:textId="1606A443" w:rsidR="006C698F" w:rsidRPr="00007B3E" w:rsidDel="00CB2812" w:rsidRDefault="006C698F">
            <w:pPr>
              <w:widowControl/>
              <w:autoSpaceDE/>
              <w:autoSpaceDN/>
              <w:spacing w:before="0" w:after="0" w:line="240" w:lineRule="auto"/>
              <w:jc w:val="center"/>
              <w:rPr>
                <w:del w:id="1330" w:author="Houyem Rais" w:date="2024-02-22T15:03:00Z"/>
                <w:rFonts w:asciiTheme="minorHAnsi" w:hAnsiTheme="minorHAnsi" w:cstheme="minorHAnsi"/>
                <w:sz w:val="18"/>
                <w:szCs w:val="18"/>
                <w:lang w:eastAsia="fr-FR"/>
              </w:rPr>
            </w:pPr>
            <w:del w:id="1331" w:author="Houyem Rais" w:date="2024-02-22T15:03:00Z">
              <w:r w:rsidRPr="00007B3E" w:rsidDel="00CB2812">
                <w:rPr>
                  <w:rFonts w:asciiTheme="minorHAnsi" w:hAnsiTheme="minorHAnsi" w:cstheme="minorHAnsi"/>
                  <w:sz w:val="18"/>
                  <w:szCs w:val="18"/>
                  <w:lang w:eastAsia="fr-FR"/>
                </w:rPr>
                <w:delText>3,37 DT</w:delText>
              </w:r>
            </w:del>
          </w:p>
        </w:tc>
        <w:tc>
          <w:tcPr>
            <w:tcW w:w="1206" w:type="dxa"/>
            <w:shd w:val="clear" w:color="000000" w:fill="FFFFFF"/>
            <w:vAlign w:val="center"/>
          </w:tcPr>
          <w:p w14:paraId="5D2B664D" w14:textId="6248BF44" w:rsidR="006C698F" w:rsidRPr="00007B3E" w:rsidDel="00CB2812" w:rsidRDefault="006C698F">
            <w:pPr>
              <w:widowControl/>
              <w:autoSpaceDE/>
              <w:autoSpaceDN/>
              <w:spacing w:before="0" w:after="0" w:line="240" w:lineRule="auto"/>
              <w:jc w:val="center"/>
              <w:rPr>
                <w:del w:id="1332" w:author="Houyem Rais" w:date="2024-02-22T15:03:00Z"/>
                <w:rFonts w:asciiTheme="minorHAnsi" w:hAnsiTheme="minorHAnsi" w:cstheme="minorHAnsi"/>
                <w:sz w:val="18"/>
                <w:szCs w:val="18"/>
                <w:lang w:eastAsia="fr-FR"/>
              </w:rPr>
            </w:pPr>
            <w:del w:id="1333" w:author="Houyem Rais" w:date="2024-02-22T15:03:00Z">
              <w:r w:rsidRPr="00007B3E" w:rsidDel="00CB2812">
                <w:rPr>
                  <w:rFonts w:asciiTheme="minorHAnsi" w:hAnsiTheme="minorHAnsi" w:cstheme="minorHAnsi"/>
                  <w:sz w:val="18"/>
                  <w:szCs w:val="18"/>
                  <w:lang w:eastAsia="fr-FR"/>
                </w:rPr>
                <w:delText>0,20</w:delText>
              </w:r>
            </w:del>
          </w:p>
        </w:tc>
      </w:tr>
      <w:tr w:rsidR="006C698F" w:rsidRPr="00007B3E" w:rsidDel="00CB2812" w14:paraId="659102DB" w14:textId="291EF729">
        <w:trPr>
          <w:trHeight w:val="255"/>
          <w:del w:id="1334" w:author="Houyem Rais" w:date="2024-02-22T15:03:00Z"/>
        </w:trPr>
        <w:tc>
          <w:tcPr>
            <w:tcW w:w="2392" w:type="dxa"/>
            <w:shd w:val="clear" w:color="auto" w:fill="auto"/>
            <w:noWrap/>
            <w:vAlign w:val="bottom"/>
            <w:hideMark/>
          </w:tcPr>
          <w:p w14:paraId="5DECE0CB" w14:textId="53AAECC5" w:rsidR="006C698F" w:rsidRPr="00007B3E" w:rsidDel="00CB2812" w:rsidRDefault="006C698F">
            <w:pPr>
              <w:widowControl/>
              <w:autoSpaceDE/>
              <w:autoSpaceDN/>
              <w:spacing w:before="0" w:after="0" w:line="240" w:lineRule="auto"/>
              <w:jc w:val="left"/>
              <w:rPr>
                <w:del w:id="1335" w:author="Houyem Rais" w:date="2024-02-22T15:03:00Z"/>
                <w:rFonts w:asciiTheme="minorHAnsi" w:hAnsiTheme="minorHAnsi" w:cstheme="minorHAnsi"/>
                <w:sz w:val="18"/>
                <w:szCs w:val="18"/>
                <w:lang w:eastAsia="fr-FR"/>
              </w:rPr>
            </w:pPr>
            <w:del w:id="1336" w:author="Houyem Rais" w:date="2024-02-22T15:03:00Z">
              <w:r w:rsidRPr="00007B3E" w:rsidDel="00CB2812">
                <w:rPr>
                  <w:rFonts w:asciiTheme="minorHAnsi" w:hAnsiTheme="minorHAnsi" w:cstheme="minorHAnsi"/>
                  <w:sz w:val="18"/>
                  <w:szCs w:val="18"/>
                  <w:lang w:eastAsia="fr-FR"/>
                </w:rPr>
                <w:delText>Zone tarifaire 4</w:delText>
              </w:r>
            </w:del>
          </w:p>
        </w:tc>
        <w:tc>
          <w:tcPr>
            <w:tcW w:w="1598" w:type="dxa"/>
            <w:shd w:val="clear" w:color="000000" w:fill="FFFFFF"/>
            <w:noWrap/>
            <w:vAlign w:val="center"/>
            <w:hideMark/>
          </w:tcPr>
          <w:p w14:paraId="6378AB34" w14:textId="3CDE6A5A" w:rsidR="006C698F" w:rsidRPr="00007B3E" w:rsidDel="00CB2812" w:rsidRDefault="006C698F">
            <w:pPr>
              <w:widowControl/>
              <w:autoSpaceDE/>
              <w:autoSpaceDN/>
              <w:spacing w:before="0" w:after="0" w:line="240" w:lineRule="auto"/>
              <w:jc w:val="center"/>
              <w:rPr>
                <w:del w:id="1337" w:author="Houyem Rais" w:date="2024-02-22T15:03:00Z"/>
                <w:rFonts w:asciiTheme="minorHAnsi" w:hAnsiTheme="minorHAnsi" w:cstheme="minorHAnsi"/>
                <w:sz w:val="18"/>
                <w:szCs w:val="18"/>
                <w:lang w:eastAsia="fr-FR"/>
              </w:rPr>
            </w:pPr>
            <w:del w:id="1338" w:author="Houyem Rais" w:date="2024-02-22T15:03:00Z">
              <w:r w:rsidRPr="00007B3E" w:rsidDel="00CB2812">
                <w:rPr>
                  <w:rFonts w:asciiTheme="minorHAnsi" w:hAnsiTheme="minorHAnsi" w:cstheme="minorHAnsi"/>
                  <w:sz w:val="18"/>
                  <w:szCs w:val="18"/>
                  <w:lang w:eastAsia="fr-FR"/>
                </w:rPr>
                <w:delText>4 362</w:delText>
              </w:r>
            </w:del>
          </w:p>
        </w:tc>
        <w:tc>
          <w:tcPr>
            <w:tcW w:w="1218" w:type="dxa"/>
            <w:shd w:val="clear" w:color="000000" w:fill="FFFFFF"/>
          </w:tcPr>
          <w:p w14:paraId="274CD377" w14:textId="7367D9C6" w:rsidR="006C698F" w:rsidRPr="00007B3E" w:rsidDel="00CB2812" w:rsidRDefault="006C698F">
            <w:pPr>
              <w:widowControl/>
              <w:autoSpaceDE/>
              <w:autoSpaceDN/>
              <w:spacing w:before="0" w:after="0" w:line="240" w:lineRule="auto"/>
              <w:jc w:val="center"/>
              <w:rPr>
                <w:del w:id="1339" w:author="Houyem Rais" w:date="2024-02-22T15:03:00Z"/>
                <w:rFonts w:asciiTheme="minorHAnsi" w:hAnsiTheme="minorHAnsi" w:cstheme="minorHAnsi"/>
                <w:sz w:val="18"/>
                <w:szCs w:val="18"/>
                <w:lang w:eastAsia="fr-FR"/>
              </w:rPr>
            </w:pPr>
            <w:del w:id="1340" w:author="Houyem Rais" w:date="2024-02-22T15:03:00Z">
              <w:r w:rsidRPr="00007B3E" w:rsidDel="00CB2812">
                <w:rPr>
                  <w:rFonts w:asciiTheme="minorHAnsi" w:hAnsiTheme="minorHAnsi" w:cstheme="minorHAnsi"/>
                  <w:sz w:val="18"/>
                  <w:szCs w:val="18"/>
                  <w:lang w:eastAsia="fr-FR"/>
                </w:rPr>
                <w:delText>22,5</w:delText>
              </w:r>
            </w:del>
          </w:p>
        </w:tc>
        <w:tc>
          <w:tcPr>
            <w:tcW w:w="1240" w:type="dxa"/>
            <w:shd w:val="clear" w:color="000000" w:fill="FFFFFF"/>
          </w:tcPr>
          <w:p w14:paraId="49595372" w14:textId="79FED361" w:rsidR="006C698F" w:rsidRPr="00007B3E" w:rsidDel="00CB2812" w:rsidRDefault="006C698F">
            <w:pPr>
              <w:widowControl/>
              <w:autoSpaceDE/>
              <w:autoSpaceDN/>
              <w:spacing w:before="0" w:after="0" w:line="240" w:lineRule="auto"/>
              <w:jc w:val="center"/>
              <w:rPr>
                <w:del w:id="1341" w:author="Houyem Rais" w:date="2024-02-22T15:03:00Z"/>
                <w:rFonts w:asciiTheme="minorHAnsi" w:hAnsiTheme="minorHAnsi" w:cstheme="minorHAnsi"/>
                <w:sz w:val="18"/>
                <w:szCs w:val="18"/>
                <w:lang w:eastAsia="fr-FR"/>
              </w:rPr>
            </w:pPr>
            <w:del w:id="1342" w:author="Houyem Rais" w:date="2024-02-22T15:03:00Z">
              <w:r w:rsidRPr="00007B3E" w:rsidDel="00CB2812">
                <w:rPr>
                  <w:rFonts w:asciiTheme="minorHAnsi" w:hAnsiTheme="minorHAnsi" w:cstheme="minorHAnsi"/>
                  <w:sz w:val="18"/>
                  <w:szCs w:val="18"/>
                  <w:lang w:eastAsia="fr-FR"/>
                </w:rPr>
                <w:delText>0,38</w:delText>
              </w:r>
            </w:del>
          </w:p>
        </w:tc>
        <w:tc>
          <w:tcPr>
            <w:tcW w:w="1483" w:type="dxa"/>
            <w:shd w:val="clear" w:color="000000" w:fill="FFFFFF"/>
          </w:tcPr>
          <w:p w14:paraId="02E326BE" w14:textId="615DBBA9" w:rsidR="006C698F" w:rsidRPr="00007B3E" w:rsidDel="00CB2812" w:rsidRDefault="006C698F">
            <w:pPr>
              <w:widowControl/>
              <w:autoSpaceDE/>
              <w:autoSpaceDN/>
              <w:spacing w:before="0" w:after="0" w:line="240" w:lineRule="auto"/>
              <w:jc w:val="center"/>
              <w:rPr>
                <w:del w:id="1343" w:author="Houyem Rais" w:date="2024-02-22T15:03:00Z"/>
                <w:rFonts w:asciiTheme="minorHAnsi" w:hAnsiTheme="minorHAnsi" w:cstheme="minorHAnsi"/>
                <w:sz w:val="18"/>
                <w:szCs w:val="18"/>
                <w:lang w:eastAsia="fr-FR"/>
              </w:rPr>
            </w:pPr>
            <w:del w:id="1344" w:author="Houyem Rais" w:date="2024-02-22T15:03:00Z">
              <w:r w:rsidRPr="00007B3E" w:rsidDel="00CB2812">
                <w:rPr>
                  <w:rFonts w:asciiTheme="minorHAnsi" w:hAnsiTheme="minorHAnsi" w:cstheme="minorHAnsi"/>
                  <w:sz w:val="18"/>
                  <w:szCs w:val="18"/>
                  <w:lang w:eastAsia="fr-FR"/>
                </w:rPr>
                <w:delText>2,57 DT</w:delText>
              </w:r>
            </w:del>
          </w:p>
        </w:tc>
        <w:tc>
          <w:tcPr>
            <w:tcW w:w="1206" w:type="dxa"/>
            <w:shd w:val="clear" w:color="000000" w:fill="FFFFFF"/>
            <w:vAlign w:val="center"/>
          </w:tcPr>
          <w:p w14:paraId="5F51F0D5" w14:textId="4E658EAA" w:rsidR="006C698F" w:rsidRPr="00007B3E" w:rsidDel="00CB2812" w:rsidRDefault="006C698F">
            <w:pPr>
              <w:widowControl/>
              <w:autoSpaceDE/>
              <w:autoSpaceDN/>
              <w:spacing w:before="0" w:after="0" w:line="240" w:lineRule="auto"/>
              <w:jc w:val="center"/>
              <w:rPr>
                <w:del w:id="1345" w:author="Houyem Rais" w:date="2024-02-22T15:03:00Z"/>
                <w:rFonts w:asciiTheme="minorHAnsi" w:hAnsiTheme="minorHAnsi" w:cstheme="minorHAnsi"/>
                <w:sz w:val="18"/>
                <w:szCs w:val="18"/>
                <w:lang w:eastAsia="fr-FR"/>
              </w:rPr>
            </w:pPr>
            <w:del w:id="1346" w:author="Houyem Rais" w:date="2024-02-22T15:03:00Z">
              <w:r w:rsidRPr="00007B3E" w:rsidDel="00CB2812">
                <w:rPr>
                  <w:rFonts w:asciiTheme="minorHAnsi" w:hAnsiTheme="minorHAnsi" w:cstheme="minorHAnsi"/>
                  <w:sz w:val="18"/>
                  <w:szCs w:val="18"/>
                  <w:lang w:eastAsia="fr-FR"/>
                </w:rPr>
                <w:delText>0,011</w:delText>
              </w:r>
            </w:del>
          </w:p>
        </w:tc>
      </w:tr>
      <w:tr w:rsidR="006C698F" w:rsidRPr="00007B3E" w:rsidDel="00CB2812" w14:paraId="7587F26B" w14:textId="609DAF98">
        <w:trPr>
          <w:trHeight w:val="255"/>
          <w:del w:id="1347" w:author="Houyem Rais" w:date="2024-02-22T15:03:00Z"/>
        </w:trPr>
        <w:tc>
          <w:tcPr>
            <w:tcW w:w="2392" w:type="dxa"/>
            <w:shd w:val="clear" w:color="auto" w:fill="auto"/>
            <w:noWrap/>
            <w:vAlign w:val="bottom"/>
            <w:hideMark/>
          </w:tcPr>
          <w:p w14:paraId="0727767C" w14:textId="2F7FC937" w:rsidR="006C698F" w:rsidRPr="00007B3E" w:rsidDel="00CB2812" w:rsidRDefault="006C698F">
            <w:pPr>
              <w:widowControl/>
              <w:autoSpaceDE/>
              <w:autoSpaceDN/>
              <w:spacing w:before="0" w:after="0" w:line="240" w:lineRule="auto"/>
              <w:jc w:val="left"/>
              <w:rPr>
                <w:del w:id="1348" w:author="Houyem Rais" w:date="2024-02-22T15:03:00Z"/>
                <w:rFonts w:asciiTheme="minorHAnsi" w:hAnsiTheme="minorHAnsi" w:cstheme="minorHAnsi"/>
                <w:sz w:val="18"/>
                <w:szCs w:val="18"/>
                <w:lang w:eastAsia="fr-FR"/>
              </w:rPr>
            </w:pPr>
            <w:del w:id="1349" w:author="Houyem Rais" w:date="2024-02-22T15:03:00Z">
              <w:r w:rsidRPr="00007B3E" w:rsidDel="00CB2812">
                <w:rPr>
                  <w:rFonts w:asciiTheme="minorHAnsi" w:hAnsiTheme="minorHAnsi" w:cstheme="minorHAnsi"/>
                  <w:sz w:val="18"/>
                  <w:szCs w:val="18"/>
                  <w:lang w:eastAsia="fr-FR"/>
                </w:rPr>
                <w:delText>Zone tarifaire 5</w:delText>
              </w:r>
            </w:del>
          </w:p>
        </w:tc>
        <w:tc>
          <w:tcPr>
            <w:tcW w:w="1598" w:type="dxa"/>
            <w:shd w:val="clear" w:color="000000" w:fill="FFFFFF"/>
            <w:noWrap/>
            <w:vAlign w:val="center"/>
            <w:hideMark/>
          </w:tcPr>
          <w:p w14:paraId="0FF92E3E" w14:textId="29E5D966" w:rsidR="006C698F" w:rsidRPr="00007B3E" w:rsidDel="00CB2812" w:rsidRDefault="006C698F">
            <w:pPr>
              <w:widowControl/>
              <w:autoSpaceDE/>
              <w:autoSpaceDN/>
              <w:spacing w:before="0" w:after="0" w:line="240" w:lineRule="auto"/>
              <w:jc w:val="center"/>
              <w:rPr>
                <w:del w:id="1350" w:author="Houyem Rais" w:date="2024-02-22T15:03:00Z"/>
                <w:rFonts w:asciiTheme="minorHAnsi" w:hAnsiTheme="minorHAnsi" w:cstheme="minorHAnsi"/>
                <w:sz w:val="18"/>
                <w:szCs w:val="18"/>
                <w:lang w:eastAsia="fr-FR"/>
              </w:rPr>
            </w:pPr>
            <w:del w:id="1351" w:author="Houyem Rais" w:date="2024-02-22T15:03:00Z">
              <w:r w:rsidRPr="00007B3E" w:rsidDel="00CB2812">
                <w:rPr>
                  <w:rFonts w:asciiTheme="minorHAnsi" w:hAnsiTheme="minorHAnsi" w:cstheme="minorHAnsi"/>
                  <w:sz w:val="18"/>
                  <w:szCs w:val="18"/>
                  <w:lang w:eastAsia="fr-FR"/>
                </w:rPr>
                <w:delText>49 369</w:delText>
              </w:r>
            </w:del>
          </w:p>
        </w:tc>
        <w:tc>
          <w:tcPr>
            <w:tcW w:w="1218" w:type="dxa"/>
            <w:shd w:val="clear" w:color="000000" w:fill="FFFFFF"/>
          </w:tcPr>
          <w:p w14:paraId="656FC707" w14:textId="1BCD0425" w:rsidR="006C698F" w:rsidRPr="00007B3E" w:rsidDel="00CB2812" w:rsidRDefault="006C698F">
            <w:pPr>
              <w:widowControl/>
              <w:autoSpaceDE/>
              <w:autoSpaceDN/>
              <w:spacing w:before="0" w:after="0" w:line="240" w:lineRule="auto"/>
              <w:jc w:val="center"/>
              <w:rPr>
                <w:del w:id="1352" w:author="Houyem Rais" w:date="2024-02-22T15:03:00Z"/>
                <w:rFonts w:asciiTheme="minorHAnsi" w:hAnsiTheme="minorHAnsi" w:cstheme="minorHAnsi"/>
                <w:sz w:val="18"/>
                <w:szCs w:val="18"/>
                <w:lang w:eastAsia="fr-FR"/>
              </w:rPr>
            </w:pPr>
            <w:del w:id="1353" w:author="Houyem Rais" w:date="2024-02-22T15:03:00Z">
              <w:r w:rsidRPr="00007B3E" w:rsidDel="00CB2812">
                <w:rPr>
                  <w:rFonts w:asciiTheme="minorHAnsi" w:hAnsiTheme="minorHAnsi" w:cstheme="minorHAnsi"/>
                  <w:sz w:val="18"/>
                  <w:szCs w:val="18"/>
                  <w:lang w:eastAsia="fr-FR"/>
                </w:rPr>
                <w:delText>7,5</w:delText>
              </w:r>
            </w:del>
          </w:p>
        </w:tc>
        <w:tc>
          <w:tcPr>
            <w:tcW w:w="1240" w:type="dxa"/>
            <w:shd w:val="clear" w:color="000000" w:fill="FFFFFF"/>
          </w:tcPr>
          <w:p w14:paraId="0C3354D4" w14:textId="5679FECB" w:rsidR="006C698F" w:rsidRPr="00007B3E" w:rsidDel="00CB2812" w:rsidRDefault="006C698F">
            <w:pPr>
              <w:widowControl/>
              <w:autoSpaceDE/>
              <w:autoSpaceDN/>
              <w:spacing w:before="0" w:after="0" w:line="240" w:lineRule="auto"/>
              <w:jc w:val="center"/>
              <w:rPr>
                <w:del w:id="1354" w:author="Houyem Rais" w:date="2024-02-22T15:03:00Z"/>
                <w:rFonts w:asciiTheme="minorHAnsi" w:hAnsiTheme="minorHAnsi" w:cstheme="minorHAnsi"/>
                <w:sz w:val="18"/>
                <w:szCs w:val="18"/>
                <w:lang w:eastAsia="fr-FR"/>
              </w:rPr>
            </w:pPr>
            <w:del w:id="1355" w:author="Houyem Rais" w:date="2024-02-22T15:03:00Z">
              <w:r w:rsidRPr="00007B3E" w:rsidDel="00CB2812">
                <w:rPr>
                  <w:rFonts w:asciiTheme="minorHAnsi" w:hAnsiTheme="minorHAnsi" w:cstheme="minorHAnsi"/>
                  <w:sz w:val="18"/>
                  <w:szCs w:val="18"/>
                  <w:lang w:eastAsia="fr-FR"/>
                </w:rPr>
                <w:delText>0,13</w:delText>
              </w:r>
            </w:del>
          </w:p>
        </w:tc>
        <w:tc>
          <w:tcPr>
            <w:tcW w:w="1483" w:type="dxa"/>
            <w:shd w:val="clear" w:color="000000" w:fill="FFFFFF"/>
          </w:tcPr>
          <w:p w14:paraId="2849F11B" w14:textId="61CBE41B" w:rsidR="006C698F" w:rsidRPr="00007B3E" w:rsidDel="00CB2812" w:rsidRDefault="006C698F">
            <w:pPr>
              <w:widowControl/>
              <w:autoSpaceDE/>
              <w:autoSpaceDN/>
              <w:spacing w:before="0" w:after="0" w:line="240" w:lineRule="auto"/>
              <w:jc w:val="center"/>
              <w:rPr>
                <w:del w:id="1356" w:author="Houyem Rais" w:date="2024-02-22T15:03:00Z"/>
                <w:rFonts w:asciiTheme="minorHAnsi" w:hAnsiTheme="minorHAnsi" w:cstheme="minorHAnsi"/>
                <w:sz w:val="18"/>
                <w:szCs w:val="18"/>
                <w:lang w:eastAsia="fr-FR"/>
              </w:rPr>
            </w:pPr>
            <w:del w:id="1357" w:author="Houyem Rais" w:date="2024-02-22T15:03:00Z">
              <w:r w:rsidRPr="00007B3E" w:rsidDel="00CB2812">
                <w:rPr>
                  <w:rFonts w:asciiTheme="minorHAnsi" w:hAnsiTheme="minorHAnsi" w:cstheme="minorHAnsi"/>
                  <w:sz w:val="18"/>
                  <w:szCs w:val="18"/>
                  <w:lang w:eastAsia="fr-FR"/>
                </w:rPr>
                <w:delText>0,86 DT</w:delText>
              </w:r>
            </w:del>
          </w:p>
        </w:tc>
        <w:tc>
          <w:tcPr>
            <w:tcW w:w="1206" w:type="dxa"/>
            <w:shd w:val="clear" w:color="000000" w:fill="FFFFFF"/>
            <w:vAlign w:val="center"/>
          </w:tcPr>
          <w:p w14:paraId="37B3531B" w14:textId="61D5C2C3" w:rsidR="006C698F" w:rsidRPr="00007B3E" w:rsidDel="00CB2812" w:rsidRDefault="006C698F">
            <w:pPr>
              <w:widowControl/>
              <w:autoSpaceDE/>
              <w:autoSpaceDN/>
              <w:spacing w:before="0" w:after="0" w:line="240" w:lineRule="auto"/>
              <w:jc w:val="center"/>
              <w:rPr>
                <w:del w:id="1358" w:author="Houyem Rais" w:date="2024-02-22T15:03:00Z"/>
                <w:rFonts w:asciiTheme="minorHAnsi" w:hAnsiTheme="minorHAnsi" w:cstheme="minorHAnsi"/>
                <w:sz w:val="18"/>
                <w:szCs w:val="18"/>
                <w:lang w:eastAsia="fr-FR"/>
              </w:rPr>
            </w:pPr>
            <w:del w:id="1359" w:author="Houyem Rais" w:date="2024-02-22T15:03:00Z">
              <w:r w:rsidRPr="00007B3E" w:rsidDel="00CB2812">
                <w:rPr>
                  <w:rFonts w:asciiTheme="minorHAnsi" w:hAnsiTheme="minorHAnsi" w:cstheme="minorHAnsi"/>
                  <w:sz w:val="18"/>
                  <w:szCs w:val="18"/>
                  <w:lang w:eastAsia="fr-FR"/>
                </w:rPr>
                <w:delText>0,042</w:delText>
              </w:r>
            </w:del>
          </w:p>
        </w:tc>
      </w:tr>
      <w:tr w:rsidR="006C698F" w:rsidRPr="00007B3E" w:rsidDel="00CB2812" w14:paraId="4D7F2D82" w14:textId="16F9700D">
        <w:trPr>
          <w:trHeight w:val="255"/>
          <w:del w:id="1360" w:author="Houyem Rais" w:date="2024-02-22T15:03:00Z"/>
        </w:trPr>
        <w:tc>
          <w:tcPr>
            <w:tcW w:w="2392" w:type="dxa"/>
            <w:shd w:val="clear" w:color="auto" w:fill="auto"/>
            <w:noWrap/>
            <w:vAlign w:val="bottom"/>
            <w:hideMark/>
          </w:tcPr>
          <w:p w14:paraId="7B6BFB3D" w14:textId="1A63388B" w:rsidR="006C698F" w:rsidRPr="00007B3E" w:rsidDel="00CB2812" w:rsidRDefault="006C698F">
            <w:pPr>
              <w:widowControl/>
              <w:autoSpaceDE/>
              <w:autoSpaceDN/>
              <w:spacing w:before="0" w:after="0" w:line="240" w:lineRule="auto"/>
              <w:jc w:val="left"/>
              <w:rPr>
                <w:del w:id="1361" w:author="Houyem Rais" w:date="2024-02-22T15:03:00Z"/>
                <w:rFonts w:asciiTheme="minorHAnsi" w:hAnsiTheme="minorHAnsi" w:cstheme="minorHAnsi"/>
                <w:b/>
                <w:bCs/>
                <w:i/>
                <w:iCs/>
                <w:sz w:val="18"/>
                <w:szCs w:val="18"/>
                <w:lang w:eastAsia="fr-FR"/>
              </w:rPr>
            </w:pPr>
            <w:del w:id="1362" w:author="Houyem Rais" w:date="2024-02-22T15:03:00Z">
              <w:r w:rsidRPr="00007B3E" w:rsidDel="00CB2812">
                <w:rPr>
                  <w:rFonts w:asciiTheme="minorHAnsi" w:hAnsiTheme="minorHAnsi" w:cstheme="minorHAnsi"/>
                  <w:b/>
                  <w:bCs/>
                  <w:i/>
                  <w:iCs/>
                  <w:sz w:val="18"/>
                  <w:szCs w:val="18"/>
                  <w:lang w:eastAsia="fr-FR"/>
                </w:rPr>
                <w:delText>Total</w:delText>
              </w:r>
            </w:del>
          </w:p>
        </w:tc>
        <w:tc>
          <w:tcPr>
            <w:tcW w:w="1598" w:type="dxa"/>
            <w:shd w:val="clear" w:color="auto" w:fill="auto"/>
            <w:noWrap/>
            <w:vAlign w:val="center"/>
            <w:hideMark/>
          </w:tcPr>
          <w:p w14:paraId="78924379" w14:textId="321634B5" w:rsidR="006C698F" w:rsidRPr="00007B3E" w:rsidDel="00CB2812" w:rsidRDefault="006C698F">
            <w:pPr>
              <w:widowControl/>
              <w:autoSpaceDE/>
              <w:autoSpaceDN/>
              <w:spacing w:before="0" w:after="0" w:line="240" w:lineRule="auto"/>
              <w:jc w:val="center"/>
              <w:rPr>
                <w:del w:id="1363" w:author="Houyem Rais" w:date="2024-02-22T15:03:00Z"/>
                <w:rFonts w:asciiTheme="minorHAnsi" w:hAnsiTheme="minorHAnsi" w:cstheme="minorHAnsi"/>
                <w:b/>
                <w:bCs/>
                <w:i/>
                <w:iCs/>
                <w:sz w:val="18"/>
                <w:szCs w:val="18"/>
                <w:lang w:eastAsia="fr-FR"/>
              </w:rPr>
            </w:pPr>
            <w:del w:id="1364" w:author="Houyem Rais" w:date="2024-02-22T15:03:00Z">
              <w:r w:rsidRPr="00007B3E" w:rsidDel="00CB2812">
                <w:rPr>
                  <w:rFonts w:asciiTheme="minorHAnsi" w:hAnsiTheme="minorHAnsi" w:cstheme="minorHAnsi"/>
                  <w:b/>
                  <w:bCs/>
                  <w:i/>
                  <w:iCs/>
                  <w:sz w:val="18"/>
                  <w:szCs w:val="18"/>
                  <w:lang w:eastAsia="fr-FR"/>
                </w:rPr>
                <w:delText>2 328 968</w:delText>
              </w:r>
            </w:del>
          </w:p>
        </w:tc>
        <w:tc>
          <w:tcPr>
            <w:tcW w:w="1218" w:type="dxa"/>
          </w:tcPr>
          <w:p w14:paraId="1E3383F4" w14:textId="18F0C492" w:rsidR="006C698F" w:rsidRPr="00007B3E" w:rsidDel="00CB2812" w:rsidRDefault="006C698F">
            <w:pPr>
              <w:widowControl/>
              <w:autoSpaceDE/>
              <w:autoSpaceDN/>
              <w:spacing w:before="0" w:after="0" w:line="240" w:lineRule="auto"/>
              <w:jc w:val="center"/>
              <w:rPr>
                <w:del w:id="1365" w:author="Houyem Rais" w:date="2024-02-22T15:03:00Z"/>
                <w:rFonts w:asciiTheme="minorHAnsi" w:hAnsiTheme="minorHAnsi" w:cstheme="minorHAnsi"/>
                <w:b/>
                <w:bCs/>
                <w:i/>
                <w:iCs/>
                <w:sz w:val="18"/>
                <w:szCs w:val="18"/>
                <w:lang w:eastAsia="fr-FR"/>
              </w:rPr>
            </w:pPr>
          </w:p>
        </w:tc>
        <w:tc>
          <w:tcPr>
            <w:tcW w:w="1240" w:type="dxa"/>
          </w:tcPr>
          <w:p w14:paraId="3959D905" w14:textId="67B1CD15" w:rsidR="006C698F" w:rsidRPr="00007B3E" w:rsidDel="00CB2812" w:rsidRDefault="006C698F">
            <w:pPr>
              <w:widowControl/>
              <w:autoSpaceDE/>
              <w:autoSpaceDN/>
              <w:spacing w:before="0" w:after="0" w:line="240" w:lineRule="auto"/>
              <w:jc w:val="center"/>
              <w:rPr>
                <w:del w:id="1366" w:author="Houyem Rais" w:date="2024-02-22T15:03:00Z"/>
                <w:rFonts w:asciiTheme="minorHAnsi" w:hAnsiTheme="minorHAnsi" w:cstheme="minorHAnsi"/>
                <w:b/>
                <w:bCs/>
                <w:i/>
                <w:iCs/>
                <w:sz w:val="18"/>
                <w:szCs w:val="18"/>
                <w:lang w:eastAsia="fr-FR"/>
              </w:rPr>
            </w:pPr>
          </w:p>
        </w:tc>
        <w:tc>
          <w:tcPr>
            <w:tcW w:w="1483" w:type="dxa"/>
          </w:tcPr>
          <w:p w14:paraId="46E76331" w14:textId="2B1599BD" w:rsidR="006C698F" w:rsidRPr="00007B3E" w:rsidDel="00CB2812" w:rsidRDefault="006C698F">
            <w:pPr>
              <w:widowControl/>
              <w:autoSpaceDE/>
              <w:autoSpaceDN/>
              <w:spacing w:before="0" w:after="0" w:line="240" w:lineRule="auto"/>
              <w:jc w:val="center"/>
              <w:rPr>
                <w:del w:id="1367" w:author="Houyem Rais" w:date="2024-02-22T15:03:00Z"/>
                <w:rFonts w:asciiTheme="minorHAnsi" w:hAnsiTheme="minorHAnsi" w:cstheme="minorHAnsi"/>
                <w:b/>
                <w:bCs/>
                <w:i/>
                <w:iCs/>
                <w:sz w:val="18"/>
                <w:szCs w:val="18"/>
                <w:lang w:eastAsia="fr-FR"/>
              </w:rPr>
            </w:pPr>
          </w:p>
        </w:tc>
        <w:tc>
          <w:tcPr>
            <w:tcW w:w="1206" w:type="dxa"/>
            <w:vAlign w:val="center"/>
          </w:tcPr>
          <w:p w14:paraId="35D5287E" w14:textId="7F48628B" w:rsidR="006C698F" w:rsidRPr="00007B3E" w:rsidDel="00CB2812" w:rsidRDefault="006C698F">
            <w:pPr>
              <w:widowControl/>
              <w:autoSpaceDE/>
              <w:autoSpaceDN/>
              <w:spacing w:before="0" w:after="0" w:line="240" w:lineRule="auto"/>
              <w:jc w:val="center"/>
              <w:rPr>
                <w:del w:id="1368" w:author="Houyem Rais" w:date="2024-02-22T15:03:00Z"/>
                <w:rFonts w:asciiTheme="minorHAnsi" w:hAnsiTheme="minorHAnsi" w:cstheme="minorHAnsi"/>
                <w:b/>
                <w:bCs/>
                <w:i/>
                <w:iCs/>
                <w:sz w:val="18"/>
                <w:szCs w:val="18"/>
                <w:lang w:eastAsia="fr-FR"/>
              </w:rPr>
            </w:pPr>
            <w:del w:id="1369" w:author="Houyem Rais" w:date="2024-02-22T15:03:00Z">
              <w:r w:rsidRPr="00007B3E" w:rsidDel="00CB2812">
                <w:rPr>
                  <w:rFonts w:asciiTheme="minorHAnsi" w:hAnsiTheme="minorHAnsi" w:cstheme="minorHAnsi"/>
                  <w:b/>
                  <w:bCs/>
                  <w:i/>
                  <w:iCs/>
                  <w:sz w:val="18"/>
                  <w:szCs w:val="18"/>
                  <w:lang w:eastAsia="fr-FR"/>
                </w:rPr>
                <w:delText>14,85</w:delText>
              </w:r>
            </w:del>
          </w:p>
        </w:tc>
      </w:tr>
    </w:tbl>
    <w:p w14:paraId="2301B5DC" w14:textId="1E0E708F" w:rsidR="006C698F" w:rsidRPr="00007B3E" w:rsidDel="00CB2812" w:rsidRDefault="006C698F" w:rsidP="006C698F">
      <w:pPr>
        <w:rPr>
          <w:del w:id="1370" w:author="Houyem Rais" w:date="2024-02-22T15:03:00Z"/>
          <w:lang w:bidi="ar-TN"/>
        </w:rPr>
      </w:pPr>
      <w:del w:id="1371" w:author="Houyem Rais" w:date="2024-02-22T15:03:00Z">
        <w:r w:rsidRPr="00007B3E" w:rsidDel="00CB2812">
          <w:rPr>
            <w:lang w:bidi="ar-TN"/>
          </w:rPr>
          <w:delText xml:space="preserve">A part celles générées par le trafic de passagers, les autres recettes de l’exploitation de la ligne par la SNCFT pour le transport des voyageurs peuvent provenir de plusieurs sources complémentaires, comme la vente de produits et services à bord des trains (catering, magazines, etc.), l’exploitation des espaces publicitaires au sein des trains, ou des services premium. L’étude a retenu un taux de ces revenus annexes de 5% des recettes de trafic, soit 0,74 MDT pendant la première année d’exploitation, d’où un </w:delText>
        </w:r>
        <w:r w:rsidRPr="00007B3E" w:rsidDel="00CB2812">
          <w:rPr>
            <w:b/>
            <w:bCs/>
            <w:lang w:bidi="ar-TN"/>
          </w:rPr>
          <w:delText xml:space="preserve">revenu total de 15,6 MDT </w:delText>
        </w:r>
        <w:r w:rsidRPr="00007B3E" w:rsidDel="00CB2812">
          <w:rPr>
            <w:b/>
            <w:bCs/>
          </w:rPr>
          <w:delText>(2028, CE 2023).</w:delText>
        </w:r>
      </w:del>
    </w:p>
    <w:p w14:paraId="4A46FF27" w14:textId="58CB3BA4" w:rsidR="006C698F" w:rsidRPr="00007B3E" w:rsidDel="00CB2812" w:rsidRDefault="006C698F" w:rsidP="006C698F">
      <w:pPr>
        <w:rPr>
          <w:del w:id="1372" w:author="Houyem Rais" w:date="2024-02-22T15:03:00Z"/>
          <w:lang w:bidi="ar-TN"/>
        </w:rPr>
      </w:pPr>
      <w:del w:id="1373" w:author="Houyem Rais" w:date="2024-02-22T15:03:00Z">
        <w:r w:rsidRPr="00007B3E" w:rsidDel="00CB2812">
          <w:rPr>
            <w:lang w:bidi="ar-TN"/>
          </w:rPr>
          <w:delText>Les charges d'exploitation de la SNCFT sont constituées de plusieurs éléments essentiels pour le fonctionnement quotidien des trains et l'entretien du service. Parmi ces charges, nous retrouvons :</w:delText>
        </w:r>
      </w:del>
    </w:p>
    <w:p w14:paraId="20B7486C" w14:textId="32922FA8" w:rsidR="006C698F" w:rsidRPr="00007B3E" w:rsidDel="00CB2812" w:rsidRDefault="006C698F" w:rsidP="006C698F">
      <w:pPr>
        <w:pStyle w:val="ListParagraph"/>
        <w:rPr>
          <w:del w:id="1374" w:author="Houyem Rais" w:date="2024-02-22T15:03:00Z"/>
          <w:lang w:bidi="ar-TN"/>
        </w:rPr>
      </w:pPr>
      <w:del w:id="1375" w:author="Houyem Rais" w:date="2024-02-22T15:03:00Z">
        <w:r w:rsidRPr="00007B3E" w:rsidDel="00CB2812">
          <w:rPr>
            <w:lang w:bidi="ar-TN"/>
          </w:rPr>
          <w:delText>Charges du personnel</w:delText>
        </w:r>
      </w:del>
    </w:p>
    <w:p w14:paraId="32621520" w14:textId="4B124316" w:rsidR="006C698F" w:rsidDel="00CB2812" w:rsidRDefault="006C698F" w:rsidP="00A8239A">
      <w:pPr>
        <w:pStyle w:val="ListParagraph"/>
        <w:rPr>
          <w:del w:id="1376" w:author="Houyem Rais" w:date="2024-02-22T15:03:00Z"/>
        </w:rPr>
      </w:pPr>
      <w:del w:id="1377" w:author="Houyem Rais" w:date="2024-02-22T15:03:00Z">
        <w:r w:rsidRPr="00007B3E" w:rsidDel="00CB2812">
          <w:rPr>
            <w:lang w:bidi="ar-TN"/>
          </w:rPr>
          <w:delText xml:space="preserve">Énergie et carburant </w:delText>
        </w:r>
      </w:del>
    </w:p>
    <w:p w14:paraId="77D147CF" w14:textId="3F784780" w:rsidR="006C698F" w:rsidDel="00CB2812" w:rsidRDefault="006C698F" w:rsidP="00A8239A">
      <w:pPr>
        <w:pStyle w:val="ListParagraph"/>
        <w:rPr>
          <w:del w:id="1378" w:author="Houyem Rais" w:date="2024-02-22T15:03:00Z"/>
        </w:rPr>
      </w:pPr>
      <w:del w:id="1379" w:author="Houyem Rais" w:date="2024-02-22T15:03:00Z">
        <w:r w:rsidRPr="00007B3E" w:rsidDel="00CB2812">
          <w:rPr>
            <w:lang w:bidi="ar-TN"/>
          </w:rPr>
          <w:delText>Matériaux</w:delText>
        </w:r>
      </w:del>
    </w:p>
    <w:p w14:paraId="32BCD293" w14:textId="17820406" w:rsidR="006C698F" w:rsidDel="00CB2812" w:rsidRDefault="006C698F" w:rsidP="00A8239A">
      <w:pPr>
        <w:pStyle w:val="ListParagraph"/>
        <w:rPr>
          <w:del w:id="1380" w:author="Houyem Rais" w:date="2024-02-22T15:03:00Z"/>
        </w:rPr>
      </w:pPr>
      <w:del w:id="1381" w:author="Houyem Rais" w:date="2024-02-22T15:03:00Z">
        <w:r w:rsidRPr="00007B3E" w:rsidDel="00CB2812">
          <w:rPr>
            <w:lang w:bidi="ar-TN"/>
          </w:rPr>
          <w:delText>Autres charges opérationnelles</w:delText>
        </w:r>
        <w:r w:rsidDel="00CB2812">
          <w:rPr>
            <w:lang w:bidi="ar-TN"/>
          </w:rPr>
          <w:delText>.</w:delText>
        </w:r>
      </w:del>
    </w:p>
    <w:p w14:paraId="0D212B1B" w14:textId="04304109" w:rsidR="008B35CC" w:rsidRPr="00007B3E" w:rsidDel="00CB2812" w:rsidRDefault="008B35CC" w:rsidP="008B35CC">
      <w:pPr>
        <w:rPr>
          <w:del w:id="1382" w:author="Houyem Rais" w:date="2024-02-22T15:03:00Z"/>
          <w:lang w:bidi="ar-TN"/>
        </w:rPr>
      </w:pPr>
      <w:del w:id="1383" w:author="Houyem Rais" w:date="2024-02-22T15:03:00Z">
        <w:r w:rsidRPr="00007B3E" w:rsidDel="00CB2812">
          <w:rPr>
            <w:lang w:bidi="ar-TN"/>
          </w:rPr>
          <w:delText>En termes d'ordre de grandeur, pour une estimation prudente et réaliste, et sur la base des comptes d’exploitation de la SNCFT de 2021, nous avons estimé les charges de la SNCFT de l’exploitation du Barreau Est comme suit :</w:delText>
        </w:r>
      </w:del>
    </w:p>
    <w:p w14:paraId="4C7F572A" w14:textId="34225CE3" w:rsidR="008B35CC" w:rsidRPr="00007B3E" w:rsidDel="00CB2812" w:rsidRDefault="008B35CC" w:rsidP="008B35CC">
      <w:pPr>
        <w:pStyle w:val="Caption"/>
        <w:rPr>
          <w:del w:id="1384" w:author="Houyem Rais" w:date="2024-02-22T15:03:00Z"/>
        </w:rPr>
      </w:pPr>
      <w:bookmarkStart w:id="1385" w:name="_Toc158885044"/>
      <w:del w:id="1386"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9</w:delText>
        </w:r>
        <w:r w:rsidRPr="005B5FDD" w:rsidDel="00CB2812">
          <w:fldChar w:fldCharType="end"/>
        </w:r>
        <w:r w:rsidRPr="00007B3E" w:rsidDel="00CB2812">
          <w:delText xml:space="preserve"> Charges annuelles initiales de la SNCFT de la ligne ferroviaire après sa mise en œuvre (CE 2023)</w:delText>
        </w:r>
        <w:bookmarkEnd w:id="1385"/>
      </w:del>
    </w:p>
    <w:tbl>
      <w:tblPr>
        <w:tblStyle w:val="TableGrid"/>
        <w:tblW w:w="9102" w:type="dxa"/>
        <w:tblLook w:val="04A0" w:firstRow="1" w:lastRow="0" w:firstColumn="1" w:lastColumn="0" w:noHBand="0" w:noVBand="1"/>
      </w:tblPr>
      <w:tblGrid>
        <w:gridCol w:w="1318"/>
        <w:gridCol w:w="1371"/>
        <w:gridCol w:w="1984"/>
        <w:gridCol w:w="2835"/>
        <w:gridCol w:w="1594"/>
      </w:tblGrid>
      <w:tr w:rsidR="0073373E" w:rsidRPr="00A47120" w:rsidDel="00CB2812" w14:paraId="1C183EB4" w14:textId="2AA049C0" w:rsidTr="00A8239A">
        <w:trPr>
          <w:trHeight w:val="545"/>
          <w:del w:id="1387" w:author="Houyem Rais" w:date="2024-02-22T15:03:00Z"/>
        </w:trPr>
        <w:tc>
          <w:tcPr>
            <w:tcW w:w="0" w:type="auto"/>
            <w:shd w:val="clear" w:color="auto" w:fill="D9E2F3" w:themeFill="accent1" w:themeFillTint="33"/>
          </w:tcPr>
          <w:p w14:paraId="4C3FD47A" w14:textId="60D405B0" w:rsidR="0073373E" w:rsidRPr="00A8239A" w:rsidDel="00CB2812" w:rsidRDefault="0073373E" w:rsidP="00D52F53">
            <w:pPr>
              <w:spacing w:before="0" w:after="0"/>
              <w:rPr>
                <w:del w:id="1388" w:author="Houyem Rais" w:date="2024-02-22T15:03:00Z"/>
                <w:b/>
                <w:bCs/>
                <w:sz w:val="20"/>
                <w:szCs w:val="20"/>
                <w:lang w:val="fr-FR" w:bidi="ar-TN"/>
              </w:rPr>
            </w:pPr>
            <w:del w:id="1389" w:author="Houyem Rais" w:date="2024-02-22T15:03:00Z">
              <w:r w:rsidRPr="00A8239A" w:rsidDel="00CB2812">
                <w:rPr>
                  <w:b/>
                  <w:bCs/>
                  <w:sz w:val="20"/>
                  <w:szCs w:val="20"/>
                  <w:lang w:bidi="ar-TN"/>
                </w:rPr>
                <w:delText>Catégorie</w:delText>
              </w:r>
            </w:del>
          </w:p>
        </w:tc>
        <w:tc>
          <w:tcPr>
            <w:tcW w:w="1371" w:type="dxa"/>
            <w:shd w:val="clear" w:color="auto" w:fill="D9E2F3" w:themeFill="accent1" w:themeFillTint="33"/>
          </w:tcPr>
          <w:p w14:paraId="47C72D94" w14:textId="163F8C7E" w:rsidR="0073373E" w:rsidRPr="00A8239A" w:rsidDel="00CB2812" w:rsidRDefault="0073373E" w:rsidP="00D52F53">
            <w:pPr>
              <w:spacing w:before="0" w:after="0"/>
              <w:rPr>
                <w:del w:id="1390" w:author="Houyem Rais" w:date="2024-02-22T15:03:00Z"/>
                <w:b/>
                <w:bCs/>
                <w:sz w:val="20"/>
                <w:szCs w:val="20"/>
                <w:lang w:val="fr-FR" w:bidi="ar-TN"/>
              </w:rPr>
            </w:pPr>
            <w:del w:id="1391" w:author="Houyem Rais" w:date="2024-02-22T15:03:00Z">
              <w:r w:rsidRPr="00A8239A" w:rsidDel="00CB2812">
                <w:rPr>
                  <w:b/>
                  <w:bCs/>
                  <w:sz w:val="20"/>
                  <w:szCs w:val="20"/>
                  <w:lang w:bidi="ar-TN"/>
                </w:rPr>
                <w:delText>Coût unitaire (DT)</w:delText>
              </w:r>
            </w:del>
          </w:p>
        </w:tc>
        <w:tc>
          <w:tcPr>
            <w:tcW w:w="1984" w:type="dxa"/>
            <w:shd w:val="clear" w:color="auto" w:fill="D9E2F3" w:themeFill="accent1" w:themeFillTint="33"/>
          </w:tcPr>
          <w:p w14:paraId="3F2C57C3" w14:textId="7AEEA16E" w:rsidR="0073373E" w:rsidRPr="00A8239A" w:rsidDel="00CB2812" w:rsidRDefault="0073373E" w:rsidP="00D52F53">
            <w:pPr>
              <w:spacing w:before="0" w:after="0"/>
              <w:rPr>
                <w:del w:id="1392" w:author="Houyem Rais" w:date="2024-02-22T15:03:00Z"/>
                <w:b/>
                <w:bCs/>
                <w:sz w:val="20"/>
                <w:szCs w:val="20"/>
                <w:lang w:val="fr-FR" w:bidi="ar-TN"/>
              </w:rPr>
            </w:pPr>
            <w:del w:id="1393" w:author="Houyem Rais" w:date="2024-02-22T15:03:00Z">
              <w:r w:rsidRPr="00A8239A" w:rsidDel="00CB2812">
                <w:rPr>
                  <w:b/>
                  <w:bCs/>
                  <w:sz w:val="20"/>
                  <w:szCs w:val="20"/>
                  <w:lang w:bidi="ar-TN"/>
                </w:rPr>
                <w:delText>Unité</w:delText>
              </w:r>
            </w:del>
          </w:p>
        </w:tc>
        <w:tc>
          <w:tcPr>
            <w:tcW w:w="2835" w:type="dxa"/>
            <w:shd w:val="clear" w:color="auto" w:fill="D9E2F3" w:themeFill="accent1" w:themeFillTint="33"/>
          </w:tcPr>
          <w:p w14:paraId="232FBB3E" w14:textId="23D28FCE" w:rsidR="0073373E" w:rsidRPr="00A8239A" w:rsidDel="00CB2812" w:rsidRDefault="0073373E" w:rsidP="00D52F53">
            <w:pPr>
              <w:spacing w:before="0" w:after="0"/>
              <w:rPr>
                <w:del w:id="1394" w:author="Houyem Rais" w:date="2024-02-22T15:03:00Z"/>
                <w:b/>
                <w:bCs/>
                <w:sz w:val="20"/>
                <w:szCs w:val="20"/>
                <w:lang w:val="fr-FR" w:bidi="ar-TN"/>
              </w:rPr>
            </w:pPr>
            <w:del w:id="1395" w:author="Houyem Rais" w:date="2024-02-22T15:03:00Z">
              <w:r w:rsidRPr="00A8239A" w:rsidDel="00CB2812">
                <w:rPr>
                  <w:b/>
                  <w:bCs/>
                  <w:sz w:val="20"/>
                  <w:szCs w:val="20"/>
                  <w:lang w:bidi="ar-TN"/>
                </w:rPr>
                <w:delText>Quantité</w:delText>
              </w:r>
            </w:del>
          </w:p>
        </w:tc>
        <w:tc>
          <w:tcPr>
            <w:tcW w:w="1594" w:type="dxa"/>
            <w:shd w:val="clear" w:color="auto" w:fill="D9E2F3" w:themeFill="accent1" w:themeFillTint="33"/>
          </w:tcPr>
          <w:p w14:paraId="792F0679" w14:textId="3B1B8A95" w:rsidR="0073373E" w:rsidRPr="00A8239A" w:rsidDel="00CB2812" w:rsidRDefault="0073373E" w:rsidP="00D52F53">
            <w:pPr>
              <w:spacing w:before="0" w:after="0"/>
              <w:rPr>
                <w:del w:id="1396" w:author="Houyem Rais" w:date="2024-02-22T15:03:00Z"/>
                <w:b/>
                <w:bCs/>
                <w:sz w:val="20"/>
                <w:szCs w:val="20"/>
                <w:lang w:val="fr-FR" w:bidi="ar-TN"/>
              </w:rPr>
            </w:pPr>
            <w:del w:id="1397" w:author="Houyem Rais" w:date="2024-02-22T15:03:00Z">
              <w:r w:rsidRPr="00A8239A" w:rsidDel="00CB2812">
                <w:rPr>
                  <w:b/>
                  <w:bCs/>
                  <w:sz w:val="20"/>
                  <w:szCs w:val="20"/>
                  <w:lang w:bidi="ar-TN"/>
                </w:rPr>
                <w:delText>Coût total (MDT)</w:delText>
              </w:r>
            </w:del>
          </w:p>
        </w:tc>
      </w:tr>
      <w:tr w:rsidR="0073373E" w:rsidRPr="00A47120" w:rsidDel="00CB2812" w14:paraId="078ACE14" w14:textId="4B1832F5" w:rsidTr="00A8239A">
        <w:trPr>
          <w:trHeight w:val="537"/>
          <w:del w:id="1398" w:author="Houyem Rais" w:date="2024-02-22T15:03:00Z"/>
        </w:trPr>
        <w:tc>
          <w:tcPr>
            <w:tcW w:w="0" w:type="auto"/>
          </w:tcPr>
          <w:p w14:paraId="692A44D9" w14:textId="69F119AA" w:rsidR="0073373E" w:rsidRPr="00A8239A" w:rsidDel="00CB2812" w:rsidRDefault="0073373E" w:rsidP="00D52F53">
            <w:pPr>
              <w:spacing w:before="0" w:after="0"/>
              <w:rPr>
                <w:del w:id="1399" w:author="Houyem Rais" w:date="2024-02-22T15:03:00Z"/>
                <w:b/>
                <w:bCs/>
                <w:sz w:val="20"/>
                <w:szCs w:val="20"/>
                <w:lang w:val="fr-FR" w:bidi="ar-TN"/>
              </w:rPr>
            </w:pPr>
            <w:del w:id="1400" w:author="Houyem Rais" w:date="2024-02-22T15:03:00Z">
              <w:r w:rsidRPr="00A8239A" w:rsidDel="00CB2812">
                <w:rPr>
                  <w:b/>
                  <w:bCs/>
                  <w:sz w:val="20"/>
                  <w:szCs w:val="20"/>
                  <w:lang w:bidi="ar-TN"/>
                </w:rPr>
                <w:delText>Voyageurs</w:delText>
              </w:r>
            </w:del>
          </w:p>
        </w:tc>
        <w:tc>
          <w:tcPr>
            <w:tcW w:w="1371" w:type="dxa"/>
          </w:tcPr>
          <w:p w14:paraId="15A02149" w14:textId="023C8C8B" w:rsidR="0073373E" w:rsidRPr="00A8239A" w:rsidDel="00CB2812" w:rsidRDefault="0073373E" w:rsidP="00D52F53">
            <w:pPr>
              <w:spacing w:before="0" w:after="0"/>
              <w:rPr>
                <w:del w:id="1401" w:author="Houyem Rais" w:date="2024-02-22T15:03:00Z"/>
                <w:sz w:val="20"/>
                <w:szCs w:val="20"/>
                <w:lang w:val="fr-FR" w:bidi="ar-TN"/>
              </w:rPr>
            </w:pPr>
            <w:del w:id="1402" w:author="Houyem Rais" w:date="2024-02-22T15:03:00Z">
              <w:r w:rsidRPr="00A8239A" w:rsidDel="00CB2812">
                <w:rPr>
                  <w:sz w:val="20"/>
                  <w:szCs w:val="20"/>
                  <w:lang w:bidi="ar-TN"/>
                </w:rPr>
                <w:delText>0,15</w:delText>
              </w:r>
            </w:del>
          </w:p>
        </w:tc>
        <w:tc>
          <w:tcPr>
            <w:tcW w:w="1984" w:type="dxa"/>
          </w:tcPr>
          <w:p w14:paraId="3B29A8F0" w14:textId="5A920AA5" w:rsidR="0073373E" w:rsidRPr="00A8239A" w:rsidDel="00CB2812" w:rsidRDefault="0073373E" w:rsidP="00D52F53">
            <w:pPr>
              <w:spacing w:before="0" w:after="0"/>
              <w:rPr>
                <w:del w:id="1403" w:author="Houyem Rais" w:date="2024-02-22T15:03:00Z"/>
                <w:sz w:val="20"/>
                <w:szCs w:val="20"/>
                <w:lang w:val="fr-FR" w:bidi="ar-TN"/>
              </w:rPr>
            </w:pPr>
            <w:del w:id="1404" w:author="Houyem Rais" w:date="2024-02-22T15:03:00Z">
              <w:r w:rsidRPr="00220A4E" w:rsidDel="00CB2812">
                <w:rPr>
                  <w:sz w:val="20"/>
                  <w:szCs w:val="20"/>
                  <w:lang w:val="fr-FR" w:bidi="ar-TN"/>
                </w:rPr>
                <w:delText>par passager sur tout le trajet</w:delText>
              </w:r>
            </w:del>
          </w:p>
        </w:tc>
        <w:tc>
          <w:tcPr>
            <w:tcW w:w="2835" w:type="dxa"/>
          </w:tcPr>
          <w:p w14:paraId="4842DA9A" w14:textId="72E24678" w:rsidR="0073373E" w:rsidRPr="00A8239A" w:rsidDel="00CB2812" w:rsidRDefault="0073373E" w:rsidP="00D52F53">
            <w:pPr>
              <w:spacing w:before="0" w:after="0"/>
              <w:rPr>
                <w:del w:id="1405" w:author="Houyem Rais" w:date="2024-02-22T15:03:00Z"/>
                <w:sz w:val="20"/>
                <w:szCs w:val="20"/>
                <w:lang w:val="fr-FR" w:bidi="ar-TN"/>
              </w:rPr>
            </w:pPr>
            <w:del w:id="1406" w:author="Houyem Rais" w:date="2024-02-22T15:03:00Z">
              <w:r w:rsidRPr="00A8239A" w:rsidDel="00CB2812">
                <w:rPr>
                  <w:sz w:val="20"/>
                  <w:szCs w:val="20"/>
                  <w:lang w:bidi="ar-TN"/>
                </w:rPr>
                <w:delText>2 328 968 voyageurs par an</w:delText>
              </w:r>
            </w:del>
          </w:p>
        </w:tc>
        <w:tc>
          <w:tcPr>
            <w:tcW w:w="1594" w:type="dxa"/>
          </w:tcPr>
          <w:p w14:paraId="47C91080" w14:textId="066AD273" w:rsidR="0073373E" w:rsidRPr="00A8239A" w:rsidDel="00CB2812" w:rsidRDefault="0073373E" w:rsidP="00D52F53">
            <w:pPr>
              <w:spacing w:before="0" w:after="0"/>
              <w:rPr>
                <w:del w:id="1407" w:author="Houyem Rais" w:date="2024-02-22T15:03:00Z"/>
                <w:sz w:val="20"/>
                <w:szCs w:val="20"/>
                <w:lang w:val="fr-FR" w:bidi="ar-TN"/>
              </w:rPr>
            </w:pPr>
            <w:del w:id="1408" w:author="Houyem Rais" w:date="2024-02-22T15:03:00Z">
              <w:r w:rsidRPr="00A8239A" w:rsidDel="00CB2812">
                <w:rPr>
                  <w:sz w:val="20"/>
                  <w:szCs w:val="20"/>
                  <w:lang w:bidi="ar-TN"/>
                </w:rPr>
                <w:delText>0,36</w:delText>
              </w:r>
            </w:del>
          </w:p>
        </w:tc>
      </w:tr>
      <w:tr w:rsidR="0073373E" w:rsidRPr="00A47120" w:rsidDel="00CB2812" w14:paraId="134103A9" w14:textId="3D8360F6" w:rsidTr="00A8239A">
        <w:trPr>
          <w:trHeight w:val="45"/>
          <w:del w:id="1409" w:author="Houyem Rais" w:date="2024-02-22T15:03:00Z"/>
        </w:trPr>
        <w:tc>
          <w:tcPr>
            <w:tcW w:w="0" w:type="auto"/>
          </w:tcPr>
          <w:p w14:paraId="731084FE" w14:textId="7B82BF17" w:rsidR="0073373E" w:rsidRPr="00A8239A" w:rsidDel="00CB2812" w:rsidRDefault="0073373E" w:rsidP="00D52F53">
            <w:pPr>
              <w:spacing w:before="0" w:after="0"/>
              <w:rPr>
                <w:del w:id="1410" w:author="Houyem Rais" w:date="2024-02-22T15:03:00Z"/>
                <w:b/>
                <w:bCs/>
                <w:sz w:val="20"/>
                <w:szCs w:val="20"/>
                <w:lang w:val="fr-FR" w:bidi="ar-TN"/>
              </w:rPr>
            </w:pPr>
            <w:del w:id="1411" w:author="Houyem Rais" w:date="2024-02-22T15:03:00Z">
              <w:r w:rsidRPr="00A8239A" w:rsidDel="00CB2812">
                <w:rPr>
                  <w:b/>
                  <w:bCs/>
                  <w:sz w:val="20"/>
                  <w:szCs w:val="20"/>
                  <w:lang w:bidi="ar-TN"/>
                </w:rPr>
                <w:delText>Fret</w:delText>
              </w:r>
            </w:del>
          </w:p>
        </w:tc>
        <w:tc>
          <w:tcPr>
            <w:tcW w:w="1371" w:type="dxa"/>
          </w:tcPr>
          <w:p w14:paraId="5BCAF929" w14:textId="620068B6" w:rsidR="0073373E" w:rsidRPr="00A8239A" w:rsidDel="00CB2812" w:rsidRDefault="0073373E" w:rsidP="00D52F53">
            <w:pPr>
              <w:spacing w:before="0" w:after="0"/>
              <w:rPr>
                <w:del w:id="1412" w:author="Houyem Rais" w:date="2024-02-22T15:03:00Z"/>
                <w:sz w:val="20"/>
                <w:szCs w:val="20"/>
                <w:lang w:val="fr-FR" w:bidi="ar-TN"/>
              </w:rPr>
            </w:pPr>
            <w:del w:id="1413" w:author="Houyem Rais" w:date="2024-02-22T15:03:00Z">
              <w:r w:rsidRPr="00A8239A" w:rsidDel="00CB2812">
                <w:rPr>
                  <w:sz w:val="20"/>
                  <w:szCs w:val="20"/>
                  <w:lang w:bidi="ar-TN"/>
                </w:rPr>
                <w:delText>0,21</w:delText>
              </w:r>
            </w:del>
          </w:p>
        </w:tc>
        <w:tc>
          <w:tcPr>
            <w:tcW w:w="1984" w:type="dxa"/>
          </w:tcPr>
          <w:p w14:paraId="14C58186" w14:textId="493E1CB6" w:rsidR="0073373E" w:rsidRPr="00A8239A" w:rsidDel="00CB2812" w:rsidRDefault="0073373E" w:rsidP="00D52F53">
            <w:pPr>
              <w:spacing w:before="0" w:after="0"/>
              <w:rPr>
                <w:del w:id="1414" w:author="Houyem Rais" w:date="2024-02-22T15:03:00Z"/>
                <w:sz w:val="20"/>
                <w:szCs w:val="20"/>
                <w:lang w:val="fr-FR" w:bidi="ar-TN"/>
              </w:rPr>
            </w:pPr>
            <w:del w:id="1415" w:author="Houyem Rais" w:date="2024-02-22T15:03:00Z">
              <w:r w:rsidRPr="00220A4E" w:rsidDel="00CB2812">
                <w:rPr>
                  <w:sz w:val="20"/>
                  <w:szCs w:val="20"/>
                  <w:lang w:val="fr-FR" w:bidi="ar-TN"/>
                </w:rPr>
                <w:delText>par tonne-km de fret</w:delText>
              </w:r>
            </w:del>
          </w:p>
        </w:tc>
        <w:tc>
          <w:tcPr>
            <w:tcW w:w="2835" w:type="dxa"/>
          </w:tcPr>
          <w:p w14:paraId="7806AD2B" w14:textId="30D82AB5" w:rsidR="0073373E" w:rsidRPr="00A8239A" w:rsidDel="00CB2812" w:rsidRDefault="0073373E" w:rsidP="00D52F53">
            <w:pPr>
              <w:spacing w:before="0" w:after="0"/>
              <w:rPr>
                <w:del w:id="1416" w:author="Houyem Rais" w:date="2024-02-22T15:03:00Z"/>
                <w:sz w:val="20"/>
                <w:szCs w:val="20"/>
                <w:lang w:val="fr-FR" w:bidi="ar-TN"/>
              </w:rPr>
            </w:pPr>
            <w:del w:id="1417" w:author="Houyem Rais" w:date="2024-02-22T15:03:00Z">
              <w:r w:rsidRPr="00423DE2" w:rsidDel="00CB2812">
                <w:rPr>
                  <w:sz w:val="20"/>
                  <w:szCs w:val="20"/>
                  <w:lang w:val="fr-FR" w:bidi="ar-TN"/>
                </w:rPr>
                <w:delText>115 190 091</w:delText>
              </w:r>
              <w:r w:rsidRPr="00220A4E" w:rsidDel="00CB2812">
                <w:rPr>
                  <w:sz w:val="20"/>
                  <w:szCs w:val="20"/>
                  <w:lang w:val="fr-FR" w:bidi="ar-TN"/>
                </w:rPr>
                <w:delText xml:space="preserve"> tonnes</w:delText>
              </w:r>
              <w:r w:rsidDel="00CB2812">
                <w:rPr>
                  <w:sz w:val="20"/>
                  <w:szCs w:val="20"/>
                  <w:lang w:val="fr-FR" w:bidi="ar-TN"/>
                </w:rPr>
                <w:delText>*km</w:delText>
              </w:r>
              <w:r w:rsidRPr="00220A4E" w:rsidDel="00CB2812">
                <w:rPr>
                  <w:sz w:val="20"/>
                  <w:szCs w:val="20"/>
                  <w:lang w:val="fr-FR" w:bidi="ar-TN"/>
                </w:rPr>
                <w:delText xml:space="preserve"> par an</w:delText>
              </w:r>
            </w:del>
          </w:p>
        </w:tc>
        <w:tc>
          <w:tcPr>
            <w:tcW w:w="1594" w:type="dxa"/>
          </w:tcPr>
          <w:p w14:paraId="332E535E" w14:textId="4D25C856" w:rsidR="0073373E" w:rsidRPr="00A8239A" w:rsidDel="00CB2812" w:rsidRDefault="0073373E" w:rsidP="00D52F53">
            <w:pPr>
              <w:spacing w:before="0" w:after="0"/>
              <w:rPr>
                <w:del w:id="1418" w:author="Houyem Rais" w:date="2024-02-22T15:03:00Z"/>
                <w:sz w:val="20"/>
                <w:szCs w:val="20"/>
                <w:lang w:val="fr-FR" w:bidi="ar-TN"/>
              </w:rPr>
            </w:pPr>
            <w:del w:id="1419" w:author="Houyem Rais" w:date="2024-02-22T15:03:00Z">
              <w:r w:rsidRPr="00CF6C64" w:rsidDel="00CB2812">
                <w:rPr>
                  <w:sz w:val="20"/>
                  <w:szCs w:val="20"/>
                  <w:lang w:val="fr-FR" w:bidi="ar-TN"/>
                </w:rPr>
                <w:delText>26,26</w:delText>
              </w:r>
              <w:r w:rsidRPr="00A8239A" w:rsidDel="00CB2812">
                <w:rPr>
                  <w:sz w:val="20"/>
                  <w:szCs w:val="20"/>
                  <w:lang w:bidi="ar-TN"/>
                </w:rPr>
                <w:delText xml:space="preserve">   </w:delText>
              </w:r>
            </w:del>
          </w:p>
        </w:tc>
      </w:tr>
      <w:tr w:rsidR="0073373E" w:rsidRPr="00A47120" w:rsidDel="00CB2812" w14:paraId="4EF00309" w14:textId="6D619F74" w:rsidTr="00A8239A">
        <w:trPr>
          <w:trHeight w:val="272"/>
          <w:del w:id="1420" w:author="Houyem Rais" w:date="2024-02-22T15:03:00Z"/>
        </w:trPr>
        <w:tc>
          <w:tcPr>
            <w:tcW w:w="0" w:type="auto"/>
          </w:tcPr>
          <w:p w14:paraId="40361AF3" w14:textId="4629AB60" w:rsidR="0073373E" w:rsidRPr="00A8239A" w:rsidDel="00CB2812" w:rsidRDefault="0073373E" w:rsidP="00D52F53">
            <w:pPr>
              <w:spacing w:before="0" w:after="0"/>
              <w:rPr>
                <w:del w:id="1421" w:author="Houyem Rais" w:date="2024-02-22T15:03:00Z"/>
                <w:b/>
                <w:bCs/>
                <w:sz w:val="20"/>
                <w:szCs w:val="20"/>
                <w:lang w:val="fr-FR" w:bidi="ar-TN"/>
              </w:rPr>
            </w:pPr>
            <w:del w:id="1422" w:author="Houyem Rais" w:date="2024-02-22T15:03:00Z">
              <w:r w:rsidRPr="00A8239A" w:rsidDel="00CB2812">
                <w:rPr>
                  <w:b/>
                  <w:bCs/>
                  <w:sz w:val="20"/>
                  <w:szCs w:val="20"/>
                  <w:lang w:bidi="ar-TN"/>
                </w:rPr>
                <w:delText>Total (MDT)</w:delText>
              </w:r>
            </w:del>
          </w:p>
        </w:tc>
        <w:tc>
          <w:tcPr>
            <w:tcW w:w="1371" w:type="dxa"/>
          </w:tcPr>
          <w:p w14:paraId="76B4AAB9" w14:textId="47A06202" w:rsidR="0073373E" w:rsidRPr="00A8239A" w:rsidDel="00CB2812" w:rsidRDefault="0073373E" w:rsidP="00D52F53">
            <w:pPr>
              <w:spacing w:before="0" w:after="0"/>
              <w:rPr>
                <w:del w:id="1423" w:author="Houyem Rais" w:date="2024-02-22T15:03:00Z"/>
                <w:b/>
                <w:bCs/>
                <w:sz w:val="20"/>
                <w:szCs w:val="20"/>
                <w:lang w:val="fr-FR" w:bidi="ar-TN"/>
              </w:rPr>
            </w:pPr>
          </w:p>
        </w:tc>
        <w:tc>
          <w:tcPr>
            <w:tcW w:w="1984" w:type="dxa"/>
          </w:tcPr>
          <w:p w14:paraId="0C06823B" w14:textId="6EDCC249" w:rsidR="0073373E" w:rsidRPr="00A8239A" w:rsidDel="00CB2812" w:rsidRDefault="0073373E" w:rsidP="00D52F53">
            <w:pPr>
              <w:spacing w:before="0" w:after="0"/>
              <w:rPr>
                <w:del w:id="1424" w:author="Houyem Rais" w:date="2024-02-22T15:03:00Z"/>
                <w:b/>
                <w:bCs/>
                <w:sz w:val="20"/>
                <w:szCs w:val="20"/>
                <w:lang w:val="fr-FR" w:bidi="ar-TN"/>
              </w:rPr>
            </w:pPr>
          </w:p>
        </w:tc>
        <w:tc>
          <w:tcPr>
            <w:tcW w:w="2835" w:type="dxa"/>
          </w:tcPr>
          <w:p w14:paraId="70BED132" w14:textId="26166960" w:rsidR="0073373E" w:rsidRPr="00A8239A" w:rsidDel="00CB2812" w:rsidRDefault="0073373E" w:rsidP="00D52F53">
            <w:pPr>
              <w:spacing w:before="0" w:after="0"/>
              <w:rPr>
                <w:del w:id="1425" w:author="Houyem Rais" w:date="2024-02-22T15:03:00Z"/>
                <w:b/>
                <w:bCs/>
                <w:sz w:val="20"/>
                <w:szCs w:val="20"/>
                <w:lang w:val="fr-FR" w:bidi="ar-TN"/>
              </w:rPr>
            </w:pPr>
          </w:p>
        </w:tc>
        <w:tc>
          <w:tcPr>
            <w:tcW w:w="1594" w:type="dxa"/>
          </w:tcPr>
          <w:p w14:paraId="636C5B1B" w14:textId="464F5AF7" w:rsidR="0073373E" w:rsidRPr="00A8239A" w:rsidDel="00CB2812" w:rsidRDefault="0073373E" w:rsidP="00D52F53">
            <w:pPr>
              <w:spacing w:before="0" w:after="0"/>
              <w:rPr>
                <w:del w:id="1426" w:author="Houyem Rais" w:date="2024-02-22T15:03:00Z"/>
                <w:b/>
                <w:bCs/>
                <w:sz w:val="20"/>
                <w:szCs w:val="20"/>
                <w:lang w:val="fr-FR" w:bidi="ar-TN"/>
              </w:rPr>
            </w:pPr>
            <w:del w:id="1427" w:author="Houyem Rais" w:date="2024-02-22T15:03:00Z">
              <w:r w:rsidDel="00CB2812">
                <w:rPr>
                  <w:b/>
                  <w:bCs/>
                  <w:sz w:val="20"/>
                  <w:szCs w:val="20"/>
                  <w:lang w:val="fr-FR" w:bidi="ar-TN"/>
                </w:rPr>
                <w:delText>26,62</w:delText>
              </w:r>
            </w:del>
          </w:p>
        </w:tc>
      </w:tr>
    </w:tbl>
    <w:p w14:paraId="2782503D" w14:textId="26EACD9A" w:rsidR="008B35CC" w:rsidDel="00CB2812" w:rsidRDefault="008B35CC" w:rsidP="008B35CC">
      <w:pPr>
        <w:rPr>
          <w:del w:id="1428" w:author="Houyem Rais" w:date="2024-02-22T15:03:00Z"/>
          <w:lang w:bidi="ar-TN"/>
        </w:rPr>
      </w:pPr>
      <w:del w:id="1429" w:author="Houyem Rais" w:date="2024-02-22T15:03:00Z">
        <w:r w:rsidRPr="00007B3E" w:rsidDel="00CB2812">
          <w:rPr>
            <w:lang w:bidi="ar-TN"/>
          </w:rPr>
          <w:delText xml:space="preserve">L’analyse précédente a abouti à une </w:delText>
        </w:r>
        <w:r w:rsidRPr="00007B3E" w:rsidDel="00CB2812">
          <w:rPr>
            <w:b/>
            <w:bCs/>
            <w:lang w:bidi="ar-TN"/>
          </w:rPr>
          <w:delText>marge brute de la SNCFT</w:delText>
        </w:r>
        <w:r w:rsidRPr="00007B3E" w:rsidDel="00CB2812">
          <w:rPr>
            <w:lang w:bidi="ar-TN"/>
          </w:rPr>
          <w:delText xml:space="preserve"> (Revenus-Charges, sans compter les redevances de sillons) estimée à</w:delText>
        </w:r>
        <w:r w:rsidR="009160DB" w:rsidDel="00CB2812">
          <w:rPr>
            <w:lang w:bidi="ar-TN"/>
          </w:rPr>
          <w:delText xml:space="preserve"> </w:delText>
        </w:r>
        <w:r w:rsidR="009160DB" w:rsidRPr="009160DB" w:rsidDel="00CB2812">
          <w:rPr>
            <w:b/>
            <w:bCs/>
            <w:lang w:bidi="ar-TN"/>
          </w:rPr>
          <w:delText>14,43</w:delText>
        </w:r>
        <w:r w:rsidRPr="00007B3E" w:rsidDel="00CB2812">
          <w:rPr>
            <w:b/>
            <w:bCs/>
            <w:lang w:bidi="ar-TN"/>
          </w:rPr>
          <w:delText xml:space="preserve"> MDT</w:delText>
        </w:r>
        <w:r w:rsidRPr="00007B3E" w:rsidDel="00CB2812">
          <w:rPr>
            <w:lang w:bidi="ar-TN"/>
          </w:rPr>
          <w:delText>. La clé de cette analyse est de s'assurer que les paiements effectués par la SNCFT au partenaire privé pour l'achat de sillons—les droits d'utilisation de la voie pour les trains de fret et de voyageurs—ne dépassent pas la marge brute de la SNCFT généré par la ligne.</w:delText>
        </w:r>
      </w:del>
    </w:p>
    <w:p w14:paraId="2BA525E8" w14:textId="568E6910" w:rsidR="008B35CC" w:rsidRPr="00007B3E" w:rsidDel="00CB2812" w:rsidRDefault="008B35CC" w:rsidP="008B35CC">
      <w:pPr>
        <w:rPr>
          <w:del w:id="1430" w:author="Houyem Rais" w:date="2024-02-22T15:03:00Z"/>
        </w:rPr>
      </w:pPr>
      <w:del w:id="1431" w:author="Houyem Rais" w:date="2024-02-22T15:03:00Z">
        <w:r w:rsidRPr="00007B3E" w:rsidDel="00CB2812">
          <w:delText xml:space="preserve">Les revenus d’exploitation perçus par le </w:delText>
        </w:r>
        <w:r w:rsidRPr="00A8239A" w:rsidDel="00CB2812">
          <w:rPr>
            <w:b/>
            <w:bCs/>
          </w:rPr>
          <w:delText>partenaire privé</w:delText>
        </w:r>
        <w:r w:rsidRPr="00007B3E" w:rsidDel="00CB2812">
          <w:delText xml:space="preserve"> (dans le cas d’un PPP concessif) proviennent principalement de 4 sources :</w:delText>
        </w:r>
      </w:del>
    </w:p>
    <w:p w14:paraId="79AC0DD8" w14:textId="22851B72" w:rsidR="008B35CC" w:rsidRPr="00A8239A" w:rsidDel="00CB2812" w:rsidRDefault="008B35CC" w:rsidP="008B35CC">
      <w:pPr>
        <w:pStyle w:val="ListParagraph"/>
        <w:rPr>
          <w:del w:id="1432" w:author="Houyem Rais" w:date="2024-02-22T15:03:00Z"/>
          <w:b/>
          <w:bCs/>
        </w:rPr>
      </w:pPr>
      <w:del w:id="1433" w:author="Houyem Rais" w:date="2024-02-22T15:03:00Z">
        <w:r w:rsidRPr="00A8239A" w:rsidDel="00CB2812">
          <w:rPr>
            <w:b/>
            <w:bCs/>
          </w:rPr>
          <w:delText>Redevances de Sillon (fret)</w:delText>
        </w:r>
        <w:r w:rsidR="006C6868" w:rsidRPr="00A8239A" w:rsidDel="00CB2812">
          <w:rPr>
            <w:b/>
            <w:bCs/>
          </w:rPr>
          <w:delText> :</w:delText>
        </w:r>
      </w:del>
    </w:p>
    <w:p w14:paraId="3225068D" w14:textId="03D7F56F" w:rsidR="006C6868" w:rsidRPr="00007B3E" w:rsidDel="00CB2812" w:rsidRDefault="001212D1" w:rsidP="00A8239A">
      <w:pPr>
        <w:rPr>
          <w:del w:id="1434" w:author="Houyem Rais" w:date="2024-02-22T15:03:00Z"/>
        </w:rPr>
      </w:pPr>
      <w:del w:id="1435" w:author="Houyem Rais" w:date="2024-02-22T15:03:00Z">
        <w:r w:rsidRPr="00007B3E" w:rsidDel="00CB2812">
          <w:delText xml:space="preserve">Sur la base des prévisions de trafic marchandises pour l'année 2028, qui s'élèvent à 2 487 496 tonnes par an, </w:delText>
        </w:r>
        <w:r w:rsidR="00CD7721" w:rsidDel="00CB2812">
          <w:delText>nous avons estimé</w:delText>
        </w:r>
        <w:r w:rsidRPr="00007B3E" w:rsidDel="00CB2812">
          <w:delText xml:space="preserve"> un total de </w:delText>
        </w:r>
        <w:r w:rsidRPr="00EB4099" w:rsidDel="00CB2812">
          <w:rPr>
            <w:b/>
            <w:bCs/>
          </w:rPr>
          <w:delText>4 975 trains de marchandise qui passent par le Barreau Est en 2028</w:delText>
        </w:r>
        <w:r w:rsidRPr="00007B3E" w:rsidDel="00CB2812">
          <w:delText>.</w:delText>
        </w:r>
        <w:r w:rsidR="00CD7721" w:rsidDel="00CB2812">
          <w:delText xml:space="preserve"> </w:delText>
        </w:r>
        <w:r w:rsidRPr="00007B3E" w:rsidDel="00CB2812">
          <w:delText xml:space="preserve">L’étude a retenu un tarif de passage de </w:delText>
        </w:r>
        <w:r w:rsidRPr="00EB4099" w:rsidDel="00CB2812">
          <w:rPr>
            <w:b/>
            <w:bCs/>
          </w:rPr>
          <w:delText>30 DT/ Train fret/ Km</w:delText>
        </w:r>
        <w:r w:rsidRPr="00007B3E" w:rsidDel="00CB2812">
          <w:delText>, essentiel pour la viabilité financière du projet</w:delText>
        </w:r>
        <w:r w:rsidR="00EB4099" w:rsidRPr="00007B3E" w:rsidDel="00CB2812">
          <w:delText xml:space="preserve">. Cela donne </w:delText>
        </w:r>
        <w:r w:rsidR="00EB4099" w:rsidRPr="00A8239A" w:rsidDel="00CB2812">
          <w:rPr>
            <w:b/>
            <w:bCs/>
          </w:rPr>
          <w:delText xml:space="preserve">1 767 DT/ Train fret </w:delText>
        </w:r>
        <w:r w:rsidR="00EB4099" w:rsidRPr="00007B3E" w:rsidDel="00CB2812">
          <w:delText xml:space="preserve">sur tout le trajet du Barreau Est d’une longueur totale de 58,9 km. Les revenus annuels générés par la vente de sillons pour le fret s’élèvent donc à </w:delText>
        </w:r>
        <w:r w:rsidR="00EB4099" w:rsidRPr="00007B3E" w:rsidDel="00CB2812">
          <w:rPr>
            <w:b/>
            <w:bCs/>
          </w:rPr>
          <w:delText xml:space="preserve">8,79 MDT </w:delText>
        </w:r>
        <w:r w:rsidR="00EB4099" w:rsidRPr="00007B3E" w:rsidDel="00CB2812">
          <w:delText>(2028, CE 2023).</w:delText>
        </w:r>
      </w:del>
    </w:p>
    <w:p w14:paraId="589C0C22" w14:textId="07448143" w:rsidR="008B35CC" w:rsidRPr="00A8239A" w:rsidDel="00CB2812" w:rsidRDefault="008B35CC" w:rsidP="008B35CC">
      <w:pPr>
        <w:pStyle w:val="ListParagraph"/>
        <w:rPr>
          <w:del w:id="1436" w:author="Houyem Rais" w:date="2024-02-22T15:03:00Z"/>
          <w:b/>
          <w:bCs/>
        </w:rPr>
      </w:pPr>
      <w:del w:id="1437" w:author="Houyem Rais" w:date="2024-02-22T15:03:00Z">
        <w:r w:rsidRPr="00A8239A" w:rsidDel="00CB2812">
          <w:rPr>
            <w:b/>
            <w:bCs/>
          </w:rPr>
          <w:delText>Redevances de Sillon (passagers)</w:delText>
        </w:r>
        <w:r w:rsidR="00320F12" w:rsidRPr="00A8239A" w:rsidDel="00CB2812">
          <w:rPr>
            <w:b/>
            <w:bCs/>
          </w:rPr>
          <w:delText> :</w:delText>
        </w:r>
      </w:del>
    </w:p>
    <w:p w14:paraId="66A3FD79" w14:textId="5A6BEB1F" w:rsidR="00FD2EDC" w:rsidRPr="00007B3E" w:rsidDel="00CB2812" w:rsidRDefault="00FD2EDC" w:rsidP="00FD2EDC">
      <w:pPr>
        <w:rPr>
          <w:del w:id="1438" w:author="Houyem Rais" w:date="2024-02-22T15:03:00Z"/>
        </w:rPr>
      </w:pPr>
      <w:del w:id="1439" w:author="Houyem Rais" w:date="2024-02-22T15:03:00Z">
        <w:r w:rsidRPr="00007B3E" w:rsidDel="00CB2812">
          <w:delText>La détermination du nombre de trains de voyageurs par an est basée sur les estimations de trafic de passagers pour l'année 2028 par zone tarifaire, comme détaillé dans le tableau suivant.</w:delText>
        </w:r>
      </w:del>
    </w:p>
    <w:p w14:paraId="3C3FE8C5" w14:textId="3125FA38" w:rsidR="00FD2EDC" w:rsidRPr="00007B3E" w:rsidDel="00CB2812" w:rsidRDefault="00FD2EDC" w:rsidP="00FD2EDC">
      <w:pPr>
        <w:pStyle w:val="Caption"/>
        <w:rPr>
          <w:del w:id="1440" w:author="Houyem Rais" w:date="2024-02-22T15:03:00Z"/>
        </w:rPr>
      </w:pPr>
      <w:bookmarkStart w:id="1441" w:name="_Toc158885045"/>
      <w:del w:id="1442"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10</w:delText>
        </w:r>
        <w:r w:rsidRPr="005B5FDD" w:rsidDel="00CB2812">
          <w:fldChar w:fldCharType="end"/>
        </w:r>
        <w:r w:rsidRPr="00007B3E" w:rsidDel="00CB2812">
          <w:delText xml:space="preserve"> Estimation des redevances annuelles de sillons - passagers</w:delText>
        </w:r>
        <w:bookmarkEnd w:id="1441"/>
      </w:del>
    </w:p>
    <w:tbl>
      <w:tblPr>
        <w:tblStyle w:val="TableGrid"/>
        <w:tblW w:w="0" w:type="auto"/>
        <w:tblLook w:val="04A0" w:firstRow="1" w:lastRow="0" w:firstColumn="1" w:lastColumn="0" w:noHBand="0" w:noVBand="1"/>
      </w:tblPr>
      <w:tblGrid>
        <w:gridCol w:w="4939"/>
        <w:gridCol w:w="2388"/>
      </w:tblGrid>
      <w:tr w:rsidR="00FD2EDC" w:rsidRPr="00705131" w:rsidDel="00CB2812" w14:paraId="411CAE7B" w14:textId="31579988">
        <w:trPr>
          <w:trHeight w:val="167"/>
          <w:del w:id="1443" w:author="Houyem Rais" w:date="2024-02-22T15:03:00Z"/>
        </w:trPr>
        <w:tc>
          <w:tcPr>
            <w:tcW w:w="4939" w:type="dxa"/>
            <w:shd w:val="clear" w:color="auto" w:fill="D9E2F3" w:themeFill="accent1" w:themeFillTint="33"/>
            <w:hideMark/>
          </w:tcPr>
          <w:p w14:paraId="7AD190EC" w14:textId="3B9FB812" w:rsidR="00FD2EDC" w:rsidRPr="00A8239A" w:rsidDel="00CB2812" w:rsidRDefault="00FD2EDC" w:rsidP="00A8239A">
            <w:pPr>
              <w:spacing w:before="0" w:after="0"/>
              <w:rPr>
                <w:del w:id="1444" w:author="Houyem Rais" w:date="2024-02-22T15:03:00Z"/>
                <w:b/>
                <w:bCs/>
                <w:sz w:val="20"/>
                <w:szCs w:val="20"/>
                <w:lang w:val="fr-FR"/>
              </w:rPr>
            </w:pPr>
            <w:del w:id="1445" w:author="Houyem Rais" w:date="2024-02-22T15:03:00Z">
              <w:r w:rsidRPr="00A8239A" w:rsidDel="00CB2812">
                <w:rPr>
                  <w:b/>
                  <w:bCs/>
                  <w:sz w:val="20"/>
                  <w:szCs w:val="20"/>
                </w:rPr>
                <w:delText>Nombre total de voyageurs (2028)</w:delText>
              </w:r>
            </w:del>
          </w:p>
        </w:tc>
        <w:tc>
          <w:tcPr>
            <w:tcW w:w="2388" w:type="dxa"/>
            <w:noWrap/>
            <w:hideMark/>
          </w:tcPr>
          <w:p w14:paraId="54B1B940" w14:textId="41A35097" w:rsidR="00FD2EDC" w:rsidRPr="00A8239A" w:rsidDel="00CB2812" w:rsidRDefault="00FD2EDC" w:rsidP="00A8239A">
            <w:pPr>
              <w:spacing w:before="0" w:after="0"/>
              <w:rPr>
                <w:del w:id="1446" w:author="Houyem Rais" w:date="2024-02-22T15:03:00Z"/>
                <w:b/>
                <w:bCs/>
                <w:sz w:val="20"/>
                <w:szCs w:val="20"/>
                <w:lang w:val="fr-FR"/>
              </w:rPr>
            </w:pPr>
            <w:del w:id="1447" w:author="Houyem Rais" w:date="2024-02-22T15:03:00Z">
              <w:r w:rsidRPr="00A8239A" w:rsidDel="00CB2812">
                <w:rPr>
                  <w:b/>
                  <w:bCs/>
                  <w:sz w:val="20"/>
                  <w:szCs w:val="20"/>
                </w:rPr>
                <w:delText>2 328 968</w:delText>
              </w:r>
            </w:del>
          </w:p>
        </w:tc>
      </w:tr>
      <w:tr w:rsidR="00FD2EDC" w:rsidRPr="00705131" w:rsidDel="00CB2812" w14:paraId="67D688C2" w14:textId="4B5B9303">
        <w:trPr>
          <w:trHeight w:val="162"/>
          <w:del w:id="1448" w:author="Houyem Rais" w:date="2024-02-22T15:03:00Z"/>
        </w:trPr>
        <w:tc>
          <w:tcPr>
            <w:tcW w:w="4939" w:type="dxa"/>
            <w:shd w:val="clear" w:color="auto" w:fill="D9E2F3" w:themeFill="accent1" w:themeFillTint="33"/>
            <w:noWrap/>
            <w:hideMark/>
          </w:tcPr>
          <w:p w14:paraId="045E838C" w14:textId="7439C2FB" w:rsidR="00FD2EDC" w:rsidRPr="00A8239A" w:rsidDel="00CB2812" w:rsidRDefault="00FD2EDC" w:rsidP="00A8239A">
            <w:pPr>
              <w:spacing w:before="0" w:after="0"/>
              <w:rPr>
                <w:del w:id="1449" w:author="Houyem Rais" w:date="2024-02-22T15:03:00Z"/>
                <w:sz w:val="20"/>
                <w:szCs w:val="20"/>
                <w:lang w:val="fr-FR"/>
              </w:rPr>
            </w:pPr>
            <w:del w:id="1450" w:author="Houyem Rais" w:date="2024-02-22T15:03:00Z">
              <w:r w:rsidRPr="00220A4E" w:rsidDel="00CB2812">
                <w:rPr>
                  <w:sz w:val="20"/>
                  <w:szCs w:val="20"/>
                  <w:lang w:val="fr-FR"/>
                </w:rPr>
                <w:delText>Nbre moyen de passagers par train</w:delText>
              </w:r>
            </w:del>
          </w:p>
        </w:tc>
        <w:tc>
          <w:tcPr>
            <w:tcW w:w="2388" w:type="dxa"/>
            <w:noWrap/>
            <w:hideMark/>
          </w:tcPr>
          <w:p w14:paraId="38E943B0" w14:textId="2140BB3B" w:rsidR="00FD2EDC" w:rsidRPr="00A8239A" w:rsidDel="00CB2812" w:rsidRDefault="00FD2EDC" w:rsidP="00A8239A">
            <w:pPr>
              <w:spacing w:before="0" w:after="0"/>
              <w:rPr>
                <w:del w:id="1451" w:author="Houyem Rais" w:date="2024-02-22T15:03:00Z"/>
                <w:sz w:val="20"/>
                <w:szCs w:val="20"/>
                <w:lang w:val="fr-FR"/>
              </w:rPr>
            </w:pPr>
            <w:del w:id="1452" w:author="Houyem Rais" w:date="2024-02-22T15:03:00Z">
              <w:r w:rsidRPr="00A8239A" w:rsidDel="00CB2812">
                <w:rPr>
                  <w:sz w:val="20"/>
                  <w:szCs w:val="20"/>
                </w:rPr>
                <w:delText>500</w:delText>
              </w:r>
            </w:del>
          </w:p>
        </w:tc>
      </w:tr>
      <w:tr w:rsidR="00FD2EDC" w:rsidRPr="00705131" w:rsidDel="00CB2812" w14:paraId="19E68DAF" w14:textId="1EA0318B">
        <w:trPr>
          <w:trHeight w:val="162"/>
          <w:del w:id="1453" w:author="Houyem Rais" w:date="2024-02-22T15:03:00Z"/>
        </w:trPr>
        <w:tc>
          <w:tcPr>
            <w:tcW w:w="4939" w:type="dxa"/>
            <w:shd w:val="clear" w:color="auto" w:fill="D9E2F3" w:themeFill="accent1" w:themeFillTint="33"/>
            <w:noWrap/>
            <w:hideMark/>
          </w:tcPr>
          <w:p w14:paraId="2C4961CE" w14:textId="59A3DB30" w:rsidR="00FD2EDC" w:rsidRPr="00A8239A" w:rsidDel="00CB2812" w:rsidRDefault="00FD2EDC" w:rsidP="00A8239A">
            <w:pPr>
              <w:spacing w:before="0" w:after="0"/>
              <w:rPr>
                <w:del w:id="1454" w:author="Houyem Rais" w:date="2024-02-22T15:03:00Z"/>
                <w:i/>
                <w:iCs/>
                <w:sz w:val="20"/>
                <w:szCs w:val="20"/>
                <w:lang w:val="fr-FR"/>
              </w:rPr>
            </w:pPr>
            <w:del w:id="1455" w:author="Houyem Rais" w:date="2024-02-22T15:03:00Z">
              <w:r w:rsidRPr="00220A4E" w:rsidDel="00CB2812">
                <w:rPr>
                  <w:i/>
                  <w:iCs/>
                  <w:sz w:val="20"/>
                  <w:szCs w:val="20"/>
                  <w:lang w:val="fr-FR"/>
                </w:rPr>
                <w:delText>Nbre de trains par an - Zone tarifaire 1</w:delText>
              </w:r>
            </w:del>
          </w:p>
          <w:p w14:paraId="1639E1D2" w14:textId="2A296989" w:rsidR="00FD2EDC" w:rsidRPr="00A8239A" w:rsidDel="00CB2812" w:rsidRDefault="00FD2EDC" w:rsidP="00A8239A">
            <w:pPr>
              <w:spacing w:before="0" w:after="0"/>
              <w:rPr>
                <w:del w:id="1456" w:author="Houyem Rais" w:date="2024-02-22T15:03:00Z"/>
                <w:i/>
                <w:iCs/>
                <w:sz w:val="20"/>
                <w:szCs w:val="20"/>
                <w:lang w:val="fr-FR"/>
              </w:rPr>
            </w:pPr>
            <w:del w:id="1457" w:author="Houyem Rais" w:date="2024-02-22T15:03:00Z">
              <w:r w:rsidRPr="00220A4E" w:rsidDel="00CB2812">
                <w:rPr>
                  <w:i/>
                  <w:iCs/>
                  <w:sz w:val="20"/>
                  <w:szCs w:val="20"/>
                  <w:lang w:val="fr-FR"/>
                </w:rPr>
                <w:delText>(=Trafic / nb de passagers moyen par train)</w:delText>
              </w:r>
            </w:del>
          </w:p>
        </w:tc>
        <w:tc>
          <w:tcPr>
            <w:tcW w:w="2388" w:type="dxa"/>
            <w:noWrap/>
            <w:hideMark/>
          </w:tcPr>
          <w:p w14:paraId="459901CA" w14:textId="6D09737B" w:rsidR="00FD2EDC" w:rsidRPr="00A8239A" w:rsidDel="00CB2812" w:rsidRDefault="00FD2EDC" w:rsidP="00A8239A">
            <w:pPr>
              <w:spacing w:before="0" w:after="0"/>
              <w:rPr>
                <w:del w:id="1458" w:author="Houyem Rais" w:date="2024-02-22T15:03:00Z"/>
                <w:i/>
                <w:iCs/>
                <w:sz w:val="20"/>
                <w:szCs w:val="20"/>
                <w:lang w:val="fr-FR"/>
              </w:rPr>
            </w:pPr>
            <w:del w:id="1459" w:author="Houyem Rais" w:date="2024-02-22T15:03:00Z">
              <w:r w:rsidRPr="00A8239A" w:rsidDel="00CB2812">
                <w:rPr>
                  <w:i/>
                  <w:iCs/>
                  <w:sz w:val="20"/>
                  <w:szCs w:val="20"/>
                </w:rPr>
                <w:delText>3708</w:delText>
              </w:r>
            </w:del>
          </w:p>
        </w:tc>
      </w:tr>
      <w:tr w:rsidR="00FD2EDC" w:rsidRPr="00705131" w:rsidDel="00CB2812" w14:paraId="782A2FF4" w14:textId="4572B340">
        <w:trPr>
          <w:trHeight w:val="162"/>
          <w:del w:id="1460" w:author="Houyem Rais" w:date="2024-02-22T15:03:00Z"/>
        </w:trPr>
        <w:tc>
          <w:tcPr>
            <w:tcW w:w="4939" w:type="dxa"/>
            <w:shd w:val="clear" w:color="auto" w:fill="D9E2F3" w:themeFill="accent1" w:themeFillTint="33"/>
            <w:noWrap/>
            <w:hideMark/>
          </w:tcPr>
          <w:p w14:paraId="3CD62A3F" w14:textId="50D35551" w:rsidR="00FD2EDC" w:rsidRPr="00A8239A" w:rsidDel="00CB2812" w:rsidRDefault="00FD2EDC" w:rsidP="00A8239A">
            <w:pPr>
              <w:spacing w:before="0" w:after="0"/>
              <w:rPr>
                <w:del w:id="1461" w:author="Houyem Rais" w:date="2024-02-22T15:03:00Z"/>
                <w:i/>
                <w:iCs/>
                <w:sz w:val="20"/>
                <w:szCs w:val="20"/>
                <w:lang w:val="fr-FR"/>
              </w:rPr>
            </w:pPr>
            <w:del w:id="1462" w:author="Houyem Rais" w:date="2024-02-22T15:03:00Z">
              <w:r w:rsidRPr="00220A4E" w:rsidDel="00CB2812">
                <w:rPr>
                  <w:i/>
                  <w:iCs/>
                  <w:sz w:val="20"/>
                  <w:szCs w:val="20"/>
                  <w:lang w:val="fr-FR"/>
                </w:rPr>
                <w:delText>Nbre de trains par an - Zone tarifaire 2</w:delText>
              </w:r>
            </w:del>
          </w:p>
        </w:tc>
        <w:tc>
          <w:tcPr>
            <w:tcW w:w="2388" w:type="dxa"/>
            <w:noWrap/>
            <w:hideMark/>
          </w:tcPr>
          <w:p w14:paraId="7F1F8B26" w14:textId="0F8A3DD4" w:rsidR="00FD2EDC" w:rsidRPr="00A8239A" w:rsidDel="00CB2812" w:rsidRDefault="00FD2EDC" w:rsidP="00A8239A">
            <w:pPr>
              <w:spacing w:before="0" w:after="0"/>
              <w:rPr>
                <w:del w:id="1463" w:author="Houyem Rais" w:date="2024-02-22T15:03:00Z"/>
                <w:i/>
                <w:iCs/>
                <w:sz w:val="20"/>
                <w:szCs w:val="20"/>
                <w:lang w:val="fr-FR"/>
              </w:rPr>
            </w:pPr>
            <w:del w:id="1464" w:author="Houyem Rais" w:date="2024-02-22T15:03:00Z">
              <w:r w:rsidRPr="00A8239A" w:rsidDel="00CB2812">
                <w:rPr>
                  <w:i/>
                  <w:iCs/>
                  <w:sz w:val="20"/>
                  <w:szCs w:val="20"/>
                </w:rPr>
                <w:delText>726</w:delText>
              </w:r>
            </w:del>
          </w:p>
        </w:tc>
      </w:tr>
      <w:tr w:rsidR="00FD2EDC" w:rsidRPr="00705131" w:rsidDel="00CB2812" w14:paraId="620CA78F" w14:textId="1F63EF7B">
        <w:trPr>
          <w:trHeight w:val="162"/>
          <w:del w:id="1465" w:author="Houyem Rais" w:date="2024-02-22T15:03:00Z"/>
        </w:trPr>
        <w:tc>
          <w:tcPr>
            <w:tcW w:w="4939" w:type="dxa"/>
            <w:shd w:val="clear" w:color="auto" w:fill="D9E2F3" w:themeFill="accent1" w:themeFillTint="33"/>
            <w:noWrap/>
            <w:hideMark/>
          </w:tcPr>
          <w:p w14:paraId="057EAD4A" w14:textId="084166E5" w:rsidR="00FD2EDC" w:rsidRPr="00A8239A" w:rsidDel="00CB2812" w:rsidRDefault="00FD2EDC" w:rsidP="00A8239A">
            <w:pPr>
              <w:spacing w:before="0" w:after="0"/>
              <w:rPr>
                <w:del w:id="1466" w:author="Houyem Rais" w:date="2024-02-22T15:03:00Z"/>
                <w:i/>
                <w:iCs/>
                <w:sz w:val="20"/>
                <w:szCs w:val="20"/>
                <w:lang w:val="fr-FR"/>
              </w:rPr>
            </w:pPr>
            <w:del w:id="1467" w:author="Houyem Rais" w:date="2024-02-22T15:03:00Z">
              <w:r w:rsidRPr="00220A4E" w:rsidDel="00CB2812">
                <w:rPr>
                  <w:i/>
                  <w:iCs/>
                  <w:sz w:val="20"/>
                  <w:szCs w:val="20"/>
                  <w:lang w:val="fr-FR"/>
                </w:rPr>
                <w:delText>Nbre de trains par an - Zone tarifaire 3</w:delText>
              </w:r>
            </w:del>
          </w:p>
        </w:tc>
        <w:tc>
          <w:tcPr>
            <w:tcW w:w="2388" w:type="dxa"/>
            <w:noWrap/>
            <w:hideMark/>
          </w:tcPr>
          <w:p w14:paraId="67CA96EB" w14:textId="538B3B04" w:rsidR="00FD2EDC" w:rsidRPr="00A8239A" w:rsidDel="00CB2812" w:rsidRDefault="00FD2EDC" w:rsidP="00A8239A">
            <w:pPr>
              <w:spacing w:before="0" w:after="0"/>
              <w:rPr>
                <w:del w:id="1468" w:author="Houyem Rais" w:date="2024-02-22T15:03:00Z"/>
                <w:i/>
                <w:iCs/>
                <w:sz w:val="20"/>
                <w:szCs w:val="20"/>
                <w:lang w:val="fr-FR"/>
              </w:rPr>
            </w:pPr>
            <w:del w:id="1469" w:author="Houyem Rais" w:date="2024-02-22T15:03:00Z">
              <w:r w:rsidRPr="00A8239A" w:rsidDel="00CB2812">
                <w:rPr>
                  <w:i/>
                  <w:iCs/>
                  <w:sz w:val="20"/>
                  <w:szCs w:val="20"/>
                </w:rPr>
                <w:delText>116</w:delText>
              </w:r>
            </w:del>
          </w:p>
        </w:tc>
      </w:tr>
      <w:tr w:rsidR="00FD2EDC" w:rsidRPr="00705131" w:rsidDel="00CB2812" w14:paraId="51B2098E" w14:textId="674B87F8">
        <w:trPr>
          <w:trHeight w:val="162"/>
          <w:del w:id="1470" w:author="Houyem Rais" w:date="2024-02-22T15:03:00Z"/>
        </w:trPr>
        <w:tc>
          <w:tcPr>
            <w:tcW w:w="4939" w:type="dxa"/>
            <w:shd w:val="clear" w:color="auto" w:fill="D9E2F3" w:themeFill="accent1" w:themeFillTint="33"/>
            <w:noWrap/>
            <w:hideMark/>
          </w:tcPr>
          <w:p w14:paraId="1A851243" w14:textId="56B06584" w:rsidR="00FD2EDC" w:rsidRPr="00A8239A" w:rsidDel="00CB2812" w:rsidRDefault="00FD2EDC" w:rsidP="00A8239A">
            <w:pPr>
              <w:spacing w:before="0" w:after="0"/>
              <w:rPr>
                <w:del w:id="1471" w:author="Houyem Rais" w:date="2024-02-22T15:03:00Z"/>
                <w:i/>
                <w:iCs/>
                <w:sz w:val="20"/>
                <w:szCs w:val="20"/>
                <w:lang w:val="fr-FR"/>
              </w:rPr>
            </w:pPr>
            <w:del w:id="1472" w:author="Houyem Rais" w:date="2024-02-22T15:03:00Z">
              <w:r w:rsidRPr="00220A4E" w:rsidDel="00CB2812">
                <w:rPr>
                  <w:i/>
                  <w:iCs/>
                  <w:sz w:val="20"/>
                  <w:szCs w:val="20"/>
                  <w:lang w:val="fr-FR"/>
                </w:rPr>
                <w:delText>Nbre de trains par an - Zone tarifaire 4</w:delText>
              </w:r>
            </w:del>
          </w:p>
        </w:tc>
        <w:tc>
          <w:tcPr>
            <w:tcW w:w="2388" w:type="dxa"/>
            <w:noWrap/>
            <w:hideMark/>
          </w:tcPr>
          <w:p w14:paraId="7E1A4ABC" w14:textId="76604BDE" w:rsidR="00FD2EDC" w:rsidRPr="00A8239A" w:rsidDel="00CB2812" w:rsidRDefault="00FD2EDC" w:rsidP="00A8239A">
            <w:pPr>
              <w:spacing w:before="0" w:after="0"/>
              <w:rPr>
                <w:del w:id="1473" w:author="Houyem Rais" w:date="2024-02-22T15:03:00Z"/>
                <w:i/>
                <w:iCs/>
                <w:sz w:val="20"/>
                <w:szCs w:val="20"/>
                <w:lang w:val="fr-FR"/>
              </w:rPr>
            </w:pPr>
            <w:del w:id="1474" w:author="Houyem Rais" w:date="2024-02-22T15:03:00Z">
              <w:r w:rsidRPr="00A8239A" w:rsidDel="00CB2812">
                <w:rPr>
                  <w:i/>
                  <w:iCs/>
                  <w:sz w:val="20"/>
                  <w:szCs w:val="20"/>
                </w:rPr>
                <w:delText>9</w:delText>
              </w:r>
            </w:del>
          </w:p>
        </w:tc>
      </w:tr>
      <w:tr w:rsidR="00FD2EDC" w:rsidRPr="00705131" w:rsidDel="00CB2812" w14:paraId="1215409D" w14:textId="067F436D">
        <w:trPr>
          <w:trHeight w:val="162"/>
          <w:del w:id="1475" w:author="Houyem Rais" w:date="2024-02-22T15:03:00Z"/>
        </w:trPr>
        <w:tc>
          <w:tcPr>
            <w:tcW w:w="4939" w:type="dxa"/>
            <w:shd w:val="clear" w:color="auto" w:fill="D9E2F3" w:themeFill="accent1" w:themeFillTint="33"/>
            <w:noWrap/>
            <w:hideMark/>
          </w:tcPr>
          <w:p w14:paraId="36255EC8" w14:textId="034384C5" w:rsidR="00FD2EDC" w:rsidRPr="00A8239A" w:rsidDel="00CB2812" w:rsidRDefault="00FD2EDC" w:rsidP="00A8239A">
            <w:pPr>
              <w:spacing w:before="0" w:after="0"/>
              <w:rPr>
                <w:del w:id="1476" w:author="Houyem Rais" w:date="2024-02-22T15:03:00Z"/>
                <w:i/>
                <w:iCs/>
                <w:sz w:val="20"/>
                <w:szCs w:val="20"/>
                <w:lang w:val="fr-FR"/>
              </w:rPr>
            </w:pPr>
            <w:del w:id="1477" w:author="Houyem Rais" w:date="2024-02-22T15:03:00Z">
              <w:r w:rsidRPr="00220A4E" w:rsidDel="00CB2812">
                <w:rPr>
                  <w:i/>
                  <w:iCs/>
                  <w:sz w:val="20"/>
                  <w:szCs w:val="20"/>
                  <w:lang w:val="fr-FR"/>
                </w:rPr>
                <w:delText>Nbre de trains par an - Zone tarifaire 5</w:delText>
              </w:r>
            </w:del>
          </w:p>
        </w:tc>
        <w:tc>
          <w:tcPr>
            <w:tcW w:w="2388" w:type="dxa"/>
            <w:noWrap/>
            <w:hideMark/>
          </w:tcPr>
          <w:p w14:paraId="52B20276" w14:textId="226E8F61" w:rsidR="00FD2EDC" w:rsidRPr="00A8239A" w:rsidDel="00CB2812" w:rsidRDefault="00FD2EDC" w:rsidP="00A8239A">
            <w:pPr>
              <w:spacing w:before="0" w:after="0"/>
              <w:rPr>
                <w:del w:id="1478" w:author="Houyem Rais" w:date="2024-02-22T15:03:00Z"/>
                <w:i/>
                <w:iCs/>
                <w:sz w:val="20"/>
                <w:szCs w:val="20"/>
                <w:lang w:val="fr-FR"/>
              </w:rPr>
            </w:pPr>
            <w:del w:id="1479" w:author="Houyem Rais" w:date="2024-02-22T15:03:00Z">
              <w:r w:rsidRPr="00A8239A" w:rsidDel="00CB2812">
                <w:rPr>
                  <w:i/>
                  <w:iCs/>
                  <w:sz w:val="20"/>
                  <w:szCs w:val="20"/>
                </w:rPr>
                <w:delText>99</w:delText>
              </w:r>
            </w:del>
          </w:p>
        </w:tc>
      </w:tr>
      <w:tr w:rsidR="00FD2EDC" w:rsidRPr="00705131" w:rsidDel="00CB2812" w14:paraId="678B2B75" w14:textId="0E9641D2">
        <w:trPr>
          <w:trHeight w:val="162"/>
          <w:del w:id="1480" w:author="Houyem Rais" w:date="2024-02-22T15:03:00Z"/>
        </w:trPr>
        <w:tc>
          <w:tcPr>
            <w:tcW w:w="4939" w:type="dxa"/>
            <w:shd w:val="clear" w:color="auto" w:fill="D9E2F3" w:themeFill="accent1" w:themeFillTint="33"/>
            <w:noWrap/>
            <w:hideMark/>
          </w:tcPr>
          <w:p w14:paraId="545C6F0C" w14:textId="4CCAE7CD" w:rsidR="00FD2EDC" w:rsidRPr="00A8239A" w:rsidDel="00CB2812" w:rsidRDefault="00FD2EDC" w:rsidP="00A8239A">
            <w:pPr>
              <w:spacing w:before="0" w:after="0"/>
              <w:rPr>
                <w:del w:id="1481" w:author="Houyem Rais" w:date="2024-02-22T15:03:00Z"/>
                <w:b/>
                <w:bCs/>
                <w:i/>
                <w:iCs/>
                <w:sz w:val="20"/>
                <w:szCs w:val="20"/>
                <w:lang w:val="fr-FR"/>
              </w:rPr>
            </w:pPr>
            <w:del w:id="1482" w:author="Houyem Rais" w:date="2024-02-22T15:03:00Z">
              <w:r w:rsidRPr="00220A4E" w:rsidDel="00CB2812">
                <w:rPr>
                  <w:b/>
                  <w:bCs/>
                  <w:i/>
                  <w:iCs/>
                  <w:sz w:val="20"/>
                  <w:szCs w:val="20"/>
                  <w:lang w:val="fr-FR"/>
                </w:rPr>
                <w:delText>Nbre de sillons vendus par an</w:delText>
              </w:r>
            </w:del>
          </w:p>
        </w:tc>
        <w:tc>
          <w:tcPr>
            <w:tcW w:w="2388" w:type="dxa"/>
            <w:noWrap/>
            <w:hideMark/>
          </w:tcPr>
          <w:p w14:paraId="791CF90C" w14:textId="63FA2625" w:rsidR="00FD2EDC" w:rsidRPr="00A8239A" w:rsidDel="00CB2812" w:rsidRDefault="00FD2EDC" w:rsidP="00A8239A">
            <w:pPr>
              <w:spacing w:before="0" w:after="0"/>
              <w:rPr>
                <w:del w:id="1483" w:author="Houyem Rais" w:date="2024-02-22T15:03:00Z"/>
                <w:b/>
                <w:bCs/>
                <w:i/>
                <w:iCs/>
                <w:sz w:val="20"/>
                <w:szCs w:val="20"/>
                <w:lang w:val="fr-FR"/>
              </w:rPr>
            </w:pPr>
            <w:del w:id="1484" w:author="Houyem Rais" w:date="2024-02-22T15:03:00Z">
              <w:r w:rsidRPr="00A8239A" w:rsidDel="00CB2812">
                <w:rPr>
                  <w:b/>
                  <w:bCs/>
                  <w:i/>
                  <w:iCs/>
                  <w:sz w:val="20"/>
                  <w:szCs w:val="20"/>
                </w:rPr>
                <w:delText>4 658</w:delText>
              </w:r>
            </w:del>
          </w:p>
        </w:tc>
      </w:tr>
      <w:tr w:rsidR="00BC1C20" w:rsidRPr="00171DC4" w:rsidDel="00CB2812" w14:paraId="375E2044" w14:textId="73F6A564">
        <w:trPr>
          <w:trHeight w:val="162"/>
          <w:del w:id="1485" w:author="Houyem Rais" w:date="2024-02-22T15:03:00Z"/>
        </w:trPr>
        <w:tc>
          <w:tcPr>
            <w:tcW w:w="4939" w:type="dxa"/>
            <w:shd w:val="clear" w:color="auto" w:fill="D9E2F3" w:themeFill="accent1" w:themeFillTint="33"/>
            <w:noWrap/>
          </w:tcPr>
          <w:p w14:paraId="161CFB96" w14:textId="4A795A10" w:rsidR="00BC1C20" w:rsidRPr="00B63607" w:rsidDel="00CB2812" w:rsidRDefault="00BC1C20">
            <w:pPr>
              <w:spacing w:before="0" w:after="0"/>
              <w:rPr>
                <w:del w:id="1486" w:author="Houyem Rais" w:date="2024-02-22T15:03:00Z"/>
                <w:i/>
                <w:iCs/>
                <w:sz w:val="20"/>
                <w:szCs w:val="20"/>
                <w:lang w:val="fr-FR"/>
              </w:rPr>
            </w:pPr>
            <w:del w:id="1487" w:author="Houyem Rais" w:date="2024-02-22T15:03:00Z">
              <w:r w:rsidRPr="00B63607" w:rsidDel="00CB2812">
                <w:rPr>
                  <w:i/>
                  <w:iCs/>
                  <w:sz w:val="20"/>
                  <w:szCs w:val="20"/>
                  <w:lang w:val="fr-FR"/>
                </w:rPr>
                <w:delText>Tarif de sillons (</w:delText>
              </w:r>
              <w:r w:rsidR="009E3E82" w:rsidRPr="009E3E82" w:rsidDel="00CB2812">
                <w:rPr>
                  <w:i/>
                  <w:iCs/>
                  <w:sz w:val="20"/>
                  <w:szCs w:val="20"/>
                  <w:lang w:val="fr-FR"/>
                </w:rPr>
                <w:delText>DT/Train passager/km</w:delText>
              </w:r>
              <w:r w:rsidDel="00CB2812">
                <w:rPr>
                  <w:i/>
                  <w:iCs/>
                  <w:sz w:val="20"/>
                  <w:szCs w:val="20"/>
                  <w:lang w:val="fr-FR"/>
                </w:rPr>
                <w:delText>)</w:delText>
              </w:r>
            </w:del>
          </w:p>
        </w:tc>
        <w:tc>
          <w:tcPr>
            <w:tcW w:w="2388" w:type="dxa"/>
            <w:noWrap/>
          </w:tcPr>
          <w:p w14:paraId="70EC6150" w14:textId="6C4A283D" w:rsidR="00BC1C20" w:rsidRPr="00171DC4" w:rsidDel="00CB2812" w:rsidRDefault="00BC1C20">
            <w:pPr>
              <w:spacing w:before="0" w:after="0"/>
              <w:rPr>
                <w:del w:id="1488" w:author="Houyem Rais" w:date="2024-02-22T15:03:00Z"/>
                <w:i/>
                <w:iCs/>
                <w:sz w:val="20"/>
                <w:szCs w:val="20"/>
              </w:rPr>
            </w:pPr>
            <w:del w:id="1489" w:author="Houyem Rais" w:date="2024-02-22T15:03:00Z">
              <w:r w:rsidDel="00CB2812">
                <w:rPr>
                  <w:i/>
                  <w:iCs/>
                  <w:sz w:val="20"/>
                  <w:szCs w:val="20"/>
                </w:rPr>
                <w:delText>30</w:delText>
              </w:r>
            </w:del>
          </w:p>
        </w:tc>
      </w:tr>
      <w:tr w:rsidR="009E3E82" w:rsidRPr="00171DC4" w:rsidDel="00CB2812" w14:paraId="3FBCEF0B" w14:textId="09BAF568">
        <w:trPr>
          <w:trHeight w:val="162"/>
          <w:del w:id="1490" w:author="Houyem Rais" w:date="2024-02-22T15:03:00Z"/>
        </w:trPr>
        <w:tc>
          <w:tcPr>
            <w:tcW w:w="4939" w:type="dxa"/>
            <w:shd w:val="clear" w:color="auto" w:fill="D9E2F3" w:themeFill="accent1" w:themeFillTint="33"/>
            <w:noWrap/>
          </w:tcPr>
          <w:p w14:paraId="0251211B" w14:textId="0AA13E9B" w:rsidR="009E3E82" w:rsidRPr="00A8239A" w:rsidDel="00CB2812" w:rsidRDefault="009E3E82">
            <w:pPr>
              <w:spacing w:before="0" w:after="0"/>
              <w:rPr>
                <w:del w:id="1491" w:author="Houyem Rais" w:date="2024-02-22T15:03:00Z"/>
                <w:i/>
                <w:iCs/>
                <w:sz w:val="20"/>
                <w:szCs w:val="20"/>
                <w:lang w:val="fr-FR"/>
              </w:rPr>
            </w:pPr>
            <w:del w:id="1492" w:author="Houyem Rais" w:date="2024-02-22T15:03:00Z">
              <w:r w:rsidRPr="00220A4E" w:rsidDel="00CB2812">
                <w:rPr>
                  <w:i/>
                  <w:iCs/>
                  <w:sz w:val="20"/>
                  <w:szCs w:val="20"/>
                  <w:lang w:val="fr-FR"/>
                </w:rPr>
                <w:delText>Long</w:delText>
              </w:r>
              <w:r w:rsidR="00E54311" w:rsidDel="00CB2812">
                <w:rPr>
                  <w:i/>
                  <w:iCs/>
                  <w:sz w:val="20"/>
                  <w:szCs w:val="20"/>
                  <w:lang w:val="fr-FR"/>
                </w:rPr>
                <w:delText>u</w:delText>
              </w:r>
              <w:r w:rsidRPr="00220A4E" w:rsidDel="00CB2812">
                <w:rPr>
                  <w:i/>
                  <w:iCs/>
                  <w:sz w:val="20"/>
                  <w:szCs w:val="20"/>
                  <w:lang w:val="fr-FR"/>
                </w:rPr>
                <w:delText>eur de la ligne (km)</w:delText>
              </w:r>
            </w:del>
          </w:p>
        </w:tc>
        <w:tc>
          <w:tcPr>
            <w:tcW w:w="2388" w:type="dxa"/>
            <w:noWrap/>
          </w:tcPr>
          <w:p w14:paraId="7D6FA940" w14:textId="7429FC24" w:rsidR="009E3E82" w:rsidRPr="00A8239A" w:rsidDel="00CB2812" w:rsidRDefault="009E3E82">
            <w:pPr>
              <w:spacing w:before="0" w:after="0"/>
              <w:rPr>
                <w:del w:id="1493" w:author="Houyem Rais" w:date="2024-02-22T15:03:00Z"/>
                <w:i/>
                <w:iCs/>
                <w:sz w:val="20"/>
                <w:szCs w:val="20"/>
                <w:lang w:val="fr-FR"/>
              </w:rPr>
            </w:pPr>
            <w:del w:id="1494" w:author="Houyem Rais" w:date="2024-02-22T15:03:00Z">
              <w:r w:rsidDel="00CB2812">
                <w:rPr>
                  <w:i/>
                  <w:iCs/>
                  <w:sz w:val="20"/>
                  <w:szCs w:val="20"/>
                  <w:lang w:val="fr-FR"/>
                </w:rPr>
                <w:delText>58,9</w:delText>
              </w:r>
            </w:del>
          </w:p>
        </w:tc>
      </w:tr>
      <w:tr w:rsidR="00FD2EDC" w:rsidRPr="00705131" w:rsidDel="00CB2812" w14:paraId="23DD9799" w14:textId="1942D765">
        <w:trPr>
          <w:trHeight w:val="27"/>
          <w:del w:id="1495" w:author="Houyem Rais" w:date="2024-02-22T15:03:00Z"/>
        </w:trPr>
        <w:tc>
          <w:tcPr>
            <w:tcW w:w="4939" w:type="dxa"/>
            <w:shd w:val="clear" w:color="auto" w:fill="D9E2F3" w:themeFill="accent1" w:themeFillTint="33"/>
            <w:hideMark/>
          </w:tcPr>
          <w:p w14:paraId="610F0922" w14:textId="1B9CA623" w:rsidR="00FD2EDC" w:rsidRPr="00A8239A" w:rsidDel="00CB2812" w:rsidRDefault="00FD2EDC" w:rsidP="00A8239A">
            <w:pPr>
              <w:spacing w:before="0" w:after="0"/>
              <w:rPr>
                <w:del w:id="1496" w:author="Houyem Rais" w:date="2024-02-22T15:03:00Z"/>
                <w:b/>
                <w:bCs/>
                <w:sz w:val="20"/>
                <w:szCs w:val="20"/>
                <w:lang w:val="fr-FR"/>
              </w:rPr>
            </w:pPr>
            <w:del w:id="1497" w:author="Houyem Rais" w:date="2024-02-22T15:03:00Z">
              <w:r w:rsidRPr="00220A4E" w:rsidDel="00CB2812">
                <w:rPr>
                  <w:b/>
                  <w:bCs/>
                  <w:sz w:val="20"/>
                  <w:szCs w:val="20"/>
                  <w:lang w:val="fr-FR"/>
                </w:rPr>
                <w:delText>Redevance de sillon en MDT (CE 2023)</w:delText>
              </w:r>
            </w:del>
          </w:p>
        </w:tc>
        <w:tc>
          <w:tcPr>
            <w:tcW w:w="2388" w:type="dxa"/>
            <w:noWrap/>
            <w:hideMark/>
          </w:tcPr>
          <w:p w14:paraId="18DE5132" w14:textId="3FC8E696" w:rsidR="00FD2EDC" w:rsidRPr="00A8239A" w:rsidDel="00CB2812" w:rsidRDefault="00FD2EDC" w:rsidP="00A8239A">
            <w:pPr>
              <w:spacing w:before="0" w:after="0"/>
              <w:rPr>
                <w:del w:id="1498" w:author="Houyem Rais" w:date="2024-02-22T15:03:00Z"/>
                <w:b/>
                <w:bCs/>
                <w:sz w:val="20"/>
                <w:szCs w:val="20"/>
                <w:lang w:val="fr-FR"/>
              </w:rPr>
            </w:pPr>
            <w:del w:id="1499" w:author="Houyem Rais" w:date="2024-02-22T15:03:00Z">
              <w:r w:rsidRPr="00220A4E" w:rsidDel="00CB2812">
                <w:rPr>
                  <w:b/>
                  <w:bCs/>
                  <w:sz w:val="20"/>
                  <w:szCs w:val="20"/>
                  <w:lang w:val="fr-FR"/>
                </w:rPr>
                <w:delText xml:space="preserve"> </w:delText>
              </w:r>
              <w:r w:rsidR="000C0B67" w:rsidDel="00CB2812">
                <w:rPr>
                  <w:b/>
                  <w:bCs/>
                  <w:sz w:val="20"/>
                  <w:szCs w:val="20"/>
                  <w:lang w:val="fr-FR"/>
                </w:rPr>
                <w:delText>8,23</w:delText>
              </w:r>
              <w:r w:rsidRPr="00A8239A" w:rsidDel="00CB2812">
                <w:rPr>
                  <w:b/>
                  <w:bCs/>
                  <w:sz w:val="20"/>
                  <w:szCs w:val="20"/>
                </w:rPr>
                <w:delText xml:space="preserve"> </w:delText>
              </w:r>
            </w:del>
          </w:p>
        </w:tc>
      </w:tr>
    </w:tbl>
    <w:p w14:paraId="0D03A710" w14:textId="344DFB6F" w:rsidR="00320F12" w:rsidRPr="00007B3E" w:rsidDel="00CB2812" w:rsidRDefault="00320F12" w:rsidP="00A8239A">
      <w:pPr>
        <w:rPr>
          <w:del w:id="1500" w:author="Houyem Rais" w:date="2024-02-22T15:03:00Z"/>
        </w:rPr>
      </w:pPr>
    </w:p>
    <w:p w14:paraId="6E0AC5F2" w14:textId="4E647538" w:rsidR="008B35CC" w:rsidRPr="00A8239A" w:rsidDel="00CB2812" w:rsidRDefault="008B35CC">
      <w:pPr>
        <w:pStyle w:val="ListParagraph"/>
        <w:rPr>
          <w:del w:id="1501" w:author="Houyem Rais" w:date="2024-02-22T15:03:00Z"/>
          <w:b/>
          <w:bCs/>
        </w:rPr>
      </w:pPr>
      <w:del w:id="1502" w:author="Houyem Rais" w:date="2024-02-22T15:03:00Z">
        <w:r w:rsidRPr="00A8239A" w:rsidDel="00CB2812">
          <w:rPr>
            <w:b/>
            <w:bCs/>
          </w:rPr>
          <w:delText>Location de Gares et Espaces Commerciaux</w:delText>
        </w:r>
        <w:r w:rsidR="0020686F" w:rsidRPr="00A8239A" w:rsidDel="00CB2812">
          <w:rPr>
            <w:b/>
            <w:bCs/>
          </w:rPr>
          <w:delText> :</w:delText>
        </w:r>
      </w:del>
    </w:p>
    <w:p w14:paraId="010C37BD" w14:textId="03645C03" w:rsidR="00BF08B9" w:rsidDel="00CB2812" w:rsidRDefault="00671246" w:rsidP="00A8239A">
      <w:pPr>
        <w:rPr>
          <w:del w:id="1503" w:author="Houyem Rais" w:date="2024-02-22T15:03:00Z"/>
        </w:rPr>
      </w:pPr>
      <w:del w:id="1504" w:author="Houyem Rais" w:date="2024-02-22T15:03:00Z">
        <w:r w:rsidRPr="00007B3E" w:rsidDel="00CB2812">
          <w:delText xml:space="preserve">Selon le modèle de revenus proposé, on prévoit d'installer 10 commerces, chacun occupant un espace de 100 mètres carrés. Ces espaces commerciaux seront loués à un tarif de 15 DT par mètre carré par mois. </w:delText>
        </w:r>
        <w:r w:rsidR="002F4CAD" w:rsidDel="00CB2812">
          <w:delText>L</w:delText>
        </w:r>
        <w:r w:rsidRPr="00007B3E" w:rsidDel="00CB2812">
          <w:delText xml:space="preserve">es revenus annuels de la location des gares et espaces commerciaux sont estimés à </w:delText>
        </w:r>
        <w:r w:rsidRPr="00007B3E" w:rsidDel="00CB2812">
          <w:rPr>
            <w:b/>
            <w:bCs/>
          </w:rPr>
          <w:delText>180 000 DT</w:delText>
        </w:r>
        <w:r w:rsidRPr="00007B3E" w:rsidDel="00CB2812">
          <w:delText>.</w:delText>
        </w:r>
      </w:del>
    </w:p>
    <w:p w14:paraId="3FAAC75F" w14:textId="23557147" w:rsidR="008B35CC" w:rsidRPr="00A8239A" w:rsidDel="00CB2812" w:rsidRDefault="008B35CC" w:rsidP="00A8239A">
      <w:pPr>
        <w:pStyle w:val="ListParagraph"/>
        <w:rPr>
          <w:del w:id="1505" w:author="Houyem Rais" w:date="2024-02-22T15:03:00Z"/>
          <w:b/>
          <w:bCs/>
        </w:rPr>
      </w:pPr>
      <w:del w:id="1506" w:author="Houyem Rais" w:date="2024-02-22T15:03:00Z">
        <w:r w:rsidRPr="00A8239A" w:rsidDel="00CB2812">
          <w:rPr>
            <w:b/>
            <w:bCs/>
          </w:rPr>
          <w:delText>Publicité</w:delText>
        </w:r>
        <w:r w:rsidR="0020686F" w:rsidRPr="00A8239A" w:rsidDel="00CB2812">
          <w:rPr>
            <w:b/>
            <w:bCs/>
          </w:rPr>
          <w:delText> :</w:delText>
        </w:r>
      </w:del>
    </w:p>
    <w:p w14:paraId="6A4E4CF5" w14:textId="7CB180DF" w:rsidR="00CF6183" w:rsidRPr="008B35CC" w:rsidDel="00CB2812" w:rsidRDefault="00CF6183" w:rsidP="00A8239A">
      <w:pPr>
        <w:rPr>
          <w:del w:id="1507" w:author="Houyem Rais" w:date="2024-02-22T15:03:00Z"/>
        </w:rPr>
      </w:pPr>
      <w:del w:id="1508" w:author="Houyem Rais" w:date="2024-02-22T15:03:00Z">
        <w:r w:rsidRPr="00007B3E" w:rsidDel="00CB2812">
          <w:delText>Le projet prévoit de mettre en place 30 emplacements dédiés à des publicités, qui seront loués à des entreprises souhaitant cibler les voyageurs</w:delText>
        </w:r>
        <w:r w:rsidR="007530B6" w:rsidDel="00CB2812">
          <w:delText xml:space="preserve">, avec </w:delText>
        </w:r>
        <w:r w:rsidRPr="00007B3E" w:rsidDel="00CB2812">
          <w:delText>tarif pour chaque emplacement est fixé à 300 DT par mois</w:delText>
        </w:r>
        <w:r w:rsidR="007530B6" w:rsidDel="00CB2812">
          <w:delText xml:space="preserve">. </w:delText>
        </w:r>
        <w:r w:rsidR="007530B6" w:rsidRPr="00007B3E" w:rsidDel="00CB2812">
          <w:delText>Les</w:delText>
        </w:r>
        <w:r w:rsidRPr="00007B3E" w:rsidDel="00CB2812">
          <w:delText xml:space="preserve"> revenus annuels de la publicité pourraient s'élever à </w:delText>
        </w:r>
        <w:r w:rsidRPr="00007B3E" w:rsidDel="00CB2812">
          <w:rPr>
            <w:b/>
            <w:bCs/>
          </w:rPr>
          <w:delText>108 000 DT</w:delText>
        </w:r>
        <w:r w:rsidRPr="00007B3E" w:rsidDel="00CB2812">
          <w:delText>.</w:delText>
        </w:r>
      </w:del>
    </w:p>
    <w:p w14:paraId="73D67670" w14:textId="3E7ADCC9" w:rsidR="002519CB" w:rsidRPr="00007B3E" w:rsidDel="00CB2812" w:rsidRDefault="002519CB" w:rsidP="002519CB">
      <w:pPr>
        <w:rPr>
          <w:del w:id="1509" w:author="Houyem Rais" w:date="2024-02-22T15:03:00Z"/>
        </w:rPr>
      </w:pPr>
      <w:del w:id="1510" w:author="Houyem Rais" w:date="2024-02-22T15:03:00Z">
        <w:r w:rsidRPr="00007B3E" w:rsidDel="00CB2812">
          <w:delText>Les revenus consolidés de la première année d’exploitation (CE 2023) sont synthétisés dans le tableau suivant</w:delText>
        </w:r>
        <w:r w:rsidDel="00CB2812">
          <w:delText>.</w:delText>
        </w:r>
      </w:del>
    </w:p>
    <w:p w14:paraId="058AAA6A" w14:textId="0D2B714B" w:rsidR="002519CB" w:rsidRPr="00007B3E" w:rsidDel="00CB2812" w:rsidRDefault="002519CB" w:rsidP="002519CB">
      <w:pPr>
        <w:pStyle w:val="Caption"/>
        <w:rPr>
          <w:del w:id="1511" w:author="Houyem Rais" w:date="2024-02-22T15:03:00Z"/>
        </w:rPr>
      </w:pPr>
      <w:bookmarkStart w:id="1512" w:name="_Toc158885046"/>
      <w:del w:id="1513" w:author="Houyem Rais" w:date="2024-02-22T15:03:00Z">
        <w:r w:rsidRPr="00007B3E" w:rsidDel="00CB2812">
          <w:delText xml:space="preserve">Tableau </w:delText>
        </w:r>
        <w:r w:rsidRPr="005B5FDD" w:rsidDel="00CB2812">
          <w:fldChar w:fldCharType="begin"/>
        </w:r>
        <w:r w:rsidRPr="00007B3E" w:rsidDel="00CB2812">
          <w:delInstrText xml:space="preserve"> SEQ Tableau \* ARABIC </w:delInstrText>
        </w:r>
        <w:r w:rsidRPr="005B5FDD" w:rsidDel="00CB2812">
          <w:fldChar w:fldCharType="separate"/>
        </w:r>
        <w:r w:rsidR="00125256" w:rsidDel="00CB2812">
          <w:rPr>
            <w:noProof/>
          </w:rPr>
          <w:delText>11</w:delText>
        </w:r>
        <w:r w:rsidRPr="005B5FDD" w:rsidDel="00CB2812">
          <w:fldChar w:fldCharType="end"/>
        </w:r>
        <w:r w:rsidRPr="00007B3E" w:rsidDel="00CB2812">
          <w:delText xml:space="preserve"> Hypothèses de revenus du projet</w:delText>
        </w:r>
        <w:bookmarkEnd w:id="1512"/>
      </w:del>
    </w:p>
    <w:tbl>
      <w:tblPr>
        <w:tblStyle w:val="TableGrid"/>
        <w:tblW w:w="9067" w:type="dxa"/>
        <w:tblLayout w:type="fixed"/>
        <w:tblLook w:val="04A0" w:firstRow="1" w:lastRow="0" w:firstColumn="1" w:lastColumn="0" w:noHBand="0" w:noVBand="1"/>
      </w:tblPr>
      <w:tblGrid>
        <w:gridCol w:w="2072"/>
        <w:gridCol w:w="1764"/>
        <w:gridCol w:w="1654"/>
        <w:gridCol w:w="1926"/>
        <w:gridCol w:w="1651"/>
      </w:tblGrid>
      <w:tr w:rsidR="002519CB" w:rsidRPr="00007B3E" w:rsidDel="00CB2812" w14:paraId="6C066195" w14:textId="780A2840">
        <w:trPr>
          <w:trHeight w:val="291"/>
          <w:del w:id="1514" w:author="Houyem Rais" w:date="2024-02-22T15:03:00Z"/>
        </w:trPr>
        <w:tc>
          <w:tcPr>
            <w:tcW w:w="2072" w:type="dxa"/>
            <w:shd w:val="clear" w:color="auto" w:fill="D9E2F3" w:themeFill="accent1" w:themeFillTint="33"/>
            <w:hideMark/>
          </w:tcPr>
          <w:p w14:paraId="33B86493" w14:textId="3B5F18B9" w:rsidR="002519CB" w:rsidRPr="00007B3E" w:rsidDel="00CB2812" w:rsidRDefault="002519CB" w:rsidP="00A8239A">
            <w:pPr>
              <w:spacing w:before="0" w:after="0"/>
              <w:rPr>
                <w:del w:id="1515" w:author="Houyem Rais" w:date="2024-02-22T15:03:00Z"/>
                <w:rFonts w:asciiTheme="minorHAnsi" w:hAnsiTheme="minorHAnsi" w:cstheme="minorHAnsi"/>
                <w:b/>
                <w:bCs/>
                <w:sz w:val="20"/>
                <w:szCs w:val="20"/>
                <w:lang w:val="fr-FR"/>
              </w:rPr>
            </w:pPr>
            <w:del w:id="1516" w:author="Houyem Rais" w:date="2024-02-22T15:03:00Z">
              <w:r w:rsidRPr="00007B3E" w:rsidDel="00CB2812">
                <w:rPr>
                  <w:rFonts w:asciiTheme="minorHAnsi" w:hAnsiTheme="minorHAnsi" w:cstheme="minorHAnsi"/>
                  <w:b/>
                  <w:bCs/>
                  <w:sz w:val="20"/>
                  <w:szCs w:val="20"/>
                  <w:lang w:val="fr-FR"/>
                </w:rPr>
                <w:delText>Source de Revenu</w:delText>
              </w:r>
            </w:del>
          </w:p>
        </w:tc>
        <w:tc>
          <w:tcPr>
            <w:tcW w:w="1764" w:type="dxa"/>
            <w:shd w:val="clear" w:color="auto" w:fill="D9E2F3" w:themeFill="accent1" w:themeFillTint="33"/>
            <w:hideMark/>
          </w:tcPr>
          <w:p w14:paraId="43F71A7E" w14:textId="35B882CC" w:rsidR="002519CB" w:rsidRPr="00007B3E" w:rsidDel="00CB2812" w:rsidRDefault="002519CB" w:rsidP="00A8239A">
            <w:pPr>
              <w:spacing w:before="0" w:after="0"/>
              <w:rPr>
                <w:del w:id="1517" w:author="Houyem Rais" w:date="2024-02-22T15:03:00Z"/>
                <w:rFonts w:asciiTheme="minorHAnsi" w:hAnsiTheme="minorHAnsi" w:cstheme="minorHAnsi"/>
                <w:b/>
                <w:bCs/>
                <w:sz w:val="20"/>
                <w:szCs w:val="20"/>
                <w:lang w:val="fr-FR"/>
              </w:rPr>
            </w:pPr>
            <w:del w:id="1518" w:author="Houyem Rais" w:date="2024-02-22T15:03:00Z">
              <w:r w:rsidRPr="00007B3E" w:rsidDel="00CB2812">
                <w:rPr>
                  <w:rFonts w:asciiTheme="minorHAnsi" w:hAnsiTheme="minorHAnsi" w:cstheme="minorHAnsi"/>
                  <w:b/>
                  <w:bCs/>
                  <w:sz w:val="20"/>
                  <w:szCs w:val="20"/>
                  <w:lang w:val="fr-FR"/>
                </w:rPr>
                <w:delText>Hypothèse</w:delText>
              </w:r>
            </w:del>
          </w:p>
        </w:tc>
        <w:tc>
          <w:tcPr>
            <w:tcW w:w="1654" w:type="dxa"/>
            <w:shd w:val="clear" w:color="auto" w:fill="D9E2F3" w:themeFill="accent1" w:themeFillTint="33"/>
            <w:hideMark/>
          </w:tcPr>
          <w:p w14:paraId="79C02B5D" w14:textId="4BFC97A0" w:rsidR="002519CB" w:rsidRPr="00007B3E" w:rsidDel="00CB2812" w:rsidRDefault="002519CB" w:rsidP="00A8239A">
            <w:pPr>
              <w:spacing w:before="0" w:after="0"/>
              <w:rPr>
                <w:del w:id="1519" w:author="Houyem Rais" w:date="2024-02-22T15:03:00Z"/>
                <w:rFonts w:asciiTheme="minorHAnsi" w:hAnsiTheme="minorHAnsi" w:cstheme="minorHAnsi"/>
                <w:b/>
                <w:bCs/>
                <w:sz w:val="20"/>
                <w:szCs w:val="20"/>
                <w:lang w:val="fr-FR"/>
              </w:rPr>
            </w:pPr>
            <w:del w:id="1520" w:author="Houyem Rais" w:date="2024-02-22T15:03:00Z">
              <w:r w:rsidRPr="00007B3E" w:rsidDel="00CB2812">
                <w:rPr>
                  <w:rFonts w:asciiTheme="minorHAnsi" w:hAnsiTheme="minorHAnsi" w:cstheme="minorHAnsi"/>
                  <w:b/>
                  <w:bCs/>
                  <w:sz w:val="20"/>
                  <w:szCs w:val="20"/>
                  <w:lang w:val="fr-FR"/>
                </w:rPr>
                <w:delText>Distance/ Surface</w:delText>
              </w:r>
            </w:del>
          </w:p>
        </w:tc>
        <w:tc>
          <w:tcPr>
            <w:tcW w:w="1926" w:type="dxa"/>
            <w:shd w:val="clear" w:color="auto" w:fill="D9E2F3" w:themeFill="accent1" w:themeFillTint="33"/>
            <w:hideMark/>
          </w:tcPr>
          <w:p w14:paraId="5C4C7596" w14:textId="3F360570" w:rsidR="002519CB" w:rsidRPr="00007B3E" w:rsidDel="00CB2812" w:rsidRDefault="002519CB" w:rsidP="00A8239A">
            <w:pPr>
              <w:spacing w:before="0" w:after="0"/>
              <w:rPr>
                <w:del w:id="1521" w:author="Houyem Rais" w:date="2024-02-22T15:03:00Z"/>
                <w:rFonts w:asciiTheme="minorHAnsi" w:hAnsiTheme="minorHAnsi" w:cstheme="minorHAnsi"/>
                <w:b/>
                <w:bCs/>
                <w:sz w:val="20"/>
                <w:szCs w:val="20"/>
                <w:lang w:val="fr-FR"/>
              </w:rPr>
            </w:pPr>
            <w:del w:id="1522" w:author="Houyem Rais" w:date="2024-02-22T15:03:00Z">
              <w:r w:rsidRPr="00007B3E" w:rsidDel="00CB2812">
                <w:rPr>
                  <w:rFonts w:asciiTheme="minorHAnsi" w:hAnsiTheme="minorHAnsi" w:cstheme="minorHAnsi"/>
                  <w:b/>
                  <w:bCs/>
                  <w:sz w:val="20"/>
                  <w:szCs w:val="20"/>
                  <w:lang w:val="fr-FR"/>
                </w:rPr>
                <w:delText>Tarif Unitaire</w:delText>
              </w:r>
            </w:del>
          </w:p>
        </w:tc>
        <w:tc>
          <w:tcPr>
            <w:tcW w:w="1651" w:type="dxa"/>
            <w:shd w:val="clear" w:color="auto" w:fill="D9E2F3" w:themeFill="accent1" w:themeFillTint="33"/>
            <w:hideMark/>
          </w:tcPr>
          <w:p w14:paraId="7C47DD6C" w14:textId="1742C848" w:rsidR="002519CB" w:rsidRPr="00007B3E" w:rsidDel="00CB2812" w:rsidRDefault="002519CB" w:rsidP="00A8239A">
            <w:pPr>
              <w:spacing w:before="0" w:after="0"/>
              <w:rPr>
                <w:del w:id="1523" w:author="Houyem Rais" w:date="2024-02-22T15:03:00Z"/>
                <w:rFonts w:asciiTheme="minorHAnsi" w:hAnsiTheme="minorHAnsi" w:cstheme="minorHAnsi"/>
                <w:b/>
                <w:bCs/>
                <w:sz w:val="20"/>
                <w:szCs w:val="20"/>
                <w:lang w:val="fr-FR"/>
              </w:rPr>
            </w:pPr>
            <w:del w:id="1524" w:author="Houyem Rais" w:date="2024-02-22T15:03:00Z">
              <w:r w:rsidRPr="00007B3E" w:rsidDel="00CB2812">
                <w:rPr>
                  <w:rFonts w:asciiTheme="minorHAnsi" w:hAnsiTheme="minorHAnsi" w:cstheme="minorHAnsi"/>
                  <w:b/>
                  <w:bCs/>
                  <w:sz w:val="20"/>
                  <w:szCs w:val="20"/>
                  <w:lang w:val="fr-FR"/>
                </w:rPr>
                <w:delText>Estimation Annuelle (MDT)</w:delText>
              </w:r>
            </w:del>
          </w:p>
        </w:tc>
      </w:tr>
      <w:tr w:rsidR="002519CB" w:rsidRPr="00007B3E" w:rsidDel="00CB2812" w14:paraId="40371920" w14:textId="49C7C941">
        <w:trPr>
          <w:trHeight w:val="133"/>
          <w:del w:id="1525" w:author="Houyem Rais" w:date="2024-02-22T15:03:00Z"/>
        </w:trPr>
        <w:tc>
          <w:tcPr>
            <w:tcW w:w="2072" w:type="dxa"/>
            <w:hideMark/>
          </w:tcPr>
          <w:p w14:paraId="4BDA79F4" w14:textId="65132D51" w:rsidR="002519CB" w:rsidRPr="00007B3E" w:rsidDel="00CB2812" w:rsidRDefault="002519CB" w:rsidP="00A8239A">
            <w:pPr>
              <w:spacing w:before="0" w:after="0"/>
              <w:rPr>
                <w:del w:id="1526" w:author="Houyem Rais" w:date="2024-02-22T15:03:00Z"/>
                <w:rFonts w:asciiTheme="minorHAnsi" w:hAnsiTheme="minorHAnsi" w:cstheme="minorHAnsi"/>
                <w:b/>
                <w:bCs/>
                <w:sz w:val="20"/>
                <w:szCs w:val="20"/>
                <w:lang w:val="fr-FR"/>
              </w:rPr>
            </w:pPr>
            <w:del w:id="1527" w:author="Houyem Rais" w:date="2024-02-22T15:03:00Z">
              <w:r w:rsidRPr="00007B3E" w:rsidDel="00CB2812">
                <w:rPr>
                  <w:rFonts w:asciiTheme="minorHAnsi" w:hAnsiTheme="minorHAnsi" w:cstheme="minorHAnsi"/>
                  <w:b/>
                  <w:bCs/>
                  <w:sz w:val="20"/>
                  <w:szCs w:val="20"/>
                  <w:lang w:val="fr-FR"/>
                </w:rPr>
                <w:delText>Redevances de Sillon (fret)</w:delText>
              </w:r>
            </w:del>
          </w:p>
        </w:tc>
        <w:tc>
          <w:tcPr>
            <w:tcW w:w="1764" w:type="dxa"/>
            <w:hideMark/>
          </w:tcPr>
          <w:p w14:paraId="178563FA" w14:textId="414511C3" w:rsidR="002519CB" w:rsidRPr="00007B3E" w:rsidDel="00CB2812" w:rsidRDefault="002519CB" w:rsidP="00A8239A">
            <w:pPr>
              <w:spacing w:before="0" w:after="0"/>
              <w:rPr>
                <w:del w:id="1528" w:author="Houyem Rais" w:date="2024-02-22T15:03:00Z"/>
                <w:rFonts w:asciiTheme="minorHAnsi" w:hAnsiTheme="minorHAnsi" w:cstheme="minorHAnsi"/>
                <w:sz w:val="20"/>
                <w:szCs w:val="20"/>
                <w:lang w:val="fr-FR"/>
              </w:rPr>
            </w:pPr>
            <w:del w:id="1529" w:author="Houyem Rais" w:date="2024-02-22T15:03:00Z">
              <w:r w:rsidRPr="00007B3E" w:rsidDel="00CB2812">
                <w:rPr>
                  <w:rFonts w:asciiTheme="minorHAnsi" w:hAnsiTheme="minorHAnsi" w:cstheme="minorHAnsi"/>
                  <w:sz w:val="20"/>
                  <w:szCs w:val="20"/>
                  <w:lang w:val="fr-FR"/>
                </w:rPr>
                <w:delText>4 975 trains/an</w:delText>
              </w:r>
            </w:del>
          </w:p>
        </w:tc>
        <w:tc>
          <w:tcPr>
            <w:tcW w:w="1654" w:type="dxa"/>
            <w:hideMark/>
          </w:tcPr>
          <w:p w14:paraId="73593B98" w14:textId="230571D8" w:rsidR="002519CB" w:rsidRPr="00007B3E" w:rsidDel="00CB2812" w:rsidRDefault="002519CB" w:rsidP="00A8239A">
            <w:pPr>
              <w:spacing w:before="0" w:after="0"/>
              <w:rPr>
                <w:del w:id="1530" w:author="Houyem Rais" w:date="2024-02-22T15:03:00Z"/>
                <w:rFonts w:asciiTheme="minorHAnsi" w:hAnsiTheme="minorHAnsi" w:cstheme="minorHAnsi"/>
                <w:sz w:val="20"/>
                <w:szCs w:val="20"/>
                <w:lang w:val="fr-FR"/>
              </w:rPr>
            </w:pPr>
            <w:del w:id="1531" w:author="Houyem Rais" w:date="2024-02-22T15:03:00Z">
              <w:r w:rsidRPr="00007B3E" w:rsidDel="00CB2812">
                <w:rPr>
                  <w:rFonts w:asciiTheme="minorHAnsi" w:hAnsiTheme="minorHAnsi" w:cstheme="minorHAnsi"/>
                  <w:sz w:val="20"/>
                  <w:szCs w:val="20"/>
                  <w:lang w:val="fr-FR"/>
                </w:rPr>
                <w:delText>58,9 km</w:delText>
              </w:r>
            </w:del>
          </w:p>
        </w:tc>
        <w:tc>
          <w:tcPr>
            <w:tcW w:w="1926" w:type="dxa"/>
            <w:hideMark/>
          </w:tcPr>
          <w:p w14:paraId="415024E3" w14:textId="6CFD8656" w:rsidR="002519CB" w:rsidRPr="00007B3E" w:rsidDel="00CB2812" w:rsidRDefault="00385ED8" w:rsidP="00A8239A">
            <w:pPr>
              <w:spacing w:before="0" w:after="0"/>
              <w:rPr>
                <w:del w:id="1532" w:author="Houyem Rais" w:date="2024-02-22T15:03:00Z"/>
                <w:rFonts w:asciiTheme="minorHAnsi" w:hAnsiTheme="minorHAnsi" w:cstheme="minorHAnsi"/>
                <w:sz w:val="20"/>
                <w:szCs w:val="20"/>
                <w:lang w:val="fr-FR"/>
              </w:rPr>
            </w:pPr>
            <w:del w:id="1533" w:author="Houyem Rais" w:date="2024-02-22T15:03:00Z">
              <w:r w:rsidDel="00CB2812">
                <w:rPr>
                  <w:rFonts w:asciiTheme="minorHAnsi" w:hAnsiTheme="minorHAnsi" w:cstheme="minorHAnsi"/>
                  <w:sz w:val="20"/>
                  <w:szCs w:val="20"/>
                  <w:lang w:val="fr-FR"/>
                </w:rPr>
                <w:delText>30</w:delText>
              </w:r>
              <w:r w:rsidR="002519CB" w:rsidRPr="00007B3E" w:rsidDel="00CB2812">
                <w:rPr>
                  <w:rFonts w:asciiTheme="minorHAnsi" w:hAnsiTheme="minorHAnsi" w:cstheme="minorHAnsi"/>
                  <w:sz w:val="20"/>
                  <w:szCs w:val="20"/>
                  <w:lang w:val="fr-FR"/>
                </w:rPr>
                <w:delText xml:space="preserve"> DT/Train fret/km</w:delText>
              </w:r>
            </w:del>
          </w:p>
        </w:tc>
        <w:tc>
          <w:tcPr>
            <w:tcW w:w="1651" w:type="dxa"/>
            <w:hideMark/>
          </w:tcPr>
          <w:p w14:paraId="3AA3FD3E" w14:textId="0433942A" w:rsidR="002519CB" w:rsidRPr="00007B3E" w:rsidDel="00CB2812" w:rsidRDefault="002519CB" w:rsidP="00A8239A">
            <w:pPr>
              <w:spacing w:before="0" w:after="0"/>
              <w:rPr>
                <w:del w:id="1534" w:author="Houyem Rais" w:date="2024-02-22T15:03:00Z"/>
                <w:rFonts w:asciiTheme="minorHAnsi" w:hAnsiTheme="minorHAnsi" w:cstheme="minorHAnsi"/>
                <w:b/>
                <w:bCs/>
                <w:sz w:val="20"/>
                <w:szCs w:val="20"/>
                <w:lang w:val="fr-FR"/>
              </w:rPr>
            </w:pPr>
            <w:del w:id="1535" w:author="Houyem Rais" w:date="2024-02-22T15:03:00Z">
              <w:r w:rsidRPr="00007B3E" w:rsidDel="00CB2812">
                <w:rPr>
                  <w:rFonts w:asciiTheme="minorHAnsi" w:hAnsiTheme="minorHAnsi" w:cstheme="minorHAnsi"/>
                  <w:b/>
                  <w:bCs/>
                  <w:sz w:val="20"/>
                  <w:szCs w:val="20"/>
                  <w:lang w:val="fr-FR"/>
                </w:rPr>
                <w:delText>8,79</w:delText>
              </w:r>
            </w:del>
          </w:p>
        </w:tc>
      </w:tr>
      <w:tr w:rsidR="00385ED8" w:rsidRPr="00007B3E" w:rsidDel="00CB2812" w14:paraId="3519BE94" w14:textId="1F8DF52F">
        <w:trPr>
          <w:trHeight w:val="291"/>
          <w:del w:id="1536" w:author="Houyem Rais" w:date="2024-02-22T15:03:00Z"/>
        </w:trPr>
        <w:tc>
          <w:tcPr>
            <w:tcW w:w="2072" w:type="dxa"/>
            <w:hideMark/>
          </w:tcPr>
          <w:p w14:paraId="1CCBC628" w14:textId="2EA33AF9" w:rsidR="00385ED8" w:rsidRPr="00007B3E" w:rsidDel="00CB2812" w:rsidRDefault="00385ED8" w:rsidP="00A8239A">
            <w:pPr>
              <w:spacing w:before="0" w:after="0"/>
              <w:rPr>
                <w:del w:id="1537" w:author="Houyem Rais" w:date="2024-02-22T15:03:00Z"/>
                <w:rFonts w:asciiTheme="minorHAnsi" w:hAnsiTheme="minorHAnsi" w:cstheme="minorHAnsi"/>
                <w:b/>
                <w:bCs/>
                <w:sz w:val="20"/>
                <w:szCs w:val="20"/>
                <w:lang w:val="fr-FR"/>
              </w:rPr>
            </w:pPr>
            <w:del w:id="1538" w:author="Houyem Rais" w:date="2024-02-22T15:03:00Z">
              <w:r w:rsidRPr="00007B3E" w:rsidDel="00CB2812">
                <w:rPr>
                  <w:rFonts w:asciiTheme="minorHAnsi" w:hAnsiTheme="minorHAnsi" w:cstheme="minorHAnsi"/>
                  <w:b/>
                  <w:bCs/>
                  <w:sz w:val="20"/>
                  <w:szCs w:val="20"/>
                  <w:lang w:val="fr-FR"/>
                </w:rPr>
                <w:delText>Redevances de Sillon (passagers)</w:delText>
              </w:r>
            </w:del>
          </w:p>
        </w:tc>
        <w:tc>
          <w:tcPr>
            <w:tcW w:w="1764" w:type="dxa"/>
            <w:hideMark/>
          </w:tcPr>
          <w:p w14:paraId="507DA4BA" w14:textId="51ED1F49" w:rsidR="00385ED8" w:rsidRPr="00007B3E" w:rsidDel="00CB2812" w:rsidRDefault="00385ED8" w:rsidP="00A8239A">
            <w:pPr>
              <w:spacing w:before="0" w:after="0"/>
              <w:rPr>
                <w:del w:id="1539" w:author="Houyem Rais" w:date="2024-02-22T15:03:00Z"/>
                <w:rFonts w:asciiTheme="minorHAnsi" w:hAnsiTheme="minorHAnsi" w:cstheme="minorHAnsi"/>
                <w:sz w:val="20"/>
                <w:szCs w:val="20"/>
                <w:lang w:val="fr-FR"/>
              </w:rPr>
            </w:pPr>
            <w:del w:id="1540" w:author="Houyem Rais" w:date="2024-02-22T15:03:00Z">
              <w:r w:rsidRPr="00007B3E" w:rsidDel="00CB2812">
                <w:rPr>
                  <w:rFonts w:asciiTheme="minorHAnsi" w:hAnsiTheme="minorHAnsi" w:cstheme="minorHAnsi"/>
                  <w:sz w:val="20"/>
                  <w:szCs w:val="20"/>
                  <w:lang w:val="fr-FR"/>
                </w:rPr>
                <w:delText>4 658 trains/an</w:delText>
              </w:r>
            </w:del>
          </w:p>
        </w:tc>
        <w:tc>
          <w:tcPr>
            <w:tcW w:w="1654" w:type="dxa"/>
            <w:hideMark/>
          </w:tcPr>
          <w:p w14:paraId="7F25563F" w14:textId="7E471A0A" w:rsidR="00385ED8" w:rsidRPr="00007B3E" w:rsidDel="00CB2812" w:rsidRDefault="00385ED8" w:rsidP="00A8239A">
            <w:pPr>
              <w:spacing w:before="0" w:after="0"/>
              <w:rPr>
                <w:del w:id="1541" w:author="Houyem Rais" w:date="2024-02-22T15:03:00Z"/>
                <w:rFonts w:asciiTheme="minorHAnsi" w:hAnsiTheme="minorHAnsi" w:cstheme="minorHAnsi"/>
                <w:sz w:val="20"/>
                <w:szCs w:val="20"/>
                <w:lang w:val="fr-FR"/>
              </w:rPr>
            </w:pPr>
            <w:del w:id="1542" w:author="Houyem Rais" w:date="2024-02-22T15:03:00Z">
              <w:r w:rsidRPr="00007B3E" w:rsidDel="00CB2812">
                <w:rPr>
                  <w:rFonts w:asciiTheme="minorHAnsi" w:hAnsiTheme="minorHAnsi" w:cstheme="minorHAnsi"/>
                  <w:sz w:val="20"/>
                  <w:szCs w:val="20"/>
                  <w:lang w:val="fr-FR"/>
                </w:rPr>
                <w:delText>58,9 km</w:delText>
              </w:r>
            </w:del>
          </w:p>
        </w:tc>
        <w:tc>
          <w:tcPr>
            <w:tcW w:w="1926" w:type="dxa"/>
            <w:hideMark/>
          </w:tcPr>
          <w:p w14:paraId="566AB78E" w14:textId="61F2DF53" w:rsidR="00385ED8" w:rsidRPr="00007B3E" w:rsidDel="00CB2812" w:rsidRDefault="00385ED8" w:rsidP="00A8239A">
            <w:pPr>
              <w:spacing w:before="0" w:after="0"/>
              <w:rPr>
                <w:del w:id="1543" w:author="Houyem Rais" w:date="2024-02-22T15:03:00Z"/>
                <w:rFonts w:asciiTheme="minorHAnsi" w:hAnsiTheme="minorHAnsi" w:cstheme="minorHAnsi"/>
                <w:sz w:val="20"/>
                <w:szCs w:val="20"/>
                <w:lang w:val="fr-FR"/>
              </w:rPr>
            </w:pPr>
            <w:del w:id="1544" w:author="Houyem Rais" w:date="2024-02-22T15:03:00Z">
              <w:r w:rsidDel="00CB2812">
                <w:rPr>
                  <w:rFonts w:asciiTheme="minorHAnsi" w:hAnsiTheme="minorHAnsi" w:cstheme="minorHAnsi"/>
                  <w:sz w:val="20"/>
                  <w:szCs w:val="20"/>
                  <w:lang w:val="fr-FR"/>
                </w:rPr>
                <w:delText>30</w:delText>
              </w:r>
              <w:r w:rsidRPr="00007B3E" w:rsidDel="00CB2812">
                <w:rPr>
                  <w:rFonts w:asciiTheme="minorHAnsi" w:hAnsiTheme="minorHAnsi" w:cstheme="minorHAnsi"/>
                  <w:sz w:val="20"/>
                  <w:szCs w:val="20"/>
                  <w:lang w:val="fr-FR"/>
                </w:rPr>
                <w:delText xml:space="preserve"> DT/Train </w:delText>
              </w:r>
              <w:r w:rsidDel="00CB2812">
                <w:rPr>
                  <w:rFonts w:asciiTheme="minorHAnsi" w:hAnsiTheme="minorHAnsi" w:cstheme="minorHAnsi"/>
                  <w:sz w:val="20"/>
                  <w:szCs w:val="20"/>
                  <w:lang w:val="fr-FR"/>
                </w:rPr>
                <w:delText>passager</w:delText>
              </w:r>
              <w:r w:rsidRPr="00007B3E" w:rsidDel="00CB2812">
                <w:rPr>
                  <w:rFonts w:asciiTheme="minorHAnsi" w:hAnsiTheme="minorHAnsi" w:cstheme="minorHAnsi"/>
                  <w:sz w:val="20"/>
                  <w:szCs w:val="20"/>
                  <w:lang w:val="fr-FR"/>
                </w:rPr>
                <w:delText>/km</w:delText>
              </w:r>
            </w:del>
          </w:p>
        </w:tc>
        <w:tc>
          <w:tcPr>
            <w:tcW w:w="1651" w:type="dxa"/>
            <w:hideMark/>
          </w:tcPr>
          <w:p w14:paraId="5710A86A" w14:textId="509FDA7E" w:rsidR="00385ED8" w:rsidRPr="00007B3E" w:rsidDel="00CB2812" w:rsidRDefault="00385ED8" w:rsidP="00A8239A">
            <w:pPr>
              <w:spacing w:before="0" w:after="0"/>
              <w:rPr>
                <w:del w:id="1545" w:author="Houyem Rais" w:date="2024-02-22T15:03:00Z"/>
                <w:rFonts w:asciiTheme="minorHAnsi" w:hAnsiTheme="minorHAnsi" w:cstheme="minorHAnsi"/>
                <w:b/>
                <w:bCs/>
                <w:sz w:val="20"/>
                <w:szCs w:val="20"/>
                <w:lang w:val="fr-FR"/>
              </w:rPr>
            </w:pPr>
            <w:del w:id="1546" w:author="Houyem Rais" w:date="2024-02-22T15:03:00Z">
              <w:r w:rsidDel="00CB2812">
                <w:rPr>
                  <w:rFonts w:asciiTheme="minorHAnsi" w:hAnsiTheme="minorHAnsi" w:cstheme="minorHAnsi"/>
                  <w:b/>
                  <w:bCs/>
                  <w:sz w:val="20"/>
                  <w:szCs w:val="20"/>
                  <w:lang w:val="fr-FR"/>
                </w:rPr>
                <w:delText>8,23</w:delText>
              </w:r>
            </w:del>
          </w:p>
        </w:tc>
      </w:tr>
      <w:tr w:rsidR="002519CB" w:rsidRPr="00007B3E" w:rsidDel="00CB2812" w14:paraId="33DEB90B" w14:textId="215B5717">
        <w:trPr>
          <w:trHeight w:val="436"/>
          <w:del w:id="1547" w:author="Houyem Rais" w:date="2024-02-22T15:03:00Z"/>
        </w:trPr>
        <w:tc>
          <w:tcPr>
            <w:tcW w:w="2072" w:type="dxa"/>
            <w:hideMark/>
          </w:tcPr>
          <w:p w14:paraId="37B105F6" w14:textId="3F9BCD1A" w:rsidR="002519CB" w:rsidRPr="00007B3E" w:rsidDel="00CB2812" w:rsidRDefault="002519CB" w:rsidP="00A8239A">
            <w:pPr>
              <w:spacing w:before="0" w:after="0"/>
              <w:rPr>
                <w:del w:id="1548" w:author="Houyem Rais" w:date="2024-02-22T15:03:00Z"/>
                <w:rFonts w:asciiTheme="minorHAnsi" w:hAnsiTheme="minorHAnsi" w:cstheme="minorHAnsi"/>
                <w:b/>
                <w:bCs/>
                <w:sz w:val="20"/>
                <w:szCs w:val="20"/>
                <w:lang w:val="fr-FR"/>
              </w:rPr>
            </w:pPr>
            <w:del w:id="1549" w:author="Houyem Rais" w:date="2024-02-22T15:03:00Z">
              <w:r w:rsidRPr="00007B3E" w:rsidDel="00CB2812">
                <w:rPr>
                  <w:rFonts w:asciiTheme="minorHAnsi" w:hAnsiTheme="minorHAnsi" w:cstheme="minorHAnsi"/>
                  <w:b/>
                  <w:bCs/>
                  <w:sz w:val="20"/>
                  <w:szCs w:val="20"/>
                  <w:lang w:val="fr-FR"/>
                </w:rPr>
                <w:delText>Location de Gares et Espaces Commerciaux</w:delText>
              </w:r>
            </w:del>
          </w:p>
        </w:tc>
        <w:tc>
          <w:tcPr>
            <w:tcW w:w="1764" w:type="dxa"/>
            <w:hideMark/>
          </w:tcPr>
          <w:p w14:paraId="1D3E922D" w14:textId="55626F24" w:rsidR="002519CB" w:rsidRPr="00007B3E" w:rsidDel="00CB2812" w:rsidRDefault="002519CB" w:rsidP="00A8239A">
            <w:pPr>
              <w:spacing w:before="0" w:after="0"/>
              <w:rPr>
                <w:del w:id="1550" w:author="Houyem Rais" w:date="2024-02-22T15:03:00Z"/>
                <w:rFonts w:asciiTheme="minorHAnsi" w:hAnsiTheme="minorHAnsi" w:cstheme="minorHAnsi"/>
                <w:sz w:val="20"/>
                <w:szCs w:val="20"/>
                <w:lang w:val="fr-FR"/>
              </w:rPr>
            </w:pPr>
            <w:del w:id="1551" w:author="Houyem Rais" w:date="2024-02-22T15:03:00Z">
              <w:r w:rsidRPr="00007B3E" w:rsidDel="00CB2812">
                <w:rPr>
                  <w:rFonts w:asciiTheme="minorHAnsi" w:hAnsiTheme="minorHAnsi" w:cstheme="minorHAnsi"/>
                  <w:sz w:val="20"/>
                  <w:szCs w:val="20"/>
                  <w:lang w:val="fr-FR"/>
                </w:rPr>
                <w:delText>10 commerces</w:delText>
              </w:r>
            </w:del>
          </w:p>
        </w:tc>
        <w:tc>
          <w:tcPr>
            <w:tcW w:w="1654" w:type="dxa"/>
            <w:hideMark/>
          </w:tcPr>
          <w:p w14:paraId="047A79BB" w14:textId="2F7F9C2E" w:rsidR="002519CB" w:rsidRPr="00007B3E" w:rsidDel="00CB2812" w:rsidRDefault="002519CB" w:rsidP="00A8239A">
            <w:pPr>
              <w:spacing w:before="0" w:after="0"/>
              <w:rPr>
                <w:del w:id="1552" w:author="Houyem Rais" w:date="2024-02-22T15:03:00Z"/>
                <w:rFonts w:asciiTheme="minorHAnsi" w:hAnsiTheme="minorHAnsi" w:cstheme="minorHAnsi"/>
                <w:sz w:val="20"/>
                <w:szCs w:val="20"/>
                <w:lang w:val="fr-FR"/>
              </w:rPr>
            </w:pPr>
            <w:del w:id="1553" w:author="Houyem Rais" w:date="2024-02-22T15:03:00Z">
              <w:r w:rsidRPr="00007B3E" w:rsidDel="00CB2812">
                <w:rPr>
                  <w:rFonts w:asciiTheme="minorHAnsi" w:hAnsiTheme="minorHAnsi" w:cstheme="minorHAnsi"/>
                  <w:sz w:val="20"/>
                  <w:szCs w:val="20"/>
                  <w:lang w:val="fr-FR"/>
                </w:rPr>
                <w:delText>100 m2/ commerce</w:delText>
              </w:r>
            </w:del>
          </w:p>
        </w:tc>
        <w:tc>
          <w:tcPr>
            <w:tcW w:w="1926" w:type="dxa"/>
            <w:hideMark/>
          </w:tcPr>
          <w:p w14:paraId="699CA2F1" w14:textId="420555BE" w:rsidR="002519CB" w:rsidRPr="00007B3E" w:rsidDel="00CB2812" w:rsidRDefault="002519CB" w:rsidP="00A8239A">
            <w:pPr>
              <w:spacing w:before="0" w:after="0"/>
              <w:rPr>
                <w:del w:id="1554" w:author="Houyem Rais" w:date="2024-02-22T15:03:00Z"/>
                <w:rFonts w:asciiTheme="minorHAnsi" w:hAnsiTheme="minorHAnsi" w:cstheme="minorHAnsi"/>
                <w:sz w:val="20"/>
                <w:szCs w:val="20"/>
                <w:lang w:val="fr-FR"/>
              </w:rPr>
            </w:pPr>
            <w:del w:id="1555" w:author="Houyem Rais" w:date="2024-02-22T15:03:00Z">
              <w:r w:rsidRPr="00007B3E" w:rsidDel="00CB2812">
                <w:rPr>
                  <w:rFonts w:asciiTheme="minorHAnsi" w:hAnsiTheme="minorHAnsi" w:cstheme="minorHAnsi"/>
                  <w:sz w:val="20"/>
                  <w:szCs w:val="20"/>
                  <w:lang w:val="fr-FR"/>
                </w:rPr>
                <w:delText>15 DT/m²/mois</w:delText>
              </w:r>
            </w:del>
          </w:p>
        </w:tc>
        <w:tc>
          <w:tcPr>
            <w:tcW w:w="1651" w:type="dxa"/>
            <w:hideMark/>
          </w:tcPr>
          <w:p w14:paraId="3923F79B" w14:textId="4DDFE4DA" w:rsidR="002519CB" w:rsidRPr="00007B3E" w:rsidDel="00CB2812" w:rsidRDefault="002519CB" w:rsidP="00A8239A">
            <w:pPr>
              <w:spacing w:before="0" w:after="0"/>
              <w:rPr>
                <w:del w:id="1556" w:author="Houyem Rais" w:date="2024-02-22T15:03:00Z"/>
                <w:rFonts w:asciiTheme="minorHAnsi" w:hAnsiTheme="minorHAnsi" w:cstheme="minorHAnsi"/>
                <w:b/>
                <w:bCs/>
                <w:sz w:val="20"/>
                <w:szCs w:val="20"/>
                <w:lang w:val="fr-FR"/>
              </w:rPr>
            </w:pPr>
            <w:del w:id="1557" w:author="Houyem Rais" w:date="2024-02-22T15:03:00Z">
              <w:r w:rsidRPr="00007B3E" w:rsidDel="00CB2812">
                <w:rPr>
                  <w:rFonts w:asciiTheme="minorHAnsi" w:hAnsiTheme="minorHAnsi" w:cstheme="minorHAnsi"/>
                  <w:b/>
                  <w:bCs/>
                  <w:sz w:val="20"/>
                  <w:szCs w:val="20"/>
                  <w:lang w:val="fr-FR"/>
                </w:rPr>
                <w:delText xml:space="preserve">0,18 </w:delText>
              </w:r>
            </w:del>
          </w:p>
        </w:tc>
      </w:tr>
      <w:tr w:rsidR="002519CB" w:rsidRPr="00007B3E" w:rsidDel="00CB2812" w14:paraId="1529B1D5" w14:textId="737B0A66">
        <w:trPr>
          <w:trHeight w:val="88"/>
          <w:del w:id="1558" w:author="Houyem Rais" w:date="2024-02-22T15:03:00Z"/>
        </w:trPr>
        <w:tc>
          <w:tcPr>
            <w:tcW w:w="2072" w:type="dxa"/>
            <w:hideMark/>
          </w:tcPr>
          <w:p w14:paraId="026DBCA2" w14:textId="5ED958C8" w:rsidR="002519CB" w:rsidRPr="00007B3E" w:rsidDel="00CB2812" w:rsidRDefault="002519CB" w:rsidP="00A8239A">
            <w:pPr>
              <w:spacing w:before="0" w:after="0"/>
              <w:rPr>
                <w:del w:id="1559" w:author="Houyem Rais" w:date="2024-02-22T15:03:00Z"/>
                <w:rFonts w:asciiTheme="minorHAnsi" w:hAnsiTheme="minorHAnsi" w:cstheme="minorHAnsi"/>
                <w:b/>
                <w:bCs/>
                <w:sz w:val="20"/>
                <w:szCs w:val="20"/>
                <w:lang w:val="fr-FR"/>
              </w:rPr>
            </w:pPr>
            <w:del w:id="1560" w:author="Houyem Rais" w:date="2024-02-22T15:03:00Z">
              <w:r w:rsidRPr="00007B3E" w:rsidDel="00CB2812">
                <w:rPr>
                  <w:rFonts w:asciiTheme="minorHAnsi" w:hAnsiTheme="minorHAnsi" w:cstheme="minorHAnsi"/>
                  <w:b/>
                  <w:bCs/>
                  <w:sz w:val="20"/>
                  <w:szCs w:val="20"/>
                  <w:lang w:val="fr-FR"/>
                </w:rPr>
                <w:delText>Publicité</w:delText>
              </w:r>
            </w:del>
          </w:p>
        </w:tc>
        <w:tc>
          <w:tcPr>
            <w:tcW w:w="1764" w:type="dxa"/>
            <w:hideMark/>
          </w:tcPr>
          <w:p w14:paraId="46EA39F7" w14:textId="6E04BE73" w:rsidR="002519CB" w:rsidRPr="00007B3E" w:rsidDel="00CB2812" w:rsidRDefault="002519CB" w:rsidP="00A8239A">
            <w:pPr>
              <w:spacing w:before="0" w:after="0"/>
              <w:rPr>
                <w:del w:id="1561" w:author="Houyem Rais" w:date="2024-02-22T15:03:00Z"/>
                <w:rFonts w:asciiTheme="minorHAnsi" w:hAnsiTheme="minorHAnsi" w:cstheme="minorHAnsi"/>
                <w:sz w:val="20"/>
                <w:szCs w:val="20"/>
                <w:lang w:val="fr-FR"/>
              </w:rPr>
            </w:pPr>
            <w:del w:id="1562" w:author="Houyem Rais" w:date="2024-02-22T15:03:00Z">
              <w:r w:rsidRPr="00007B3E" w:rsidDel="00CB2812">
                <w:rPr>
                  <w:rFonts w:asciiTheme="minorHAnsi" w:hAnsiTheme="minorHAnsi" w:cstheme="minorHAnsi"/>
                  <w:sz w:val="20"/>
                  <w:szCs w:val="20"/>
                  <w:lang w:val="fr-FR"/>
                </w:rPr>
                <w:delText>30 emplacements</w:delText>
              </w:r>
            </w:del>
          </w:p>
        </w:tc>
        <w:tc>
          <w:tcPr>
            <w:tcW w:w="1654" w:type="dxa"/>
            <w:hideMark/>
          </w:tcPr>
          <w:p w14:paraId="22BE8B88" w14:textId="13A7861D" w:rsidR="002519CB" w:rsidRPr="00007B3E" w:rsidDel="00CB2812" w:rsidRDefault="002519CB" w:rsidP="00A8239A">
            <w:pPr>
              <w:spacing w:before="0" w:after="0"/>
              <w:rPr>
                <w:del w:id="1563" w:author="Houyem Rais" w:date="2024-02-22T15:03:00Z"/>
                <w:rFonts w:asciiTheme="minorHAnsi" w:hAnsiTheme="minorHAnsi" w:cstheme="minorHAnsi"/>
                <w:sz w:val="20"/>
                <w:szCs w:val="20"/>
                <w:lang w:val="fr-FR"/>
              </w:rPr>
            </w:pPr>
            <w:del w:id="1564" w:author="Houyem Rais" w:date="2024-02-22T15:03:00Z">
              <w:r w:rsidRPr="00007B3E" w:rsidDel="00CB2812">
                <w:rPr>
                  <w:rFonts w:asciiTheme="minorHAnsi" w:hAnsiTheme="minorHAnsi" w:cstheme="minorHAnsi"/>
                  <w:sz w:val="20"/>
                  <w:szCs w:val="20"/>
                  <w:lang w:val="fr-FR"/>
                </w:rPr>
                <w:delText> </w:delText>
              </w:r>
            </w:del>
          </w:p>
        </w:tc>
        <w:tc>
          <w:tcPr>
            <w:tcW w:w="1926" w:type="dxa"/>
            <w:hideMark/>
          </w:tcPr>
          <w:p w14:paraId="02FB9FE0" w14:textId="0D4F0458" w:rsidR="002519CB" w:rsidRPr="00007B3E" w:rsidDel="00CB2812" w:rsidRDefault="002519CB" w:rsidP="00A8239A">
            <w:pPr>
              <w:spacing w:before="0" w:after="0"/>
              <w:rPr>
                <w:del w:id="1565" w:author="Houyem Rais" w:date="2024-02-22T15:03:00Z"/>
                <w:rFonts w:asciiTheme="minorHAnsi" w:hAnsiTheme="minorHAnsi" w:cstheme="minorHAnsi"/>
                <w:sz w:val="20"/>
                <w:szCs w:val="20"/>
                <w:lang w:val="fr-FR"/>
              </w:rPr>
            </w:pPr>
            <w:del w:id="1566" w:author="Houyem Rais" w:date="2024-02-22T15:03:00Z">
              <w:r w:rsidRPr="00007B3E" w:rsidDel="00CB2812">
                <w:rPr>
                  <w:rFonts w:asciiTheme="minorHAnsi" w:hAnsiTheme="minorHAnsi" w:cstheme="minorHAnsi"/>
                  <w:sz w:val="20"/>
                  <w:szCs w:val="20"/>
                  <w:lang w:val="fr-FR"/>
                </w:rPr>
                <w:delText>300 DT/mois</w:delText>
              </w:r>
            </w:del>
          </w:p>
        </w:tc>
        <w:tc>
          <w:tcPr>
            <w:tcW w:w="1651" w:type="dxa"/>
            <w:hideMark/>
          </w:tcPr>
          <w:p w14:paraId="0A310216" w14:textId="11BF505F" w:rsidR="002519CB" w:rsidRPr="00007B3E" w:rsidDel="00CB2812" w:rsidRDefault="002519CB" w:rsidP="00A8239A">
            <w:pPr>
              <w:spacing w:before="0" w:after="0"/>
              <w:rPr>
                <w:del w:id="1567" w:author="Houyem Rais" w:date="2024-02-22T15:03:00Z"/>
                <w:rFonts w:asciiTheme="minorHAnsi" w:hAnsiTheme="minorHAnsi" w:cstheme="minorHAnsi"/>
                <w:b/>
                <w:bCs/>
                <w:sz w:val="20"/>
                <w:szCs w:val="20"/>
                <w:lang w:val="fr-FR"/>
              </w:rPr>
            </w:pPr>
            <w:del w:id="1568" w:author="Houyem Rais" w:date="2024-02-22T15:03:00Z">
              <w:r w:rsidRPr="00007B3E" w:rsidDel="00CB2812">
                <w:rPr>
                  <w:rFonts w:asciiTheme="minorHAnsi" w:hAnsiTheme="minorHAnsi" w:cstheme="minorHAnsi"/>
                  <w:b/>
                  <w:bCs/>
                  <w:sz w:val="20"/>
                  <w:szCs w:val="20"/>
                  <w:lang w:val="fr-FR"/>
                </w:rPr>
                <w:delText xml:space="preserve">0,11   </w:delText>
              </w:r>
            </w:del>
          </w:p>
        </w:tc>
      </w:tr>
      <w:tr w:rsidR="002519CB" w:rsidRPr="00007B3E" w:rsidDel="00CB2812" w14:paraId="64071C59" w14:textId="53BC2C44">
        <w:trPr>
          <w:trHeight w:val="43"/>
          <w:del w:id="1569" w:author="Houyem Rais" w:date="2024-02-22T15:03:00Z"/>
        </w:trPr>
        <w:tc>
          <w:tcPr>
            <w:tcW w:w="2072" w:type="dxa"/>
            <w:shd w:val="clear" w:color="auto" w:fill="FBE4D5" w:themeFill="accent2" w:themeFillTint="33"/>
            <w:hideMark/>
          </w:tcPr>
          <w:p w14:paraId="7B97E672" w14:textId="1F63D266" w:rsidR="002519CB" w:rsidRPr="00007B3E" w:rsidDel="00CB2812" w:rsidRDefault="002519CB" w:rsidP="00A8239A">
            <w:pPr>
              <w:spacing w:before="0" w:after="0"/>
              <w:rPr>
                <w:del w:id="1570" w:author="Houyem Rais" w:date="2024-02-22T15:03:00Z"/>
                <w:rFonts w:asciiTheme="minorHAnsi" w:hAnsiTheme="minorHAnsi" w:cstheme="minorHAnsi"/>
                <w:b/>
                <w:bCs/>
                <w:sz w:val="20"/>
                <w:szCs w:val="20"/>
                <w:lang w:val="fr-FR"/>
              </w:rPr>
            </w:pPr>
            <w:del w:id="1571" w:author="Houyem Rais" w:date="2024-02-22T15:03:00Z">
              <w:r w:rsidRPr="00007B3E" w:rsidDel="00CB2812">
                <w:rPr>
                  <w:rFonts w:asciiTheme="minorHAnsi" w:hAnsiTheme="minorHAnsi" w:cstheme="minorHAnsi"/>
                  <w:b/>
                  <w:bCs/>
                  <w:sz w:val="20"/>
                  <w:szCs w:val="20"/>
                  <w:lang w:val="fr-FR"/>
                </w:rPr>
                <w:delText>Total Recettes annuelles</w:delText>
              </w:r>
            </w:del>
          </w:p>
        </w:tc>
        <w:tc>
          <w:tcPr>
            <w:tcW w:w="1764" w:type="dxa"/>
            <w:shd w:val="clear" w:color="auto" w:fill="FBE4D5" w:themeFill="accent2" w:themeFillTint="33"/>
            <w:hideMark/>
          </w:tcPr>
          <w:p w14:paraId="0D70AF92" w14:textId="2279716F" w:rsidR="002519CB" w:rsidRPr="00007B3E" w:rsidDel="00CB2812" w:rsidRDefault="002519CB" w:rsidP="00A8239A">
            <w:pPr>
              <w:spacing w:before="0" w:after="0"/>
              <w:rPr>
                <w:del w:id="1572" w:author="Houyem Rais" w:date="2024-02-22T15:03:00Z"/>
                <w:rFonts w:asciiTheme="minorHAnsi" w:hAnsiTheme="minorHAnsi" w:cstheme="minorHAnsi"/>
                <w:sz w:val="20"/>
                <w:szCs w:val="20"/>
                <w:lang w:val="fr-FR"/>
              </w:rPr>
            </w:pPr>
            <w:del w:id="1573" w:author="Houyem Rais" w:date="2024-02-22T15:03:00Z">
              <w:r w:rsidRPr="00007B3E" w:rsidDel="00CB2812">
                <w:rPr>
                  <w:rFonts w:asciiTheme="minorHAnsi" w:hAnsiTheme="minorHAnsi" w:cstheme="minorHAnsi"/>
                  <w:sz w:val="20"/>
                  <w:szCs w:val="20"/>
                  <w:lang w:val="fr-FR"/>
                </w:rPr>
                <w:delText> </w:delText>
              </w:r>
            </w:del>
          </w:p>
        </w:tc>
        <w:tc>
          <w:tcPr>
            <w:tcW w:w="1654" w:type="dxa"/>
            <w:shd w:val="clear" w:color="auto" w:fill="FBE4D5" w:themeFill="accent2" w:themeFillTint="33"/>
            <w:hideMark/>
          </w:tcPr>
          <w:p w14:paraId="370C318E" w14:textId="5829C4CA" w:rsidR="002519CB" w:rsidRPr="00007B3E" w:rsidDel="00CB2812" w:rsidRDefault="002519CB" w:rsidP="00A8239A">
            <w:pPr>
              <w:spacing w:before="0" w:after="0"/>
              <w:rPr>
                <w:del w:id="1574" w:author="Houyem Rais" w:date="2024-02-22T15:03:00Z"/>
                <w:rFonts w:asciiTheme="minorHAnsi" w:hAnsiTheme="minorHAnsi" w:cstheme="minorHAnsi"/>
                <w:sz w:val="20"/>
                <w:szCs w:val="20"/>
                <w:lang w:val="fr-FR"/>
              </w:rPr>
            </w:pPr>
            <w:del w:id="1575" w:author="Houyem Rais" w:date="2024-02-22T15:03:00Z">
              <w:r w:rsidRPr="00007B3E" w:rsidDel="00CB2812">
                <w:rPr>
                  <w:rFonts w:asciiTheme="minorHAnsi" w:hAnsiTheme="minorHAnsi" w:cstheme="minorHAnsi"/>
                  <w:sz w:val="20"/>
                  <w:szCs w:val="20"/>
                  <w:lang w:val="fr-FR"/>
                </w:rPr>
                <w:delText> </w:delText>
              </w:r>
            </w:del>
          </w:p>
        </w:tc>
        <w:tc>
          <w:tcPr>
            <w:tcW w:w="1926" w:type="dxa"/>
            <w:shd w:val="clear" w:color="auto" w:fill="FBE4D5" w:themeFill="accent2" w:themeFillTint="33"/>
            <w:hideMark/>
          </w:tcPr>
          <w:p w14:paraId="69D5F34B" w14:textId="2DDDC097" w:rsidR="002519CB" w:rsidRPr="00007B3E" w:rsidDel="00CB2812" w:rsidRDefault="002519CB" w:rsidP="00A8239A">
            <w:pPr>
              <w:spacing w:before="0" w:after="0"/>
              <w:rPr>
                <w:del w:id="1576" w:author="Houyem Rais" w:date="2024-02-22T15:03:00Z"/>
                <w:rFonts w:asciiTheme="minorHAnsi" w:hAnsiTheme="minorHAnsi" w:cstheme="minorHAnsi"/>
                <w:sz w:val="20"/>
                <w:szCs w:val="20"/>
                <w:lang w:val="fr-FR"/>
              </w:rPr>
            </w:pPr>
            <w:del w:id="1577" w:author="Houyem Rais" w:date="2024-02-22T15:03:00Z">
              <w:r w:rsidRPr="00007B3E" w:rsidDel="00CB2812">
                <w:rPr>
                  <w:rFonts w:asciiTheme="minorHAnsi" w:hAnsiTheme="minorHAnsi" w:cstheme="minorHAnsi"/>
                  <w:sz w:val="20"/>
                  <w:szCs w:val="20"/>
                  <w:lang w:val="fr-FR"/>
                </w:rPr>
                <w:delText> </w:delText>
              </w:r>
            </w:del>
          </w:p>
        </w:tc>
        <w:tc>
          <w:tcPr>
            <w:tcW w:w="1651" w:type="dxa"/>
            <w:shd w:val="clear" w:color="auto" w:fill="FBE4D5" w:themeFill="accent2" w:themeFillTint="33"/>
            <w:hideMark/>
          </w:tcPr>
          <w:p w14:paraId="4FE374DD" w14:textId="74BB626F" w:rsidR="002519CB" w:rsidRPr="00007B3E" w:rsidDel="00CB2812" w:rsidRDefault="002519CB" w:rsidP="00A8239A">
            <w:pPr>
              <w:spacing w:before="0" w:after="0"/>
              <w:rPr>
                <w:del w:id="1578" w:author="Houyem Rais" w:date="2024-02-22T15:03:00Z"/>
                <w:rFonts w:asciiTheme="minorHAnsi" w:hAnsiTheme="minorHAnsi" w:cstheme="minorHAnsi"/>
                <w:b/>
                <w:bCs/>
                <w:sz w:val="20"/>
                <w:szCs w:val="20"/>
                <w:lang w:val="fr-FR"/>
              </w:rPr>
            </w:pPr>
            <w:del w:id="1579" w:author="Houyem Rais" w:date="2024-02-22T15:03:00Z">
              <w:r w:rsidRPr="00007B3E" w:rsidDel="00CB2812">
                <w:rPr>
                  <w:rFonts w:asciiTheme="minorHAnsi" w:hAnsiTheme="minorHAnsi" w:cstheme="minorHAnsi"/>
                  <w:b/>
                  <w:bCs/>
                  <w:sz w:val="20"/>
                  <w:szCs w:val="20"/>
                  <w:lang w:val="fr-FR"/>
                </w:rPr>
                <w:delText>1</w:delText>
              </w:r>
              <w:r w:rsidR="00885047" w:rsidDel="00CB2812">
                <w:rPr>
                  <w:rFonts w:asciiTheme="minorHAnsi" w:hAnsiTheme="minorHAnsi" w:cstheme="minorHAnsi"/>
                  <w:b/>
                  <w:bCs/>
                  <w:sz w:val="20"/>
                  <w:szCs w:val="20"/>
                  <w:lang w:val="fr-FR"/>
                </w:rPr>
                <w:delText>7</w:delText>
              </w:r>
              <w:r w:rsidRPr="00007B3E" w:rsidDel="00CB2812">
                <w:rPr>
                  <w:rFonts w:asciiTheme="minorHAnsi" w:hAnsiTheme="minorHAnsi" w:cstheme="minorHAnsi"/>
                  <w:b/>
                  <w:bCs/>
                  <w:sz w:val="20"/>
                  <w:szCs w:val="20"/>
                  <w:lang w:val="fr-FR"/>
                </w:rPr>
                <w:delText>,</w:delText>
              </w:r>
              <w:r w:rsidR="00885047" w:rsidDel="00CB2812">
                <w:rPr>
                  <w:rFonts w:asciiTheme="minorHAnsi" w:hAnsiTheme="minorHAnsi" w:cstheme="minorHAnsi"/>
                  <w:b/>
                  <w:bCs/>
                  <w:sz w:val="20"/>
                  <w:szCs w:val="20"/>
                  <w:lang w:val="fr-FR"/>
                </w:rPr>
                <w:delText>31</w:delText>
              </w:r>
            </w:del>
          </w:p>
        </w:tc>
      </w:tr>
    </w:tbl>
    <w:p w14:paraId="714E98A3" w14:textId="14B06837" w:rsidR="005701AA" w:rsidRPr="00007B3E" w:rsidDel="00CB2812" w:rsidRDefault="005701AA" w:rsidP="005701AA">
      <w:pPr>
        <w:rPr>
          <w:del w:id="1580" w:author="Houyem Rais" w:date="2024-02-22T15:03:00Z"/>
          <w:lang w:bidi="ar-TN"/>
        </w:rPr>
      </w:pPr>
      <w:del w:id="1581" w:author="Houyem Rais" w:date="2024-02-22T15:03:00Z">
        <w:r w:rsidRPr="00007B3E" w:rsidDel="00CB2812">
          <w:rPr>
            <w:lang w:bidi="ar-TN"/>
          </w:rPr>
          <w:delText>Ce tableau montre que les redevances prévues de sillons de fret et de passagers ne sont pas trop loin de l’EBE de la SNCFT de la ligne. Cela aboutit à un résultat net de la SNCFT de -</w:delText>
        </w:r>
        <w:r w:rsidR="0076433B" w:rsidDel="00CB2812">
          <w:rPr>
            <w:lang w:bidi="ar-TN"/>
          </w:rPr>
          <w:delText>2</w:delText>
        </w:r>
        <w:r w:rsidRPr="00007B3E" w:rsidDel="00CB2812">
          <w:rPr>
            <w:lang w:bidi="ar-TN"/>
          </w:rPr>
          <w:delText>,</w:delText>
        </w:r>
        <w:r w:rsidR="0076433B" w:rsidDel="00CB2812">
          <w:rPr>
            <w:lang w:bidi="ar-TN"/>
          </w:rPr>
          <w:delText>6</w:delText>
        </w:r>
        <w:r w:rsidRPr="00007B3E" w:rsidDel="00CB2812">
          <w:rPr>
            <w:lang w:bidi="ar-TN"/>
          </w:rPr>
          <w:delText xml:space="preserve"> MDT pendant la première année d’exploitation (CE 2023).</w:delText>
        </w:r>
      </w:del>
    </w:p>
    <w:p w14:paraId="0C1BD24B" w14:textId="24980356" w:rsidR="005D0F34" w:rsidRPr="00007B3E" w:rsidDel="00CB2812" w:rsidRDefault="005D0F34" w:rsidP="00300F49">
      <w:pPr>
        <w:rPr>
          <w:del w:id="1582" w:author="Houyem Rais" w:date="2024-02-22T15:03:00Z"/>
        </w:rPr>
      </w:pPr>
      <w:del w:id="1583" w:author="Houyem Rais" w:date="2024-02-22T15:03:00Z">
        <w:r w:rsidRPr="00007B3E" w:rsidDel="00CB2812">
          <w:delText>Les autres hypothèses du projet sont :</w:delText>
        </w:r>
      </w:del>
    </w:p>
    <w:p w14:paraId="61FC063B" w14:textId="7593779F" w:rsidR="005C2E4D" w:rsidRPr="00007B3E" w:rsidDel="00CB2812" w:rsidRDefault="005C2E4D" w:rsidP="005C2E4D">
      <w:pPr>
        <w:pStyle w:val="ListParagraph"/>
        <w:rPr>
          <w:del w:id="1584" w:author="Houyem Rais" w:date="2024-02-22T15:03:00Z"/>
        </w:rPr>
      </w:pPr>
      <w:del w:id="1585" w:author="Houyem Rais" w:date="2024-02-22T15:03:00Z">
        <w:r w:rsidRPr="00007B3E" w:rsidDel="00CB2812">
          <w:delText>Taux d’inflation pendant la période de construction – CAPEX : 8%.</w:delText>
        </w:r>
      </w:del>
    </w:p>
    <w:p w14:paraId="695A0EE8" w14:textId="64BF0B8C" w:rsidR="005D0F34" w:rsidRPr="00007B3E" w:rsidDel="00CB2812" w:rsidRDefault="005D0F34" w:rsidP="007B4B60">
      <w:pPr>
        <w:pStyle w:val="ListParagraph"/>
        <w:rPr>
          <w:del w:id="1586" w:author="Houyem Rais" w:date="2024-02-22T15:03:00Z"/>
        </w:rPr>
      </w:pPr>
      <w:del w:id="1587" w:author="Houyem Rais" w:date="2024-02-22T15:03:00Z">
        <w:r w:rsidRPr="00007B3E" w:rsidDel="00CB2812">
          <w:delText>Taux d'inflation – OPEX (hors personnel) et autres revenus d’exploitation : 6% par an</w:delText>
        </w:r>
      </w:del>
    </w:p>
    <w:p w14:paraId="3EFAC8CD" w14:textId="7CE9DBE4" w:rsidR="005D0F34" w:rsidRPr="00007B3E" w:rsidDel="00CB2812" w:rsidRDefault="005D0F34" w:rsidP="007B4B60">
      <w:pPr>
        <w:pStyle w:val="ListParagraph"/>
        <w:rPr>
          <w:del w:id="1588" w:author="Houyem Rais" w:date="2024-02-22T15:03:00Z"/>
        </w:rPr>
      </w:pPr>
      <w:del w:id="1589" w:author="Houyem Rais" w:date="2024-02-22T15:03:00Z">
        <w:r w:rsidRPr="00007B3E" w:rsidDel="00CB2812">
          <w:delText xml:space="preserve">Taux de croissance des tarifs de redevance de sillons : 5% </w:delText>
        </w:r>
        <w:r w:rsidR="004C5DCD" w:rsidDel="00CB2812">
          <w:delText>tous les 5</w:delText>
        </w:r>
        <w:r w:rsidR="004C5DCD" w:rsidRPr="00007B3E" w:rsidDel="00CB2812">
          <w:delText xml:space="preserve"> </w:delText>
        </w:r>
        <w:r w:rsidRPr="00007B3E" w:rsidDel="00CB2812">
          <w:delText>an</w:delText>
        </w:r>
        <w:r w:rsidR="004C5DCD" w:rsidDel="00CB2812">
          <w:delText>s</w:delText>
        </w:r>
      </w:del>
    </w:p>
    <w:p w14:paraId="3E2C1EF7" w14:textId="3D181387" w:rsidR="005C2E4D" w:rsidRPr="00007B3E" w:rsidDel="00CB2812" w:rsidRDefault="005C2E4D" w:rsidP="005C2E4D">
      <w:pPr>
        <w:pStyle w:val="ListParagraph"/>
        <w:rPr>
          <w:del w:id="1590" w:author="Houyem Rais" w:date="2024-02-22T15:03:00Z"/>
        </w:rPr>
      </w:pPr>
      <w:del w:id="1591" w:author="Houyem Rais" w:date="2024-02-22T15:03:00Z">
        <w:r w:rsidRPr="00007B3E" w:rsidDel="00CB2812">
          <w:delText xml:space="preserve">Taux de croissance des tarifs de </w:delText>
        </w:r>
        <w:r w:rsidDel="00CB2812">
          <w:delText>la SNCFT</w:delText>
        </w:r>
        <w:r w:rsidRPr="00007B3E" w:rsidDel="00CB2812">
          <w:delText xml:space="preserve"> : 5% </w:delText>
        </w:r>
        <w:r w:rsidDel="00CB2812">
          <w:delText>tous les 5</w:delText>
        </w:r>
        <w:r w:rsidRPr="00007B3E" w:rsidDel="00CB2812">
          <w:delText xml:space="preserve"> an</w:delText>
        </w:r>
        <w:r w:rsidDel="00CB2812">
          <w:delText>s</w:delText>
        </w:r>
      </w:del>
    </w:p>
    <w:p w14:paraId="35F6373E" w14:textId="4BED69B1" w:rsidR="005D0F34" w:rsidRPr="00007B3E" w:rsidDel="00CB2812" w:rsidRDefault="005D0F34" w:rsidP="007B4B60">
      <w:pPr>
        <w:pStyle w:val="ListParagraph"/>
        <w:rPr>
          <w:del w:id="1592" w:author="Houyem Rais" w:date="2024-02-22T15:03:00Z"/>
        </w:rPr>
      </w:pPr>
      <w:del w:id="1593" w:author="Houyem Rais" w:date="2024-02-22T15:03:00Z">
        <w:r w:rsidRPr="00007B3E" w:rsidDel="00CB2812">
          <w:delText>Taux d’augmentation salariale annuelle : 3% par an</w:delText>
        </w:r>
      </w:del>
    </w:p>
    <w:p w14:paraId="54B7958E" w14:textId="32A4016E" w:rsidR="005D0F34" w:rsidRPr="00007B3E" w:rsidDel="00CB2812" w:rsidRDefault="005D0F34" w:rsidP="007B4B60">
      <w:pPr>
        <w:pStyle w:val="ListParagraph"/>
        <w:rPr>
          <w:del w:id="1594" w:author="Houyem Rais" w:date="2024-02-22T15:03:00Z"/>
        </w:rPr>
      </w:pPr>
      <w:del w:id="1595" w:author="Houyem Rais" w:date="2024-02-22T15:03:00Z">
        <w:r w:rsidRPr="00007B3E" w:rsidDel="00CB2812">
          <w:delText xml:space="preserve">Taux d’actualisation </w:delText>
        </w:r>
        <w:r w:rsidR="007B4B60" w:rsidRPr="00007B3E" w:rsidDel="00CB2812">
          <w:delText>sans risque (public + privé) : 9%</w:delText>
        </w:r>
      </w:del>
    </w:p>
    <w:p w14:paraId="7E3AC92E" w14:textId="61C30462" w:rsidR="007B4B60" w:rsidRPr="00007B3E" w:rsidDel="00CB2812" w:rsidRDefault="007B4B60" w:rsidP="007B4B60">
      <w:pPr>
        <w:pStyle w:val="ListParagraph"/>
        <w:rPr>
          <w:del w:id="1596" w:author="Houyem Rais" w:date="2024-02-22T15:03:00Z"/>
        </w:rPr>
      </w:pPr>
      <w:del w:id="1597" w:author="Houyem Rais" w:date="2024-02-22T15:03:00Z">
        <w:r w:rsidRPr="00007B3E" w:rsidDel="00CB2812">
          <w:delText>Impôt sur les Sociétés : 25,0% (en règle générale)</w:delText>
        </w:r>
      </w:del>
    </w:p>
    <w:p w14:paraId="3044D635" w14:textId="42DA05F9" w:rsidR="007B4B60" w:rsidRPr="00007B3E" w:rsidDel="00CB2812" w:rsidRDefault="007B4B60" w:rsidP="007B4B60">
      <w:pPr>
        <w:pStyle w:val="ListParagraph"/>
        <w:rPr>
          <w:del w:id="1598" w:author="Houyem Rais" w:date="2024-02-22T15:03:00Z"/>
        </w:rPr>
      </w:pPr>
      <w:del w:id="1599" w:author="Houyem Rais" w:date="2024-02-22T15:03:00Z">
        <w:r w:rsidRPr="00007B3E" w:rsidDel="00CB2812">
          <w:delText>Taux TVA : 19,0%.</w:delText>
        </w:r>
      </w:del>
    </w:p>
    <w:p w14:paraId="06C55212" w14:textId="117826E8" w:rsidR="007B4B60" w:rsidRPr="00007B3E" w:rsidDel="00CB2812" w:rsidRDefault="007B4B60" w:rsidP="007B4B60">
      <w:pPr>
        <w:pStyle w:val="ListParagraph"/>
        <w:rPr>
          <w:del w:id="1600" w:author="Houyem Rais" w:date="2024-02-22T15:03:00Z"/>
        </w:rPr>
      </w:pPr>
      <w:del w:id="1601" w:author="Houyem Rais" w:date="2024-02-22T15:03:00Z">
        <w:r w:rsidRPr="00007B3E" w:rsidDel="00CB2812">
          <w:delText>Durée du contrat PPP :</w:delText>
        </w:r>
        <w:r w:rsidR="00300F49" w:rsidRPr="00007B3E" w:rsidDel="00CB2812">
          <w:delText xml:space="preserve"> </w:delText>
        </w:r>
        <w:r w:rsidRPr="00007B3E" w:rsidDel="00CB2812">
          <w:delText xml:space="preserve">35 ans </w:delText>
        </w:r>
      </w:del>
    </w:p>
    <w:p w14:paraId="5AEA41C6" w14:textId="4FE86D72" w:rsidR="007B4B60" w:rsidRPr="00007B3E" w:rsidDel="00CB2812" w:rsidRDefault="007B4B60" w:rsidP="007B4B60">
      <w:pPr>
        <w:pStyle w:val="ListParagraph"/>
        <w:rPr>
          <w:del w:id="1602" w:author="Houyem Rais" w:date="2024-02-22T15:03:00Z"/>
        </w:rPr>
      </w:pPr>
      <w:del w:id="1603" w:author="Houyem Rais" w:date="2024-02-22T15:03:00Z">
        <w:r w:rsidRPr="00007B3E" w:rsidDel="00CB2812">
          <w:delText xml:space="preserve">Durée de la période de construction : 3 ans </w:delText>
        </w:r>
      </w:del>
    </w:p>
    <w:p w14:paraId="67EA1C79" w14:textId="0F7556A4" w:rsidR="007B4B60" w:rsidRPr="00007B3E" w:rsidDel="00CB2812" w:rsidRDefault="007B4B60" w:rsidP="007B4B60">
      <w:pPr>
        <w:pStyle w:val="ListParagraph"/>
        <w:rPr>
          <w:del w:id="1604" w:author="Houyem Rais" w:date="2024-02-22T15:03:00Z"/>
        </w:rPr>
      </w:pPr>
      <w:del w:id="1605" w:author="Houyem Rais" w:date="2024-02-22T15:03:00Z">
        <w:r w:rsidRPr="00007B3E" w:rsidDel="00CB2812">
          <w:delText>Période de construction : 2025 - 2027</w:delText>
        </w:r>
      </w:del>
    </w:p>
    <w:p w14:paraId="1B533C1B" w14:textId="705A3DE2" w:rsidR="007B4B60" w:rsidRPr="00007B3E" w:rsidDel="00CB2812" w:rsidRDefault="007B4B60" w:rsidP="007B4B60">
      <w:pPr>
        <w:pStyle w:val="ListParagraph"/>
        <w:rPr>
          <w:del w:id="1606" w:author="Houyem Rais" w:date="2024-02-22T15:03:00Z"/>
        </w:rPr>
      </w:pPr>
      <w:del w:id="1607" w:author="Houyem Rais" w:date="2024-02-22T15:03:00Z">
        <w:r w:rsidRPr="00007B3E" w:rsidDel="00CB2812">
          <w:delText>Durée de la période d’exploitation : 32 ans</w:delText>
        </w:r>
      </w:del>
    </w:p>
    <w:p w14:paraId="63358BBB" w14:textId="385BCA5E" w:rsidR="007B4B60" w:rsidRPr="00007B3E" w:rsidDel="00CB2812" w:rsidRDefault="007B4B60" w:rsidP="007B4B60">
      <w:pPr>
        <w:pStyle w:val="ListParagraph"/>
        <w:rPr>
          <w:del w:id="1608" w:author="Houyem Rais" w:date="2024-02-22T15:03:00Z"/>
        </w:rPr>
      </w:pPr>
      <w:del w:id="1609" w:author="Houyem Rais" w:date="2024-02-22T15:03:00Z">
        <w:r w:rsidRPr="00007B3E" w:rsidDel="00CB2812">
          <w:delText>Date de début du contrat : 1</w:delText>
        </w:r>
        <w:r w:rsidRPr="00A8239A" w:rsidDel="00CB2812">
          <w:rPr>
            <w:vertAlign w:val="superscript"/>
          </w:rPr>
          <w:delText>er</w:delText>
        </w:r>
        <w:r w:rsidR="00352BA0" w:rsidDel="00CB2812">
          <w:delText xml:space="preserve"> </w:delText>
        </w:r>
        <w:r w:rsidRPr="00007B3E" w:rsidDel="00CB2812">
          <w:delText>janvier 2025</w:delText>
        </w:r>
      </w:del>
    </w:p>
    <w:p w14:paraId="183E806B" w14:textId="619D4F5D" w:rsidR="007B4B60" w:rsidRPr="00007B3E" w:rsidDel="00CB2812" w:rsidRDefault="007B4B60" w:rsidP="007B4B60">
      <w:pPr>
        <w:pStyle w:val="ListParagraph"/>
        <w:rPr>
          <w:del w:id="1610" w:author="Houyem Rais" w:date="2024-02-22T15:03:00Z"/>
        </w:rPr>
      </w:pPr>
      <w:del w:id="1611" w:author="Houyem Rais" w:date="2024-02-22T15:03:00Z">
        <w:r w:rsidRPr="00007B3E" w:rsidDel="00CB2812">
          <w:delText>Date de début de l’exploitation : 1</w:delText>
        </w:r>
        <w:r w:rsidRPr="00A8239A" w:rsidDel="00CB2812">
          <w:rPr>
            <w:vertAlign w:val="superscript"/>
          </w:rPr>
          <w:delText>er</w:delText>
        </w:r>
        <w:r w:rsidRPr="00007B3E" w:rsidDel="00CB2812">
          <w:delText xml:space="preserve"> janvier 2028</w:delText>
        </w:r>
      </w:del>
    </w:p>
    <w:p w14:paraId="30D14989" w14:textId="2B2F0263" w:rsidR="007B4B60" w:rsidRPr="00007B3E" w:rsidDel="00CB2812" w:rsidRDefault="007B4B60" w:rsidP="007B4B60">
      <w:pPr>
        <w:pStyle w:val="ListParagraph"/>
        <w:rPr>
          <w:del w:id="1612" w:author="Houyem Rais" w:date="2024-02-22T15:03:00Z"/>
        </w:rPr>
      </w:pPr>
      <w:del w:id="1613" w:author="Houyem Rais" w:date="2024-02-22T15:03:00Z">
        <w:r w:rsidRPr="00007B3E" w:rsidDel="00CB2812">
          <w:delText>Date de fin du contrat : 31 décembre 2059.</w:delText>
        </w:r>
      </w:del>
    </w:p>
    <w:p w14:paraId="67FEDD3E" w14:textId="28727FE4" w:rsidR="007B4B60" w:rsidRPr="00007B3E" w:rsidDel="00CB2812" w:rsidRDefault="007B4B60" w:rsidP="00352BA0">
      <w:pPr>
        <w:pStyle w:val="ListParagraph"/>
        <w:rPr>
          <w:del w:id="1614" w:author="Houyem Rais" w:date="2024-02-22T15:03:00Z"/>
        </w:rPr>
      </w:pPr>
      <w:del w:id="1615" w:author="Houyem Rais" w:date="2024-02-22T15:03:00Z">
        <w:r w:rsidRPr="00007B3E" w:rsidDel="00CB2812">
          <w:delText>Ratio Dette/ Fonds Propres </w:delText>
        </w:r>
        <w:r w:rsidR="00352BA0" w:rsidDel="00CB2812">
          <w:delText xml:space="preserve">- </w:delText>
        </w:r>
        <w:r w:rsidR="00E03E08" w:rsidDel="00CB2812">
          <w:delText>Concession :</w:delText>
        </w:r>
        <w:r w:rsidR="00352BA0" w:rsidDel="00CB2812">
          <w:delText xml:space="preserve"> 6</w:delText>
        </w:r>
        <w:r w:rsidR="00352BA0" w:rsidRPr="00007B3E" w:rsidDel="00CB2812">
          <w:delText>5</w:delText>
        </w:r>
        <w:r w:rsidRPr="00007B3E" w:rsidDel="00CB2812">
          <w:delText>/</w:delText>
        </w:r>
        <w:r w:rsidR="00352BA0" w:rsidDel="00CB2812">
          <w:delText>3</w:delText>
        </w:r>
        <w:r w:rsidRPr="00007B3E" w:rsidDel="00CB2812">
          <w:delText>5</w:delText>
        </w:r>
      </w:del>
    </w:p>
    <w:p w14:paraId="76F25EEC" w14:textId="7A8E5977" w:rsidR="00352BA0" w:rsidRPr="00007B3E" w:rsidDel="00CB2812" w:rsidRDefault="00352BA0" w:rsidP="00352BA0">
      <w:pPr>
        <w:pStyle w:val="ListParagraph"/>
        <w:rPr>
          <w:del w:id="1616" w:author="Houyem Rais" w:date="2024-02-22T15:03:00Z"/>
        </w:rPr>
      </w:pPr>
      <w:del w:id="1617" w:author="Houyem Rais" w:date="2024-02-22T15:03:00Z">
        <w:r w:rsidRPr="00007B3E" w:rsidDel="00CB2812">
          <w:delText>Ratio Dette/ Fonds Propres </w:delText>
        </w:r>
        <w:r w:rsidDel="00CB2812">
          <w:delText>- Partenariat : 7</w:delText>
        </w:r>
        <w:r w:rsidRPr="00007B3E" w:rsidDel="00CB2812">
          <w:delText>5/</w:delText>
        </w:r>
        <w:r w:rsidDel="00CB2812">
          <w:delText>2</w:delText>
        </w:r>
        <w:r w:rsidRPr="00007B3E" w:rsidDel="00CB2812">
          <w:delText>5</w:delText>
        </w:r>
      </w:del>
    </w:p>
    <w:p w14:paraId="377A7083" w14:textId="3F70B82B" w:rsidR="007B4B60" w:rsidRPr="00007B3E" w:rsidDel="00CB2812" w:rsidRDefault="007B4B60" w:rsidP="007B4B60">
      <w:pPr>
        <w:pStyle w:val="ListParagraph"/>
        <w:rPr>
          <w:del w:id="1618" w:author="Houyem Rais" w:date="2024-02-22T15:03:00Z"/>
        </w:rPr>
      </w:pPr>
      <w:del w:id="1619" w:author="Houyem Rais" w:date="2024-02-22T15:03:00Z">
        <w:r w:rsidRPr="00007B3E" w:rsidDel="00CB2812">
          <w:delText>Maturité de la dette : 32 ans</w:delText>
        </w:r>
      </w:del>
    </w:p>
    <w:p w14:paraId="6F3B1506" w14:textId="1C39A773" w:rsidR="007B4B60" w:rsidDel="00CB2812" w:rsidRDefault="007B4B60" w:rsidP="007B4B60">
      <w:pPr>
        <w:pStyle w:val="ListParagraph"/>
        <w:rPr>
          <w:del w:id="1620" w:author="Houyem Rais" w:date="2024-02-22T15:03:00Z"/>
        </w:rPr>
      </w:pPr>
      <w:del w:id="1621" w:author="Houyem Rais" w:date="2024-02-22T15:03:00Z">
        <w:r w:rsidRPr="00007B3E" w:rsidDel="00CB2812">
          <w:delText>Taux d'intérêt de la dette du secteur privé : 8%</w:delText>
        </w:r>
      </w:del>
    </w:p>
    <w:p w14:paraId="737151AC" w14:textId="1B6441BA" w:rsidR="005C2E4D" w:rsidRPr="00007B3E" w:rsidDel="00CB2812" w:rsidRDefault="005C2E4D" w:rsidP="007B4B60">
      <w:pPr>
        <w:pStyle w:val="ListParagraph"/>
        <w:rPr>
          <w:del w:id="1622" w:author="Houyem Rais" w:date="2024-02-22T15:03:00Z"/>
        </w:rPr>
      </w:pPr>
      <w:del w:id="1623" w:author="Houyem Rais" w:date="2024-02-22T15:03:00Z">
        <w:r w:rsidDel="00CB2812">
          <w:delText xml:space="preserve">Taux d’intérêt de la dette publique : </w:delText>
        </w:r>
        <w:r w:rsidR="00C06DDA" w:rsidDel="00CB2812">
          <w:delText>6%</w:delText>
        </w:r>
      </w:del>
    </w:p>
    <w:p w14:paraId="48A2734D" w14:textId="02A875AA" w:rsidR="007B4B60" w:rsidRPr="00007B3E" w:rsidDel="00CB2812" w:rsidRDefault="007B4B60" w:rsidP="007B4B60">
      <w:pPr>
        <w:pStyle w:val="ListParagraph"/>
        <w:rPr>
          <w:del w:id="1624" w:author="Houyem Rais" w:date="2024-02-22T15:03:00Z"/>
        </w:rPr>
      </w:pPr>
      <w:del w:id="1625" w:author="Houyem Rais" w:date="2024-02-22T15:03:00Z">
        <w:r w:rsidRPr="00007B3E" w:rsidDel="00CB2812">
          <w:delText>Délai de grâce : 3 ans (soit la période de construction)</w:delText>
        </w:r>
      </w:del>
    </w:p>
    <w:p w14:paraId="1B2E2F03" w14:textId="6429EFBE" w:rsidR="007B4B60" w:rsidRPr="00007B3E" w:rsidDel="00CB2812" w:rsidRDefault="007B4B60" w:rsidP="007B4B60">
      <w:pPr>
        <w:pStyle w:val="ListParagraph"/>
        <w:rPr>
          <w:del w:id="1626" w:author="Houyem Rais" w:date="2024-02-22T15:03:00Z"/>
        </w:rPr>
      </w:pPr>
      <w:del w:id="1627" w:author="Houyem Rais" w:date="2024-02-22T15:03:00Z">
        <w:r w:rsidRPr="00007B3E" w:rsidDel="00CB2812">
          <w:delText>Modalité de remboursement : P+I constant.</w:delText>
        </w:r>
      </w:del>
    </w:p>
    <w:p w14:paraId="526E4FDB" w14:textId="65D76915" w:rsidR="007B4B60" w:rsidRPr="00007B3E" w:rsidDel="00CB2812" w:rsidRDefault="007B4B60" w:rsidP="007B4B60">
      <w:pPr>
        <w:rPr>
          <w:del w:id="1628" w:author="Houyem Rais" w:date="2024-02-22T15:03:00Z"/>
        </w:rPr>
      </w:pPr>
      <w:del w:id="1629" w:author="Houyem Rais" w:date="2024-02-22T15:03:00Z">
        <w:r w:rsidRPr="00007B3E" w:rsidDel="00CB2812">
          <w:delText xml:space="preserve">Les autres hypothèses pour le contrat </w:delText>
        </w:r>
        <w:r w:rsidRPr="00007B3E" w:rsidDel="00CB2812">
          <w:rPr>
            <w:b/>
            <w:bCs/>
            <w:u w:val="single"/>
          </w:rPr>
          <w:delText>EPC+F</w:delText>
        </w:r>
        <w:r w:rsidRPr="00007B3E" w:rsidDel="00CB2812">
          <w:delText xml:space="preserve"> sont comme suit :</w:delText>
        </w:r>
      </w:del>
    </w:p>
    <w:p w14:paraId="6CFA5EB2" w14:textId="269CB3B0" w:rsidR="007B4B60" w:rsidRPr="00007B3E" w:rsidDel="00CB2812" w:rsidRDefault="007B4B60" w:rsidP="007B4B60">
      <w:pPr>
        <w:pStyle w:val="ListParagraph"/>
        <w:rPr>
          <w:del w:id="1630" w:author="Houyem Rais" w:date="2024-02-22T15:03:00Z"/>
        </w:rPr>
      </w:pPr>
      <w:del w:id="1631" w:author="Houyem Rais" w:date="2024-02-22T15:03:00Z">
        <w:r w:rsidRPr="00007B3E" w:rsidDel="00CB2812">
          <w:delText>Commission d'engagement : 1,5%</w:delText>
        </w:r>
      </w:del>
    </w:p>
    <w:p w14:paraId="5C0FC035" w14:textId="5763973C" w:rsidR="007B4B60" w:rsidRPr="00007B3E" w:rsidDel="00CB2812" w:rsidRDefault="007B4B60" w:rsidP="007B4B60">
      <w:pPr>
        <w:pStyle w:val="ListParagraph"/>
        <w:rPr>
          <w:del w:id="1632" w:author="Houyem Rais" w:date="2024-02-22T15:03:00Z"/>
        </w:rPr>
      </w:pPr>
      <w:del w:id="1633" w:author="Houyem Rais" w:date="2024-02-22T15:03:00Z">
        <w:r w:rsidRPr="00007B3E" w:rsidDel="00CB2812">
          <w:delText>Commission d’arrangement : 1,5%</w:delText>
        </w:r>
      </w:del>
    </w:p>
    <w:p w14:paraId="634DA0AC" w14:textId="78E1E82E" w:rsidR="007B4B60" w:rsidRPr="00007B3E" w:rsidDel="00CB2812" w:rsidRDefault="007B4B60" w:rsidP="007B4B60">
      <w:pPr>
        <w:pStyle w:val="ListParagraph"/>
        <w:rPr>
          <w:del w:id="1634" w:author="Houyem Rais" w:date="2024-02-22T15:03:00Z"/>
        </w:rPr>
      </w:pPr>
      <w:del w:id="1635" w:author="Houyem Rais" w:date="2024-02-22T15:03:00Z">
        <w:r w:rsidRPr="00007B3E" w:rsidDel="00CB2812">
          <w:delText>Durée de maturité de la dette souveraine : 15 ans</w:delText>
        </w:r>
      </w:del>
    </w:p>
    <w:p w14:paraId="3419C425" w14:textId="663DB3FF" w:rsidR="007B4B60" w:rsidRPr="00007B3E" w:rsidDel="00CB2812" w:rsidRDefault="007B4B60" w:rsidP="007B4B60">
      <w:pPr>
        <w:pStyle w:val="ListParagraph"/>
        <w:rPr>
          <w:del w:id="1636" w:author="Houyem Rais" w:date="2024-02-22T15:03:00Z"/>
        </w:rPr>
      </w:pPr>
      <w:del w:id="1637" w:author="Houyem Rais" w:date="2024-02-22T15:03:00Z">
        <w:r w:rsidRPr="00007B3E" w:rsidDel="00CB2812">
          <w:delText xml:space="preserve">Taux d’intérêt public : </w:delText>
        </w:r>
        <w:r w:rsidR="00352BA0" w:rsidDel="00CB2812">
          <w:delText>6</w:delText>
        </w:r>
        <w:r w:rsidRPr="00007B3E" w:rsidDel="00CB2812">
          <w:delText>%.</w:delText>
        </w:r>
      </w:del>
    </w:p>
    <w:p w14:paraId="0A560634" w14:textId="27D457D3" w:rsidR="005D0F34" w:rsidRPr="00007B3E" w:rsidDel="00CB2812" w:rsidRDefault="005D0F34" w:rsidP="00300F49">
      <w:pPr>
        <w:rPr>
          <w:del w:id="1638" w:author="Houyem Rais" w:date="2024-02-22T15:03:00Z"/>
        </w:rPr>
      </w:pPr>
      <w:del w:id="1639" w:author="Houyem Rais" w:date="2024-02-22T15:03:00Z">
        <w:r w:rsidRPr="00007B3E" w:rsidDel="00CB2812">
          <w:delText xml:space="preserve">Les résultats </w:delText>
        </w:r>
        <w:r w:rsidR="007D0BE4" w:rsidRPr="00007B3E" w:rsidDel="00CB2812">
          <w:delText xml:space="preserve">du pré-diagnostic financier et de l’évaluation préalable </w:delText>
        </w:r>
        <w:r w:rsidRPr="00007B3E" w:rsidDel="00CB2812">
          <w:delText>du projet sont synthétisés dans le tableau suivant.</w:delText>
        </w:r>
      </w:del>
    </w:p>
    <w:p w14:paraId="2F7DE868" w14:textId="103A00D5" w:rsidR="000020C4" w:rsidRPr="00007B3E" w:rsidDel="00CB2812" w:rsidRDefault="000020C4" w:rsidP="000020C4">
      <w:pPr>
        <w:pStyle w:val="Caption"/>
        <w:rPr>
          <w:del w:id="1640" w:author="Houyem Rais" w:date="2024-02-22T15:03:00Z"/>
        </w:rPr>
      </w:pPr>
      <w:bookmarkStart w:id="1641" w:name="_Toc158885047"/>
      <w:del w:id="1642"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12</w:delText>
        </w:r>
        <w:r w:rsidDel="00CB2812">
          <w:rPr>
            <w:noProof/>
          </w:rPr>
          <w:fldChar w:fldCharType="end"/>
        </w:r>
        <w:r w:rsidRPr="00007B3E" w:rsidDel="00CB2812">
          <w:delText xml:space="preserve"> Résultats du pré-diagnostic financier et de l’évaluation préalable du projet</w:delText>
        </w:r>
        <w:bookmarkEnd w:id="1641"/>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1"/>
        <w:gridCol w:w="1731"/>
        <w:gridCol w:w="1626"/>
        <w:gridCol w:w="1345"/>
        <w:gridCol w:w="1240"/>
        <w:gridCol w:w="1459"/>
      </w:tblGrid>
      <w:tr w:rsidR="007B4B60" w:rsidRPr="00007B3E" w:rsidDel="00CB2812" w14:paraId="68A9344C" w14:textId="5138DF87" w:rsidTr="000020C4">
        <w:trPr>
          <w:trHeight w:val="530"/>
          <w:tblHeader/>
          <w:del w:id="1643" w:author="Houyem Rais" w:date="2024-02-22T15:03:00Z"/>
        </w:trPr>
        <w:tc>
          <w:tcPr>
            <w:tcW w:w="916" w:type="pct"/>
            <w:shd w:val="clear" w:color="000000" w:fill="F2F2F2"/>
            <w:vAlign w:val="center"/>
            <w:hideMark/>
          </w:tcPr>
          <w:p w14:paraId="25427F73" w14:textId="2C9FC3DB" w:rsidR="007B4B60" w:rsidRPr="00007B3E" w:rsidDel="00CB2812" w:rsidRDefault="007B4B60">
            <w:pPr>
              <w:widowControl/>
              <w:autoSpaceDE/>
              <w:autoSpaceDN/>
              <w:spacing w:before="0" w:after="0" w:line="240" w:lineRule="auto"/>
              <w:jc w:val="right"/>
              <w:rPr>
                <w:del w:id="1644" w:author="Houyem Rais" w:date="2024-02-22T15:03:00Z"/>
                <w:rFonts w:cs="Calibri"/>
                <w:b/>
                <w:bCs/>
                <w:sz w:val="18"/>
                <w:szCs w:val="18"/>
                <w:lang w:eastAsia="fr-FR"/>
              </w:rPr>
            </w:pPr>
            <w:del w:id="1645" w:author="Houyem Rais" w:date="2024-02-22T15:03:00Z">
              <w:r w:rsidRPr="00007B3E" w:rsidDel="00CB2812">
                <w:rPr>
                  <w:rFonts w:cs="Calibri"/>
                  <w:b/>
                  <w:bCs/>
                  <w:sz w:val="18"/>
                  <w:szCs w:val="18"/>
                  <w:lang w:eastAsia="fr-FR"/>
                </w:rPr>
                <w:delText>Option</w:delText>
              </w:r>
            </w:del>
          </w:p>
        </w:tc>
        <w:tc>
          <w:tcPr>
            <w:tcW w:w="955" w:type="pct"/>
            <w:shd w:val="clear" w:color="000000" w:fill="D9E2F3"/>
            <w:vAlign w:val="center"/>
          </w:tcPr>
          <w:p w14:paraId="032031A7" w14:textId="2DD13E22" w:rsidR="007B4B60" w:rsidRPr="00007B3E" w:rsidDel="00CB2812" w:rsidRDefault="007B4B60">
            <w:pPr>
              <w:widowControl/>
              <w:autoSpaceDE/>
              <w:autoSpaceDN/>
              <w:spacing w:before="0" w:after="0" w:line="240" w:lineRule="auto"/>
              <w:jc w:val="center"/>
              <w:rPr>
                <w:del w:id="1646" w:author="Houyem Rais" w:date="2024-02-22T15:03:00Z"/>
                <w:rFonts w:cs="Calibri"/>
                <w:b/>
                <w:bCs/>
                <w:color w:val="000000"/>
                <w:sz w:val="18"/>
                <w:szCs w:val="18"/>
                <w:lang w:eastAsia="fr-FR"/>
              </w:rPr>
            </w:pPr>
            <w:del w:id="1647" w:author="Houyem Rais" w:date="2024-02-22T15:03:00Z">
              <w:r w:rsidRPr="00007B3E" w:rsidDel="00CB2812">
                <w:rPr>
                  <w:rFonts w:cs="Calibri"/>
                  <w:b/>
                  <w:bCs/>
                  <w:color w:val="000000"/>
                  <w:sz w:val="18"/>
                  <w:szCs w:val="18"/>
                  <w:lang w:eastAsia="fr-FR"/>
                </w:rPr>
                <w:delText>Option 0 : Maîtrise d’Ouvrage Publi</w:delText>
              </w:r>
              <w:r w:rsidR="0055790A" w:rsidDel="00CB2812">
                <w:rPr>
                  <w:rFonts w:cs="Calibri"/>
                  <w:b/>
                  <w:bCs/>
                  <w:color w:val="000000"/>
                  <w:sz w:val="18"/>
                  <w:szCs w:val="18"/>
                  <w:lang w:eastAsia="fr-FR"/>
                </w:rPr>
                <w:delText>que</w:delText>
              </w:r>
            </w:del>
          </w:p>
        </w:tc>
        <w:tc>
          <w:tcPr>
            <w:tcW w:w="897" w:type="pct"/>
            <w:shd w:val="clear" w:color="000000" w:fill="D9E2F3"/>
            <w:vAlign w:val="center"/>
            <w:hideMark/>
          </w:tcPr>
          <w:p w14:paraId="051D831A" w14:textId="4D366845" w:rsidR="007B4B60" w:rsidRPr="00007B3E" w:rsidDel="00CB2812" w:rsidRDefault="007B4B60">
            <w:pPr>
              <w:widowControl/>
              <w:autoSpaceDE/>
              <w:autoSpaceDN/>
              <w:spacing w:before="0" w:after="0" w:line="240" w:lineRule="auto"/>
              <w:jc w:val="center"/>
              <w:rPr>
                <w:del w:id="1648" w:author="Houyem Rais" w:date="2024-02-22T15:03:00Z"/>
                <w:rFonts w:cs="Calibri"/>
                <w:b/>
                <w:bCs/>
                <w:color w:val="000000"/>
                <w:sz w:val="18"/>
                <w:szCs w:val="18"/>
                <w:lang w:eastAsia="fr-FR"/>
              </w:rPr>
            </w:pPr>
            <w:del w:id="1649" w:author="Houyem Rais" w:date="2024-02-22T15:03:00Z">
              <w:r w:rsidRPr="00007B3E" w:rsidDel="00CB2812">
                <w:rPr>
                  <w:rFonts w:cs="Calibri"/>
                  <w:b/>
                  <w:bCs/>
                  <w:color w:val="000000"/>
                  <w:sz w:val="18"/>
                  <w:szCs w:val="18"/>
                  <w:lang w:eastAsia="fr-FR"/>
                </w:rPr>
                <w:delText>Option 1.1 : Concession sans subvention publique</w:delText>
              </w:r>
            </w:del>
          </w:p>
        </w:tc>
        <w:tc>
          <w:tcPr>
            <w:tcW w:w="742" w:type="pct"/>
            <w:shd w:val="clear" w:color="000000" w:fill="D9E2F3"/>
            <w:vAlign w:val="center"/>
          </w:tcPr>
          <w:p w14:paraId="583B2F19" w14:textId="031BCE71" w:rsidR="007B4B60" w:rsidRPr="00007B3E" w:rsidDel="00CB2812" w:rsidRDefault="007B4B60">
            <w:pPr>
              <w:widowControl/>
              <w:autoSpaceDE/>
              <w:autoSpaceDN/>
              <w:spacing w:before="0" w:after="0" w:line="240" w:lineRule="auto"/>
              <w:jc w:val="center"/>
              <w:rPr>
                <w:del w:id="1650" w:author="Houyem Rais" w:date="2024-02-22T15:03:00Z"/>
                <w:rFonts w:cs="Calibri"/>
                <w:b/>
                <w:bCs/>
                <w:color w:val="000000"/>
                <w:sz w:val="18"/>
                <w:szCs w:val="18"/>
                <w:lang w:eastAsia="fr-FR"/>
              </w:rPr>
            </w:pPr>
            <w:del w:id="1651" w:author="Houyem Rais" w:date="2024-02-22T15:03:00Z">
              <w:r w:rsidRPr="00007B3E" w:rsidDel="00CB2812">
                <w:rPr>
                  <w:rFonts w:cs="Calibri"/>
                  <w:b/>
                  <w:bCs/>
                  <w:color w:val="000000"/>
                  <w:sz w:val="18"/>
                  <w:szCs w:val="18"/>
                  <w:lang w:eastAsia="fr-FR"/>
                </w:rPr>
                <w:delText>Option 1.</w:delText>
              </w:r>
              <w:r w:rsidR="0093255C" w:rsidDel="00CB2812">
                <w:rPr>
                  <w:rFonts w:cs="Calibri"/>
                  <w:b/>
                  <w:bCs/>
                  <w:color w:val="000000"/>
                  <w:sz w:val="18"/>
                  <w:szCs w:val="18"/>
                  <w:lang w:eastAsia="fr-FR"/>
                </w:rPr>
                <w:delText>2</w:delText>
              </w:r>
              <w:r w:rsidRPr="00007B3E" w:rsidDel="00CB2812">
                <w:rPr>
                  <w:rFonts w:cs="Calibri"/>
                  <w:b/>
                  <w:bCs/>
                  <w:color w:val="000000"/>
                  <w:sz w:val="18"/>
                  <w:szCs w:val="18"/>
                  <w:lang w:eastAsia="fr-FR"/>
                </w:rPr>
                <w:delText> : Concession avec subvention publique</w:delText>
              </w:r>
            </w:del>
          </w:p>
        </w:tc>
        <w:tc>
          <w:tcPr>
            <w:tcW w:w="684" w:type="pct"/>
            <w:shd w:val="clear" w:color="000000" w:fill="D9E2F3"/>
            <w:vAlign w:val="center"/>
            <w:hideMark/>
          </w:tcPr>
          <w:p w14:paraId="718ABAD2" w14:textId="022F8380" w:rsidR="007B4B60" w:rsidRPr="00007B3E" w:rsidDel="00CB2812" w:rsidRDefault="007B4B60">
            <w:pPr>
              <w:widowControl/>
              <w:autoSpaceDE/>
              <w:autoSpaceDN/>
              <w:spacing w:before="0" w:after="0" w:line="240" w:lineRule="auto"/>
              <w:jc w:val="center"/>
              <w:rPr>
                <w:del w:id="1652" w:author="Houyem Rais" w:date="2024-02-22T15:03:00Z"/>
                <w:rFonts w:cs="Calibri"/>
                <w:b/>
                <w:bCs/>
                <w:color w:val="000000"/>
                <w:sz w:val="18"/>
                <w:szCs w:val="18"/>
                <w:lang w:eastAsia="fr-FR"/>
              </w:rPr>
            </w:pPr>
            <w:del w:id="1653" w:author="Houyem Rais" w:date="2024-02-22T15:03:00Z">
              <w:r w:rsidRPr="00007B3E" w:rsidDel="00CB2812">
                <w:rPr>
                  <w:rFonts w:cs="Calibri"/>
                  <w:b/>
                  <w:bCs/>
                  <w:color w:val="000000"/>
                  <w:sz w:val="18"/>
                  <w:szCs w:val="18"/>
                  <w:lang w:eastAsia="fr-FR"/>
                </w:rPr>
                <w:delText>Option 2 : Contrat de Partenariat à paiement public</w:delText>
              </w:r>
            </w:del>
          </w:p>
        </w:tc>
        <w:tc>
          <w:tcPr>
            <w:tcW w:w="805" w:type="pct"/>
            <w:shd w:val="clear" w:color="000000" w:fill="D9E2F3"/>
            <w:vAlign w:val="center"/>
            <w:hideMark/>
          </w:tcPr>
          <w:p w14:paraId="722DF8A8" w14:textId="3A14F647" w:rsidR="007B4B60" w:rsidRPr="00007B3E" w:rsidDel="00CB2812" w:rsidRDefault="007B4B60">
            <w:pPr>
              <w:widowControl/>
              <w:autoSpaceDE/>
              <w:autoSpaceDN/>
              <w:spacing w:before="0" w:after="0" w:line="240" w:lineRule="auto"/>
              <w:jc w:val="center"/>
              <w:rPr>
                <w:del w:id="1654" w:author="Houyem Rais" w:date="2024-02-22T15:03:00Z"/>
                <w:rFonts w:cs="Calibri"/>
                <w:b/>
                <w:bCs/>
                <w:color w:val="000000"/>
                <w:sz w:val="18"/>
                <w:szCs w:val="18"/>
                <w:lang w:eastAsia="fr-FR"/>
              </w:rPr>
            </w:pPr>
            <w:del w:id="1655" w:author="Houyem Rais" w:date="2024-02-22T15:03:00Z">
              <w:r w:rsidRPr="00007B3E" w:rsidDel="00CB2812">
                <w:rPr>
                  <w:rFonts w:cs="Calibri"/>
                  <w:b/>
                  <w:bCs/>
                  <w:color w:val="000000"/>
                  <w:sz w:val="18"/>
                  <w:szCs w:val="18"/>
                  <w:lang w:eastAsia="fr-FR"/>
                </w:rPr>
                <w:delText>Option 3 : EPC + F</w:delText>
              </w:r>
            </w:del>
          </w:p>
        </w:tc>
      </w:tr>
      <w:tr w:rsidR="007B4B60" w:rsidRPr="00007B3E" w:rsidDel="00CB2812" w14:paraId="20BAC724" w14:textId="3C3D6A08" w:rsidTr="000020C4">
        <w:trPr>
          <w:trHeight w:val="270"/>
          <w:del w:id="1656" w:author="Houyem Rais" w:date="2024-02-22T15:03:00Z"/>
        </w:trPr>
        <w:tc>
          <w:tcPr>
            <w:tcW w:w="916" w:type="pct"/>
            <w:shd w:val="clear" w:color="000000" w:fill="F2F2F2"/>
            <w:vAlign w:val="center"/>
            <w:hideMark/>
          </w:tcPr>
          <w:p w14:paraId="3E483DC6" w14:textId="03CB1B63" w:rsidR="007B4B60" w:rsidRPr="00007B3E" w:rsidDel="00CB2812" w:rsidRDefault="007B4B60">
            <w:pPr>
              <w:widowControl/>
              <w:autoSpaceDE/>
              <w:autoSpaceDN/>
              <w:spacing w:before="0" w:after="0" w:line="240" w:lineRule="auto"/>
              <w:rPr>
                <w:del w:id="1657" w:author="Houyem Rais" w:date="2024-02-22T15:03:00Z"/>
                <w:rFonts w:cs="Calibri"/>
                <w:b/>
                <w:bCs/>
                <w:color w:val="000000"/>
                <w:sz w:val="18"/>
                <w:szCs w:val="18"/>
                <w:lang w:eastAsia="fr-FR"/>
              </w:rPr>
            </w:pPr>
            <w:del w:id="1658" w:author="Houyem Rais" w:date="2024-02-22T15:03:00Z">
              <w:r w:rsidRPr="00007B3E" w:rsidDel="00CB2812">
                <w:rPr>
                  <w:rFonts w:cs="Calibri"/>
                  <w:b/>
                  <w:bCs/>
                  <w:color w:val="000000"/>
                  <w:sz w:val="18"/>
                  <w:szCs w:val="18"/>
                  <w:lang w:eastAsia="fr-FR"/>
                </w:rPr>
                <w:delText>Partenaire privé</w:delText>
              </w:r>
            </w:del>
          </w:p>
        </w:tc>
        <w:tc>
          <w:tcPr>
            <w:tcW w:w="955" w:type="pct"/>
            <w:shd w:val="clear" w:color="000000" w:fill="F2F2F2"/>
            <w:vAlign w:val="center"/>
          </w:tcPr>
          <w:p w14:paraId="74769990" w14:textId="1E098B25" w:rsidR="007B4B60" w:rsidRPr="00007B3E" w:rsidDel="00CB2812" w:rsidRDefault="007B4B60">
            <w:pPr>
              <w:widowControl/>
              <w:autoSpaceDE/>
              <w:autoSpaceDN/>
              <w:spacing w:before="0" w:after="0" w:line="240" w:lineRule="auto"/>
              <w:jc w:val="center"/>
              <w:rPr>
                <w:del w:id="1659" w:author="Houyem Rais" w:date="2024-02-22T15:03:00Z"/>
                <w:rFonts w:cs="Calibri"/>
                <w:b/>
                <w:bCs/>
                <w:sz w:val="18"/>
                <w:szCs w:val="18"/>
                <w:lang w:eastAsia="fr-FR"/>
              </w:rPr>
            </w:pPr>
            <w:del w:id="1660" w:author="Houyem Rais" w:date="2024-02-22T15:03:00Z">
              <w:r w:rsidRPr="00007B3E" w:rsidDel="00CB2812">
                <w:rPr>
                  <w:rFonts w:cs="Calibri"/>
                  <w:b/>
                  <w:bCs/>
                  <w:sz w:val="18"/>
                  <w:szCs w:val="18"/>
                  <w:lang w:eastAsia="fr-FR"/>
                </w:rPr>
                <w:delText> </w:delText>
              </w:r>
            </w:del>
          </w:p>
        </w:tc>
        <w:tc>
          <w:tcPr>
            <w:tcW w:w="897" w:type="pct"/>
            <w:shd w:val="clear" w:color="000000" w:fill="F2F2F2"/>
            <w:vAlign w:val="center"/>
            <w:hideMark/>
          </w:tcPr>
          <w:p w14:paraId="04EE11D7" w14:textId="0035231A" w:rsidR="007B4B60" w:rsidRPr="00007B3E" w:rsidDel="00CB2812" w:rsidRDefault="007B4B60">
            <w:pPr>
              <w:widowControl/>
              <w:autoSpaceDE/>
              <w:autoSpaceDN/>
              <w:spacing w:before="0" w:after="0" w:line="240" w:lineRule="auto"/>
              <w:jc w:val="center"/>
              <w:rPr>
                <w:del w:id="1661" w:author="Houyem Rais" w:date="2024-02-22T15:03:00Z"/>
                <w:rFonts w:cs="Calibri"/>
                <w:b/>
                <w:bCs/>
                <w:sz w:val="18"/>
                <w:szCs w:val="18"/>
                <w:lang w:eastAsia="fr-FR"/>
              </w:rPr>
            </w:pPr>
            <w:del w:id="1662" w:author="Houyem Rais" w:date="2024-02-22T15:03:00Z">
              <w:r w:rsidRPr="00007B3E" w:rsidDel="00CB2812">
                <w:rPr>
                  <w:rFonts w:cs="Calibri"/>
                  <w:b/>
                  <w:bCs/>
                  <w:sz w:val="18"/>
                  <w:szCs w:val="18"/>
                  <w:lang w:eastAsia="fr-FR"/>
                </w:rPr>
                <w:delText> </w:delText>
              </w:r>
            </w:del>
          </w:p>
        </w:tc>
        <w:tc>
          <w:tcPr>
            <w:tcW w:w="742" w:type="pct"/>
            <w:shd w:val="clear" w:color="000000" w:fill="F2F2F2"/>
            <w:vAlign w:val="center"/>
          </w:tcPr>
          <w:p w14:paraId="3C2F2791" w14:textId="11904FC6" w:rsidR="007B4B60" w:rsidRPr="00007B3E" w:rsidDel="00CB2812" w:rsidRDefault="007B4B60">
            <w:pPr>
              <w:widowControl/>
              <w:autoSpaceDE/>
              <w:autoSpaceDN/>
              <w:spacing w:before="0" w:after="0" w:line="240" w:lineRule="auto"/>
              <w:jc w:val="center"/>
              <w:rPr>
                <w:del w:id="1663" w:author="Houyem Rais" w:date="2024-02-22T15:03:00Z"/>
                <w:rFonts w:cs="Calibri"/>
                <w:b/>
                <w:bCs/>
                <w:sz w:val="18"/>
                <w:szCs w:val="18"/>
                <w:lang w:eastAsia="fr-FR"/>
              </w:rPr>
            </w:pPr>
          </w:p>
        </w:tc>
        <w:tc>
          <w:tcPr>
            <w:tcW w:w="684" w:type="pct"/>
            <w:shd w:val="clear" w:color="000000" w:fill="F2F2F2"/>
            <w:vAlign w:val="center"/>
            <w:hideMark/>
          </w:tcPr>
          <w:p w14:paraId="780DC3EF" w14:textId="0BABC3C3" w:rsidR="007B4B60" w:rsidRPr="00007B3E" w:rsidDel="00CB2812" w:rsidRDefault="007B4B60">
            <w:pPr>
              <w:widowControl/>
              <w:autoSpaceDE/>
              <w:autoSpaceDN/>
              <w:spacing w:before="0" w:after="0" w:line="240" w:lineRule="auto"/>
              <w:jc w:val="center"/>
              <w:rPr>
                <w:del w:id="1664" w:author="Houyem Rais" w:date="2024-02-22T15:03:00Z"/>
                <w:rFonts w:cs="Calibri"/>
                <w:b/>
                <w:bCs/>
                <w:sz w:val="18"/>
                <w:szCs w:val="18"/>
                <w:lang w:eastAsia="fr-FR"/>
              </w:rPr>
            </w:pPr>
            <w:del w:id="1665" w:author="Houyem Rais" w:date="2024-02-22T15:03:00Z">
              <w:r w:rsidRPr="00007B3E" w:rsidDel="00CB2812">
                <w:rPr>
                  <w:rFonts w:cs="Calibri"/>
                  <w:b/>
                  <w:bCs/>
                  <w:sz w:val="18"/>
                  <w:szCs w:val="18"/>
                  <w:lang w:eastAsia="fr-FR"/>
                </w:rPr>
                <w:delText> </w:delText>
              </w:r>
            </w:del>
          </w:p>
        </w:tc>
        <w:tc>
          <w:tcPr>
            <w:tcW w:w="805" w:type="pct"/>
            <w:shd w:val="clear" w:color="000000" w:fill="F2F2F2"/>
            <w:vAlign w:val="center"/>
            <w:hideMark/>
          </w:tcPr>
          <w:p w14:paraId="432294FF" w14:textId="26CA5C23" w:rsidR="007B4B60" w:rsidRPr="00007B3E" w:rsidDel="00CB2812" w:rsidRDefault="007B4B60">
            <w:pPr>
              <w:widowControl/>
              <w:autoSpaceDE/>
              <w:autoSpaceDN/>
              <w:spacing w:before="0" w:after="0" w:line="240" w:lineRule="auto"/>
              <w:jc w:val="center"/>
              <w:rPr>
                <w:del w:id="1666" w:author="Houyem Rais" w:date="2024-02-22T15:03:00Z"/>
                <w:rFonts w:cs="Calibri"/>
                <w:b/>
                <w:bCs/>
                <w:sz w:val="18"/>
                <w:szCs w:val="18"/>
                <w:lang w:eastAsia="fr-FR"/>
              </w:rPr>
            </w:pPr>
            <w:del w:id="1667" w:author="Houyem Rais" w:date="2024-02-22T15:03:00Z">
              <w:r w:rsidRPr="00007B3E" w:rsidDel="00CB2812">
                <w:rPr>
                  <w:rFonts w:cs="Calibri"/>
                  <w:b/>
                  <w:bCs/>
                  <w:sz w:val="18"/>
                  <w:szCs w:val="18"/>
                  <w:lang w:eastAsia="fr-FR"/>
                </w:rPr>
                <w:delText> </w:delText>
              </w:r>
            </w:del>
          </w:p>
        </w:tc>
      </w:tr>
      <w:tr w:rsidR="00487E51" w:rsidRPr="00007B3E" w:rsidDel="00CB2812" w14:paraId="35356EFE" w14:textId="47BF0473" w:rsidTr="000020C4">
        <w:trPr>
          <w:trHeight w:val="270"/>
          <w:del w:id="1668" w:author="Houyem Rais" w:date="2024-02-22T15:03:00Z"/>
        </w:trPr>
        <w:tc>
          <w:tcPr>
            <w:tcW w:w="916" w:type="pct"/>
            <w:shd w:val="clear" w:color="auto" w:fill="auto"/>
            <w:vAlign w:val="center"/>
            <w:hideMark/>
          </w:tcPr>
          <w:p w14:paraId="38767503" w14:textId="3B920912" w:rsidR="00487E51" w:rsidRPr="00007B3E" w:rsidDel="00CB2812" w:rsidRDefault="00487E51" w:rsidP="00487E51">
            <w:pPr>
              <w:widowControl/>
              <w:autoSpaceDE/>
              <w:autoSpaceDN/>
              <w:spacing w:before="0" w:after="0" w:line="240" w:lineRule="auto"/>
              <w:rPr>
                <w:del w:id="1669" w:author="Houyem Rais" w:date="2024-02-22T15:03:00Z"/>
                <w:rFonts w:cs="Calibri"/>
                <w:b/>
                <w:bCs/>
                <w:sz w:val="18"/>
                <w:szCs w:val="18"/>
                <w:lang w:eastAsia="fr-FR"/>
              </w:rPr>
            </w:pPr>
            <w:del w:id="1670" w:author="Houyem Rais" w:date="2024-02-22T15:03:00Z">
              <w:r w:rsidRPr="00007B3E" w:rsidDel="00CB2812">
                <w:rPr>
                  <w:rFonts w:cs="Calibri"/>
                  <w:b/>
                  <w:bCs/>
                  <w:sz w:val="18"/>
                  <w:szCs w:val="18"/>
                  <w:lang w:eastAsia="fr-FR"/>
                </w:rPr>
                <w:delText>Emplois (MDT)</w:delText>
              </w:r>
            </w:del>
          </w:p>
        </w:tc>
        <w:tc>
          <w:tcPr>
            <w:tcW w:w="955" w:type="pct"/>
            <w:vAlign w:val="center"/>
          </w:tcPr>
          <w:p w14:paraId="3373D220" w14:textId="58C36FA9" w:rsidR="00487E51" w:rsidRPr="00487E51" w:rsidDel="00CB2812" w:rsidRDefault="00487E51" w:rsidP="00487E51">
            <w:pPr>
              <w:widowControl/>
              <w:autoSpaceDE/>
              <w:autoSpaceDN/>
              <w:spacing w:before="0" w:after="0" w:line="240" w:lineRule="auto"/>
              <w:jc w:val="center"/>
              <w:rPr>
                <w:del w:id="1671" w:author="Houyem Rais" w:date="2024-02-22T15:03:00Z"/>
                <w:rFonts w:cs="Calibri"/>
                <w:b/>
                <w:bCs/>
                <w:sz w:val="18"/>
                <w:szCs w:val="18"/>
                <w:lang w:eastAsia="fr-FR"/>
              </w:rPr>
            </w:pPr>
            <w:ins w:id="1672" w:author="Farouk Bouhafs" w:date="2024-02-15T10:12:00Z">
              <w:del w:id="1673" w:author="Houyem Rais" w:date="2024-02-22T15:03:00Z">
                <w:r w:rsidRPr="00487E51" w:rsidDel="00CB2812">
                  <w:rPr>
                    <w:rFonts w:cs="Calibri"/>
                    <w:b/>
                    <w:bCs/>
                    <w:sz w:val="18"/>
                    <w:szCs w:val="18"/>
                    <w:rPrChange w:id="1674" w:author="Farouk Bouhafs" w:date="2024-02-15T10:12:00Z">
                      <w:rPr>
                        <w:rFonts w:cs="Calibri"/>
                        <w:b/>
                        <w:bCs/>
                        <w:sz w:val="20"/>
                        <w:szCs w:val="20"/>
                      </w:rPr>
                    </w:rPrChange>
                  </w:rPr>
                  <w:delText>0,0</w:delText>
                </w:r>
              </w:del>
            </w:ins>
            <w:del w:id="1675" w:author="Houyem Rais" w:date="2024-02-22T15:03:00Z">
              <w:r w:rsidRPr="00487E51" w:rsidDel="00CB2812">
                <w:rPr>
                  <w:rFonts w:cs="Calibri"/>
                  <w:b/>
                  <w:bCs/>
                  <w:sz w:val="18"/>
                  <w:szCs w:val="18"/>
                </w:rPr>
                <w:delText>0,0</w:delText>
              </w:r>
            </w:del>
          </w:p>
        </w:tc>
        <w:tc>
          <w:tcPr>
            <w:tcW w:w="897" w:type="pct"/>
            <w:shd w:val="clear" w:color="auto" w:fill="auto"/>
            <w:vAlign w:val="center"/>
            <w:hideMark/>
          </w:tcPr>
          <w:p w14:paraId="7D50EDE3" w14:textId="52C77D80" w:rsidR="00487E51" w:rsidRPr="00487E51" w:rsidDel="00CB2812" w:rsidRDefault="00487E51" w:rsidP="00487E51">
            <w:pPr>
              <w:widowControl/>
              <w:autoSpaceDE/>
              <w:autoSpaceDN/>
              <w:spacing w:before="0" w:after="0" w:line="240" w:lineRule="auto"/>
              <w:jc w:val="center"/>
              <w:rPr>
                <w:del w:id="1676" w:author="Houyem Rais" w:date="2024-02-22T15:03:00Z"/>
                <w:rFonts w:cs="Calibri"/>
                <w:b/>
                <w:bCs/>
                <w:sz w:val="18"/>
                <w:szCs w:val="18"/>
                <w:lang w:eastAsia="fr-FR"/>
              </w:rPr>
            </w:pPr>
            <w:ins w:id="1677" w:author="Farouk Bouhafs" w:date="2024-02-15T10:12:00Z">
              <w:del w:id="1678" w:author="Houyem Rais" w:date="2024-02-22T15:03:00Z">
                <w:r w:rsidRPr="00487E51" w:rsidDel="00CB2812">
                  <w:rPr>
                    <w:rFonts w:cs="Calibri"/>
                    <w:b/>
                    <w:bCs/>
                    <w:sz w:val="18"/>
                    <w:szCs w:val="18"/>
                    <w:rPrChange w:id="1679" w:author="Farouk Bouhafs" w:date="2024-02-15T10:12:00Z">
                      <w:rPr>
                        <w:rFonts w:cs="Calibri"/>
                        <w:b/>
                        <w:bCs/>
                        <w:sz w:val="20"/>
                        <w:szCs w:val="20"/>
                      </w:rPr>
                    </w:rPrChange>
                  </w:rPr>
                  <w:delText>800,0</w:delText>
                </w:r>
              </w:del>
            </w:ins>
            <w:del w:id="1680" w:author="Houyem Rais" w:date="2024-02-22T15:03:00Z">
              <w:r w:rsidRPr="00487E51" w:rsidDel="00CB2812">
                <w:rPr>
                  <w:rFonts w:cs="Calibri"/>
                  <w:b/>
                  <w:bCs/>
                  <w:sz w:val="18"/>
                  <w:szCs w:val="18"/>
                </w:rPr>
                <w:delText>800,0</w:delText>
              </w:r>
            </w:del>
          </w:p>
        </w:tc>
        <w:tc>
          <w:tcPr>
            <w:tcW w:w="742" w:type="pct"/>
            <w:vAlign w:val="center"/>
          </w:tcPr>
          <w:p w14:paraId="24C31C9F" w14:textId="18E74780" w:rsidR="00487E51" w:rsidRPr="00487E51" w:rsidDel="00CB2812" w:rsidRDefault="00487E51" w:rsidP="00487E51">
            <w:pPr>
              <w:widowControl/>
              <w:autoSpaceDE/>
              <w:autoSpaceDN/>
              <w:spacing w:before="0" w:after="0" w:line="240" w:lineRule="auto"/>
              <w:jc w:val="center"/>
              <w:rPr>
                <w:del w:id="1681" w:author="Houyem Rais" w:date="2024-02-22T15:03:00Z"/>
                <w:rFonts w:cs="Calibri"/>
                <w:b/>
                <w:bCs/>
                <w:sz w:val="18"/>
                <w:szCs w:val="18"/>
                <w:lang w:eastAsia="fr-FR"/>
              </w:rPr>
            </w:pPr>
            <w:ins w:id="1682" w:author="Farouk Bouhafs" w:date="2024-02-15T10:12:00Z">
              <w:del w:id="1683" w:author="Houyem Rais" w:date="2024-02-22T15:03:00Z">
                <w:r w:rsidRPr="00487E51" w:rsidDel="00CB2812">
                  <w:rPr>
                    <w:rFonts w:cs="Calibri"/>
                    <w:b/>
                    <w:bCs/>
                    <w:sz w:val="18"/>
                    <w:szCs w:val="18"/>
                    <w:rPrChange w:id="1684" w:author="Farouk Bouhafs" w:date="2024-02-15T10:12:00Z">
                      <w:rPr>
                        <w:rFonts w:cs="Calibri"/>
                        <w:b/>
                        <w:bCs/>
                        <w:sz w:val="20"/>
                        <w:szCs w:val="20"/>
                      </w:rPr>
                    </w:rPrChange>
                  </w:rPr>
                  <w:delText>742,6</w:delText>
                </w:r>
              </w:del>
            </w:ins>
            <w:del w:id="1685" w:author="Houyem Rais" w:date="2024-02-22T15:03:00Z">
              <w:r w:rsidRPr="00487E51" w:rsidDel="00CB2812">
                <w:rPr>
                  <w:rFonts w:cs="Calibri"/>
                  <w:b/>
                  <w:bCs/>
                  <w:sz w:val="18"/>
                  <w:szCs w:val="18"/>
                </w:rPr>
                <w:delText>741,9</w:delText>
              </w:r>
            </w:del>
          </w:p>
        </w:tc>
        <w:tc>
          <w:tcPr>
            <w:tcW w:w="684" w:type="pct"/>
            <w:shd w:val="clear" w:color="auto" w:fill="auto"/>
            <w:vAlign w:val="center"/>
            <w:hideMark/>
          </w:tcPr>
          <w:p w14:paraId="6C2DBCAD" w14:textId="13165DC3" w:rsidR="00487E51" w:rsidRPr="00487E51" w:rsidDel="00CB2812" w:rsidRDefault="00487E51" w:rsidP="00487E51">
            <w:pPr>
              <w:widowControl/>
              <w:autoSpaceDE/>
              <w:autoSpaceDN/>
              <w:spacing w:before="0" w:after="0" w:line="240" w:lineRule="auto"/>
              <w:jc w:val="center"/>
              <w:rPr>
                <w:del w:id="1686" w:author="Houyem Rais" w:date="2024-02-22T15:03:00Z"/>
                <w:rFonts w:cs="Calibri"/>
                <w:b/>
                <w:bCs/>
                <w:sz w:val="18"/>
                <w:szCs w:val="18"/>
                <w:lang w:eastAsia="fr-FR"/>
              </w:rPr>
            </w:pPr>
            <w:ins w:id="1687" w:author="Farouk Bouhafs" w:date="2024-02-15T10:12:00Z">
              <w:del w:id="1688" w:author="Houyem Rais" w:date="2024-02-22T15:03:00Z">
                <w:r w:rsidRPr="00487E51" w:rsidDel="00CB2812">
                  <w:rPr>
                    <w:rFonts w:cs="Calibri"/>
                    <w:b/>
                    <w:bCs/>
                    <w:sz w:val="18"/>
                    <w:szCs w:val="18"/>
                    <w:rPrChange w:id="1689" w:author="Farouk Bouhafs" w:date="2024-02-15T10:12:00Z">
                      <w:rPr>
                        <w:rFonts w:cs="Calibri"/>
                        <w:b/>
                        <w:bCs/>
                        <w:sz w:val="20"/>
                        <w:szCs w:val="20"/>
                      </w:rPr>
                    </w:rPrChange>
                  </w:rPr>
                  <w:delText>809,0</w:delText>
                </w:r>
              </w:del>
            </w:ins>
            <w:del w:id="1690" w:author="Houyem Rais" w:date="2024-02-22T15:03:00Z">
              <w:r w:rsidRPr="00487E51" w:rsidDel="00CB2812">
                <w:rPr>
                  <w:rFonts w:cs="Calibri"/>
                  <w:b/>
                  <w:bCs/>
                  <w:sz w:val="18"/>
                  <w:szCs w:val="18"/>
                </w:rPr>
                <w:delText>809,0</w:delText>
              </w:r>
            </w:del>
          </w:p>
        </w:tc>
        <w:tc>
          <w:tcPr>
            <w:tcW w:w="805" w:type="pct"/>
            <w:shd w:val="clear" w:color="auto" w:fill="auto"/>
            <w:vAlign w:val="center"/>
            <w:hideMark/>
          </w:tcPr>
          <w:p w14:paraId="31AC2C8A" w14:textId="5489DBB8" w:rsidR="00487E51" w:rsidRPr="00487E51" w:rsidDel="00CB2812" w:rsidRDefault="00487E51" w:rsidP="00487E51">
            <w:pPr>
              <w:widowControl/>
              <w:autoSpaceDE/>
              <w:autoSpaceDN/>
              <w:spacing w:before="0" w:after="0" w:line="240" w:lineRule="auto"/>
              <w:jc w:val="center"/>
              <w:rPr>
                <w:del w:id="1691" w:author="Houyem Rais" w:date="2024-02-22T15:03:00Z"/>
                <w:rFonts w:cs="Calibri"/>
                <w:b/>
                <w:bCs/>
                <w:sz w:val="18"/>
                <w:szCs w:val="18"/>
                <w:lang w:eastAsia="fr-FR"/>
              </w:rPr>
            </w:pPr>
            <w:ins w:id="1692" w:author="Farouk Bouhafs" w:date="2024-02-15T10:12:00Z">
              <w:del w:id="1693" w:author="Houyem Rais" w:date="2024-02-22T15:03:00Z">
                <w:r w:rsidRPr="00487E51" w:rsidDel="00CB2812">
                  <w:rPr>
                    <w:rFonts w:cs="Calibri"/>
                    <w:b/>
                    <w:bCs/>
                    <w:sz w:val="18"/>
                    <w:szCs w:val="18"/>
                    <w:rPrChange w:id="1694" w:author="Farouk Bouhafs" w:date="2024-02-15T10:12:00Z">
                      <w:rPr>
                        <w:rFonts w:cs="Calibri"/>
                        <w:b/>
                        <w:bCs/>
                        <w:sz w:val="20"/>
                        <w:szCs w:val="20"/>
                      </w:rPr>
                    </w:rPrChange>
                  </w:rPr>
                  <w:delText>0,0</w:delText>
                </w:r>
              </w:del>
            </w:ins>
            <w:del w:id="1695" w:author="Houyem Rais" w:date="2024-02-22T15:03:00Z">
              <w:r w:rsidRPr="00487E51" w:rsidDel="00CB2812">
                <w:rPr>
                  <w:rFonts w:cs="Calibri"/>
                  <w:b/>
                  <w:bCs/>
                  <w:sz w:val="18"/>
                  <w:szCs w:val="18"/>
                </w:rPr>
                <w:delText>0,0</w:delText>
              </w:r>
            </w:del>
          </w:p>
        </w:tc>
      </w:tr>
      <w:tr w:rsidR="00487E51" w:rsidRPr="00007B3E" w:rsidDel="00CB2812" w14:paraId="7F68B55C" w14:textId="3972863D" w:rsidTr="000020C4">
        <w:trPr>
          <w:trHeight w:val="260"/>
          <w:del w:id="1696" w:author="Houyem Rais" w:date="2024-02-22T15:03:00Z"/>
        </w:trPr>
        <w:tc>
          <w:tcPr>
            <w:tcW w:w="916" w:type="pct"/>
            <w:vMerge w:val="restart"/>
            <w:shd w:val="clear" w:color="auto" w:fill="auto"/>
            <w:vAlign w:val="center"/>
            <w:hideMark/>
          </w:tcPr>
          <w:p w14:paraId="5DEFDD57" w14:textId="4357C17C" w:rsidR="00487E51" w:rsidRPr="00007B3E" w:rsidDel="00CB2812" w:rsidRDefault="00487E51" w:rsidP="00487E51">
            <w:pPr>
              <w:widowControl/>
              <w:autoSpaceDE/>
              <w:autoSpaceDN/>
              <w:spacing w:before="0" w:after="0" w:line="240" w:lineRule="auto"/>
              <w:rPr>
                <w:del w:id="1697" w:author="Houyem Rais" w:date="2024-02-22T15:03:00Z"/>
                <w:rFonts w:cs="Calibri"/>
                <w:sz w:val="18"/>
                <w:szCs w:val="18"/>
                <w:lang w:eastAsia="fr-FR"/>
              </w:rPr>
            </w:pPr>
            <w:del w:id="1698" w:author="Houyem Rais" w:date="2024-02-22T15:03:00Z">
              <w:r w:rsidRPr="00007B3E" w:rsidDel="00CB2812">
                <w:rPr>
                  <w:rFonts w:cs="Calibri"/>
                  <w:sz w:val="18"/>
                  <w:szCs w:val="18"/>
                  <w:lang w:eastAsia="fr-FR"/>
                </w:rPr>
                <w:delText>Coût de construction</w:delText>
              </w:r>
            </w:del>
          </w:p>
        </w:tc>
        <w:tc>
          <w:tcPr>
            <w:tcW w:w="955" w:type="pct"/>
            <w:vAlign w:val="center"/>
          </w:tcPr>
          <w:p w14:paraId="560B2EFE" w14:textId="20AE0E12" w:rsidR="00487E51" w:rsidRPr="00487E51" w:rsidDel="00CB2812" w:rsidRDefault="00487E51" w:rsidP="00487E51">
            <w:pPr>
              <w:widowControl/>
              <w:autoSpaceDE/>
              <w:autoSpaceDN/>
              <w:spacing w:before="0" w:after="0" w:line="240" w:lineRule="auto"/>
              <w:jc w:val="center"/>
              <w:rPr>
                <w:del w:id="1699" w:author="Houyem Rais" w:date="2024-02-22T15:03:00Z"/>
                <w:rFonts w:cs="Calibri"/>
                <w:sz w:val="18"/>
                <w:szCs w:val="18"/>
                <w:lang w:eastAsia="fr-FR"/>
              </w:rPr>
            </w:pPr>
            <w:ins w:id="1700" w:author="Farouk Bouhafs" w:date="2024-02-15T10:12:00Z">
              <w:del w:id="1701" w:author="Houyem Rais" w:date="2024-02-22T15:03:00Z">
                <w:r w:rsidRPr="00487E51" w:rsidDel="00CB2812">
                  <w:rPr>
                    <w:rFonts w:cs="Calibri"/>
                    <w:sz w:val="18"/>
                    <w:szCs w:val="18"/>
                    <w:rPrChange w:id="1702" w:author="Farouk Bouhafs" w:date="2024-02-15T10:12:00Z">
                      <w:rPr>
                        <w:rFonts w:cs="Calibri"/>
                        <w:sz w:val="20"/>
                        <w:szCs w:val="20"/>
                      </w:rPr>
                    </w:rPrChange>
                  </w:rPr>
                  <w:delText>0,0</w:delText>
                </w:r>
              </w:del>
            </w:ins>
            <w:del w:id="1703" w:author="Houyem Rais" w:date="2024-02-22T15:03:00Z">
              <w:r w:rsidRPr="00487E51" w:rsidDel="00CB2812">
                <w:rPr>
                  <w:rFonts w:cs="Calibri"/>
                  <w:sz w:val="18"/>
                  <w:szCs w:val="18"/>
                </w:rPr>
                <w:delText>0,0</w:delText>
              </w:r>
            </w:del>
          </w:p>
        </w:tc>
        <w:tc>
          <w:tcPr>
            <w:tcW w:w="897" w:type="pct"/>
            <w:shd w:val="clear" w:color="auto" w:fill="auto"/>
            <w:vAlign w:val="center"/>
            <w:hideMark/>
          </w:tcPr>
          <w:p w14:paraId="06169EB1" w14:textId="04CEBBD5" w:rsidR="00487E51" w:rsidRPr="00487E51" w:rsidDel="00CB2812" w:rsidRDefault="00487E51" w:rsidP="00487E51">
            <w:pPr>
              <w:widowControl/>
              <w:autoSpaceDE/>
              <w:autoSpaceDN/>
              <w:spacing w:before="0" w:after="0" w:line="240" w:lineRule="auto"/>
              <w:jc w:val="center"/>
              <w:rPr>
                <w:del w:id="1704" w:author="Houyem Rais" w:date="2024-02-22T15:03:00Z"/>
                <w:rFonts w:cs="Calibri"/>
                <w:sz w:val="18"/>
                <w:szCs w:val="18"/>
                <w:lang w:eastAsia="fr-FR"/>
              </w:rPr>
            </w:pPr>
            <w:ins w:id="1705" w:author="Farouk Bouhafs" w:date="2024-02-15T10:12:00Z">
              <w:del w:id="1706" w:author="Houyem Rais" w:date="2024-02-22T15:03:00Z">
                <w:r w:rsidRPr="00487E51" w:rsidDel="00CB2812">
                  <w:rPr>
                    <w:rFonts w:cs="Calibri"/>
                    <w:sz w:val="18"/>
                    <w:szCs w:val="18"/>
                    <w:rPrChange w:id="1707" w:author="Farouk Bouhafs" w:date="2024-02-15T10:12:00Z">
                      <w:rPr>
                        <w:rFonts w:cs="Calibri"/>
                        <w:sz w:val="20"/>
                        <w:szCs w:val="20"/>
                      </w:rPr>
                    </w:rPrChange>
                  </w:rPr>
                  <w:delText>741,6</w:delText>
                </w:r>
              </w:del>
            </w:ins>
            <w:del w:id="1708" w:author="Houyem Rais" w:date="2024-02-22T15:03:00Z">
              <w:r w:rsidRPr="00487E51" w:rsidDel="00CB2812">
                <w:rPr>
                  <w:rFonts w:cs="Calibri"/>
                  <w:sz w:val="18"/>
                  <w:szCs w:val="18"/>
                </w:rPr>
                <w:delText>741,6</w:delText>
              </w:r>
            </w:del>
          </w:p>
        </w:tc>
        <w:tc>
          <w:tcPr>
            <w:tcW w:w="742" w:type="pct"/>
            <w:vAlign w:val="center"/>
          </w:tcPr>
          <w:p w14:paraId="2CD2ACAA" w14:textId="45F9AAC4" w:rsidR="00487E51" w:rsidRPr="00487E51" w:rsidDel="00CB2812" w:rsidRDefault="00487E51" w:rsidP="00487E51">
            <w:pPr>
              <w:widowControl/>
              <w:autoSpaceDE/>
              <w:autoSpaceDN/>
              <w:spacing w:before="0" w:after="0" w:line="240" w:lineRule="auto"/>
              <w:jc w:val="center"/>
              <w:rPr>
                <w:del w:id="1709" w:author="Houyem Rais" w:date="2024-02-22T15:03:00Z"/>
                <w:rFonts w:cs="Calibri"/>
                <w:sz w:val="18"/>
                <w:szCs w:val="18"/>
                <w:lang w:eastAsia="fr-FR"/>
              </w:rPr>
            </w:pPr>
            <w:ins w:id="1710" w:author="Farouk Bouhafs" w:date="2024-02-15T10:12:00Z">
              <w:del w:id="1711" w:author="Houyem Rais" w:date="2024-02-22T15:03:00Z">
                <w:r w:rsidRPr="00487E51" w:rsidDel="00CB2812">
                  <w:rPr>
                    <w:rFonts w:cs="Calibri"/>
                    <w:sz w:val="18"/>
                    <w:szCs w:val="18"/>
                    <w:rPrChange w:id="1712" w:author="Farouk Bouhafs" w:date="2024-02-15T10:12:00Z">
                      <w:rPr>
                        <w:rFonts w:cs="Calibri"/>
                        <w:sz w:val="20"/>
                        <w:szCs w:val="20"/>
                      </w:rPr>
                    </w:rPrChange>
                  </w:rPr>
                  <w:delText>741,6</w:delText>
                </w:r>
              </w:del>
            </w:ins>
            <w:del w:id="1713" w:author="Houyem Rais" w:date="2024-02-22T15:03:00Z">
              <w:r w:rsidRPr="00487E51" w:rsidDel="00CB2812">
                <w:rPr>
                  <w:rFonts w:cs="Calibri"/>
                  <w:sz w:val="18"/>
                  <w:szCs w:val="18"/>
                </w:rPr>
                <w:delText>741,6</w:delText>
              </w:r>
            </w:del>
          </w:p>
        </w:tc>
        <w:tc>
          <w:tcPr>
            <w:tcW w:w="684" w:type="pct"/>
            <w:shd w:val="clear" w:color="auto" w:fill="auto"/>
            <w:vAlign w:val="center"/>
            <w:hideMark/>
          </w:tcPr>
          <w:p w14:paraId="2936D0B9" w14:textId="7A0E2824" w:rsidR="00487E51" w:rsidRPr="00487E51" w:rsidDel="00CB2812" w:rsidRDefault="00487E51" w:rsidP="00487E51">
            <w:pPr>
              <w:widowControl/>
              <w:autoSpaceDE/>
              <w:autoSpaceDN/>
              <w:spacing w:before="0" w:after="0" w:line="240" w:lineRule="auto"/>
              <w:jc w:val="center"/>
              <w:rPr>
                <w:del w:id="1714" w:author="Houyem Rais" w:date="2024-02-22T15:03:00Z"/>
                <w:rFonts w:cs="Calibri"/>
                <w:sz w:val="18"/>
                <w:szCs w:val="18"/>
                <w:lang w:eastAsia="fr-FR"/>
              </w:rPr>
            </w:pPr>
            <w:ins w:id="1715" w:author="Farouk Bouhafs" w:date="2024-02-15T10:12:00Z">
              <w:del w:id="1716" w:author="Houyem Rais" w:date="2024-02-22T15:03:00Z">
                <w:r w:rsidRPr="00487E51" w:rsidDel="00CB2812">
                  <w:rPr>
                    <w:rFonts w:cs="Calibri"/>
                    <w:sz w:val="18"/>
                    <w:szCs w:val="18"/>
                    <w:rPrChange w:id="1717" w:author="Farouk Bouhafs" w:date="2024-02-15T10:12:00Z">
                      <w:rPr>
                        <w:rFonts w:cs="Calibri"/>
                        <w:sz w:val="20"/>
                        <w:szCs w:val="20"/>
                      </w:rPr>
                    </w:rPrChange>
                  </w:rPr>
                  <w:delText>741,6</w:delText>
                </w:r>
              </w:del>
            </w:ins>
            <w:del w:id="1718" w:author="Houyem Rais" w:date="2024-02-22T15:03:00Z">
              <w:r w:rsidRPr="00487E51" w:rsidDel="00CB2812">
                <w:rPr>
                  <w:rFonts w:cs="Calibri"/>
                  <w:sz w:val="18"/>
                  <w:szCs w:val="18"/>
                </w:rPr>
                <w:delText>741,6</w:delText>
              </w:r>
            </w:del>
          </w:p>
        </w:tc>
        <w:tc>
          <w:tcPr>
            <w:tcW w:w="805" w:type="pct"/>
            <w:shd w:val="clear" w:color="auto" w:fill="auto"/>
            <w:vAlign w:val="center"/>
            <w:hideMark/>
          </w:tcPr>
          <w:p w14:paraId="36F21051" w14:textId="0CA5386E" w:rsidR="00487E51" w:rsidRPr="00487E51" w:rsidDel="00CB2812" w:rsidRDefault="00487E51" w:rsidP="00487E51">
            <w:pPr>
              <w:widowControl/>
              <w:autoSpaceDE/>
              <w:autoSpaceDN/>
              <w:spacing w:before="0" w:after="0" w:line="240" w:lineRule="auto"/>
              <w:jc w:val="center"/>
              <w:rPr>
                <w:del w:id="1719" w:author="Houyem Rais" w:date="2024-02-22T15:03:00Z"/>
                <w:rFonts w:cs="Calibri"/>
                <w:sz w:val="18"/>
                <w:szCs w:val="18"/>
                <w:lang w:eastAsia="fr-FR"/>
              </w:rPr>
            </w:pPr>
            <w:ins w:id="1720" w:author="Farouk Bouhafs" w:date="2024-02-15T10:12:00Z">
              <w:del w:id="1721" w:author="Houyem Rais" w:date="2024-02-22T15:03:00Z">
                <w:r w:rsidRPr="00487E51" w:rsidDel="00CB2812">
                  <w:rPr>
                    <w:rFonts w:cs="Calibri"/>
                    <w:sz w:val="18"/>
                    <w:szCs w:val="18"/>
                    <w:rPrChange w:id="1722" w:author="Farouk Bouhafs" w:date="2024-02-15T10:12:00Z">
                      <w:rPr>
                        <w:rFonts w:cs="Calibri"/>
                        <w:sz w:val="20"/>
                        <w:szCs w:val="20"/>
                      </w:rPr>
                    </w:rPrChange>
                  </w:rPr>
                  <w:delText>0,0</w:delText>
                </w:r>
              </w:del>
            </w:ins>
            <w:del w:id="1723" w:author="Houyem Rais" w:date="2024-02-22T15:03:00Z">
              <w:r w:rsidRPr="00487E51" w:rsidDel="00CB2812">
                <w:rPr>
                  <w:rFonts w:cs="Calibri"/>
                  <w:sz w:val="18"/>
                  <w:szCs w:val="18"/>
                </w:rPr>
                <w:delText>0,0</w:delText>
              </w:r>
            </w:del>
          </w:p>
        </w:tc>
      </w:tr>
      <w:tr w:rsidR="00487E51" w:rsidRPr="00007B3E" w:rsidDel="00CB2812" w14:paraId="4DEC7392" w14:textId="61A9B11A" w:rsidTr="000020C4">
        <w:trPr>
          <w:trHeight w:val="270"/>
          <w:del w:id="1724" w:author="Houyem Rais" w:date="2024-02-22T15:03:00Z"/>
        </w:trPr>
        <w:tc>
          <w:tcPr>
            <w:tcW w:w="916" w:type="pct"/>
            <w:vMerge/>
            <w:vAlign w:val="center"/>
            <w:hideMark/>
          </w:tcPr>
          <w:p w14:paraId="6F0284A1" w14:textId="7994A76D" w:rsidR="00487E51" w:rsidRPr="00007B3E" w:rsidDel="00CB2812" w:rsidRDefault="00487E51" w:rsidP="00487E51">
            <w:pPr>
              <w:widowControl/>
              <w:autoSpaceDE/>
              <w:autoSpaceDN/>
              <w:spacing w:before="0" w:after="0" w:line="240" w:lineRule="auto"/>
              <w:jc w:val="left"/>
              <w:rPr>
                <w:del w:id="1725" w:author="Houyem Rais" w:date="2024-02-22T15:03:00Z"/>
                <w:rFonts w:cs="Calibri"/>
                <w:sz w:val="18"/>
                <w:szCs w:val="18"/>
                <w:lang w:eastAsia="fr-FR"/>
              </w:rPr>
            </w:pPr>
          </w:p>
        </w:tc>
        <w:tc>
          <w:tcPr>
            <w:tcW w:w="955" w:type="pct"/>
            <w:vAlign w:val="center"/>
          </w:tcPr>
          <w:p w14:paraId="4EA6F838" w14:textId="57485B1A" w:rsidR="00487E51" w:rsidRPr="00487E51" w:rsidDel="00CB2812" w:rsidRDefault="00487E51" w:rsidP="00487E51">
            <w:pPr>
              <w:widowControl/>
              <w:autoSpaceDE/>
              <w:autoSpaceDN/>
              <w:spacing w:before="0" w:after="0" w:line="240" w:lineRule="auto"/>
              <w:jc w:val="center"/>
              <w:rPr>
                <w:del w:id="1726" w:author="Houyem Rais" w:date="2024-02-22T15:03:00Z"/>
                <w:rFonts w:cs="Calibri"/>
                <w:i/>
                <w:iCs/>
                <w:sz w:val="18"/>
                <w:szCs w:val="18"/>
                <w:lang w:eastAsia="fr-FR"/>
              </w:rPr>
            </w:pPr>
            <w:ins w:id="1727" w:author="Farouk Bouhafs" w:date="2024-02-15T10:12:00Z">
              <w:del w:id="1728" w:author="Houyem Rais" w:date="2024-02-22T15:03:00Z">
                <w:r w:rsidRPr="00487E51" w:rsidDel="00CB2812">
                  <w:rPr>
                    <w:rFonts w:cs="Calibri"/>
                    <w:i/>
                    <w:iCs/>
                    <w:sz w:val="18"/>
                    <w:szCs w:val="18"/>
                    <w:rPrChange w:id="1729" w:author="Farouk Bouhafs" w:date="2024-02-15T10:12:00Z">
                      <w:rPr>
                        <w:rFonts w:cs="Calibri"/>
                        <w:i/>
                        <w:iCs/>
                        <w:sz w:val="20"/>
                        <w:szCs w:val="20"/>
                      </w:rPr>
                    </w:rPrChange>
                  </w:rPr>
                  <w:delText>0,0%</w:delText>
                </w:r>
              </w:del>
            </w:ins>
            <w:del w:id="1730"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768D4D30" w14:textId="65C6E231" w:rsidR="00487E51" w:rsidRPr="00487E51" w:rsidDel="00CB2812" w:rsidRDefault="00487E51" w:rsidP="00487E51">
            <w:pPr>
              <w:widowControl/>
              <w:autoSpaceDE/>
              <w:autoSpaceDN/>
              <w:spacing w:before="0" w:after="0" w:line="240" w:lineRule="auto"/>
              <w:jc w:val="center"/>
              <w:rPr>
                <w:del w:id="1731" w:author="Houyem Rais" w:date="2024-02-22T15:03:00Z"/>
                <w:rFonts w:cs="Calibri"/>
                <w:i/>
                <w:iCs/>
                <w:sz w:val="18"/>
                <w:szCs w:val="18"/>
                <w:lang w:eastAsia="fr-FR"/>
              </w:rPr>
            </w:pPr>
            <w:ins w:id="1732" w:author="Farouk Bouhafs" w:date="2024-02-15T10:12:00Z">
              <w:del w:id="1733" w:author="Houyem Rais" w:date="2024-02-22T15:03:00Z">
                <w:r w:rsidRPr="00487E51" w:rsidDel="00CB2812">
                  <w:rPr>
                    <w:rFonts w:cs="Calibri"/>
                    <w:sz w:val="18"/>
                    <w:szCs w:val="18"/>
                    <w:rPrChange w:id="1734" w:author="Farouk Bouhafs" w:date="2024-02-15T10:12:00Z">
                      <w:rPr>
                        <w:rFonts w:cs="Calibri"/>
                        <w:sz w:val="20"/>
                        <w:szCs w:val="20"/>
                      </w:rPr>
                    </w:rPrChange>
                  </w:rPr>
                  <w:delText>0,9</w:delText>
                </w:r>
              </w:del>
            </w:ins>
            <w:del w:id="1735" w:author="Houyem Rais" w:date="2024-02-22T15:03:00Z">
              <w:r w:rsidRPr="00487E51" w:rsidDel="00CB2812">
                <w:rPr>
                  <w:rFonts w:cs="Calibri"/>
                  <w:i/>
                  <w:iCs/>
                  <w:sz w:val="18"/>
                  <w:szCs w:val="18"/>
                </w:rPr>
                <w:delText>92,7%</w:delText>
              </w:r>
            </w:del>
          </w:p>
        </w:tc>
        <w:tc>
          <w:tcPr>
            <w:tcW w:w="742" w:type="pct"/>
            <w:vAlign w:val="center"/>
          </w:tcPr>
          <w:p w14:paraId="25D72A44" w14:textId="75864499" w:rsidR="00487E51" w:rsidRPr="00487E51" w:rsidDel="00CB2812" w:rsidRDefault="00487E51" w:rsidP="00487E51">
            <w:pPr>
              <w:widowControl/>
              <w:autoSpaceDE/>
              <w:autoSpaceDN/>
              <w:spacing w:before="0" w:after="0" w:line="240" w:lineRule="auto"/>
              <w:jc w:val="center"/>
              <w:rPr>
                <w:del w:id="1736" w:author="Houyem Rais" w:date="2024-02-22T15:03:00Z"/>
                <w:rFonts w:cs="Calibri"/>
                <w:i/>
                <w:iCs/>
                <w:sz w:val="18"/>
                <w:szCs w:val="18"/>
                <w:lang w:eastAsia="fr-FR"/>
              </w:rPr>
            </w:pPr>
            <w:ins w:id="1737" w:author="Farouk Bouhafs" w:date="2024-02-15T10:12:00Z">
              <w:del w:id="1738" w:author="Houyem Rais" w:date="2024-02-22T15:03:00Z">
                <w:r w:rsidRPr="00487E51" w:rsidDel="00CB2812">
                  <w:rPr>
                    <w:rFonts w:cs="Calibri"/>
                    <w:i/>
                    <w:iCs/>
                    <w:sz w:val="18"/>
                    <w:szCs w:val="18"/>
                    <w:rPrChange w:id="1739" w:author="Farouk Bouhafs" w:date="2024-02-15T10:12:00Z">
                      <w:rPr>
                        <w:rFonts w:cs="Calibri"/>
                        <w:i/>
                        <w:iCs/>
                        <w:sz w:val="20"/>
                        <w:szCs w:val="20"/>
                      </w:rPr>
                    </w:rPrChange>
                  </w:rPr>
                  <w:delText>99,9%</w:delText>
                </w:r>
              </w:del>
            </w:ins>
            <w:del w:id="1740" w:author="Houyem Rais" w:date="2024-02-22T15:03:00Z">
              <w:r w:rsidRPr="00487E51" w:rsidDel="00CB2812">
                <w:rPr>
                  <w:rFonts w:cs="Calibri"/>
                  <w:i/>
                  <w:iCs/>
                  <w:sz w:val="18"/>
                  <w:szCs w:val="18"/>
                </w:rPr>
                <w:delText>100,0%</w:delText>
              </w:r>
            </w:del>
          </w:p>
        </w:tc>
        <w:tc>
          <w:tcPr>
            <w:tcW w:w="684" w:type="pct"/>
            <w:shd w:val="clear" w:color="auto" w:fill="auto"/>
            <w:vAlign w:val="center"/>
            <w:hideMark/>
          </w:tcPr>
          <w:p w14:paraId="4A7D480C" w14:textId="40F26B44" w:rsidR="00487E51" w:rsidRPr="00487E51" w:rsidDel="00CB2812" w:rsidRDefault="00487E51" w:rsidP="00487E51">
            <w:pPr>
              <w:widowControl/>
              <w:autoSpaceDE/>
              <w:autoSpaceDN/>
              <w:spacing w:before="0" w:after="0" w:line="240" w:lineRule="auto"/>
              <w:jc w:val="center"/>
              <w:rPr>
                <w:del w:id="1741" w:author="Houyem Rais" w:date="2024-02-22T15:03:00Z"/>
                <w:rFonts w:cs="Calibri"/>
                <w:i/>
                <w:iCs/>
                <w:sz w:val="18"/>
                <w:szCs w:val="18"/>
                <w:lang w:eastAsia="fr-FR"/>
              </w:rPr>
            </w:pPr>
            <w:ins w:id="1742" w:author="Farouk Bouhafs" w:date="2024-02-15T10:12:00Z">
              <w:del w:id="1743" w:author="Houyem Rais" w:date="2024-02-22T15:03:00Z">
                <w:r w:rsidRPr="00487E51" w:rsidDel="00CB2812">
                  <w:rPr>
                    <w:rFonts w:cs="Calibri"/>
                    <w:i/>
                    <w:iCs/>
                    <w:sz w:val="18"/>
                    <w:szCs w:val="18"/>
                    <w:rPrChange w:id="1744" w:author="Farouk Bouhafs" w:date="2024-02-15T10:12:00Z">
                      <w:rPr>
                        <w:rFonts w:cs="Calibri"/>
                        <w:i/>
                        <w:iCs/>
                        <w:sz w:val="20"/>
                        <w:szCs w:val="20"/>
                      </w:rPr>
                    </w:rPrChange>
                  </w:rPr>
                  <w:delText>91,7%</w:delText>
                </w:r>
              </w:del>
            </w:ins>
            <w:del w:id="1745" w:author="Houyem Rais" w:date="2024-02-22T15:03:00Z">
              <w:r w:rsidRPr="00487E51" w:rsidDel="00CB2812">
                <w:rPr>
                  <w:rFonts w:cs="Calibri"/>
                  <w:i/>
                  <w:iCs/>
                  <w:sz w:val="18"/>
                  <w:szCs w:val="18"/>
                </w:rPr>
                <w:delText>91,7%</w:delText>
              </w:r>
            </w:del>
          </w:p>
        </w:tc>
        <w:tc>
          <w:tcPr>
            <w:tcW w:w="805" w:type="pct"/>
            <w:shd w:val="clear" w:color="auto" w:fill="auto"/>
            <w:vAlign w:val="center"/>
            <w:hideMark/>
          </w:tcPr>
          <w:p w14:paraId="4341C9ED" w14:textId="5671AA93" w:rsidR="00487E51" w:rsidRPr="00487E51" w:rsidDel="00CB2812" w:rsidRDefault="00487E51" w:rsidP="00487E51">
            <w:pPr>
              <w:widowControl/>
              <w:autoSpaceDE/>
              <w:autoSpaceDN/>
              <w:spacing w:before="0" w:after="0" w:line="240" w:lineRule="auto"/>
              <w:jc w:val="center"/>
              <w:rPr>
                <w:del w:id="1746" w:author="Houyem Rais" w:date="2024-02-22T15:03:00Z"/>
                <w:rFonts w:cs="Calibri"/>
                <w:i/>
                <w:iCs/>
                <w:sz w:val="18"/>
                <w:szCs w:val="18"/>
                <w:lang w:eastAsia="fr-FR"/>
              </w:rPr>
            </w:pPr>
            <w:ins w:id="1747" w:author="Farouk Bouhafs" w:date="2024-02-15T10:12:00Z">
              <w:del w:id="1748" w:author="Houyem Rais" w:date="2024-02-22T15:03:00Z">
                <w:r w:rsidRPr="00487E51" w:rsidDel="00CB2812">
                  <w:rPr>
                    <w:rFonts w:cs="Calibri"/>
                    <w:i/>
                    <w:iCs/>
                    <w:sz w:val="18"/>
                    <w:szCs w:val="18"/>
                    <w:rPrChange w:id="1749" w:author="Farouk Bouhafs" w:date="2024-02-15T10:12:00Z">
                      <w:rPr>
                        <w:rFonts w:cs="Calibri"/>
                        <w:i/>
                        <w:iCs/>
                        <w:sz w:val="20"/>
                        <w:szCs w:val="20"/>
                      </w:rPr>
                    </w:rPrChange>
                  </w:rPr>
                  <w:delText>0,0%</w:delText>
                </w:r>
              </w:del>
            </w:ins>
            <w:del w:id="1750" w:author="Houyem Rais" w:date="2024-02-22T15:03:00Z">
              <w:r w:rsidRPr="00487E51" w:rsidDel="00CB2812">
                <w:rPr>
                  <w:rFonts w:cs="Calibri"/>
                  <w:i/>
                  <w:iCs/>
                  <w:sz w:val="18"/>
                  <w:szCs w:val="18"/>
                </w:rPr>
                <w:delText>0,0%</w:delText>
              </w:r>
            </w:del>
          </w:p>
        </w:tc>
      </w:tr>
      <w:tr w:rsidR="00487E51" w:rsidRPr="00007B3E" w:rsidDel="00CB2812" w14:paraId="24FB5E25" w14:textId="3DB7F6BD" w:rsidTr="000020C4">
        <w:trPr>
          <w:trHeight w:val="260"/>
          <w:del w:id="1751" w:author="Houyem Rais" w:date="2024-02-22T15:03:00Z"/>
        </w:trPr>
        <w:tc>
          <w:tcPr>
            <w:tcW w:w="916" w:type="pct"/>
            <w:vMerge w:val="restart"/>
            <w:shd w:val="clear" w:color="auto" w:fill="auto"/>
            <w:vAlign w:val="center"/>
            <w:hideMark/>
          </w:tcPr>
          <w:p w14:paraId="031A8627" w14:textId="73AF0453" w:rsidR="00487E51" w:rsidRPr="00007B3E" w:rsidDel="00CB2812" w:rsidRDefault="00487E51" w:rsidP="00487E51">
            <w:pPr>
              <w:widowControl/>
              <w:autoSpaceDE/>
              <w:autoSpaceDN/>
              <w:spacing w:before="0" w:after="0" w:line="240" w:lineRule="auto"/>
              <w:rPr>
                <w:del w:id="1752" w:author="Houyem Rais" w:date="2024-02-22T15:03:00Z"/>
                <w:rFonts w:cs="Calibri"/>
                <w:sz w:val="18"/>
                <w:szCs w:val="18"/>
                <w:lang w:eastAsia="fr-FR"/>
              </w:rPr>
            </w:pPr>
            <w:del w:id="1753" w:author="Houyem Rais" w:date="2024-02-22T15:03:00Z">
              <w:r w:rsidRPr="00007B3E" w:rsidDel="00CB2812">
                <w:rPr>
                  <w:rFonts w:cs="Calibri"/>
                  <w:sz w:val="18"/>
                  <w:szCs w:val="18"/>
                  <w:lang w:eastAsia="fr-FR"/>
                </w:rPr>
                <w:delText>Intérêts intercalaires</w:delText>
              </w:r>
            </w:del>
          </w:p>
        </w:tc>
        <w:tc>
          <w:tcPr>
            <w:tcW w:w="955" w:type="pct"/>
            <w:vAlign w:val="center"/>
          </w:tcPr>
          <w:p w14:paraId="2B993F0A" w14:textId="5F56D6F7" w:rsidR="00487E51" w:rsidRPr="00487E51" w:rsidDel="00CB2812" w:rsidRDefault="00487E51" w:rsidP="00487E51">
            <w:pPr>
              <w:widowControl/>
              <w:autoSpaceDE/>
              <w:autoSpaceDN/>
              <w:spacing w:before="0" w:after="0" w:line="240" w:lineRule="auto"/>
              <w:jc w:val="center"/>
              <w:rPr>
                <w:del w:id="1754" w:author="Houyem Rais" w:date="2024-02-22T15:03:00Z"/>
                <w:rFonts w:cs="Calibri"/>
                <w:sz w:val="18"/>
                <w:szCs w:val="18"/>
                <w:lang w:eastAsia="fr-FR"/>
              </w:rPr>
            </w:pPr>
            <w:ins w:id="1755" w:author="Farouk Bouhafs" w:date="2024-02-15T10:12:00Z">
              <w:del w:id="1756" w:author="Houyem Rais" w:date="2024-02-22T15:03:00Z">
                <w:r w:rsidRPr="00487E51" w:rsidDel="00CB2812">
                  <w:rPr>
                    <w:rFonts w:cs="Calibri"/>
                    <w:sz w:val="18"/>
                    <w:szCs w:val="18"/>
                    <w:rPrChange w:id="1757" w:author="Farouk Bouhafs" w:date="2024-02-15T10:12:00Z">
                      <w:rPr>
                        <w:rFonts w:cs="Calibri"/>
                        <w:sz w:val="20"/>
                        <w:szCs w:val="20"/>
                      </w:rPr>
                    </w:rPrChange>
                  </w:rPr>
                  <w:delText>0,0</w:delText>
                </w:r>
              </w:del>
            </w:ins>
            <w:del w:id="1758" w:author="Houyem Rais" w:date="2024-02-22T15:03:00Z">
              <w:r w:rsidRPr="00487E51" w:rsidDel="00CB2812">
                <w:rPr>
                  <w:rFonts w:cs="Calibri"/>
                  <w:sz w:val="18"/>
                  <w:szCs w:val="18"/>
                </w:rPr>
                <w:delText>0,0</w:delText>
              </w:r>
            </w:del>
          </w:p>
        </w:tc>
        <w:tc>
          <w:tcPr>
            <w:tcW w:w="897" w:type="pct"/>
            <w:shd w:val="clear" w:color="auto" w:fill="auto"/>
            <w:vAlign w:val="center"/>
            <w:hideMark/>
          </w:tcPr>
          <w:p w14:paraId="3114374E" w14:textId="5FC7A662" w:rsidR="00487E51" w:rsidRPr="00487E51" w:rsidDel="00CB2812" w:rsidRDefault="00487E51" w:rsidP="00487E51">
            <w:pPr>
              <w:widowControl/>
              <w:autoSpaceDE/>
              <w:autoSpaceDN/>
              <w:spacing w:before="0" w:after="0" w:line="240" w:lineRule="auto"/>
              <w:jc w:val="center"/>
              <w:rPr>
                <w:del w:id="1759" w:author="Houyem Rais" w:date="2024-02-22T15:03:00Z"/>
                <w:rFonts w:cs="Calibri"/>
                <w:sz w:val="18"/>
                <w:szCs w:val="18"/>
                <w:lang w:eastAsia="fr-FR"/>
              </w:rPr>
            </w:pPr>
            <w:ins w:id="1760" w:author="Farouk Bouhafs" w:date="2024-02-15T10:12:00Z">
              <w:del w:id="1761" w:author="Houyem Rais" w:date="2024-02-22T15:03:00Z">
                <w:r w:rsidRPr="00487E51" w:rsidDel="00CB2812">
                  <w:rPr>
                    <w:rFonts w:cs="Calibri"/>
                    <w:sz w:val="18"/>
                    <w:szCs w:val="18"/>
                    <w:rPrChange w:id="1762" w:author="Farouk Bouhafs" w:date="2024-02-15T10:12:00Z">
                      <w:rPr>
                        <w:rFonts w:cs="Calibri"/>
                        <w:sz w:val="20"/>
                        <w:szCs w:val="20"/>
                      </w:rPr>
                    </w:rPrChange>
                  </w:rPr>
                  <w:delText>58,4</w:delText>
                </w:r>
              </w:del>
            </w:ins>
            <w:del w:id="1763" w:author="Houyem Rais" w:date="2024-02-22T15:03:00Z">
              <w:r w:rsidRPr="00487E51" w:rsidDel="00CB2812">
                <w:rPr>
                  <w:rFonts w:cs="Calibri"/>
                  <w:sz w:val="18"/>
                  <w:szCs w:val="18"/>
                </w:rPr>
                <w:delText>58,4</w:delText>
              </w:r>
            </w:del>
          </w:p>
        </w:tc>
        <w:tc>
          <w:tcPr>
            <w:tcW w:w="742" w:type="pct"/>
            <w:vAlign w:val="center"/>
          </w:tcPr>
          <w:p w14:paraId="6F9A7F8E" w14:textId="3632D5EE" w:rsidR="00487E51" w:rsidRPr="00487E51" w:rsidDel="00CB2812" w:rsidRDefault="00487E51" w:rsidP="00487E51">
            <w:pPr>
              <w:widowControl/>
              <w:autoSpaceDE/>
              <w:autoSpaceDN/>
              <w:spacing w:before="0" w:after="0" w:line="240" w:lineRule="auto"/>
              <w:jc w:val="center"/>
              <w:rPr>
                <w:del w:id="1764" w:author="Houyem Rais" w:date="2024-02-22T15:03:00Z"/>
                <w:rFonts w:cs="Calibri"/>
                <w:sz w:val="18"/>
                <w:szCs w:val="18"/>
                <w:lang w:eastAsia="fr-FR"/>
              </w:rPr>
            </w:pPr>
            <w:ins w:id="1765" w:author="Farouk Bouhafs" w:date="2024-02-15T10:12:00Z">
              <w:del w:id="1766" w:author="Houyem Rais" w:date="2024-02-22T15:03:00Z">
                <w:r w:rsidRPr="00487E51" w:rsidDel="00CB2812">
                  <w:rPr>
                    <w:rFonts w:cs="Calibri"/>
                    <w:sz w:val="18"/>
                    <w:szCs w:val="18"/>
                    <w:rPrChange w:id="1767" w:author="Farouk Bouhafs" w:date="2024-02-15T10:12:00Z">
                      <w:rPr>
                        <w:rFonts w:cs="Calibri"/>
                        <w:sz w:val="20"/>
                        <w:szCs w:val="20"/>
                      </w:rPr>
                    </w:rPrChange>
                  </w:rPr>
                  <w:delText>1,0</w:delText>
                </w:r>
              </w:del>
            </w:ins>
            <w:del w:id="1768" w:author="Houyem Rais" w:date="2024-02-22T15:03:00Z">
              <w:r w:rsidRPr="00487E51" w:rsidDel="00CB2812">
                <w:rPr>
                  <w:rFonts w:cs="Calibri"/>
                  <w:sz w:val="18"/>
                  <w:szCs w:val="18"/>
                </w:rPr>
                <w:delText>0,3</w:delText>
              </w:r>
            </w:del>
          </w:p>
        </w:tc>
        <w:tc>
          <w:tcPr>
            <w:tcW w:w="684" w:type="pct"/>
            <w:shd w:val="clear" w:color="auto" w:fill="auto"/>
            <w:vAlign w:val="center"/>
            <w:hideMark/>
          </w:tcPr>
          <w:p w14:paraId="151C4AB9" w14:textId="5071E3B4" w:rsidR="00487E51" w:rsidRPr="00487E51" w:rsidDel="00CB2812" w:rsidRDefault="00487E51" w:rsidP="00487E51">
            <w:pPr>
              <w:widowControl/>
              <w:autoSpaceDE/>
              <w:autoSpaceDN/>
              <w:spacing w:before="0" w:after="0" w:line="240" w:lineRule="auto"/>
              <w:jc w:val="center"/>
              <w:rPr>
                <w:del w:id="1769" w:author="Houyem Rais" w:date="2024-02-22T15:03:00Z"/>
                <w:rFonts w:cs="Calibri"/>
                <w:sz w:val="18"/>
                <w:szCs w:val="18"/>
                <w:lang w:eastAsia="fr-FR"/>
              </w:rPr>
            </w:pPr>
            <w:ins w:id="1770" w:author="Farouk Bouhafs" w:date="2024-02-15T10:12:00Z">
              <w:del w:id="1771" w:author="Houyem Rais" w:date="2024-02-22T15:03:00Z">
                <w:r w:rsidRPr="00487E51" w:rsidDel="00CB2812">
                  <w:rPr>
                    <w:rFonts w:cs="Calibri"/>
                    <w:sz w:val="18"/>
                    <w:szCs w:val="18"/>
                    <w:rPrChange w:id="1772" w:author="Farouk Bouhafs" w:date="2024-02-15T10:12:00Z">
                      <w:rPr>
                        <w:rFonts w:cs="Calibri"/>
                        <w:sz w:val="20"/>
                        <w:szCs w:val="20"/>
                      </w:rPr>
                    </w:rPrChange>
                  </w:rPr>
                  <w:delText>67,4</w:delText>
                </w:r>
              </w:del>
            </w:ins>
            <w:del w:id="1773" w:author="Houyem Rais" w:date="2024-02-22T15:03:00Z">
              <w:r w:rsidRPr="00487E51" w:rsidDel="00CB2812">
                <w:rPr>
                  <w:rFonts w:cs="Calibri"/>
                  <w:sz w:val="18"/>
                  <w:szCs w:val="18"/>
                </w:rPr>
                <w:delText>67,4</w:delText>
              </w:r>
            </w:del>
          </w:p>
        </w:tc>
        <w:tc>
          <w:tcPr>
            <w:tcW w:w="805" w:type="pct"/>
            <w:shd w:val="clear" w:color="auto" w:fill="auto"/>
            <w:vAlign w:val="center"/>
            <w:hideMark/>
          </w:tcPr>
          <w:p w14:paraId="796B507A" w14:textId="14D15509" w:rsidR="00487E51" w:rsidRPr="00487E51" w:rsidDel="00CB2812" w:rsidRDefault="00487E51" w:rsidP="00487E51">
            <w:pPr>
              <w:widowControl/>
              <w:autoSpaceDE/>
              <w:autoSpaceDN/>
              <w:spacing w:before="0" w:after="0" w:line="240" w:lineRule="auto"/>
              <w:jc w:val="center"/>
              <w:rPr>
                <w:del w:id="1774" w:author="Houyem Rais" w:date="2024-02-22T15:03:00Z"/>
                <w:rFonts w:cs="Calibri"/>
                <w:sz w:val="18"/>
                <w:szCs w:val="18"/>
                <w:lang w:eastAsia="fr-FR"/>
              </w:rPr>
            </w:pPr>
            <w:ins w:id="1775" w:author="Farouk Bouhafs" w:date="2024-02-15T10:12:00Z">
              <w:del w:id="1776" w:author="Houyem Rais" w:date="2024-02-22T15:03:00Z">
                <w:r w:rsidRPr="00487E51" w:rsidDel="00CB2812">
                  <w:rPr>
                    <w:rFonts w:cs="Calibri"/>
                    <w:sz w:val="18"/>
                    <w:szCs w:val="18"/>
                    <w:rPrChange w:id="1777" w:author="Farouk Bouhafs" w:date="2024-02-15T10:12:00Z">
                      <w:rPr>
                        <w:rFonts w:cs="Calibri"/>
                        <w:sz w:val="20"/>
                        <w:szCs w:val="20"/>
                      </w:rPr>
                    </w:rPrChange>
                  </w:rPr>
                  <w:delText>0,0</w:delText>
                </w:r>
              </w:del>
            </w:ins>
            <w:del w:id="1778" w:author="Houyem Rais" w:date="2024-02-22T15:03:00Z">
              <w:r w:rsidRPr="00487E51" w:rsidDel="00CB2812">
                <w:rPr>
                  <w:rFonts w:cs="Calibri"/>
                  <w:sz w:val="18"/>
                  <w:szCs w:val="18"/>
                </w:rPr>
                <w:delText>0,0</w:delText>
              </w:r>
            </w:del>
          </w:p>
        </w:tc>
      </w:tr>
      <w:tr w:rsidR="00487E51" w:rsidRPr="00007B3E" w:rsidDel="00CB2812" w14:paraId="1FA0F3F1" w14:textId="5B894861" w:rsidTr="000020C4">
        <w:trPr>
          <w:trHeight w:val="270"/>
          <w:del w:id="1779" w:author="Houyem Rais" w:date="2024-02-22T15:03:00Z"/>
        </w:trPr>
        <w:tc>
          <w:tcPr>
            <w:tcW w:w="916" w:type="pct"/>
            <w:vMerge/>
            <w:vAlign w:val="center"/>
            <w:hideMark/>
          </w:tcPr>
          <w:p w14:paraId="5A5774CD" w14:textId="55817A8A" w:rsidR="00487E51" w:rsidRPr="00007B3E" w:rsidDel="00CB2812" w:rsidRDefault="00487E51" w:rsidP="00487E51">
            <w:pPr>
              <w:widowControl/>
              <w:autoSpaceDE/>
              <w:autoSpaceDN/>
              <w:spacing w:before="0" w:after="0" w:line="240" w:lineRule="auto"/>
              <w:jc w:val="left"/>
              <w:rPr>
                <w:del w:id="1780" w:author="Houyem Rais" w:date="2024-02-22T15:03:00Z"/>
                <w:rFonts w:cs="Calibri"/>
                <w:sz w:val="18"/>
                <w:szCs w:val="18"/>
                <w:lang w:eastAsia="fr-FR"/>
              </w:rPr>
            </w:pPr>
          </w:p>
        </w:tc>
        <w:tc>
          <w:tcPr>
            <w:tcW w:w="955" w:type="pct"/>
            <w:vAlign w:val="center"/>
          </w:tcPr>
          <w:p w14:paraId="6828C1A0" w14:textId="1EEA34EA" w:rsidR="00487E51" w:rsidRPr="00487E51" w:rsidDel="00CB2812" w:rsidRDefault="00487E51" w:rsidP="00487E51">
            <w:pPr>
              <w:widowControl/>
              <w:autoSpaceDE/>
              <w:autoSpaceDN/>
              <w:spacing w:before="0" w:after="0" w:line="240" w:lineRule="auto"/>
              <w:jc w:val="center"/>
              <w:rPr>
                <w:del w:id="1781" w:author="Houyem Rais" w:date="2024-02-22T15:03:00Z"/>
                <w:rFonts w:cs="Calibri"/>
                <w:i/>
                <w:iCs/>
                <w:sz w:val="18"/>
                <w:szCs w:val="18"/>
                <w:lang w:eastAsia="fr-FR"/>
              </w:rPr>
            </w:pPr>
            <w:ins w:id="1782" w:author="Farouk Bouhafs" w:date="2024-02-15T10:12:00Z">
              <w:del w:id="1783" w:author="Houyem Rais" w:date="2024-02-22T15:03:00Z">
                <w:r w:rsidRPr="00487E51" w:rsidDel="00CB2812">
                  <w:rPr>
                    <w:rFonts w:cs="Calibri"/>
                    <w:i/>
                    <w:iCs/>
                    <w:sz w:val="18"/>
                    <w:szCs w:val="18"/>
                    <w:rPrChange w:id="1784" w:author="Farouk Bouhafs" w:date="2024-02-15T10:12:00Z">
                      <w:rPr>
                        <w:rFonts w:cs="Calibri"/>
                        <w:i/>
                        <w:iCs/>
                        <w:sz w:val="20"/>
                        <w:szCs w:val="20"/>
                      </w:rPr>
                    </w:rPrChange>
                  </w:rPr>
                  <w:delText>0,0%</w:delText>
                </w:r>
              </w:del>
            </w:ins>
            <w:del w:id="1785"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7E98F934" w14:textId="523DADD8" w:rsidR="00487E51" w:rsidRPr="00487E51" w:rsidDel="00CB2812" w:rsidRDefault="00487E51" w:rsidP="00487E51">
            <w:pPr>
              <w:widowControl/>
              <w:autoSpaceDE/>
              <w:autoSpaceDN/>
              <w:spacing w:before="0" w:after="0" w:line="240" w:lineRule="auto"/>
              <w:jc w:val="center"/>
              <w:rPr>
                <w:del w:id="1786" w:author="Houyem Rais" w:date="2024-02-22T15:03:00Z"/>
                <w:rFonts w:cs="Calibri"/>
                <w:i/>
                <w:iCs/>
                <w:sz w:val="18"/>
                <w:szCs w:val="18"/>
                <w:lang w:eastAsia="fr-FR"/>
              </w:rPr>
            </w:pPr>
            <w:ins w:id="1787" w:author="Farouk Bouhafs" w:date="2024-02-15T10:12:00Z">
              <w:del w:id="1788" w:author="Houyem Rais" w:date="2024-02-22T15:03:00Z">
                <w:r w:rsidRPr="00487E51" w:rsidDel="00CB2812">
                  <w:rPr>
                    <w:rFonts w:cs="Calibri"/>
                    <w:sz w:val="18"/>
                    <w:szCs w:val="18"/>
                    <w:rPrChange w:id="1789" w:author="Farouk Bouhafs" w:date="2024-02-15T10:12:00Z">
                      <w:rPr>
                        <w:rFonts w:cs="Calibri"/>
                        <w:sz w:val="20"/>
                        <w:szCs w:val="20"/>
                      </w:rPr>
                    </w:rPrChange>
                  </w:rPr>
                  <w:delText>0,1</w:delText>
                </w:r>
              </w:del>
            </w:ins>
            <w:del w:id="1790" w:author="Houyem Rais" w:date="2024-02-22T15:03:00Z">
              <w:r w:rsidRPr="00487E51" w:rsidDel="00CB2812">
                <w:rPr>
                  <w:rFonts w:cs="Calibri"/>
                  <w:i/>
                  <w:iCs/>
                  <w:sz w:val="18"/>
                  <w:szCs w:val="18"/>
                </w:rPr>
                <w:delText>7,3%</w:delText>
              </w:r>
            </w:del>
          </w:p>
        </w:tc>
        <w:tc>
          <w:tcPr>
            <w:tcW w:w="742" w:type="pct"/>
            <w:vAlign w:val="center"/>
          </w:tcPr>
          <w:p w14:paraId="4D9D372D" w14:textId="5639D3EA" w:rsidR="00487E51" w:rsidRPr="00487E51" w:rsidDel="00CB2812" w:rsidRDefault="00487E51" w:rsidP="00487E51">
            <w:pPr>
              <w:widowControl/>
              <w:autoSpaceDE/>
              <w:autoSpaceDN/>
              <w:spacing w:before="0" w:after="0" w:line="240" w:lineRule="auto"/>
              <w:jc w:val="center"/>
              <w:rPr>
                <w:del w:id="1791" w:author="Houyem Rais" w:date="2024-02-22T15:03:00Z"/>
                <w:rFonts w:cs="Calibri"/>
                <w:i/>
                <w:iCs/>
                <w:sz w:val="18"/>
                <w:szCs w:val="18"/>
                <w:lang w:eastAsia="fr-FR"/>
              </w:rPr>
            </w:pPr>
            <w:ins w:id="1792" w:author="Farouk Bouhafs" w:date="2024-02-15T10:12:00Z">
              <w:del w:id="1793" w:author="Houyem Rais" w:date="2024-02-22T15:03:00Z">
                <w:r w:rsidRPr="00487E51" w:rsidDel="00CB2812">
                  <w:rPr>
                    <w:rFonts w:cs="Calibri"/>
                    <w:i/>
                    <w:iCs/>
                    <w:sz w:val="18"/>
                    <w:szCs w:val="18"/>
                    <w:rPrChange w:id="1794" w:author="Farouk Bouhafs" w:date="2024-02-15T10:12:00Z">
                      <w:rPr>
                        <w:rFonts w:cs="Calibri"/>
                        <w:i/>
                        <w:iCs/>
                        <w:sz w:val="20"/>
                        <w:szCs w:val="20"/>
                      </w:rPr>
                    </w:rPrChange>
                  </w:rPr>
                  <w:delText>0,1%</w:delText>
                </w:r>
              </w:del>
            </w:ins>
            <w:del w:id="1795" w:author="Houyem Rais" w:date="2024-02-22T15:03:00Z">
              <w:r w:rsidRPr="00487E51" w:rsidDel="00CB2812">
                <w:rPr>
                  <w:rFonts w:cs="Calibri"/>
                  <w:i/>
                  <w:iCs/>
                  <w:sz w:val="18"/>
                  <w:szCs w:val="18"/>
                </w:rPr>
                <w:delText>0,0%</w:delText>
              </w:r>
            </w:del>
          </w:p>
        </w:tc>
        <w:tc>
          <w:tcPr>
            <w:tcW w:w="684" w:type="pct"/>
            <w:shd w:val="clear" w:color="auto" w:fill="auto"/>
            <w:vAlign w:val="center"/>
            <w:hideMark/>
          </w:tcPr>
          <w:p w14:paraId="235A99C8" w14:textId="15AEA135" w:rsidR="00487E51" w:rsidRPr="00487E51" w:rsidDel="00CB2812" w:rsidRDefault="00487E51" w:rsidP="00487E51">
            <w:pPr>
              <w:widowControl/>
              <w:autoSpaceDE/>
              <w:autoSpaceDN/>
              <w:spacing w:before="0" w:after="0" w:line="240" w:lineRule="auto"/>
              <w:jc w:val="center"/>
              <w:rPr>
                <w:del w:id="1796" w:author="Houyem Rais" w:date="2024-02-22T15:03:00Z"/>
                <w:rFonts w:cs="Calibri"/>
                <w:i/>
                <w:iCs/>
                <w:sz w:val="18"/>
                <w:szCs w:val="18"/>
                <w:lang w:eastAsia="fr-FR"/>
              </w:rPr>
            </w:pPr>
            <w:ins w:id="1797" w:author="Farouk Bouhafs" w:date="2024-02-15T10:12:00Z">
              <w:del w:id="1798" w:author="Houyem Rais" w:date="2024-02-22T15:03:00Z">
                <w:r w:rsidRPr="00487E51" w:rsidDel="00CB2812">
                  <w:rPr>
                    <w:rFonts w:cs="Calibri"/>
                    <w:i/>
                    <w:iCs/>
                    <w:sz w:val="18"/>
                    <w:szCs w:val="18"/>
                    <w:rPrChange w:id="1799" w:author="Farouk Bouhafs" w:date="2024-02-15T10:12:00Z">
                      <w:rPr>
                        <w:rFonts w:cs="Calibri"/>
                        <w:i/>
                        <w:iCs/>
                        <w:sz w:val="20"/>
                        <w:szCs w:val="20"/>
                      </w:rPr>
                    </w:rPrChange>
                  </w:rPr>
                  <w:delText>8,3%</w:delText>
                </w:r>
              </w:del>
            </w:ins>
            <w:del w:id="1800" w:author="Houyem Rais" w:date="2024-02-22T15:03:00Z">
              <w:r w:rsidRPr="00487E51" w:rsidDel="00CB2812">
                <w:rPr>
                  <w:rFonts w:cs="Calibri"/>
                  <w:i/>
                  <w:iCs/>
                  <w:sz w:val="18"/>
                  <w:szCs w:val="18"/>
                </w:rPr>
                <w:delText>8,3%</w:delText>
              </w:r>
            </w:del>
          </w:p>
        </w:tc>
        <w:tc>
          <w:tcPr>
            <w:tcW w:w="805" w:type="pct"/>
            <w:shd w:val="clear" w:color="auto" w:fill="auto"/>
            <w:vAlign w:val="center"/>
            <w:hideMark/>
          </w:tcPr>
          <w:p w14:paraId="65CA5EBA" w14:textId="3B698E6A" w:rsidR="00487E51" w:rsidRPr="00487E51" w:rsidDel="00CB2812" w:rsidRDefault="00487E51" w:rsidP="00487E51">
            <w:pPr>
              <w:widowControl/>
              <w:autoSpaceDE/>
              <w:autoSpaceDN/>
              <w:spacing w:before="0" w:after="0" w:line="240" w:lineRule="auto"/>
              <w:jc w:val="center"/>
              <w:rPr>
                <w:del w:id="1801" w:author="Houyem Rais" w:date="2024-02-22T15:03:00Z"/>
                <w:rFonts w:cs="Calibri"/>
                <w:i/>
                <w:iCs/>
                <w:sz w:val="18"/>
                <w:szCs w:val="18"/>
                <w:lang w:eastAsia="fr-FR"/>
              </w:rPr>
            </w:pPr>
            <w:ins w:id="1802" w:author="Farouk Bouhafs" w:date="2024-02-15T10:12:00Z">
              <w:del w:id="1803" w:author="Houyem Rais" w:date="2024-02-22T15:03:00Z">
                <w:r w:rsidRPr="00487E51" w:rsidDel="00CB2812">
                  <w:rPr>
                    <w:rFonts w:cs="Calibri"/>
                    <w:i/>
                    <w:iCs/>
                    <w:sz w:val="18"/>
                    <w:szCs w:val="18"/>
                    <w:rPrChange w:id="1804" w:author="Farouk Bouhafs" w:date="2024-02-15T10:12:00Z">
                      <w:rPr>
                        <w:rFonts w:cs="Calibri"/>
                        <w:i/>
                        <w:iCs/>
                        <w:sz w:val="20"/>
                        <w:szCs w:val="20"/>
                      </w:rPr>
                    </w:rPrChange>
                  </w:rPr>
                  <w:delText>0,0%</w:delText>
                </w:r>
              </w:del>
            </w:ins>
            <w:del w:id="1805" w:author="Houyem Rais" w:date="2024-02-22T15:03:00Z">
              <w:r w:rsidRPr="00487E51" w:rsidDel="00CB2812">
                <w:rPr>
                  <w:rFonts w:cs="Calibri"/>
                  <w:i/>
                  <w:iCs/>
                  <w:sz w:val="18"/>
                  <w:szCs w:val="18"/>
                </w:rPr>
                <w:delText>0,0%</w:delText>
              </w:r>
            </w:del>
          </w:p>
        </w:tc>
      </w:tr>
      <w:tr w:rsidR="00487E51" w:rsidRPr="00007B3E" w:rsidDel="00CB2812" w14:paraId="79FBD451" w14:textId="2A6CB861" w:rsidTr="000020C4">
        <w:trPr>
          <w:trHeight w:val="270"/>
          <w:del w:id="1806" w:author="Houyem Rais" w:date="2024-02-22T15:03:00Z"/>
        </w:trPr>
        <w:tc>
          <w:tcPr>
            <w:tcW w:w="916" w:type="pct"/>
            <w:shd w:val="clear" w:color="auto" w:fill="auto"/>
            <w:vAlign w:val="center"/>
            <w:hideMark/>
          </w:tcPr>
          <w:p w14:paraId="7CBB2D61" w14:textId="7943E64B" w:rsidR="00487E51" w:rsidRPr="00007B3E" w:rsidDel="00CB2812" w:rsidRDefault="00487E51" w:rsidP="00487E51">
            <w:pPr>
              <w:widowControl/>
              <w:autoSpaceDE/>
              <w:autoSpaceDN/>
              <w:spacing w:before="0" w:after="0" w:line="240" w:lineRule="auto"/>
              <w:rPr>
                <w:del w:id="1807" w:author="Houyem Rais" w:date="2024-02-22T15:03:00Z"/>
                <w:rFonts w:cs="Calibri"/>
                <w:b/>
                <w:bCs/>
                <w:sz w:val="18"/>
                <w:szCs w:val="18"/>
                <w:lang w:eastAsia="fr-FR"/>
              </w:rPr>
            </w:pPr>
            <w:del w:id="1808" w:author="Houyem Rais" w:date="2024-02-22T15:03:00Z">
              <w:r w:rsidRPr="00007B3E" w:rsidDel="00CB2812">
                <w:rPr>
                  <w:rFonts w:cs="Calibri"/>
                  <w:b/>
                  <w:bCs/>
                  <w:sz w:val="18"/>
                  <w:szCs w:val="18"/>
                  <w:lang w:eastAsia="fr-FR"/>
                </w:rPr>
                <w:delText>Ressources (MDT)</w:delText>
              </w:r>
            </w:del>
          </w:p>
        </w:tc>
        <w:tc>
          <w:tcPr>
            <w:tcW w:w="955" w:type="pct"/>
            <w:vAlign w:val="center"/>
          </w:tcPr>
          <w:p w14:paraId="33C8D15C" w14:textId="6856AAB6" w:rsidR="00487E51" w:rsidRPr="00487E51" w:rsidDel="00CB2812" w:rsidRDefault="00487E51" w:rsidP="00487E51">
            <w:pPr>
              <w:widowControl/>
              <w:autoSpaceDE/>
              <w:autoSpaceDN/>
              <w:spacing w:before="0" w:after="0" w:line="240" w:lineRule="auto"/>
              <w:jc w:val="center"/>
              <w:rPr>
                <w:del w:id="1809" w:author="Houyem Rais" w:date="2024-02-22T15:03:00Z"/>
                <w:rFonts w:cs="Calibri"/>
                <w:b/>
                <w:bCs/>
                <w:sz w:val="18"/>
                <w:szCs w:val="18"/>
                <w:lang w:eastAsia="fr-FR"/>
              </w:rPr>
            </w:pPr>
            <w:ins w:id="1810" w:author="Farouk Bouhafs" w:date="2024-02-15T10:12:00Z">
              <w:del w:id="1811" w:author="Houyem Rais" w:date="2024-02-22T15:03:00Z">
                <w:r w:rsidRPr="00487E51" w:rsidDel="00CB2812">
                  <w:rPr>
                    <w:rFonts w:cs="Calibri"/>
                    <w:b/>
                    <w:bCs/>
                    <w:sz w:val="18"/>
                    <w:szCs w:val="18"/>
                    <w:rPrChange w:id="1812" w:author="Farouk Bouhafs" w:date="2024-02-15T10:12:00Z">
                      <w:rPr>
                        <w:rFonts w:cs="Calibri"/>
                        <w:b/>
                        <w:bCs/>
                        <w:sz w:val="20"/>
                        <w:szCs w:val="20"/>
                      </w:rPr>
                    </w:rPrChange>
                  </w:rPr>
                  <w:delText>0,0</w:delText>
                </w:r>
              </w:del>
            </w:ins>
            <w:del w:id="1813" w:author="Houyem Rais" w:date="2024-02-22T15:03:00Z">
              <w:r w:rsidRPr="00487E51" w:rsidDel="00CB2812">
                <w:rPr>
                  <w:rFonts w:cs="Calibri"/>
                  <w:b/>
                  <w:bCs/>
                  <w:sz w:val="18"/>
                  <w:szCs w:val="18"/>
                </w:rPr>
                <w:delText>0,0</w:delText>
              </w:r>
            </w:del>
          </w:p>
        </w:tc>
        <w:tc>
          <w:tcPr>
            <w:tcW w:w="897" w:type="pct"/>
            <w:shd w:val="clear" w:color="auto" w:fill="auto"/>
            <w:vAlign w:val="center"/>
            <w:hideMark/>
          </w:tcPr>
          <w:p w14:paraId="3A147849" w14:textId="7FBDEE6F" w:rsidR="00487E51" w:rsidRPr="00487E51" w:rsidDel="00CB2812" w:rsidRDefault="00487E51" w:rsidP="00487E51">
            <w:pPr>
              <w:widowControl/>
              <w:autoSpaceDE/>
              <w:autoSpaceDN/>
              <w:spacing w:before="0" w:after="0" w:line="240" w:lineRule="auto"/>
              <w:jc w:val="center"/>
              <w:rPr>
                <w:del w:id="1814" w:author="Houyem Rais" w:date="2024-02-22T15:03:00Z"/>
                <w:rFonts w:cs="Calibri"/>
                <w:b/>
                <w:bCs/>
                <w:sz w:val="18"/>
                <w:szCs w:val="18"/>
                <w:lang w:eastAsia="fr-FR"/>
              </w:rPr>
            </w:pPr>
            <w:ins w:id="1815" w:author="Farouk Bouhafs" w:date="2024-02-15T10:12:00Z">
              <w:del w:id="1816" w:author="Houyem Rais" w:date="2024-02-22T15:03:00Z">
                <w:r w:rsidRPr="00487E51" w:rsidDel="00CB2812">
                  <w:rPr>
                    <w:rFonts w:cs="Calibri"/>
                    <w:b/>
                    <w:bCs/>
                    <w:sz w:val="18"/>
                    <w:szCs w:val="18"/>
                    <w:rPrChange w:id="1817" w:author="Farouk Bouhafs" w:date="2024-02-15T10:12:00Z">
                      <w:rPr>
                        <w:rFonts w:cs="Calibri"/>
                        <w:b/>
                        <w:bCs/>
                        <w:sz w:val="20"/>
                        <w:szCs w:val="20"/>
                      </w:rPr>
                    </w:rPrChange>
                  </w:rPr>
                  <w:delText>800,0</w:delText>
                </w:r>
              </w:del>
            </w:ins>
            <w:del w:id="1818" w:author="Houyem Rais" w:date="2024-02-22T15:03:00Z">
              <w:r w:rsidRPr="00487E51" w:rsidDel="00CB2812">
                <w:rPr>
                  <w:rFonts w:cs="Calibri"/>
                  <w:b/>
                  <w:bCs/>
                  <w:sz w:val="18"/>
                  <w:szCs w:val="18"/>
                </w:rPr>
                <w:delText>800,0</w:delText>
              </w:r>
            </w:del>
          </w:p>
        </w:tc>
        <w:tc>
          <w:tcPr>
            <w:tcW w:w="742" w:type="pct"/>
            <w:vAlign w:val="center"/>
          </w:tcPr>
          <w:p w14:paraId="3E575565" w14:textId="2AEC78C1" w:rsidR="00487E51" w:rsidRPr="00487E51" w:rsidDel="00CB2812" w:rsidRDefault="00487E51" w:rsidP="00487E51">
            <w:pPr>
              <w:widowControl/>
              <w:autoSpaceDE/>
              <w:autoSpaceDN/>
              <w:spacing w:before="0" w:after="0" w:line="240" w:lineRule="auto"/>
              <w:jc w:val="center"/>
              <w:rPr>
                <w:del w:id="1819" w:author="Houyem Rais" w:date="2024-02-22T15:03:00Z"/>
                <w:rFonts w:cs="Calibri"/>
                <w:b/>
                <w:bCs/>
                <w:sz w:val="18"/>
                <w:szCs w:val="18"/>
                <w:lang w:eastAsia="fr-FR"/>
              </w:rPr>
            </w:pPr>
            <w:ins w:id="1820" w:author="Farouk Bouhafs" w:date="2024-02-15T10:12:00Z">
              <w:del w:id="1821" w:author="Houyem Rais" w:date="2024-02-22T15:03:00Z">
                <w:r w:rsidRPr="00487E51" w:rsidDel="00CB2812">
                  <w:rPr>
                    <w:rFonts w:cs="Calibri"/>
                    <w:b/>
                    <w:bCs/>
                    <w:sz w:val="18"/>
                    <w:szCs w:val="18"/>
                    <w:rPrChange w:id="1822" w:author="Farouk Bouhafs" w:date="2024-02-15T10:12:00Z">
                      <w:rPr>
                        <w:rFonts w:cs="Calibri"/>
                        <w:b/>
                        <w:bCs/>
                        <w:sz w:val="20"/>
                        <w:szCs w:val="20"/>
                      </w:rPr>
                    </w:rPrChange>
                  </w:rPr>
                  <w:delText>742,6</w:delText>
                </w:r>
              </w:del>
            </w:ins>
            <w:del w:id="1823" w:author="Houyem Rais" w:date="2024-02-22T15:03:00Z">
              <w:r w:rsidRPr="00487E51" w:rsidDel="00CB2812">
                <w:rPr>
                  <w:rFonts w:cs="Calibri"/>
                  <w:b/>
                  <w:bCs/>
                  <w:sz w:val="18"/>
                  <w:szCs w:val="18"/>
                </w:rPr>
                <w:delText>741,9</w:delText>
              </w:r>
            </w:del>
          </w:p>
        </w:tc>
        <w:tc>
          <w:tcPr>
            <w:tcW w:w="684" w:type="pct"/>
            <w:shd w:val="clear" w:color="auto" w:fill="auto"/>
            <w:vAlign w:val="center"/>
            <w:hideMark/>
          </w:tcPr>
          <w:p w14:paraId="3773EB78" w14:textId="4315B6A3" w:rsidR="00487E51" w:rsidRPr="00487E51" w:rsidDel="00CB2812" w:rsidRDefault="00487E51" w:rsidP="00487E51">
            <w:pPr>
              <w:widowControl/>
              <w:autoSpaceDE/>
              <w:autoSpaceDN/>
              <w:spacing w:before="0" w:after="0" w:line="240" w:lineRule="auto"/>
              <w:jc w:val="center"/>
              <w:rPr>
                <w:del w:id="1824" w:author="Houyem Rais" w:date="2024-02-22T15:03:00Z"/>
                <w:rFonts w:cs="Calibri"/>
                <w:b/>
                <w:bCs/>
                <w:sz w:val="18"/>
                <w:szCs w:val="18"/>
                <w:lang w:eastAsia="fr-FR"/>
              </w:rPr>
            </w:pPr>
            <w:ins w:id="1825" w:author="Farouk Bouhafs" w:date="2024-02-15T10:12:00Z">
              <w:del w:id="1826" w:author="Houyem Rais" w:date="2024-02-22T15:03:00Z">
                <w:r w:rsidRPr="00487E51" w:rsidDel="00CB2812">
                  <w:rPr>
                    <w:rFonts w:cs="Calibri"/>
                    <w:b/>
                    <w:bCs/>
                    <w:sz w:val="18"/>
                    <w:szCs w:val="18"/>
                    <w:rPrChange w:id="1827" w:author="Farouk Bouhafs" w:date="2024-02-15T10:12:00Z">
                      <w:rPr>
                        <w:rFonts w:cs="Calibri"/>
                        <w:b/>
                        <w:bCs/>
                        <w:sz w:val="20"/>
                        <w:szCs w:val="20"/>
                      </w:rPr>
                    </w:rPrChange>
                  </w:rPr>
                  <w:delText>809,0</w:delText>
                </w:r>
              </w:del>
            </w:ins>
            <w:del w:id="1828" w:author="Houyem Rais" w:date="2024-02-22T15:03:00Z">
              <w:r w:rsidRPr="00487E51" w:rsidDel="00CB2812">
                <w:rPr>
                  <w:rFonts w:cs="Calibri"/>
                  <w:b/>
                  <w:bCs/>
                  <w:sz w:val="18"/>
                  <w:szCs w:val="18"/>
                </w:rPr>
                <w:delText>809,0</w:delText>
              </w:r>
            </w:del>
          </w:p>
        </w:tc>
        <w:tc>
          <w:tcPr>
            <w:tcW w:w="805" w:type="pct"/>
            <w:shd w:val="clear" w:color="auto" w:fill="auto"/>
            <w:vAlign w:val="center"/>
            <w:hideMark/>
          </w:tcPr>
          <w:p w14:paraId="751D2405" w14:textId="078F95A6" w:rsidR="00487E51" w:rsidRPr="00487E51" w:rsidDel="00CB2812" w:rsidRDefault="00487E51" w:rsidP="00487E51">
            <w:pPr>
              <w:widowControl/>
              <w:autoSpaceDE/>
              <w:autoSpaceDN/>
              <w:spacing w:before="0" w:after="0" w:line="240" w:lineRule="auto"/>
              <w:jc w:val="center"/>
              <w:rPr>
                <w:del w:id="1829" w:author="Houyem Rais" w:date="2024-02-22T15:03:00Z"/>
                <w:rFonts w:cs="Calibri"/>
                <w:b/>
                <w:bCs/>
                <w:sz w:val="18"/>
                <w:szCs w:val="18"/>
                <w:lang w:eastAsia="fr-FR"/>
              </w:rPr>
            </w:pPr>
            <w:ins w:id="1830" w:author="Farouk Bouhafs" w:date="2024-02-15T10:12:00Z">
              <w:del w:id="1831" w:author="Houyem Rais" w:date="2024-02-22T15:03:00Z">
                <w:r w:rsidRPr="00487E51" w:rsidDel="00CB2812">
                  <w:rPr>
                    <w:rFonts w:cs="Calibri"/>
                    <w:b/>
                    <w:bCs/>
                    <w:sz w:val="18"/>
                    <w:szCs w:val="18"/>
                    <w:rPrChange w:id="1832" w:author="Farouk Bouhafs" w:date="2024-02-15T10:12:00Z">
                      <w:rPr>
                        <w:rFonts w:cs="Calibri"/>
                        <w:b/>
                        <w:bCs/>
                        <w:sz w:val="20"/>
                        <w:szCs w:val="20"/>
                      </w:rPr>
                    </w:rPrChange>
                  </w:rPr>
                  <w:delText>0,0</w:delText>
                </w:r>
              </w:del>
            </w:ins>
            <w:del w:id="1833" w:author="Houyem Rais" w:date="2024-02-22T15:03:00Z">
              <w:r w:rsidRPr="00487E51" w:rsidDel="00CB2812">
                <w:rPr>
                  <w:rFonts w:cs="Calibri"/>
                  <w:b/>
                  <w:bCs/>
                  <w:sz w:val="18"/>
                  <w:szCs w:val="18"/>
                </w:rPr>
                <w:delText>0,0</w:delText>
              </w:r>
            </w:del>
          </w:p>
        </w:tc>
      </w:tr>
      <w:tr w:rsidR="00487E51" w:rsidRPr="00007B3E" w:rsidDel="00CB2812" w14:paraId="3F863D76" w14:textId="15E3FE79" w:rsidTr="000020C4">
        <w:trPr>
          <w:trHeight w:val="260"/>
          <w:del w:id="1834" w:author="Houyem Rais" w:date="2024-02-22T15:03:00Z"/>
        </w:trPr>
        <w:tc>
          <w:tcPr>
            <w:tcW w:w="916" w:type="pct"/>
            <w:vMerge w:val="restart"/>
            <w:shd w:val="clear" w:color="auto" w:fill="auto"/>
            <w:vAlign w:val="center"/>
            <w:hideMark/>
          </w:tcPr>
          <w:p w14:paraId="4D0D150C" w14:textId="5D1200A8" w:rsidR="00487E51" w:rsidRPr="00007B3E" w:rsidDel="00CB2812" w:rsidRDefault="00487E51" w:rsidP="00487E51">
            <w:pPr>
              <w:widowControl/>
              <w:autoSpaceDE/>
              <w:autoSpaceDN/>
              <w:spacing w:before="0" w:after="0" w:line="240" w:lineRule="auto"/>
              <w:rPr>
                <w:del w:id="1835" w:author="Houyem Rais" w:date="2024-02-22T15:03:00Z"/>
                <w:rFonts w:cs="Calibri"/>
                <w:sz w:val="18"/>
                <w:szCs w:val="18"/>
                <w:lang w:eastAsia="fr-FR"/>
              </w:rPr>
            </w:pPr>
            <w:del w:id="1836" w:author="Houyem Rais" w:date="2024-02-22T15:03:00Z">
              <w:r w:rsidRPr="00007B3E" w:rsidDel="00CB2812">
                <w:rPr>
                  <w:rFonts w:cs="Calibri"/>
                  <w:sz w:val="18"/>
                  <w:szCs w:val="18"/>
                  <w:lang w:eastAsia="fr-FR"/>
                </w:rPr>
                <w:delText>Fonds propres</w:delText>
              </w:r>
            </w:del>
          </w:p>
        </w:tc>
        <w:tc>
          <w:tcPr>
            <w:tcW w:w="955" w:type="pct"/>
            <w:vAlign w:val="center"/>
          </w:tcPr>
          <w:p w14:paraId="09ED3D50" w14:textId="33DEBDAC" w:rsidR="00487E51" w:rsidRPr="00487E51" w:rsidDel="00CB2812" w:rsidRDefault="00487E51" w:rsidP="00487E51">
            <w:pPr>
              <w:widowControl/>
              <w:autoSpaceDE/>
              <w:autoSpaceDN/>
              <w:spacing w:before="0" w:after="0" w:line="240" w:lineRule="auto"/>
              <w:jc w:val="center"/>
              <w:rPr>
                <w:del w:id="1837" w:author="Houyem Rais" w:date="2024-02-22T15:03:00Z"/>
                <w:rFonts w:cs="Calibri"/>
                <w:sz w:val="18"/>
                <w:szCs w:val="18"/>
                <w:lang w:eastAsia="fr-FR"/>
              </w:rPr>
            </w:pPr>
            <w:ins w:id="1838" w:author="Farouk Bouhafs" w:date="2024-02-15T10:12:00Z">
              <w:del w:id="1839" w:author="Houyem Rais" w:date="2024-02-22T15:03:00Z">
                <w:r w:rsidRPr="00487E51" w:rsidDel="00CB2812">
                  <w:rPr>
                    <w:rFonts w:cs="Calibri"/>
                    <w:sz w:val="18"/>
                    <w:szCs w:val="18"/>
                    <w:rPrChange w:id="1840" w:author="Farouk Bouhafs" w:date="2024-02-15T10:12:00Z">
                      <w:rPr>
                        <w:rFonts w:cs="Calibri"/>
                        <w:sz w:val="20"/>
                        <w:szCs w:val="20"/>
                      </w:rPr>
                    </w:rPrChange>
                  </w:rPr>
                  <w:delText>0,0</w:delText>
                </w:r>
              </w:del>
            </w:ins>
            <w:del w:id="1841" w:author="Houyem Rais" w:date="2024-02-22T15:03:00Z">
              <w:r w:rsidRPr="00487E51" w:rsidDel="00CB2812">
                <w:rPr>
                  <w:rFonts w:cs="Calibri"/>
                  <w:sz w:val="18"/>
                  <w:szCs w:val="18"/>
                </w:rPr>
                <w:delText>0,0</w:delText>
              </w:r>
            </w:del>
          </w:p>
        </w:tc>
        <w:tc>
          <w:tcPr>
            <w:tcW w:w="897" w:type="pct"/>
            <w:shd w:val="clear" w:color="auto" w:fill="auto"/>
            <w:vAlign w:val="center"/>
            <w:hideMark/>
          </w:tcPr>
          <w:p w14:paraId="6D55D245" w14:textId="54712049" w:rsidR="00487E51" w:rsidRPr="00487E51" w:rsidDel="00CB2812" w:rsidRDefault="00487E51" w:rsidP="00487E51">
            <w:pPr>
              <w:widowControl/>
              <w:autoSpaceDE/>
              <w:autoSpaceDN/>
              <w:spacing w:before="0" w:after="0" w:line="240" w:lineRule="auto"/>
              <w:jc w:val="center"/>
              <w:rPr>
                <w:del w:id="1842" w:author="Houyem Rais" w:date="2024-02-22T15:03:00Z"/>
                <w:rFonts w:cs="Calibri"/>
                <w:sz w:val="18"/>
                <w:szCs w:val="18"/>
                <w:lang w:eastAsia="fr-FR"/>
              </w:rPr>
            </w:pPr>
            <w:ins w:id="1843" w:author="Farouk Bouhafs" w:date="2024-02-15T10:12:00Z">
              <w:del w:id="1844" w:author="Houyem Rais" w:date="2024-02-22T15:03:00Z">
                <w:r w:rsidRPr="00487E51" w:rsidDel="00CB2812">
                  <w:rPr>
                    <w:rFonts w:cs="Calibri"/>
                    <w:sz w:val="18"/>
                    <w:szCs w:val="18"/>
                    <w:rPrChange w:id="1845" w:author="Farouk Bouhafs" w:date="2024-02-15T10:12:00Z">
                      <w:rPr>
                        <w:rFonts w:cs="Calibri"/>
                        <w:sz w:val="20"/>
                        <w:szCs w:val="20"/>
                      </w:rPr>
                    </w:rPrChange>
                  </w:rPr>
                  <w:delText>259,6</w:delText>
                </w:r>
              </w:del>
            </w:ins>
            <w:del w:id="1846" w:author="Houyem Rais" w:date="2024-02-22T15:03:00Z">
              <w:r w:rsidRPr="00487E51" w:rsidDel="00CB2812">
                <w:rPr>
                  <w:rFonts w:cs="Calibri"/>
                  <w:sz w:val="18"/>
                  <w:szCs w:val="18"/>
                </w:rPr>
                <w:delText>259,6</w:delText>
              </w:r>
            </w:del>
          </w:p>
        </w:tc>
        <w:tc>
          <w:tcPr>
            <w:tcW w:w="742" w:type="pct"/>
            <w:vAlign w:val="center"/>
          </w:tcPr>
          <w:p w14:paraId="1070815A" w14:textId="03280DBC" w:rsidR="00487E51" w:rsidRPr="00487E51" w:rsidDel="00CB2812" w:rsidRDefault="00487E51" w:rsidP="00487E51">
            <w:pPr>
              <w:widowControl/>
              <w:autoSpaceDE/>
              <w:autoSpaceDN/>
              <w:spacing w:before="0" w:after="0" w:line="240" w:lineRule="auto"/>
              <w:jc w:val="center"/>
              <w:rPr>
                <w:del w:id="1847" w:author="Houyem Rais" w:date="2024-02-22T15:03:00Z"/>
                <w:rFonts w:cs="Calibri"/>
                <w:sz w:val="18"/>
                <w:szCs w:val="18"/>
                <w:lang w:eastAsia="fr-FR"/>
              </w:rPr>
            </w:pPr>
            <w:ins w:id="1848" w:author="Farouk Bouhafs" w:date="2024-02-15T10:12:00Z">
              <w:del w:id="1849" w:author="Houyem Rais" w:date="2024-02-22T15:03:00Z">
                <w:r w:rsidRPr="00487E51" w:rsidDel="00CB2812">
                  <w:rPr>
                    <w:rFonts w:cs="Calibri"/>
                    <w:sz w:val="18"/>
                    <w:szCs w:val="18"/>
                    <w:rPrChange w:id="1850" w:author="Farouk Bouhafs" w:date="2024-02-15T10:12:00Z">
                      <w:rPr>
                        <w:rFonts w:cs="Calibri"/>
                        <w:sz w:val="20"/>
                        <w:szCs w:val="20"/>
                      </w:rPr>
                    </w:rPrChange>
                  </w:rPr>
                  <w:delText>4,4</w:delText>
                </w:r>
              </w:del>
            </w:ins>
            <w:del w:id="1851" w:author="Houyem Rais" w:date="2024-02-22T15:03:00Z">
              <w:r w:rsidRPr="00487E51" w:rsidDel="00CB2812">
                <w:rPr>
                  <w:rFonts w:cs="Calibri"/>
                  <w:sz w:val="18"/>
                  <w:szCs w:val="18"/>
                </w:rPr>
                <w:delText>1,3</w:delText>
              </w:r>
            </w:del>
          </w:p>
        </w:tc>
        <w:tc>
          <w:tcPr>
            <w:tcW w:w="684" w:type="pct"/>
            <w:shd w:val="clear" w:color="auto" w:fill="auto"/>
            <w:vAlign w:val="center"/>
            <w:hideMark/>
          </w:tcPr>
          <w:p w14:paraId="471F1CE8" w14:textId="50FBCD6D" w:rsidR="00487E51" w:rsidRPr="00487E51" w:rsidDel="00CB2812" w:rsidRDefault="00487E51" w:rsidP="00487E51">
            <w:pPr>
              <w:widowControl/>
              <w:autoSpaceDE/>
              <w:autoSpaceDN/>
              <w:spacing w:before="0" w:after="0" w:line="240" w:lineRule="auto"/>
              <w:jc w:val="center"/>
              <w:rPr>
                <w:del w:id="1852" w:author="Houyem Rais" w:date="2024-02-22T15:03:00Z"/>
                <w:rFonts w:cs="Calibri"/>
                <w:sz w:val="18"/>
                <w:szCs w:val="18"/>
                <w:lang w:eastAsia="fr-FR"/>
              </w:rPr>
            </w:pPr>
            <w:ins w:id="1853" w:author="Farouk Bouhafs" w:date="2024-02-15T10:12:00Z">
              <w:del w:id="1854" w:author="Houyem Rais" w:date="2024-02-22T15:03:00Z">
                <w:r w:rsidRPr="00487E51" w:rsidDel="00CB2812">
                  <w:rPr>
                    <w:rFonts w:cs="Calibri"/>
                    <w:sz w:val="18"/>
                    <w:szCs w:val="18"/>
                    <w:rPrChange w:id="1855" w:author="Farouk Bouhafs" w:date="2024-02-15T10:12:00Z">
                      <w:rPr>
                        <w:rFonts w:cs="Calibri"/>
                        <w:sz w:val="20"/>
                        <w:szCs w:val="20"/>
                      </w:rPr>
                    </w:rPrChange>
                  </w:rPr>
                  <w:delText>185,4</w:delText>
                </w:r>
              </w:del>
            </w:ins>
            <w:del w:id="1856" w:author="Houyem Rais" w:date="2024-02-22T15:03:00Z">
              <w:r w:rsidRPr="00487E51" w:rsidDel="00CB2812">
                <w:rPr>
                  <w:rFonts w:cs="Calibri"/>
                  <w:sz w:val="18"/>
                  <w:szCs w:val="18"/>
                </w:rPr>
                <w:delText>185,4</w:delText>
              </w:r>
            </w:del>
          </w:p>
        </w:tc>
        <w:tc>
          <w:tcPr>
            <w:tcW w:w="805" w:type="pct"/>
            <w:shd w:val="clear" w:color="auto" w:fill="auto"/>
            <w:vAlign w:val="center"/>
            <w:hideMark/>
          </w:tcPr>
          <w:p w14:paraId="0FA4C780" w14:textId="7AC5EB62" w:rsidR="00487E51" w:rsidRPr="00487E51" w:rsidDel="00CB2812" w:rsidRDefault="00487E51" w:rsidP="00487E51">
            <w:pPr>
              <w:widowControl/>
              <w:autoSpaceDE/>
              <w:autoSpaceDN/>
              <w:spacing w:before="0" w:after="0" w:line="240" w:lineRule="auto"/>
              <w:jc w:val="center"/>
              <w:rPr>
                <w:del w:id="1857" w:author="Houyem Rais" w:date="2024-02-22T15:03:00Z"/>
                <w:rFonts w:cs="Calibri"/>
                <w:sz w:val="18"/>
                <w:szCs w:val="18"/>
                <w:lang w:eastAsia="fr-FR"/>
              </w:rPr>
            </w:pPr>
            <w:ins w:id="1858" w:author="Farouk Bouhafs" w:date="2024-02-15T10:12:00Z">
              <w:del w:id="1859" w:author="Houyem Rais" w:date="2024-02-22T15:03:00Z">
                <w:r w:rsidRPr="00487E51" w:rsidDel="00CB2812">
                  <w:rPr>
                    <w:rFonts w:cs="Calibri"/>
                    <w:sz w:val="18"/>
                    <w:szCs w:val="18"/>
                    <w:rPrChange w:id="1860" w:author="Farouk Bouhafs" w:date="2024-02-15T10:12:00Z">
                      <w:rPr>
                        <w:rFonts w:cs="Calibri"/>
                        <w:sz w:val="20"/>
                        <w:szCs w:val="20"/>
                      </w:rPr>
                    </w:rPrChange>
                  </w:rPr>
                  <w:delText>0,0</w:delText>
                </w:r>
              </w:del>
            </w:ins>
            <w:del w:id="1861" w:author="Houyem Rais" w:date="2024-02-22T15:03:00Z">
              <w:r w:rsidRPr="00487E51" w:rsidDel="00CB2812">
                <w:rPr>
                  <w:rFonts w:cs="Calibri"/>
                  <w:sz w:val="18"/>
                  <w:szCs w:val="18"/>
                </w:rPr>
                <w:delText>0,0</w:delText>
              </w:r>
            </w:del>
          </w:p>
        </w:tc>
      </w:tr>
      <w:tr w:rsidR="00487E51" w:rsidRPr="00007B3E" w:rsidDel="00CB2812" w14:paraId="004B9F13" w14:textId="33CB039E" w:rsidTr="000020C4">
        <w:trPr>
          <w:trHeight w:val="270"/>
          <w:del w:id="1862" w:author="Houyem Rais" w:date="2024-02-22T15:03:00Z"/>
        </w:trPr>
        <w:tc>
          <w:tcPr>
            <w:tcW w:w="916" w:type="pct"/>
            <w:vMerge/>
            <w:vAlign w:val="center"/>
            <w:hideMark/>
          </w:tcPr>
          <w:p w14:paraId="1BF0A80B" w14:textId="66A622C6" w:rsidR="00487E51" w:rsidRPr="00007B3E" w:rsidDel="00CB2812" w:rsidRDefault="00487E51" w:rsidP="00487E51">
            <w:pPr>
              <w:widowControl/>
              <w:autoSpaceDE/>
              <w:autoSpaceDN/>
              <w:spacing w:before="0" w:after="0" w:line="240" w:lineRule="auto"/>
              <w:jc w:val="left"/>
              <w:rPr>
                <w:del w:id="1863" w:author="Houyem Rais" w:date="2024-02-22T15:03:00Z"/>
                <w:rFonts w:cs="Calibri"/>
                <w:sz w:val="18"/>
                <w:szCs w:val="18"/>
                <w:lang w:eastAsia="fr-FR"/>
              </w:rPr>
            </w:pPr>
          </w:p>
        </w:tc>
        <w:tc>
          <w:tcPr>
            <w:tcW w:w="955" w:type="pct"/>
            <w:vAlign w:val="center"/>
          </w:tcPr>
          <w:p w14:paraId="7A6B6F1B" w14:textId="308E30A4" w:rsidR="00487E51" w:rsidRPr="00487E51" w:rsidDel="00CB2812" w:rsidRDefault="00487E51" w:rsidP="00487E51">
            <w:pPr>
              <w:widowControl/>
              <w:autoSpaceDE/>
              <w:autoSpaceDN/>
              <w:spacing w:before="0" w:after="0" w:line="240" w:lineRule="auto"/>
              <w:jc w:val="center"/>
              <w:rPr>
                <w:del w:id="1864" w:author="Houyem Rais" w:date="2024-02-22T15:03:00Z"/>
                <w:rFonts w:cs="Calibri"/>
                <w:sz w:val="18"/>
                <w:szCs w:val="18"/>
                <w:lang w:eastAsia="fr-FR"/>
              </w:rPr>
            </w:pPr>
            <w:ins w:id="1865" w:author="Farouk Bouhafs" w:date="2024-02-15T10:12:00Z">
              <w:del w:id="1866" w:author="Houyem Rais" w:date="2024-02-22T15:03:00Z">
                <w:r w:rsidRPr="00487E51" w:rsidDel="00CB2812">
                  <w:rPr>
                    <w:rFonts w:cs="Calibri"/>
                    <w:sz w:val="18"/>
                    <w:szCs w:val="18"/>
                    <w:rPrChange w:id="1867" w:author="Farouk Bouhafs" w:date="2024-02-15T10:12:00Z">
                      <w:rPr>
                        <w:rFonts w:cs="Calibri"/>
                        <w:sz w:val="20"/>
                        <w:szCs w:val="20"/>
                      </w:rPr>
                    </w:rPrChange>
                  </w:rPr>
                  <w:delText>0,0%</w:delText>
                </w:r>
              </w:del>
            </w:ins>
            <w:del w:id="1868" w:author="Houyem Rais" w:date="2024-02-22T15:03:00Z">
              <w:r w:rsidRPr="00487E51" w:rsidDel="00CB2812">
                <w:rPr>
                  <w:rFonts w:cs="Calibri"/>
                  <w:sz w:val="18"/>
                  <w:szCs w:val="18"/>
                </w:rPr>
                <w:delText>0,0%</w:delText>
              </w:r>
            </w:del>
          </w:p>
        </w:tc>
        <w:tc>
          <w:tcPr>
            <w:tcW w:w="897" w:type="pct"/>
            <w:shd w:val="clear" w:color="auto" w:fill="auto"/>
            <w:vAlign w:val="center"/>
            <w:hideMark/>
          </w:tcPr>
          <w:p w14:paraId="06925918" w14:textId="7AF27538" w:rsidR="00487E51" w:rsidRPr="00487E51" w:rsidDel="00CB2812" w:rsidRDefault="00487E51" w:rsidP="00487E51">
            <w:pPr>
              <w:widowControl/>
              <w:autoSpaceDE/>
              <w:autoSpaceDN/>
              <w:spacing w:before="0" w:after="0" w:line="240" w:lineRule="auto"/>
              <w:jc w:val="center"/>
              <w:rPr>
                <w:del w:id="1869" w:author="Houyem Rais" w:date="2024-02-22T15:03:00Z"/>
                <w:rFonts w:cs="Calibri"/>
                <w:sz w:val="18"/>
                <w:szCs w:val="18"/>
                <w:lang w:eastAsia="fr-FR"/>
              </w:rPr>
            </w:pPr>
            <w:ins w:id="1870" w:author="Farouk Bouhafs" w:date="2024-02-15T10:12:00Z">
              <w:del w:id="1871" w:author="Houyem Rais" w:date="2024-02-22T15:03:00Z">
                <w:r w:rsidRPr="00487E51" w:rsidDel="00CB2812">
                  <w:rPr>
                    <w:rFonts w:cs="Calibri"/>
                    <w:sz w:val="18"/>
                    <w:szCs w:val="18"/>
                    <w:rPrChange w:id="1872" w:author="Farouk Bouhafs" w:date="2024-02-15T10:12:00Z">
                      <w:rPr>
                        <w:rFonts w:cs="Calibri"/>
                        <w:sz w:val="20"/>
                        <w:szCs w:val="20"/>
                      </w:rPr>
                    </w:rPrChange>
                  </w:rPr>
                  <w:delText>0,3</w:delText>
                </w:r>
              </w:del>
            </w:ins>
            <w:del w:id="1873" w:author="Houyem Rais" w:date="2024-02-22T15:03:00Z">
              <w:r w:rsidRPr="00487E51" w:rsidDel="00CB2812">
                <w:rPr>
                  <w:rFonts w:cs="Calibri"/>
                  <w:sz w:val="18"/>
                  <w:szCs w:val="18"/>
                </w:rPr>
                <w:delText>32,4%</w:delText>
              </w:r>
            </w:del>
          </w:p>
        </w:tc>
        <w:tc>
          <w:tcPr>
            <w:tcW w:w="742" w:type="pct"/>
            <w:vAlign w:val="center"/>
          </w:tcPr>
          <w:p w14:paraId="3770B1FB" w14:textId="0DF6323B" w:rsidR="00487E51" w:rsidRPr="00487E51" w:rsidDel="00CB2812" w:rsidRDefault="00487E51" w:rsidP="00487E51">
            <w:pPr>
              <w:widowControl/>
              <w:autoSpaceDE/>
              <w:autoSpaceDN/>
              <w:spacing w:before="0" w:after="0" w:line="240" w:lineRule="auto"/>
              <w:jc w:val="center"/>
              <w:rPr>
                <w:del w:id="1874" w:author="Houyem Rais" w:date="2024-02-22T15:03:00Z"/>
                <w:rFonts w:cs="Calibri"/>
                <w:sz w:val="18"/>
                <w:szCs w:val="18"/>
                <w:lang w:eastAsia="fr-FR"/>
              </w:rPr>
            </w:pPr>
            <w:ins w:id="1875" w:author="Farouk Bouhafs" w:date="2024-02-15T10:12:00Z">
              <w:del w:id="1876" w:author="Houyem Rais" w:date="2024-02-22T15:03:00Z">
                <w:r w:rsidRPr="00487E51" w:rsidDel="00CB2812">
                  <w:rPr>
                    <w:rFonts w:cs="Calibri"/>
                    <w:sz w:val="18"/>
                    <w:szCs w:val="18"/>
                    <w:rPrChange w:id="1877" w:author="Farouk Bouhafs" w:date="2024-02-15T10:12:00Z">
                      <w:rPr>
                        <w:rFonts w:cs="Calibri"/>
                        <w:sz w:val="20"/>
                        <w:szCs w:val="20"/>
                      </w:rPr>
                    </w:rPrChange>
                  </w:rPr>
                  <w:delText>0,6%</w:delText>
                </w:r>
              </w:del>
            </w:ins>
            <w:del w:id="1878" w:author="Houyem Rais" w:date="2024-02-22T15:03:00Z">
              <w:r w:rsidRPr="00487E51" w:rsidDel="00CB2812">
                <w:rPr>
                  <w:rFonts w:cs="Calibri"/>
                  <w:sz w:val="18"/>
                  <w:szCs w:val="18"/>
                </w:rPr>
                <w:delText>0,2%</w:delText>
              </w:r>
            </w:del>
          </w:p>
        </w:tc>
        <w:tc>
          <w:tcPr>
            <w:tcW w:w="684" w:type="pct"/>
            <w:shd w:val="clear" w:color="auto" w:fill="auto"/>
            <w:vAlign w:val="center"/>
            <w:hideMark/>
          </w:tcPr>
          <w:p w14:paraId="7968AFDD" w14:textId="3E1C4461" w:rsidR="00487E51" w:rsidRPr="00487E51" w:rsidDel="00CB2812" w:rsidRDefault="00487E51" w:rsidP="00487E51">
            <w:pPr>
              <w:widowControl/>
              <w:autoSpaceDE/>
              <w:autoSpaceDN/>
              <w:spacing w:before="0" w:after="0" w:line="240" w:lineRule="auto"/>
              <w:jc w:val="center"/>
              <w:rPr>
                <w:del w:id="1879" w:author="Houyem Rais" w:date="2024-02-22T15:03:00Z"/>
                <w:rFonts w:cs="Calibri"/>
                <w:sz w:val="18"/>
                <w:szCs w:val="18"/>
                <w:lang w:eastAsia="fr-FR"/>
              </w:rPr>
            </w:pPr>
            <w:ins w:id="1880" w:author="Farouk Bouhafs" w:date="2024-02-15T10:12:00Z">
              <w:del w:id="1881" w:author="Houyem Rais" w:date="2024-02-22T15:03:00Z">
                <w:r w:rsidRPr="00487E51" w:rsidDel="00CB2812">
                  <w:rPr>
                    <w:rFonts w:cs="Calibri"/>
                    <w:sz w:val="18"/>
                    <w:szCs w:val="18"/>
                    <w:rPrChange w:id="1882" w:author="Farouk Bouhafs" w:date="2024-02-15T10:12:00Z">
                      <w:rPr>
                        <w:rFonts w:cs="Calibri"/>
                        <w:sz w:val="20"/>
                        <w:szCs w:val="20"/>
                      </w:rPr>
                    </w:rPrChange>
                  </w:rPr>
                  <w:delText>22,9%</w:delText>
                </w:r>
              </w:del>
            </w:ins>
            <w:del w:id="1883" w:author="Houyem Rais" w:date="2024-02-22T15:03:00Z">
              <w:r w:rsidRPr="00487E51" w:rsidDel="00CB2812">
                <w:rPr>
                  <w:rFonts w:cs="Calibri"/>
                  <w:sz w:val="18"/>
                  <w:szCs w:val="18"/>
                </w:rPr>
                <w:delText>22,9%</w:delText>
              </w:r>
            </w:del>
          </w:p>
        </w:tc>
        <w:tc>
          <w:tcPr>
            <w:tcW w:w="805" w:type="pct"/>
            <w:shd w:val="clear" w:color="auto" w:fill="auto"/>
            <w:vAlign w:val="center"/>
            <w:hideMark/>
          </w:tcPr>
          <w:p w14:paraId="402FAEA4" w14:textId="56F29856" w:rsidR="00487E51" w:rsidRPr="00487E51" w:rsidDel="00CB2812" w:rsidRDefault="00487E51" w:rsidP="00487E51">
            <w:pPr>
              <w:widowControl/>
              <w:autoSpaceDE/>
              <w:autoSpaceDN/>
              <w:spacing w:before="0" w:after="0" w:line="240" w:lineRule="auto"/>
              <w:jc w:val="center"/>
              <w:rPr>
                <w:del w:id="1884" w:author="Houyem Rais" w:date="2024-02-22T15:03:00Z"/>
                <w:rFonts w:cs="Calibri"/>
                <w:sz w:val="18"/>
                <w:szCs w:val="18"/>
                <w:lang w:eastAsia="fr-FR"/>
              </w:rPr>
            </w:pPr>
            <w:ins w:id="1885" w:author="Farouk Bouhafs" w:date="2024-02-15T10:12:00Z">
              <w:del w:id="1886" w:author="Houyem Rais" w:date="2024-02-22T15:03:00Z">
                <w:r w:rsidRPr="00487E51" w:rsidDel="00CB2812">
                  <w:rPr>
                    <w:rFonts w:cs="Calibri"/>
                    <w:sz w:val="18"/>
                    <w:szCs w:val="18"/>
                    <w:rPrChange w:id="1887" w:author="Farouk Bouhafs" w:date="2024-02-15T10:12:00Z">
                      <w:rPr>
                        <w:rFonts w:cs="Calibri"/>
                        <w:sz w:val="20"/>
                        <w:szCs w:val="20"/>
                      </w:rPr>
                    </w:rPrChange>
                  </w:rPr>
                  <w:delText>0,0%</w:delText>
                </w:r>
              </w:del>
            </w:ins>
            <w:del w:id="1888" w:author="Houyem Rais" w:date="2024-02-22T15:03:00Z">
              <w:r w:rsidRPr="00487E51" w:rsidDel="00CB2812">
                <w:rPr>
                  <w:rFonts w:cs="Calibri"/>
                  <w:sz w:val="18"/>
                  <w:szCs w:val="18"/>
                </w:rPr>
                <w:delText>0,0%</w:delText>
              </w:r>
            </w:del>
          </w:p>
        </w:tc>
      </w:tr>
      <w:tr w:rsidR="00487E51" w:rsidRPr="00007B3E" w:rsidDel="00CB2812" w14:paraId="1119DACF" w14:textId="44AFE01A" w:rsidTr="000020C4">
        <w:trPr>
          <w:trHeight w:val="260"/>
          <w:del w:id="1889" w:author="Houyem Rais" w:date="2024-02-22T15:03:00Z"/>
        </w:trPr>
        <w:tc>
          <w:tcPr>
            <w:tcW w:w="916" w:type="pct"/>
            <w:vMerge w:val="restart"/>
            <w:shd w:val="clear" w:color="auto" w:fill="auto"/>
            <w:vAlign w:val="center"/>
            <w:hideMark/>
          </w:tcPr>
          <w:p w14:paraId="7022590B" w14:textId="2C26BA27" w:rsidR="00487E51" w:rsidRPr="00007B3E" w:rsidDel="00CB2812" w:rsidRDefault="00487E51" w:rsidP="00487E51">
            <w:pPr>
              <w:widowControl/>
              <w:autoSpaceDE/>
              <w:autoSpaceDN/>
              <w:spacing w:before="0" w:after="0" w:line="240" w:lineRule="auto"/>
              <w:rPr>
                <w:del w:id="1890" w:author="Houyem Rais" w:date="2024-02-22T15:03:00Z"/>
                <w:rFonts w:cs="Calibri"/>
                <w:sz w:val="18"/>
                <w:szCs w:val="18"/>
                <w:lang w:eastAsia="fr-FR"/>
              </w:rPr>
            </w:pPr>
            <w:del w:id="1891" w:author="Houyem Rais" w:date="2024-02-22T15:03:00Z">
              <w:r w:rsidRPr="00007B3E" w:rsidDel="00CB2812">
                <w:rPr>
                  <w:rFonts w:cs="Calibri"/>
                  <w:sz w:val="18"/>
                  <w:szCs w:val="18"/>
                  <w:lang w:eastAsia="fr-FR"/>
                </w:rPr>
                <w:delText>Dette</w:delText>
              </w:r>
            </w:del>
          </w:p>
        </w:tc>
        <w:tc>
          <w:tcPr>
            <w:tcW w:w="955" w:type="pct"/>
            <w:vAlign w:val="center"/>
          </w:tcPr>
          <w:p w14:paraId="70BEDD3A" w14:textId="2300F94C" w:rsidR="00487E51" w:rsidRPr="00487E51" w:rsidDel="00CB2812" w:rsidRDefault="00487E51" w:rsidP="00487E51">
            <w:pPr>
              <w:widowControl/>
              <w:autoSpaceDE/>
              <w:autoSpaceDN/>
              <w:spacing w:before="0" w:after="0" w:line="240" w:lineRule="auto"/>
              <w:jc w:val="center"/>
              <w:rPr>
                <w:del w:id="1892" w:author="Houyem Rais" w:date="2024-02-22T15:03:00Z"/>
                <w:rFonts w:cs="Calibri"/>
                <w:sz w:val="18"/>
                <w:szCs w:val="18"/>
                <w:lang w:eastAsia="fr-FR"/>
              </w:rPr>
            </w:pPr>
            <w:ins w:id="1893" w:author="Farouk Bouhafs" w:date="2024-02-15T10:12:00Z">
              <w:del w:id="1894" w:author="Houyem Rais" w:date="2024-02-22T15:03:00Z">
                <w:r w:rsidRPr="00487E51" w:rsidDel="00CB2812">
                  <w:rPr>
                    <w:rFonts w:cs="Calibri"/>
                    <w:sz w:val="18"/>
                    <w:szCs w:val="18"/>
                    <w:rPrChange w:id="1895" w:author="Farouk Bouhafs" w:date="2024-02-15T10:12:00Z">
                      <w:rPr>
                        <w:rFonts w:cs="Calibri"/>
                        <w:sz w:val="20"/>
                        <w:szCs w:val="20"/>
                      </w:rPr>
                    </w:rPrChange>
                  </w:rPr>
                  <w:delText>0,0</w:delText>
                </w:r>
              </w:del>
            </w:ins>
            <w:del w:id="1896" w:author="Houyem Rais" w:date="2024-02-22T15:03:00Z">
              <w:r w:rsidRPr="00487E51" w:rsidDel="00CB2812">
                <w:rPr>
                  <w:rFonts w:cs="Calibri"/>
                  <w:sz w:val="18"/>
                  <w:szCs w:val="18"/>
                </w:rPr>
                <w:delText>0,0</w:delText>
              </w:r>
            </w:del>
          </w:p>
        </w:tc>
        <w:tc>
          <w:tcPr>
            <w:tcW w:w="897" w:type="pct"/>
            <w:shd w:val="clear" w:color="auto" w:fill="auto"/>
            <w:vAlign w:val="center"/>
            <w:hideMark/>
          </w:tcPr>
          <w:p w14:paraId="6539E764" w14:textId="752BC38F" w:rsidR="00487E51" w:rsidRPr="00487E51" w:rsidDel="00CB2812" w:rsidRDefault="00487E51" w:rsidP="00487E51">
            <w:pPr>
              <w:widowControl/>
              <w:autoSpaceDE/>
              <w:autoSpaceDN/>
              <w:spacing w:before="0" w:after="0" w:line="240" w:lineRule="auto"/>
              <w:jc w:val="center"/>
              <w:rPr>
                <w:del w:id="1897" w:author="Houyem Rais" w:date="2024-02-22T15:03:00Z"/>
                <w:rFonts w:cs="Calibri"/>
                <w:sz w:val="18"/>
                <w:szCs w:val="18"/>
                <w:lang w:eastAsia="fr-FR"/>
              </w:rPr>
            </w:pPr>
            <w:ins w:id="1898" w:author="Farouk Bouhafs" w:date="2024-02-15T10:12:00Z">
              <w:del w:id="1899" w:author="Houyem Rais" w:date="2024-02-22T15:03:00Z">
                <w:r w:rsidRPr="00487E51" w:rsidDel="00CB2812">
                  <w:rPr>
                    <w:rFonts w:cs="Calibri"/>
                    <w:sz w:val="18"/>
                    <w:szCs w:val="18"/>
                    <w:rPrChange w:id="1900" w:author="Farouk Bouhafs" w:date="2024-02-15T10:12:00Z">
                      <w:rPr>
                        <w:rFonts w:cs="Calibri"/>
                        <w:sz w:val="20"/>
                        <w:szCs w:val="20"/>
                      </w:rPr>
                    </w:rPrChange>
                  </w:rPr>
                  <w:delText>540,5</w:delText>
                </w:r>
              </w:del>
            </w:ins>
            <w:del w:id="1901" w:author="Houyem Rais" w:date="2024-02-22T15:03:00Z">
              <w:r w:rsidRPr="00487E51" w:rsidDel="00CB2812">
                <w:rPr>
                  <w:rFonts w:cs="Calibri"/>
                  <w:sz w:val="18"/>
                  <w:szCs w:val="18"/>
                </w:rPr>
                <w:delText>540,5</w:delText>
              </w:r>
            </w:del>
          </w:p>
        </w:tc>
        <w:tc>
          <w:tcPr>
            <w:tcW w:w="742" w:type="pct"/>
            <w:vAlign w:val="center"/>
          </w:tcPr>
          <w:p w14:paraId="796EC1C3" w14:textId="09CFFE16" w:rsidR="00487E51" w:rsidRPr="00487E51" w:rsidDel="00CB2812" w:rsidRDefault="00487E51" w:rsidP="00487E51">
            <w:pPr>
              <w:widowControl/>
              <w:autoSpaceDE/>
              <w:autoSpaceDN/>
              <w:spacing w:before="0" w:after="0" w:line="240" w:lineRule="auto"/>
              <w:jc w:val="center"/>
              <w:rPr>
                <w:del w:id="1902" w:author="Houyem Rais" w:date="2024-02-22T15:03:00Z"/>
                <w:rFonts w:cs="Calibri"/>
                <w:sz w:val="18"/>
                <w:szCs w:val="18"/>
                <w:lang w:eastAsia="fr-FR"/>
              </w:rPr>
            </w:pPr>
            <w:ins w:id="1903" w:author="Farouk Bouhafs" w:date="2024-02-15T10:12:00Z">
              <w:del w:id="1904" w:author="Houyem Rais" w:date="2024-02-22T15:03:00Z">
                <w:r w:rsidRPr="00487E51" w:rsidDel="00CB2812">
                  <w:rPr>
                    <w:rFonts w:cs="Calibri"/>
                    <w:sz w:val="18"/>
                    <w:szCs w:val="18"/>
                    <w:rPrChange w:id="1905" w:author="Farouk Bouhafs" w:date="2024-02-15T10:12:00Z">
                      <w:rPr>
                        <w:rFonts w:cs="Calibri"/>
                        <w:sz w:val="20"/>
                        <w:szCs w:val="20"/>
                      </w:rPr>
                    </w:rPrChange>
                  </w:rPr>
                  <w:delText>9,2</w:delText>
                </w:r>
              </w:del>
            </w:ins>
            <w:del w:id="1906" w:author="Houyem Rais" w:date="2024-02-22T15:03:00Z">
              <w:r w:rsidRPr="00487E51" w:rsidDel="00CB2812">
                <w:rPr>
                  <w:rFonts w:cs="Calibri"/>
                  <w:sz w:val="18"/>
                  <w:szCs w:val="18"/>
                </w:rPr>
                <w:delText>2,6</w:delText>
              </w:r>
            </w:del>
          </w:p>
        </w:tc>
        <w:tc>
          <w:tcPr>
            <w:tcW w:w="684" w:type="pct"/>
            <w:shd w:val="clear" w:color="auto" w:fill="auto"/>
            <w:vAlign w:val="center"/>
            <w:hideMark/>
          </w:tcPr>
          <w:p w14:paraId="290C5F43" w14:textId="17FC3961" w:rsidR="00487E51" w:rsidRPr="00487E51" w:rsidDel="00CB2812" w:rsidRDefault="00487E51" w:rsidP="00487E51">
            <w:pPr>
              <w:widowControl/>
              <w:autoSpaceDE/>
              <w:autoSpaceDN/>
              <w:spacing w:before="0" w:after="0" w:line="240" w:lineRule="auto"/>
              <w:jc w:val="center"/>
              <w:rPr>
                <w:del w:id="1907" w:author="Houyem Rais" w:date="2024-02-22T15:03:00Z"/>
                <w:rFonts w:cs="Calibri"/>
                <w:sz w:val="18"/>
                <w:szCs w:val="18"/>
                <w:lang w:eastAsia="fr-FR"/>
              </w:rPr>
            </w:pPr>
            <w:ins w:id="1908" w:author="Farouk Bouhafs" w:date="2024-02-15T10:12:00Z">
              <w:del w:id="1909" w:author="Houyem Rais" w:date="2024-02-22T15:03:00Z">
                <w:r w:rsidRPr="00487E51" w:rsidDel="00CB2812">
                  <w:rPr>
                    <w:rFonts w:cs="Calibri"/>
                    <w:sz w:val="18"/>
                    <w:szCs w:val="18"/>
                    <w:rPrChange w:id="1910" w:author="Farouk Bouhafs" w:date="2024-02-15T10:12:00Z">
                      <w:rPr>
                        <w:rFonts w:cs="Calibri"/>
                        <w:sz w:val="20"/>
                        <w:szCs w:val="20"/>
                      </w:rPr>
                    </w:rPrChange>
                  </w:rPr>
                  <w:delText>623,6</w:delText>
                </w:r>
              </w:del>
            </w:ins>
            <w:del w:id="1911" w:author="Houyem Rais" w:date="2024-02-22T15:03:00Z">
              <w:r w:rsidRPr="00487E51" w:rsidDel="00CB2812">
                <w:rPr>
                  <w:rFonts w:cs="Calibri"/>
                  <w:sz w:val="18"/>
                  <w:szCs w:val="18"/>
                </w:rPr>
                <w:delText>623,6</w:delText>
              </w:r>
            </w:del>
          </w:p>
        </w:tc>
        <w:tc>
          <w:tcPr>
            <w:tcW w:w="805" w:type="pct"/>
            <w:shd w:val="clear" w:color="auto" w:fill="auto"/>
            <w:vAlign w:val="center"/>
            <w:hideMark/>
          </w:tcPr>
          <w:p w14:paraId="5AAF45E9" w14:textId="672D01ED" w:rsidR="00487E51" w:rsidRPr="00487E51" w:rsidDel="00CB2812" w:rsidRDefault="00487E51" w:rsidP="00487E51">
            <w:pPr>
              <w:widowControl/>
              <w:autoSpaceDE/>
              <w:autoSpaceDN/>
              <w:spacing w:before="0" w:after="0" w:line="240" w:lineRule="auto"/>
              <w:jc w:val="center"/>
              <w:rPr>
                <w:del w:id="1912" w:author="Houyem Rais" w:date="2024-02-22T15:03:00Z"/>
                <w:rFonts w:cs="Calibri"/>
                <w:sz w:val="18"/>
                <w:szCs w:val="18"/>
                <w:lang w:eastAsia="fr-FR"/>
              </w:rPr>
            </w:pPr>
            <w:ins w:id="1913" w:author="Farouk Bouhafs" w:date="2024-02-15T10:12:00Z">
              <w:del w:id="1914" w:author="Houyem Rais" w:date="2024-02-22T15:03:00Z">
                <w:r w:rsidRPr="00487E51" w:rsidDel="00CB2812">
                  <w:rPr>
                    <w:rFonts w:cs="Calibri"/>
                    <w:sz w:val="18"/>
                    <w:szCs w:val="18"/>
                    <w:rPrChange w:id="1915" w:author="Farouk Bouhafs" w:date="2024-02-15T10:12:00Z">
                      <w:rPr>
                        <w:rFonts w:cs="Calibri"/>
                        <w:sz w:val="20"/>
                        <w:szCs w:val="20"/>
                      </w:rPr>
                    </w:rPrChange>
                  </w:rPr>
                  <w:delText>0,0</w:delText>
                </w:r>
              </w:del>
            </w:ins>
            <w:del w:id="1916" w:author="Houyem Rais" w:date="2024-02-22T15:03:00Z">
              <w:r w:rsidRPr="00487E51" w:rsidDel="00CB2812">
                <w:rPr>
                  <w:rFonts w:cs="Calibri"/>
                  <w:sz w:val="18"/>
                  <w:szCs w:val="18"/>
                </w:rPr>
                <w:delText>0,0</w:delText>
              </w:r>
            </w:del>
          </w:p>
        </w:tc>
      </w:tr>
      <w:tr w:rsidR="00487E51" w:rsidRPr="00007B3E" w:rsidDel="00CB2812" w14:paraId="2548EA1F" w14:textId="6F2D74FC" w:rsidTr="000020C4">
        <w:trPr>
          <w:trHeight w:val="270"/>
          <w:del w:id="1917" w:author="Houyem Rais" w:date="2024-02-22T15:03:00Z"/>
        </w:trPr>
        <w:tc>
          <w:tcPr>
            <w:tcW w:w="916" w:type="pct"/>
            <w:vMerge/>
            <w:vAlign w:val="center"/>
            <w:hideMark/>
          </w:tcPr>
          <w:p w14:paraId="27EBDE8A" w14:textId="2A351AB7" w:rsidR="00487E51" w:rsidRPr="00007B3E" w:rsidDel="00CB2812" w:rsidRDefault="00487E51" w:rsidP="00487E51">
            <w:pPr>
              <w:widowControl/>
              <w:autoSpaceDE/>
              <w:autoSpaceDN/>
              <w:spacing w:before="0" w:after="0" w:line="240" w:lineRule="auto"/>
              <w:jc w:val="left"/>
              <w:rPr>
                <w:del w:id="1918" w:author="Houyem Rais" w:date="2024-02-22T15:03:00Z"/>
                <w:rFonts w:cs="Calibri"/>
                <w:sz w:val="18"/>
                <w:szCs w:val="18"/>
                <w:lang w:eastAsia="fr-FR"/>
              </w:rPr>
            </w:pPr>
          </w:p>
        </w:tc>
        <w:tc>
          <w:tcPr>
            <w:tcW w:w="955" w:type="pct"/>
            <w:vAlign w:val="center"/>
          </w:tcPr>
          <w:p w14:paraId="1EC51579" w14:textId="15A3C3A9" w:rsidR="00487E51" w:rsidRPr="00487E51" w:rsidDel="00CB2812" w:rsidRDefault="00487E51" w:rsidP="00487E51">
            <w:pPr>
              <w:widowControl/>
              <w:autoSpaceDE/>
              <w:autoSpaceDN/>
              <w:spacing w:before="0" w:after="0" w:line="240" w:lineRule="auto"/>
              <w:jc w:val="center"/>
              <w:rPr>
                <w:del w:id="1919" w:author="Houyem Rais" w:date="2024-02-22T15:03:00Z"/>
                <w:rFonts w:cs="Calibri"/>
                <w:i/>
                <w:iCs/>
                <w:sz w:val="18"/>
                <w:szCs w:val="18"/>
                <w:lang w:eastAsia="fr-FR"/>
              </w:rPr>
            </w:pPr>
            <w:ins w:id="1920" w:author="Farouk Bouhafs" w:date="2024-02-15T10:12:00Z">
              <w:del w:id="1921" w:author="Houyem Rais" w:date="2024-02-22T15:03:00Z">
                <w:r w:rsidRPr="00487E51" w:rsidDel="00CB2812">
                  <w:rPr>
                    <w:rFonts w:cs="Calibri"/>
                    <w:i/>
                    <w:iCs/>
                    <w:sz w:val="18"/>
                    <w:szCs w:val="18"/>
                    <w:rPrChange w:id="1922" w:author="Farouk Bouhafs" w:date="2024-02-15T10:12:00Z">
                      <w:rPr>
                        <w:rFonts w:cs="Calibri"/>
                        <w:i/>
                        <w:iCs/>
                        <w:sz w:val="20"/>
                        <w:szCs w:val="20"/>
                      </w:rPr>
                    </w:rPrChange>
                  </w:rPr>
                  <w:delText>0,0%</w:delText>
                </w:r>
              </w:del>
            </w:ins>
            <w:del w:id="1923"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09D5856C" w14:textId="0D699CF5" w:rsidR="00487E51" w:rsidRPr="00487E51" w:rsidDel="00CB2812" w:rsidRDefault="00487E51" w:rsidP="00487E51">
            <w:pPr>
              <w:widowControl/>
              <w:autoSpaceDE/>
              <w:autoSpaceDN/>
              <w:spacing w:before="0" w:after="0" w:line="240" w:lineRule="auto"/>
              <w:jc w:val="center"/>
              <w:rPr>
                <w:del w:id="1924" w:author="Houyem Rais" w:date="2024-02-22T15:03:00Z"/>
                <w:rFonts w:cs="Calibri"/>
                <w:i/>
                <w:iCs/>
                <w:sz w:val="18"/>
                <w:szCs w:val="18"/>
                <w:lang w:eastAsia="fr-FR"/>
              </w:rPr>
            </w:pPr>
            <w:ins w:id="1925" w:author="Farouk Bouhafs" w:date="2024-02-15T10:12:00Z">
              <w:del w:id="1926" w:author="Houyem Rais" w:date="2024-02-22T15:03:00Z">
                <w:r w:rsidRPr="00487E51" w:rsidDel="00CB2812">
                  <w:rPr>
                    <w:rFonts w:cs="Calibri"/>
                    <w:sz w:val="18"/>
                    <w:szCs w:val="18"/>
                    <w:rPrChange w:id="1927" w:author="Farouk Bouhafs" w:date="2024-02-15T10:12:00Z">
                      <w:rPr>
                        <w:rFonts w:cs="Calibri"/>
                        <w:sz w:val="20"/>
                        <w:szCs w:val="20"/>
                      </w:rPr>
                    </w:rPrChange>
                  </w:rPr>
                  <w:delText>0,7</w:delText>
                </w:r>
              </w:del>
            </w:ins>
            <w:del w:id="1928" w:author="Houyem Rais" w:date="2024-02-22T15:03:00Z">
              <w:r w:rsidRPr="00487E51" w:rsidDel="00CB2812">
                <w:rPr>
                  <w:rFonts w:cs="Calibri"/>
                  <w:i/>
                  <w:iCs/>
                  <w:sz w:val="18"/>
                  <w:szCs w:val="18"/>
                </w:rPr>
                <w:delText>67,6%</w:delText>
              </w:r>
            </w:del>
          </w:p>
        </w:tc>
        <w:tc>
          <w:tcPr>
            <w:tcW w:w="742" w:type="pct"/>
            <w:vAlign w:val="center"/>
          </w:tcPr>
          <w:p w14:paraId="5F6C3821" w14:textId="59253A52" w:rsidR="00487E51" w:rsidRPr="00487E51" w:rsidDel="00CB2812" w:rsidRDefault="00487E51" w:rsidP="00487E51">
            <w:pPr>
              <w:widowControl/>
              <w:autoSpaceDE/>
              <w:autoSpaceDN/>
              <w:spacing w:before="0" w:after="0" w:line="240" w:lineRule="auto"/>
              <w:jc w:val="center"/>
              <w:rPr>
                <w:del w:id="1929" w:author="Houyem Rais" w:date="2024-02-22T15:03:00Z"/>
                <w:rFonts w:cs="Calibri"/>
                <w:i/>
                <w:iCs/>
                <w:sz w:val="18"/>
                <w:szCs w:val="18"/>
                <w:lang w:eastAsia="fr-FR"/>
              </w:rPr>
            </w:pPr>
            <w:ins w:id="1930" w:author="Farouk Bouhafs" w:date="2024-02-15T10:12:00Z">
              <w:del w:id="1931" w:author="Houyem Rais" w:date="2024-02-22T15:03:00Z">
                <w:r w:rsidRPr="00487E51" w:rsidDel="00CB2812">
                  <w:rPr>
                    <w:rFonts w:cs="Calibri"/>
                    <w:i/>
                    <w:iCs/>
                    <w:sz w:val="18"/>
                    <w:szCs w:val="18"/>
                    <w:rPrChange w:id="1932" w:author="Farouk Bouhafs" w:date="2024-02-15T10:12:00Z">
                      <w:rPr>
                        <w:rFonts w:cs="Calibri"/>
                        <w:i/>
                        <w:iCs/>
                        <w:sz w:val="20"/>
                        <w:szCs w:val="20"/>
                      </w:rPr>
                    </w:rPrChange>
                  </w:rPr>
                  <w:delText>1,2%</w:delText>
                </w:r>
              </w:del>
            </w:ins>
            <w:del w:id="1933" w:author="Houyem Rais" w:date="2024-02-22T15:03:00Z">
              <w:r w:rsidRPr="00487E51" w:rsidDel="00CB2812">
                <w:rPr>
                  <w:rFonts w:cs="Calibri"/>
                  <w:i/>
                  <w:iCs/>
                  <w:sz w:val="18"/>
                  <w:szCs w:val="18"/>
                </w:rPr>
                <w:delText>0,4%</w:delText>
              </w:r>
            </w:del>
          </w:p>
        </w:tc>
        <w:tc>
          <w:tcPr>
            <w:tcW w:w="684" w:type="pct"/>
            <w:shd w:val="clear" w:color="auto" w:fill="auto"/>
            <w:vAlign w:val="center"/>
            <w:hideMark/>
          </w:tcPr>
          <w:p w14:paraId="55B23728" w14:textId="3C35479D" w:rsidR="00487E51" w:rsidRPr="00487E51" w:rsidDel="00CB2812" w:rsidRDefault="00487E51" w:rsidP="00487E51">
            <w:pPr>
              <w:widowControl/>
              <w:autoSpaceDE/>
              <w:autoSpaceDN/>
              <w:spacing w:before="0" w:after="0" w:line="240" w:lineRule="auto"/>
              <w:jc w:val="center"/>
              <w:rPr>
                <w:del w:id="1934" w:author="Houyem Rais" w:date="2024-02-22T15:03:00Z"/>
                <w:rFonts w:cs="Calibri"/>
                <w:i/>
                <w:iCs/>
                <w:sz w:val="18"/>
                <w:szCs w:val="18"/>
                <w:lang w:eastAsia="fr-FR"/>
              </w:rPr>
            </w:pPr>
            <w:ins w:id="1935" w:author="Farouk Bouhafs" w:date="2024-02-15T10:12:00Z">
              <w:del w:id="1936" w:author="Houyem Rais" w:date="2024-02-22T15:03:00Z">
                <w:r w:rsidRPr="00487E51" w:rsidDel="00CB2812">
                  <w:rPr>
                    <w:rFonts w:cs="Calibri"/>
                    <w:i/>
                    <w:iCs/>
                    <w:sz w:val="18"/>
                    <w:szCs w:val="18"/>
                    <w:rPrChange w:id="1937" w:author="Farouk Bouhafs" w:date="2024-02-15T10:12:00Z">
                      <w:rPr>
                        <w:rFonts w:cs="Calibri"/>
                        <w:i/>
                        <w:iCs/>
                        <w:sz w:val="20"/>
                        <w:szCs w:val="20"/>
                      </w:rPr>
                    </w:rPrChange>
                  </w:rPr>
                  <w:delText>77,1%</w:delText>
                </w:r>
              </w:del>
            </w:ins>
            <w:del w:id="1938" w:author="Houyem Rais" w:date="2024-02-22T15:03:00Z">
              <w:r w:rsidRPr="00487E51" w:rsidDel="00CB2812">
                <w:rPr>
                  <w:rFonts w:cs="Calibri"/>
                  <w:i/>
                  <w:iCs/>
                  <w:sz w:val="18"/>
                  <w:szCs w:val="18"/>
                </w:rPr>
                <w:delText>77,1%</w:delText>
              </w:r>
            </w:del>
          </w:p>
        </w:tc>
        <w:tc>
          <w:tcPr>
            <w:tcW w:w="805" w:type="pct"/>
            <w:shd w:val="clear" w:color="auto" w:fill="auto"/>
            <w:vAlign w:val="center"/>
            <w:hideMark/>
          </w:tcPr>
          <w:p w14:paraId="30FAEC53" w14:textId="1B56E21F" w:rsidR="00487E51" w:rsidRPr="00487E51" w:rsidDel="00CB2812" w:rsidRDefault="00487E51" w:rsidP="00487E51">
            <w:pPr>
              <w:widowControl/>
              <w:autoSpaceDE/>
              <w:autoSpaceDN/>
              <w:spacing w:before="0" w:after="0" w:line="240" w:lineRule="auto"/>
              <w:jc w:val="center"/>
              <w:rPr>
                <w:del w:id="1939" w:author="Houyem Rais" w:date="2024-02-22T15:03:00Z"/>
                <w:rFonts w:cs="Calibri"/>
                <w:i/>
                <w:iCs/>
                <w:sz w:val="18"/>
                <w:szCs w:val="18"/>
                <w:lang w:eastAsia="fr-FR"/>
              </w:rPr>
            </w:pPr>
            <w:ins w:id="1940" w:author="Farouk Bouhafs" w:date="2024-02-15T10:12:00Z">
              <w:del w:id="1941" w:author="Houyem Rais" w:date="2024-02-22T15:03:00Z">
                <w:r w:rsidRPr="00487E51" w:rsidDel="00CB2812">
                  <w:rPr>
                    <w:rFonts w:cs="Calibri"/>
                    <w:i/>
                    <w:iCs/>
                    <w:sz w:val="18"/>
                    <w:szCs w:val="18"/>
                    <w:rPrChange w:id="1942" w:author="Farouk Bouhafs" w:date="2024-02-15T10:12:00Z">
                      <w:rPr>
                        <w:rFonts w:cs="Calibri"/>
                        <w:i/>
                        <w:iCs/>
                        <w:sz w:val="20"/>
                        <w:szCs w:val="20"/>
                      </w:rPr>
                    </w:rPrChange>
                  </w:rPr>
                  <w:delText>0,0%</w:delText>
                </w:r>
              </w:del>
            </w:ins>
            <w:del w:id="1943" w:author="Houyem Rais" w:date="2024-02-22T15:03:00Z">
              <w:r w:rsidRPr="00487E51" w:rsidDel="00CB2812">
                <w:rPr>
                  <w:rFonts w:cs="Calibri"/>
                  <w:i/>
                  <w:iCs/>
                  <w:sz w:val="18"/>
                  <w:szCs w:val="18"/>
                </w:rPr>
                <w:delText>0,0%</w:delText>
              </w:r>
            </w:del>
          </w:p>
        </w:tc>
      </w:tr>
      <w:tr w:rsidR="00487E51" w:rsidRPr="00007B3E" w:rsidDel="00CB2812" w14:paraId="12A09D38" w14:textId="44CAA4E9" w:rsidTr="000020C4">
        <w:trPr>
          <w:trHeight w:val="260"/>
          <w:del w:id="1944" w:author="Houyem Rais" w:date="2024-02-22T15:03:00Z"/>
        </w:trPr>
        <w:tc>
          <w:tcPr>
            <w:tcW w:w="916" w:type="pct"/>
            <w:vMerge w:val="restart"/>
            <w:shd w:val="clear" w:color="auto" w:fill="auto"/>
            <w:vAlign w:val="center"/>
            <w:hideMark/>
          </w:tcPr>
          <w:p w14:paraId="794A630D" w14:textId="667C94FC" w:rsidR="00487E51" w:rsidRPr="00007B3E" w:rsidDel="00CB2812" w:rsidRDefault="00487E51" w:rsidP="00487E51">
            <w:pPr>
              <w:widowControl/>
              <w:autoSpaceDE/>
              <w:autoSpaceDN/>
              <w:spacing w:before="0" w:after="0" w:line="240" w:lineRule="auto"/>
              <w:rPr>
                <w:del w:id="1945" w:author="Houyem Rais" w:date="2024-02-22T15:03:00Z"/>
                <w:rFonts w:cs="Calibri"/>
                <w:sz w:val="18"/>
                <w:szCs w:val="18"/>
                <w:lang w:eastAsia="fr-FR"/>
              </w:rPr>
            </w:pPr>
            <w:del w:id="1946" w:author="Houyem Rais" w:date="2024-02-22T15:03:00Z">
              <w:r w:rsidRPr="00007B3E" w:rsidDel="00CB2812">
                <w:rPr>
                  <w:rFonts w:cs="Calibri"/>
                  <w:sz w:val="18"/>
                  <w:szCs w:val="18"/>
                  <w:lang w:eastAsia="fr-FR"/>
                </w:rPr>
                <w:delText>Subvention d'investissement</w:delText>
              </w:r>
            </w:del>
          </w:p>
        </w:tc>
        <w:tc>
          <w:tcPr>
            <w:tcW w:w="955" w:type="pct"/>
            <w:vAlign w:val="center"/>
          </w:tcPr>
          <w:p w14:paraId="35C6E7FA" w14:textId="2023D12C" w:rsidR="00487E51" w:rsidRPr="00487E51" w:rsidDel="00CB2812" w:rsidRDefault="00487E51" w:rsidP="00487E51">
            <w:pPr>
              <w:widowControl/>
              <w:autoSpaceDE/>
              <w:autoSpaceDN/>
              <w:spacing w:before="0" w:after="0" w:line="240" w:lineRule="auto"/>
              <w:jc w:val="center"/>
              <w:rPr>
                <w:del w:id="1947" w:author="Houyem Rais" w:date="2024-02-22T15:03:00Z"/>
                <w:rFonts w:cs="Calibri"/>
                <w:sz w:val="18"/>
                <w:szCs w:val="18"/>
                <w:lang w:eastAsia="fr-FR"/>
              </w:rPr>
            </w:pPr>
            <w:ins w:id="1948" w:author="Farouk Bouhafs" w:date="2024-02-15T10:12:00Z">
              <w:del w:id="1949" w:author="Houyem Rais" w:date="2024-02-22T15:03:00Z">
                <w:r w:rsidRPr="00487E51" w:rsidDel="00CB2812">
                  <w:rPr>
                    <w:rFonts w:cs="Calibri"/>
                    <w:sz w:val="18"/>
                    <w:szCs w:val="18"/>
                    <w:rPrChange w:id="1950" w:author="Farouk Bouhafs" w:date="2024-02-15T10:12:00Z">
                      <w:rPr>
                        <w:rFonts w:cs="Calibri"/>
                        <w:sz w:val="20"/>
                        <w:szCs w:val="20"/>
                      </w:rPr>
                    </w:rPrChange>
                  </w:rPr>
                  <w:delText>0,0</w:delText>
                </w:r>
              </w:del>
            </w:ins>
            <w:del w:id="1951" w:author="Houyem Rais" w:date="2024-02-22T15:03:00Z">
              <w:r w:rsidRPr="00487E51" w:rsidDel="00CB2812">
                <w:rPr>
                  <w:rFonts w:cs="Calibri"/>
                  <w:sz w:val="18"/>
                  <w:szCs w:val="18"/>
                </w:rPr>
                <w:delText>0,0</w:delText>
              </w:r>
            </w:del>
          </w:p>
        </w:tc>
        <w:tc>
          <w:tcPr>
            <w:tcW w:w="897" w:type="pct"/>
            <w:shd w:val="clear" w:color="auto" w:fill="auto"/>
            <w:vAlign w:val="center"/>
            <w:hideMark/>
          </w:tcPr>
          <w:p w14:paraId="2ABE3E35" w14:textId="54075339" w:rsidR="00487E51" w:rsidRPr="00487E51" w:rsidDel="00CB2812" w:rsidRDefault="00487E51" w:rsidP="00487E51">
            <w:pPr>
              <w:widowControl/>
              <w:autoSpaceDE/>
              <w:autoSpaceDN/>
              <w:spacing w:before="0" w:after="0" w:line="240" w:lineRule="auto"/>
              <w:jc w:val="center"/>
              <w:rPr>
                <w:del w:id="1952" w:author="Houyem Rais" w:date="2024-02-22T15:03:00Z"/>
                <w:rFonts w:cs="Calibri"/>
                <w:sz w:val="18"/>
                <w:szCs w:val="18"/>
                <w:lang w:eastAsia="fr-FR"/>
              </w:rPr>
            </w:pPr>
            <w:ins w:id="1953" w:author="Farouk Bouhafs" w:date="2024-02-15T10:12:00Z">
              <w:del w:id="1954" w:author="Houyem Rais" w:date="2024-02-22T15:03:00Z">
                <w:r w:rsidRPr="00487E51" w:rsidDel="00CB2812">
                  <w:rPr>
                    <w:rFonts w:cs="Calibri"/>
                    <w:sz w:val="18"/>
                    <w:szCs w:val="18"/>
                    <w:rPrChange w:id="1955" w:author="Farouk Bouhafs" w:date="2024-02-15T10:12:00Z">
                      <w:rPr>
                        <w:rFonts w:cs="Calibri"/>
                        <w:sz w:val="20"/>
                        <w:szCs w:val="20"/>
                      </w:rPr>
                    </w:rPrChange>
                  </w:rPr>
                  <w:delText>0,0</w:delText>
                </w:r>
              </w:del>
            </w:ins>
            <w:del w:id="1956" w:author="Houyem Rais" w:date="2024-02-22T15:03:00Z">
              <w:r w:rsidRPr="00487E51" w:rsidDel="00CB2812">
                <w:rPr>
                  <w:rFonts w:cs="Calibri"/>
                  <w:sz w:val="18"/>
                  <w:szCs w:val="18"/>
                </w:rPr>
                <w:delText>0,0</w:delText>
              </w:r>
            </w:del>
          </w:p>
        </w:tc>
        <w:tc>
          <w:tcPr>
            <w:tcW w:w="742" w:type="pct"/>
            <w:vAlign w:val="center"/>
          </w:tcPr>
          <w:p w14:paraId="5F654FAB" w14:textId="7F0C1113" w:rsidR="00487E51" w:rsidRPr="00487E51" w:rsidDel="00CB2812" w:rsidRDefault="00487E51" w:rsidP="00487E51">
            <w:pPr>
              <w:widowControl/>
              <w:autoSpaceDE/>
              <w:autoSpaceDN/>
              <w:spacing w:before="0" w:after="0" w:line="240" w:lineRule="auto"/>
              <w:jc w:val="center"/>
              <w:rPr>
                <w:del w:id="1957" w:author="Houyem Rais" w:date="2024-02-22T15:03:00Z"/>
                <w:rFonts w:cs="Calibri"/>
                <w:sz w:val="18"/>
                <w:szCs w:val="18"/>
                <w:lang w:eastAsia="fr-FR"/>
              </w:rPr>
            </w:pPr>
            <w:ins w:id="1958" w:author="Farouk Bouhafs" w:date="2024-02-15T10:12:00Z">
              <w:del w:id="1959" w:author="Houyem Rais" w:date="2024-02-22T15:03:00Z">
                <w:r w:rsidRPr="00487E51" w:rsidDel="00CB2812">
                  <w:rPr>
                    <w:rFonts w:cs="Calibri"/>
                    <w:sz w:val="18"/>
                    <w:szCs w:val="18"/>
                    <w:rPrChange w:id="1960" w:author="Farouk Bouhafs" w:date="2024-02-15T10:12:00Z">
                      <w:rPr>
                        <w:rFonts w:cs="Calibri"/>
                        <w:sz w:val="20"/>
                        <w:szCs w:val="20"/>
                      </w:rPr>
                    </w:rPrChange>
                  </w:rPr>
                  <w:delText>728,9</w:delText>
                </w:r>
              </w:del>
            </w:ins>
            <w:del w:id="1961" w:author="Houyem Rais" w:date="2024-02-22T15:03:00Z">
              <w:r w:rsidRPr="00487E51" w:rsidDel="00CB2812">
                <w:rPr>
                  <w:rFonts w:cs="Calibri"/>
                  <w:sz w:val="18"/>
                  <w:szCs w:val="18"/>
                </w:rPr>
                <w:delText>738,0</w:delText>
              </w:r>
            </w:del>
          </w:p>
        </w:tc>
        <w:tc>
          <w:tcPr>
            <w:tcW w:w="684" w:type="pct"/>
            <w:shd w:val="clear" w:color="auto" w:fill="auto"/>
            <w:vAlign w:val="center"/>
            <w:hideMark/>
          </w:tcPr>
          <w:p w14:paraId="4CAE39D9" w14:textId="429D682F" w:rsidR="00487E51" w:rsidRPr="00487E51" w:rsidDel="00CB2812" w:rsidRDefault="00487E51" w:rsidP="00487E51">
            <w:pPr>
              <w:widowControl/>
              <w:autoSpaceDE/>
              <w:autoSpaceDN/>
              <w:spacing w:before="0" w:after="0" w:line="240" w:lineRule="auto"/>
              <w:jc w:val="center"/>
              <w:rPr>
                <w:del w:id="1962" w:author="Houyem Rais" w:date="2024-02-22T15:03:00Z"/>
                <w:rFonts w:cs="Calibri"/>
                <w:sz w:val="18"/>
                <w:szCs w:val="18"/>
                <w:lang w:eastAsia="fr-FR"/>
              </w:rPr>
            </w:pPr>
            <w:ins w:id="1963" w:author="Farouk Bouhafs" w:date="2024-02-15T10:12:00Z">
              <w:del w:id="1964" w:author="Houyem Rais" w:date="2024-02-22T15:03:00Z">
                <w:r w:rsidRPr="00487E51" w:rsidDel="00CB2812">
                  <w:rPr>
                    <w:rFonts w:cs="Calibri"/>
                    <w:sz w:val="18"/>
                    <w:szCs w:val="18"/>
                    <w:rPrChange w:id="1965" w:author="Farouk Bouhafs" w:date="2024-02-15T10:12:00Z">
                      <w:rPr>
                        <w:rFonts w:cs="Calibri"/>
                        <w:sz w:val="20"/>
                        <w:szCs w:val="20"/>
                      </w:rPr>
                    </w:rPrChange>
                  </w:rPr>
                  <w:delText>0,0</w:delText>
                </w:r>
              </w:del>
            </w:ins>
            <w:del w:id="1966" w:author="Houyem Rais" w:date="2024-02-22T15:03:00Z">
              <w:r w:rsidRPr="00487E51" w:rsidDel="00CB2812">
                <w:rPr>
                  <w:rFonts w:cs="Calibri"/>
                  <w:sz w:val="18"/>
                  <w:szCs w:val="18"/>
                </w:rPr>
                <w:delText>0,0</w:delText>
              </w:r>
            </w:del>
          </w:p>
        </w:tc>
        <w:tc>
          <w:tcPr>
            <w:tcW w:w="805" w:type="pct"/>
            <w:shd w:val="clear" w:color="auto" w:fill="auto"/>
            <w:vAlign w:val="center"/>
            <w:hideMark/>
          </w:tcPr>
          <w:p w14:paraId="52EE14CB" w14:textId="1200D3D1" w:rsidR="00487E51" w:rsidRPr="00487E51" w:rsidDel="00CB2812" w:rsidRDefault="00487E51" w:rsidP="00487E51">
            <w:pPr>
              <w:widowControl/>
              <w:autoSpaceDE/>
              <w:autoSpaceDN/>
              <w:spacing w:before="0" w:after="0" w:line="240" w:lineRule="auto"/>
              <w:jc w:val="center"/>
              <w:rPr>
                <w:del w:id="1967" w:author="Houyem Rais" w:date="2024-02-22T15:03:00Z"/>
                <w:rFonts w:cs="Calibri"/>
                <w:sz w:val="18"/>
                <w:szCs w:val="18"/>
                <w:lang w:eastAsia="fr-FR"/>
              </w:rPr>
            </w:pPr>
            <w:ins w:id="1968" w:author="Farouk Bouhafs" w:date="2024-02-15T10:12:00Z">
              <w:del w:id="1969" w:author="Houyem Rais" w:date="2024-02-22T15:03:00Z">
                <w:r w:rsidRPr="00487E51" w:rsidDel="00CB2812">
                  <w:rPr>
                    <w:rFonts w:cs="Calibri"/>
                    <w:sz w:val="18"/>
                    <w:szCs w:val="18"/>
                    <w:rPrChange w:id="1970" w:author="Farouk Bouhafs" w:date="2024-02-15T10:12:00Z">
                      <w:rPr>
                        <w:rFonts w:cs="Calibri"/>
                        <w:sz w:val="20"/>
                        <w:szCs w:val="20"/>
                      </w:rPr>
                    </w:rPrChange>
                  </w:rPr>
                  <w:delText>0,0</w:delText>
                </w:r>
              </w:del>
            </w:ins>
            <w:del w:id="1971" w:author="Houyem Rais" w:date="2024-02-22T15:03:00Z">
              <w:r w:rsidRPr="00487E51" w:rsidDel="00CB2812">
                <w:rPr>
                  <w:rFonts w:cs="Calibri"/>
                  <w:sz w:val="18"/>
                  <w:szCs w:val="18"/>
                </w:rPr>
                <w:delText>0,0</w:delText>
              </w:r>
            </w:del>
          </w:p>
        </w:tc>
      </w:tr>
      <w:tr w:rsidR="00487E51" w:rsidRPr="00007B3E" w:rsidDel="00CB2812" w14:paraId="037AC4DD" w14:textId="74033811" w:rsidTr="000020C4">
        <w:trPr>
          <w:trHeight w:val="270"/>
          <w:del w:id="1972" w:author="Houyem Rais" w:date="2024-02-22T15:03:00Z"/>
        </w:trPr>
        <w:tc>
          <w:tcPr>
            <w:tcW w:w="916" w:type="pct"/>
            <w:vMerge/>
            <w:vAlign w:val="center"/>
            <w:hideMark/>
          </w:tcPr>
          <w:p w14:paraId="36BC2F48" w14:textId="2D254A06" w:rsidR="00487E51" w:rsidRPr="00007B3E" w:rsidDel="00CB2812" w:rsidRDefault="00487E51" w:rsidP="00487E51">
            <w:pPr>
              <w:widowControl/>
              <w:autoSpaceDE/>
              <w:autoSpaceDN/>
              <w:spacing w:before="0" w:after="0" w:line="240" w:lineRule="auto"/>
              <w:jc w:val="left"/>
              <w:rPr>
                <w:del w:id="1973" w:author="Houyem Rais" w:date="2024-02-22T15:03:00Z"/>
                <w:rFonts w:cs="Calibri"/>
                <w:sz w:val="18"/>
                <w:szCs w:val="18"/>
                <w:lang w:eastAsia="fr-FR"/>
              </w:rPr>
            </w:pPr>
          </w:p>
        </w:tc>
        <w:tc>
          <w:tcPr>
            <w:tcW w:w="955" w:type="pct"/>
            <w:vAlign w:val="center"/>
          </w:tcPr>
          <w:p w14:paraId="6C6EB100" w14:textId="26B45EE4" w:rsidR="00487E51" w:rsidRPr="00487E51" w:rsidDel="00CB2812" w:rsidRDefault="00487E51" w:rsidP="00487E51">
            <w:pPr>
              <w:widowControl/>
              <w:autoSpaceDE/>
              <w:autoSpaceDN/>
              <w:spacing w:before="0" w:after="0" w:line="240" w:lineRule="auto"/>
              <w:jc w:val="center"/>
              <w:rPr>
                <w:del w:id="1974" w:author="Houyem Rais" w:date="2024-02-22T15:03:00Z"/>
                <w:rFonts w:cs="Calibri"/>
                <w:i/>
                <w:iCs/>
                <w:sz w:val="18"/>
                <w:szCs w:val="18"/>
                <w:lang w:eastAsia="fr-FR"/>
              </w:rPr>
            </w:pPr>
            <w:ins w:id="1975" w:author="Farouk Bouhafs" w:date="2024-02-15T10:12:00Z">
              <w:del w:id="1976" w:author="Houyem Rais" w:date="2024-02-22T15:03:00Z">
                <w:r w:rsidRPr="00487E51" w:rsidDel="00CB2812">
                  <w:rPr>
                    <w:rFonts w:cs="Calibri"/>
                    <w:i/>
                    <w:iCs/>
                    <w:sz w:val="18"/>
                    <w:szCs w:val="18"/>
                    <w:rPrChange w:id="1977" w:author="Farouk Bouhafs" w:date="2024-02-15T10:12:00Z">
                      <w:rPr>
                        <w:rFonts w:cs="Calibri"/>
                        <w:i/>
                        <w:iCs/>
                        <w:sz w:val="20"/>
                        <w:szCs w:val="20"/>
                      </w:rPr>
                    </w:rPrChange>
                  </w:rPr>
                  <w:delText>0,0%</w:delText>
                </w:r>
              </w:del>
            </w:ins>
            <w:del w:id="1978"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6D8930A7" w14:textId="6A248E9E" w:rsidR="00487E51" w:rsidRPr="00487E51" w:rsidDel="00CB2812" w:rsidRDefault="00487E51" w:rsidP="00487E51">
            <w:pPr>
              <w:widowControl/>
              <w:autoSpaceDE/>
              <w:autoSpaceDN/>
              <w:spacing w:before="0" w:after="0" w:line="240" w:lineRule="auto"/>
              <w:jc w:val="center"/>
              <w:rPr>
                <w:del w:id="1979" w:author="Houyem Rais" w:date="2024-02-22T15:03:00Z"/>
                <w:rFonts w:cs="Calibri"/>
                <w:i/>
                <w:iCs/>
                <w:sz w:val="18"/>
                <w:szCs w:val="18"/>
                <w:lang w:eastAsia="fr-FR"/>
              </w:rPr>
            </w:pPr>
            <w:ins w:id="1980" w:author="Farouk Bouhafs" w:date="2024-02-15T10:12:00Z">
              <w:del w:id="1981" w:author="Houyem Rais" w:date="2024-02-22T15:03:00Z">
                <w:r w:rsidRPr="00487E51" w:rsidDel="00CB2812">
                  <w:rPr>
                    <w:rFonts w:cs="Calibri"/>
                    <w:sz w:val="18"/>
                    <w:szCs w:val="18"/>
                    <w:rPrChange w:id="1982" w:author="Farouk Bouhafs" w:date="2024-02-15T10:12:00Z">
                      <w:rPr>
                        <w:rFonts w:cs="Calibri"/>
                        <w:sz w:val="20"/>
                        <w:szCs w:val="20"/>
                      </w:rPr>
                    </w:rPrChange>
                  </w:rPr>
                  <w:delText>0,0</w:delText>
                </w:r>
              </w:del>
            </w:ins>
            <w:del w:id="1983" w:author="Houyem Rais" w:date="2024-02-22T15:03:00Z">
              <w:r w:rsidRPr="00487E51" w:rsidDel="00CB2812">
                <w:rPr>
                  <w:rFonts w:cs="Calibri"/>
                  <w:i/>
                  <w:iCs/>
                  <w:sz w:val="18"/>
                  <w:szCs w:val="18"/>
                </w:rPr>
                <w:delText>0,0%</w:delText>
              </w:r>
            </w:del>
          </w:p>
        </w:tc>
        <w:tc>
          <w:tcPr>
            <w:tcW w:w="742" w:type="pct"/>
            <w:vAlign w:val="center"/>
          </w:tcPr>
          <w:p w14:paraId="431C66FC" w14:textId="26CF51AC" w:rsidR="00487E51" w:rsidRPr="00487E51" w:rsidDel="00CB2812" w:rsidRDefault="00487E51" w:rsidP="00487E51">
            <w:pPr>
              <w:widowControl/>
              <w:autoSpaceDE/>
              <w:autoSpaceDN/>
              <w:spacing w:before="0" w:after="0" w:line="240" w:lineRule="auto"/>
              <w:jc w:val="center"/>
              <w:rPr>
                <w:del w:id="1984" w:author="Houyem Rais" w:date="2024-02-22T15:03:00Z"/>
                <w:rFonts w:cs="Calibri"/>
                <w:i/>
                <w:iCs/>
                <w:sz w:val="18"/>
                <w:szCs w:val="18"/>
                <w:lang w:eastAsia="fr-FR"/>
              </w:rPr>
            </w:pPr>
            <w:ins w:id="1985" w:author="Farouk Bouhafs" w:date="2024-02-15T10:12:00Z">
              <w:del w:id="1986" w:author="Houyem Rais" w:date="2024-02-22T15:03:00Z">
                <w:r w:rsidRPr="00487E51" w:rsidDel="00CB2812">
                  <w:rPr>
                    <w:rFonts w:cs="Calibri"/>
                    <w:i/>
                    <w:iCs/>
                    <w:sz w:val="18"/>
                    <w:szCs w:val="18"/>
                    <w:rPrChange w:id="1987" w:author="Farouk Bouhafs" w:date="2024-02-15T10:12:00Z">
                      <w:rPr>
                        <w:rFonts w:cs="Calibri"/>
                        <w:i/>
                        <w:iCs/>
                        <w:sz w:val="20"/>
                        <w:szCs w:val="20"/>
                      </w:rPr>
                    </w:rPrChange>
                  </w:rPr>
                  <w:delText>98,2%</w:delText>
                </w:r>
              </w:del>
            </w:ins>
            <w:del w:id="1988" w:author="Houyem Rais" w:date="2024-02-22T15:03:00Z">
              <w:r w:rsidRPr="00487E51" w:rsidDel="00CB2812">
                <w:rPr>
                  <w:rFonts w:cs="Calibri"/>
                  <w:i/>
                  <w:iCs/>
                  <w:sz w:val="18"/>
                  <w:szCs w:val="18"/>
                </w:rPr>
                <w:delText>99,5%</w:delText>
              </w:r>
            </w:del>
          </w:p>
        </w:tc>
        <w:tc>
          <w:tcPr>
            <w:tcW w:w="684" w:type="pct"/>
            <w:shd w:val="clear" w:color="auto" w:fill="auto"/>
            <w:vAlign w:val="center"/>
            <w:hideMark/>
          </w:tcPr>
          <w:p w14:paraId="33A7B62D" w14:textId="591FB772" w:rsidR="00487E51" w:rsidRPr="00487E51" w:rsidDel="00CB2812" w:rsidRDefault="00487E51" w:rsidP="00487E51">
            <w:pPr>
              <w:widowControl/>
              <w:autoSpaceDE/>
              <w:autoSpaceDN/>
              <w:spacing w:before="0" w:after="0" w:line="240" w:lineRule="auto"/>
              <w:jc w:val="center"/>
              <w:rPr>
                <w:del w:id="1989" w:author="Houyem Rais" w:date="2024-02-22T15:03:00Z"/>
                <w:rFonts w:cs="Calibri"/>
                <w:i/>
                <w:iCs/>
                <w:sz w:val="18"/>
                <w:szCs w:val="18"/>
                <w:lang w:eastAsia="fr-FR"/>
              </w:rPr>
            </w:pPr>
            <w:ins w:id="1990" w:author="Farouk Bouhafs" w:date="2024-02-15T10:12:00Z">
              <w:del w:id="1991" w:author="Houyem Rais" w:date="2024-02-22T15:03:00Z">
                <w:r w:rsidRPr="00487E51" w:rsidDel="00CB2812">
                  <w:rPr>
                    <w:rFonts w:cs="Calibri"/>
                    <w:i/>
                    <w:iCs/>
                    <w:sz w:val="18"/>
                    <w:szCs w:val="18"/>
                    <w:rPrChange w:id="1992" w:author="Farouk Bouhafs" w:date="2024-02-15T10:12:00Z">
                      <w:rPr>
                        <w:rFonts w:cs="Calibri"/>
                        <w:i/>
                        <w:iCs/>
                        <w:sz w:val="20"/>
                        <w:szCs w:val="20"/>
                      </w:rPr>
                    </w:rPrChange>
                  </w:rPr>
                  <w:delText>0,0%</w:delText>
                </w:r>
              </w:del>
            </w:ins>
            <w:del w:id="1993"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4404B404" w14:textId="67F9C4E3" w:rsidR="00487E51" w:rsidRPr="00487E51" w:rsidDel="00CB2812" w:rsidRDefault="00487E51" w:rsidP="00487E51">
            <w:pPr>
              <w:widowControl/>
              <w:autoSpaceDE/>
              <w:autoSpaceDN/>
              <w:spacing w:before="0" w:after="0" w:line="240" w:lineRule="auto"/>
              <w:jc w:val="center"/>
              <w:rPr>
                <w:del w:id="1994" w:author="Houyem Rais" w:date="2024-02-22T15:03:00Z"/>
                <w:rFonts w:cs="Calibri"/>
                <w:i/>
                <w:iCs/>
                <w:sz w:val="18"/>
                <w:szCs w:val="18"/>
                <w:lang w:eastAsia="fr-FR"/>
              </w:rPr>
            </w:pPr>
            <w:ins w:id="1995" w:author="Farouk Bouhafs" w:date="2024-02-15T10:12:00Z">
              <w:del w:id="1996" w:author="Houyem Rais" w:date="2024-02-22T15:03:00Z">
                <w:r w:rsidRPr="00487E51" w:rsidDel="00CB2812">
                  <w:rPr>
                    <w:rFonts w:cs="Calibri"/>
                    <w:i/>
                    <w:iCs/>
                    <w:sz w:val="18"/>
                    <w:szCs w:val="18"/>
                    <w:rPrChange w:id="1997" w:author="Farouk Bouhafs" w:date="2024-02-15T10:12:00Z">
                      <w:rPr>
                        <w:rFonts w:cs="Calibri"/>
                        <w:i/>
                        <w:iCs/>
                        <w:sz w:val="20"/>
                        <w:szCs w:val="20"/>
                      </w:rPr>
                    </w:rPrChange>
                  </w:rPr>
                  <w:delText>0,0%</w:delText>
                </w:r>
              </w:del>
            </w:ins>
            <w:del w:id="1998" w:author="Houyem Rais" w:date="2024-02-22T15:03:00Z">
              <w:r w:rsidRPr="00487E51" w:rsidDel="00CB2812">
                <w:rPr>
                  <w:rFonts w:cs="Calibri"/>
                  <w:i/>
                  <w:iCs/>
                  <w:sz w:val="18"/>
                  <w:szCs w:val="18"/>
                </w:rPr>
                <w:delText>0,0%</w:delText>
              </w:r>
            </w:del>
          </w:p>
        </w:tc>
      </w:tr>
      <w:tr w:rsidR="00487E51" w:rsidRPr="00007B3E" w:rsidDel="00CB2812" w14:paraId="12E3D07A" w14:textId="0FD996E9" w:rsidTr="000020C4">
        <w:trPr>
          <w:trHeight w:val="270"/>
          <w:del w:id="1999" w:author="Houyem Rais" w:date="2024-02-22T15:03:00Z"/>
        </w:trPr>
        <w:tc>
          <w:tcPr>
            <w:tcW w:w="916" w:type="pct"/>
            <w:shd w:val="clear" w:color="auto" w:fill="auto"/>
            <w:vAlign w:val="center"/>
            <w:hideMark/>
          </w:tcPr>
          <w:p w14:paraId="17DF09BC" w14:textId="7993FB28" w:rsidR="00487E51" w:rsidRPr="00007B3E" w:rsidDel="00CB2812" w:rsidRDefault="00487E51" w:rsidP="00487E51">
            <w:pPr>
              <w:widowControl/>
              <w:autoSpaceDE/>
              <w:autoSpaceDN/>
              <w:spacing w:before="0" w:after="0" w:line="240" w:lineRule="auto"/>
              <w:rPr>
                <w:del w:id="2000" w:author="Houyem Rais" w:date="2024-02-22T15:03:00Z"/>
                <w:rFonts w:cs="Calibri"/>
                <w:i/>
                <w:iCs/>
                <w:sz w:val="18"/>
                <w:szCs w:val="18"/>
                <w:lang w:eastAsia="fr-FR"/>
              </w:rPr>
            </w:pPr>
            <w:del w:id="2001" w:author="Houyem Rais" w:date="2024-02-22T15:03:00Z">
              <w:r w:rsidRPr="00007B3E" w:rsidDel="00CB2812">
                <w:rPr>
                  <w:rFonts w:cs="Calibri"/>
                  <w:i/>
                  <w:iCs/>
                  <w:sz w:val="18"/>
                  <w:szCs w:val="18"/>
                  <w:lang w:eastAsia="fr-FR"/>
                </w:rPr>
                <w:delText>TRI visé des fonds propres</w:delText>
              </w:r>
            </w:del>
          </w:p>
        </w:tc>
        <w:tc>
          <w:tcPr>
            <w:tcW w:w="955" w:type="pct"/>
            <w:vAlign w:val="center"/>
          </w:tcPr>
          <w:p w14:paraId="628534A8" w14:textId="549B4835" w:rsidR="00487E51" w:rsidRPr="00487E51" w:rsidDel="00CB2812" w:rsidRDefault="00487E51" w:rsidP="00487E51">
            <w:pPr>
              <w:widowControl/>
              <w:autoSpaceDE/>
              <w:autoSpaceDN/>
              <w:spacing w:before="0" w:after="0" w:line="240" w:lineRule="auto"/>
              <w:jc w:val="center"/>
              <w:rPr>
                <w:del w:id="2002" w:author="Houyem Rais" w:date="2024-02-22T15:03:00Z"/>
                <w:rFonts w:cs="Calibri"/>
                <w:i/>
                <w:iCs/>
                <w:sz w:val="18"/>
                <w:szCs w:val="18"/>
                <w:lang w:eastAsia="fr-FR"/>
              </w:rPr>
            </w:pPr>
            <w:ins w:id="2003" w:author="Farouk Bouhafs" w:date="2024-02-15T10:12:00Z">
              <w:del w:id="2004" w:author="Houyem Rais" w:date="2024-02-22T15:03:00Z">
                <w:r w:rsidRPr="00487E51" w:rsidDel="00CB2812">
                  <w:rPr>
                    <w:rFonts w:cs="Calibri"/>
                    <w:sz w:val="18"/>
                    <w:szCs w:val="18"/>
                    <w:rPrChange w:id="2005" w:author="Farouk Bouhafs" w:date="2024-02-15T10:12:00Z">
                      <w:rPr>
                        <w:rFonts w:cs="Calibri"/>
                        <w:sz w:val="20"/>
                        <w:szCs w:val="20"/>
                      </w:rPr>
                    </w:rPrChange>
                  </w:rPr>
                  <w:delText>N/A</w:delText>
                </w:r>
              </w:del>
            </w:ins>
            <w:del w:id="2006" w:author="Houyem Rais" w:date="2024-02-22T15:03:00Z">
              <w:r w:rsidRPr="00487E51" w:rsidDel="00CB2812">
                <w:rPr>
                  <w:rFonts w:cs="Calibri"/>
                  <w:sz w:val="18"/>
                  <w:szCs w:val="18"/>
                </w:rPr>
                <w:delText>N/A</w:delText>
              </w:r>
            </w:del>
          </w:p>
        </w:tc>
        <w:tc>
          <w:tcPr>
            <w:tcW w:w="897" w:type="pct"/>
            <w:shd w:val="clear" w:color="auto" w:fill="auto"/>
            <w:vAlign w:val="center"/>
            <w:hideMark/>
          </w:tcPr>
          <w:p w14:paraId="2B41F630" w14:textId="44D8B0A2" w:rsidR="00487E51" w:rsidRPr="00487E51" w:rsidDel="00CB2812" w:rsidRDefault="00487E51" w:rsidP="00487E51">
            <w:pPr>
              <w:widowControl/>
              <w:autoSpaceDE/>
              <w:autoSpaceDN/>
              <w:spacing w:before="0" w:after="0" w:line="240" w:lineRule="auto"/>
              <w:jc w:val="center"/>
              <w:rPr>
                <w:del w:id="2007" w:author="Houyem Rais" w:date="2024-02-22T15:03:00Z"/>
                <w:rFonts w:cs="Calibri"/>
                <w:i/>
                <w:iCs/>
                <w:sz w:val="18"/>
                <w:szCs w:val="18"/>
                <w:lang w:eastAsia="fr-FR"/>
              </w:rPr>
            </w:pPr>
            <w:ins w:id="2008" w:author="Farouk Bouhafs" w:date="2024-02-15T10:12:00Z">
              <w:del w:id="2009" w:author="Houyem Rais" w:date="2024-02-22T15:03:00Z">
                <w:r w:rsidRPr="00487E51" w:rsidDel="00CB2812">
                  <w:rPr>
                    <w:rFonts w:cs="Calibri"/>
                    <w:i/>
                    <w:iCs/>
                    <w:sz w:val="18"/>
                    <w:szCs w:val="18"/>
                    <w:rPrChange w:id="2010" w:author="Farouk Bouhafs" w:date="2024-02-15T10:12:00Z">
                      <w:rPr>
                        <w:rFonts w:cs="Calibri"/>
                        <w:i/>
                        <w:iCs/>
                        <w:sz w:val="20"/>
                        <w:szCs w:val="20"/>
                      </w:rPr>
                    </w:rPrChange>
                  </w:rPr>
                  <w:delText>0,2</w:delText>
                </w:r>
              </w:del>
            </w:ins>
            <w:del w:id="2011" w:author="Houyem Rais" w:date="2024-02-22T15:03:00Z">
              <w:r w:rsidRPr="00487E51" w:rsidDel="00CB2812">
                <w:rPr>
                  <w:rFonts w:cs="Calibri"/>
                  <w:i/>
                  <w:iCs/>
                  <w:sz w:val="18"/>
                  <w:szCs w:val="18"/>
                </w:rPr>
                <w:delText>15,0%</w:delText>
              </w:r>
            </w:del>
          </w:p>
        </w:tc>
        <w:tc>
          <w:tcPr>
            <w:tcW w:w="742" w:type="pct"/>
            <w:vAlign w:val="center"/>
          </w:tcPr>
          <w:p w14:paraId="1C8E4B28" w14:textId="4D6C6D53" w:rsidR="00487E51" w:rsidRPr="00487E51" w:rsidDel="00CB2812" w:rsidRDefault="00487E51" w:rsidP="00487E51">
            <w:pPr>
              <w:widowControl/>
              <w:autoSpaceDE/>
              <w:autoSpaceDN/>
              <w:spacing w:before="0" w:after="0" w:line="240" w:lineRule="auto"/>
              <w:jc w:val="center"/>
              <w:rPr>
                <w:del w:id="2012" w:author="Houyem Rais" w:date="2024-02-22T15:03:00Z"/>
                <w:rFonts w:cs="Calibri"/>
                <w:i/>
                <w:iCs/>
                <w:sz w:val="18"/>
                <w:szCs w:val="18"/>
                <w:lang w:eastAsia="fr-FR"/>
              </w:rPr>
            </w:pPr>
            <w:ins w:id="2013" w:author="Farouk Bouhafs" w:date="2024-02-15T10:12:00Z">
              <w:del w:id="2014" w:author="Houyem Rais" w:date="2024-02-22T15:03:00Z">
                <w:r w:rsidRPr="00487E51" w:rsidDel="00CB2812">
                  <w:rPr>
                    <w:rFonts w:cs="Calibri"/>
                    <w:i/>
                    <w:iCs/>
                    <w:sz w:val="18"/>
                    <w:szCs w:val="18"/>
                    <w:rPrChange w:id="2015" w:author="Farouk Bouhafs" w:date="2024-02-15T10:12:00Z">
                      <w:rPr>
                        <w:rFonts w:cs="Calibri"/>
                        <w:i/>
                        <w:iCs/>
                        <w:sz w:val="20"/>
                        <w:szCs w:val="20"/>
                      </w:rPr>
                    </w:rPrChange>
                  </w:rPr>
                  <w:delText>15,0%</w:delText>
                </w:r>
              </w:del>
            </w:ins>
            <w:del w:id="2016" w:author="Houyem Rais" w:date="2024-02-22T15:03:00Z">
              <w:r w:rsidRPr="00487E51" w:rsidDel="00CB2812">
                <w:rPr>
                  <w:rFonts w:cs="Calibri"/>
                  <w:i/>
                  <w:iCs/>
                  <w:sz w:val="18"/>
                  <w:szCs w:val="18"/>
                </w:rPr>
                <w:delText>15,0%</w:delText>
              </w:r>
            </w:del>
          </w:p>
        </w:tc>
        <w:tc>
          <w:tcPr>
            <w:tcW w:w="684" w:type="pct"/>
            <w:shd w:val="clear" w:color="auto" w:fill="auto"/>
            <w:vAlign w:val="center"/>
            <w:hideMark/>
          </w:tcPr>
          <w:p w14:paraId="19E60E75" w14:textId="58B239AE" w:rsidR="00487E51" w:rsidRPr="00487E51" w:rsidDel="00CB2812" w:rsidRDefault="00487E51" w:rsidP="00487E51">
            <w:pPr>
              <w:widowControl/>
              <w:autoSpaceDE/>
              <w:autoSpaceDN/>
              <w:spacing w:before="0" w:after="0" w:line="240" w:lineRule="auto"/>
              <w:jc w:val="center"/>
              <w:rPr>
                <w:del w:id="2017" w:author="Houyem Rais" w:date="2024-02-22T15:03:00Z"/>
                <w:rFonts w:cs="Calibri"/>
                <w:i/>
                <w:iCs/>
                <w:sz w:val="18"/>
                <w:szCs w:val="18"/>
                <w:lang w:eastAsia="fr-FR"/>
              </w:rPr>
            </w:pPr>
            <w:ins w:id="2018" w:author="Farouk Bouhafs" w:date="2024-02-15T10:12:00Z">
              <w:del w:id="2019" w:author="Houyem Rais" w:date="2024-02-22T15:03:00Z">
                <w:r w:rsidRPr="00487E51" w:rsidDel="00CB2812">
                  <w:rPr>
                    <w:rFonts w:cs="Calibri"/>
                    <w:i/>
                    <w:iCs/>
                    <w:sz w:val="18"/>
                    <w:szCs w:val="18"/>
                    <w:rPrChange w:id="2020" w:author="Farouk Bouhafs" w:date="2024-02-15T10:12:00Z">
                      <w:rPr>
                        <w:rFonts w:cs="Calibri"/>
                        <w:i/>
                        <w:iCs/>
                        <w:sz w:val="20"/>
                        <w:szCs w:val="20"/>
                      </w:rPr>
                    </w:rPrChange>
                  </w:rPr>
                  <w:delText>15,0%</w:delText>
                </w:r>
              </w:del>
            </w:ins>
            <w:del w:id="2021" w:author="Houyem Rais" w:date="2024-02-22T15:03:00Z">
              <w:r w:rsidRPr="00487E51" w:rsidDel="00CB2812">
                <w:rPr>
                  <w:rFonts w:cs="Calibri"/>
                  <w:i/>
                  <w:iCs/>
                  <w:sz w:val="18"/>
                  <w:szCs w:val="18"/>
                </w:rPr>
                <w:delText>15,0%</w:delText>
              </w:r>
            </w:del>
          </w:p>
        </w:tc>
        <w:tc>
          <w:tcPr>
            <w:tcW w:w="805" w:type="pct"/>
            <w:shd w:val="clear" w:color="auto" w:fill="auto"/>
            <w:vAlign w:val="center"/>
            <w:hideMark/>
          </w:tcPr>
          <w:p w14:paraId="29C55893" w14:textId="617CE7E8" w:rsidR="00487E51" w:rsidRPr="00487E51" w:rsidDel="00CB2812" w:rsidRDefault="00487E51" w:rsidP="00487E51">
            <w:pPr>
              <w:widowControl/>
              <w:autoSpaceDE/>
              <w:autoSpaceDN/>
              <w:spacing w:before="0" w:after="0" w:line="240" w:lineRule="auto"/>
              <w:jc w:val="center"/>
              <w:rPr>
                <w:del w:id="2022" w:author="Houyem Rais" w:date="2024-02-22T15:03:00Z"/>
                <w:rFonts w:cs="Calibri"/>
                <w:i/>
                <w:iCs/>
                <w:sz w:val="18"/>
                <w:szCs w:val="18"/>
                <w:lang w:eastAsia="fr-FR"/>
              </w:rPr>
            </w:pPr>
            <w:ins w:id="2023" w:author="Farouk Bouhafs" w:date="2024-02-15T10:12:00Z">
              <w:del w:id="2024" w:author="Houyem Rais" w:date="2024-02-22T15:03:00Z">
                <w:r w:rsidRPr="00487E51" w:rsidDel="00CB2812">
                  <w:rPr>
                    <w:rFonts w:cs="Calibri"/>
                    <w:sz w:val="18"/>
                    <w:szCs w:val="18"/>
                    <w:rPrChange w:id="2025" w:author="Farouk Bouhafs" w:date="2024-02-15T10:12:00Z">
                      <w:rPr>
                        <w:rFonts w:cs="Calibri"/>
                        <w:sz w:val="20"/>
                        <w:szCs w:val="20"/>
                      </w:rPr>
                    </w:rPrChange>
                  </w:rPr>
                  <w:delText>N/A</w:delText>
                </w:r>
              </w:del>
            </w:ins>
            <w:del w:id="2026" w:author="Houyem Rais" w:date="2024-02-22T15:03:00Z">
              <w:r w:rsidRPr="00487E51" w:rsidDel="00CB2812">
                <w:rPr>
                  <w:rFonts w:cs="Calibri"/>
                  <w:sz w:val="18"/>
                  <w:szCs w:val="18"/>
                </w:rPr>
                <w:delText>N/A</w:delText>
              </w:r>
            </w:del>
          </w:p>
        </w:tc>
      </w:tr>
      <w:tr w:rsidR="00487E51" w:rsidRPr="00007B3E" w:rsidDel="00CB2812" w14:paraId="7581197C" w14:textId="6E0B8FBD" w:rsidTr="000020C4">
        <w:trPr>
          <w:trHeight w:val="270"/>
          <w:del w:id="2027" w:author="Houyem Rais" w:date="2024-02-22T15:03:00Z"/>
        </w:trPr>
        <w:tc>
          <w:tcPr>
            <w:tcW w:w="916" w:type="pct"/>
            <w:shd w:val="clear" w:color="auto" w:fill="auto"/>
            <w:vAlign w:val="center"/>
            <w:hideMark/>
          </w:tcPr>
          <w:p w14:paraId="48C1A054" w14:textId="0D9A3519" w:rsidR="00487E51" w:rsidRPr="00007B3E" w:rsidDel="00CB2812" w:rsidRDefault="00487E51" w:rsidP="00487E51">
            <w:pPr>
              <w:widowControl/>
              <w:autoSpaceDE/>
              <w:autoSpaceDN/>
              <w:spacing w:before="0" w:after="0" w:line="240" w:lineRule="auto"/>
              <w:jc w:val="left"/>
              <w:rPr>
                <w:del w:id="2028" w:author="Houyem Rais" w:date="2024-02-22T15:03:00Z"/>
                <w:rFonts w:cs="Calibri"/>
                <w:b/>
                <w:bCs/>
                <w:color w:val="C00000"/>
                <w:sz w:val="18"/>
                <w:szCs w:val="18"/>
                <w:lang w:eastAsia="fr-FR"/>
              </w:rPr>
            </w:pPr>
            <w:del w:id="2029" w:author="Houyem Rais" w:date="2024-02-22T15:03:00Z">
              <w:r w:rsidRPr="00007B3E" w:rsidDel="00CB2812">
                <w:rPr>
                  <w:rFonts w:cs="Calibri"/>
                  <w:b/>
                  <w:bCs/>
                  <w:color w:val="C00000"/>
                  <w:sz w:val="18"/>
                  <w:szCs w:val="18"/>
                  <w:lang w:eastAsia="fr-FR"/>
                </w:rPr>
                <w:delText>TRI des fonds propres</w:delText>
              </w:r>
            </w:del>
          </w:p>
        </w:tc>
        <w:tc>
          <w:tcPr>
            <w:tcW w:w="955" w:type="pct"/>
            <w:vAlign w:val="center"/>
          </w:tcPr>
          <w:p w14:paraId="47307F59" w14:textId="6604C190" w:rsidR="00487E51" w:rsidRPr="00487E51" w:rsidDel="00CB2812" w:rsidRDefault="00487E51" w:rsidP="00487E51">
            <w:pPr>
              <w:widowControl/>
              <w:autoSpaceDE/>
              <w:autoSpaceDN/>
              <w:spacing w:before="0" w:after="0" w:line="240" w:lineRule="auto"/>
              <w:jc w:val="center"/>
              <w:rPr>
                <w:del w:id="2030" w:author="Houyem Rais" w:date="2024-02-22T15:03:00Z"/>
                <w:rFonts w:cs="Calibri"/>
                <w:b/>
                <w:bCs/>
                <w:color w:val="C00000"/>
                <w:sz w:val="18"/>
                <w:szCs w:val="18"/>
                <w:lang w:eastAsia="fr-FR"/>
              </w:rPr>
            </w:pPr>
            <w:ins w:id="2031" w:author="Farouk Bouhafs" w:date="2024-02-15T10:12:00Z">
              <w:del w:id="2032" w:author="Houyem Rais" w:date="2024-02-22T15:03:00Z">
                <w:r w:rsidRPr="00487E51" w:rsidDel="00CB2812">
                  <w:rPr>
                    <w:rFonts w:cs="Calibri"/>
                    <w:b/>
                    <w:bCs/>
                    <w:sz w:val="18"/>
                    <w:szCs w:val="18"/>
                    <w:rPrChange w:id="2033" w:author="Farouk Bouhafs" w:date="2024-02-15T10:12:00Z">
                      <w:rPr>
                        <w:rFonts w:cs="Calibri"/>
                        <w:b/>
                        <w:bCs/>
                        <w:sz w:val="20"/>
                        <w:szCs w:val="20"/>
                      </w:rPr>
                    </w:rPrChange>
                  </w:rPr>
                  <w:delText>N/A</w:delText>
                </w:r>
              </w:del>
            </w:ins>
            <w:del w:id="2034" w:author="Houyem Rais" w:date="2024-02-22T15:03:00Z">
              <w:r w:rsidRPr="00487E51" w:rsidDel="00CB2812">
                <w:rPr>
                  <w:rFonts w:cs="Calibri"/>
                  <w:b/>
                  <w:bCs/>
                  <w:sz w:val="18"/>
                  <w:szCs w:val="18"/>
                </w:rPr>
                <w:delText>N/A</w:delText>
              </w:r>
            </w:del>
          </w:p>
        </w:tc>
        <w:tc>
          <w:tcPr>
            <w:tcW w:w="897" w:type="pct"/>
            <w:shd w:val="clear" w:color="auto" w:fill="auto"/>
            <w:vAlign w:val="center"/>
            <w:hideMark/>
          </w:tcPr>
          <w:p w14:paraId="2A924217" w14:textId="52AB0DD0" w:rsidR="00487E51" w:rsidRPr="00487E51" w:rsidDel="00CB2812" w:rsidRDefault="00487E51" w:rsidP="00487E51">
            <w:pPr>
              <w:widowControl/>
              <w:autoSpaceDE/>
              <w:autoSpaceDN/>
              <w:spacing w:before="0" w:after="0" w:line="240" w:lineRule="auto"/>
              <w:jc w:val="center"/>
              <w:rPr>
                <w:del w:id="2035" w:author="Houyem Rais" w:date="2024-02-22T15:03:00Z"/>
                <w:rFonts w:cs="Calibri"/>
                <w:b/>
                <w:bCs/>
                <w:color w:val="C00000"/>
                <w:sz w:val="18"/>
                <w:szCs w:val="18"/>
                <w:lang w:eastAsia="fr-FR"/>
              </w:rPr>
            </w:pPr>
            <w:ins w:id="2036" w:author="Farouk Bouhafs" w:date="2024-02-15T10:12:00Z">
              <w:del w:id="2037" w:author="Houyem Rais" w:date="2024-02-22T15:03:00Z">
                <w:r w:rsidRPr="00487E51" w:rsidDel="00CB2812">
                  <w:rPr>
                    <w:rFonts w:cs="Calibri"/>
                    <w:b/>
                    <w:bCs/>
                    <w:color w:val="C00000"/>
                    <w:sz w:val="18"/>
                    <w:szCs w:val="18"/>
                    <w:rPrChange w:id="2038" w:author="Farouk Bouhafs" w:date="2024-02-15T10:12:00Z">
                      <w:rPr>
                        <w:rFonts w:cs="Calibri"/>
                        <w:b/>
                        <w:bCs/>
                        <w:color w:val="C00000"/>
                        <w:sz w:val="20"/>
                        <w:szCs w:val="20"/>
                      </w:rPr>
                    </w:rPrChange>
                  </w:rPr>
                  <w:delText>0,0</w:delText>
                </w:r>
              </w:del>
            </w:ins>
            <w:del w:id="2039" w:author="Houyem Rais" w:date="2024-02-22T15:03:00Z">
              <w:r w:rsidRPr="00487E51" w:rsidDel="00CB2812">
                <w:rPr>
                  <w:rFonts w:cs="Calibri"/>
                  <w:b/>
                  <w:bCs/>
                  <w:color w:val="C00000"/>
                  <w:sz w:val="18"/>
                  <w:szCs w:val="18"/>
                </w:rPr>
                <w:delText>0,0%</w:delText>
              </w:r>
            </w:del>
          </w:p>
        </w:tc>
        <w:tc>
          <w:tcPr>
            <w:tcW w:w="742" w:type="pct"/>
            <w:vAlign w:val="center"/>
          </w:tcPr>
          <w:p w14:paraId="47FE2E24" w14:textId="0AD07746" w:rsidR="00487E51" w:rsidRPr="00487E51" w:rsidDel="00CB2812" w:rsidRDefault="00487E51" w:rsidP="00487E51">
            <w:pPr>
              <w:widowControl/>
              <w:autoSpaceDE/>
              <w:autoSpaceDN/>
              <w:spacing w:before="0" w:after="0" w:line="240" w:lineRule="auto"/>
              <w:jc w:val="center"/>
              <w:rPr>
                <w:del w:id="2040" w:author="Houyem Rais" w:date="2024-02-22T15:03:00Z"/>
                <w:rFonts w:cs="Calibri"/>
                <w:b/>
                <w:bCs/>
                <w:color w:val="C00000"/>
                <w:sz w:val="18"/>
                <w:szCs w:val="18"/>
                <w:lang w:eastAsia="fr-FR"/>
              </w:rPr>
            </w:pPr>
            <w:ins w:id="2041" w:author="Farouk Bouhafs" w:date="2024-02-15T10:12:00Z">
              <w:del w:id="2042" w:author="Houyem Rais" w:date="2024-02-22T15:03:00Z">
                <w:r w:rsidRPr="00487E51" w:rsidDel="00CB2812">
                  <w:rPr>
                    <w:rFonts w:cs="Calibri"/>
                    <w:b/>
                    <w:bCs/>
                    <w:color w:val="C00000"/>
                    <w:sz w:val="18"/>
                    <w:szCs w:val="18"/>
                    <w:rPrChange w:id="2043" w:author="Farouk Bouhafs" w:date="2024-02-15T10:12:00Z">
                      <w:rPr>
                        <w:rFonts w:cs="Calibri"/>
                        <w:b/>
                        <w:bCs/>
                        <w:color w:val="C00000"/>
                        <w:sz w:val="20"/>
                        <w:szCs w:val="20"/>
                      </w:rPr>
                    </w:rPrChange>
                  </w:rPr>
                  <w:delText>15,0%</w:delText>
                </w:r>
              </w:del>
            </w:ins>
            <w:del w:id="2044" w:author="Houyem Rais" w:date="2024-02-22T15:03:00Z">
              <w:r w:rsidRPr="00487E51" w:rsidDel="00CB2812">
                <w:rPr>
                  <w:rFonts w:cs="Calibri"/>
                  <w:b/>
                  <w:bCs/>
                  <w:color w:val="C00000"/>
                  <w:sz w:val="18"/>
                  <w:szCs w:val="18"/>
                </w:rPr>
                <w:delText>15,0%</w:delText>
              </w:r>
            </w:del>
          </w:p>
        </w:tc>
        <w:tc>
          <w:tcPr>
            <w:tcW w:w="684" w:type="pct"/>
            <w:shd w:val="clear" w:color="auto" w:fill="auto"/>
            <w:vAlign w:val="center"/>
            <w:hideMark/>
          </w:tcPr>
          <w:p w14:paraId="7D3D0759" w14:textId="5F6DC38F" w:rsidR="00487E51" w:rsidRPr="00487E51" w:rsidDel="00CB2812" w:rsidRDefault="00487E51" w:rsidP="00487E51">
            <w:pPr>
              <w:widowControl/>
              <w:autoSpaceDE/>
              <w:autoSpaceDN/>
              <w:spacing w:before="0" w:after="0" w:line="240" w:lineRule="auto"/>
              <w:jc w:val="center"/>
              <w:rPr>
                <w:del w:id="2045" w:author="Houyem Rais" w:date="2024-02-22T15:03:00Z"/>
                <w:rFonts w:cs="Calibri"/>
                <w:b/>
                <w:bCs/>
                <w:color w:val="C00000"/>
                <w:sz w:val="18"/>
                <w:szCs w:val="18"/>
                <w:lang w:eastAsia="fr-FR"/>
              </w:rPr>
            </w:pPr>
            <w:ins w:id="2046" w:author="Farouk Bouhafs" w:date="2024-02-15T10:12:00Z">
              <w:del w:id="2047" w:author="Houyem Rais" w:date="2024-02-22T15:03:00Z">
                <w:r w:rsidRPr="00487E51" w:rsidDel="00CB2812">
                  <w:rPr>
                    <w:rFonts w:cs="Calibri"/>
                    <w:b/>
                    <w:bCs/>
                    <w:color w:val="C00000"/>
                    <w:sz w:val="18"/>
                    <w:szCs w:val="18"/>
                    <w:rPrChange w:id="2048" w:author="Farouk Bouhafs" w:date="2024-02-15T10:12:00Z">
                      <w:rPr>
                        <w:rFonts w:cs="Calibri"/>
                        <w:b/>
                        <w:bCs/>
                        <w:color w:val="C00000"/>
                        <w:sz w:val="20"/>
                        <w:szCs w:val="20"/>
                      </w:rPr>
                    </w:rPrChange>
                  </w:rPr>
                  <w:delText>15,0%</w:delText>
                </w:r>
              </w:del>
            </w:ins>
            <w:del w:id="2049" w:author="Houyem Rais" w:date="2024-02-22T15:03:00Z">
              <w:r w:rsidRPr="00487E51" w:rsidDel="00CB2812">
                <w:rPr>
                  <w:rFonts w:cs="Calibri"/>
                  <w:b/>
                  <w:bCs/>
                  <w:color w:val="C00000"/>
                  <w:sz w:val="18"/>
                  <w:szCs w:val="18"/>
                </w:rPr>
                <w:delText>15,0%</w:delText>
              </w:r>
            </w:del>
          </w:p>
        </w:tc>
        <w:tc>
          <w:tcPr>
            <w:tcW w:w="805" w:type="pct"/>
            <w:shd w:val="clear" w:color="auto" w:fill="auto"/>
            <w:vAlign w:val="center"/>
            <w:hideMark/>
          </w:tcPr>
          <w:p w14:paraId="294FCD3B" w14:textId="6BE29218" w:rsidR="00487E51" w:rsidRPr="00487E51" w:rsidDel="00CB2812" w:rsidRDefault="00487E51" w:rsidP="00487E51">
            <w:pPr>
              <w:widowControl/>
              <w:autoSpaceDE/>
              <w:autoSpaceDN/>
              <w:spacing w:before="0" w:after="0" w:line="240" w:lineRule="auto"/>
              <w:jc w:val="center"/>
              <w:rPr>
                <w:del w:id="2050" w:author="Houyem Rais" w:date="2024-02-22T15:03:00Z"/>
                <w:rFonts w:cs="Calibri"/>
                <w:b/>
                <w:bCs/>
                <w:color w:val="C00000"/>
                <w:sz w:val="18"/>
                <w:szCs w:val="18"/>
                <w:lang w:eastAsia="fr-FR"/>
              </w:rPr>
            </w:pPr>
            <w:ins w:id="2051" w:author="Farouk Bouhafs" w:date="2024-02-15T10:12:00Z">
              <w:del w:id="2052" w:author="Houyem Rais" w:date="2024-02-22T15:03:00Z">
                <w:r w:rsidRPr="00487E51" w:rsidDel="00CB2812">
                  <w:rPr>
                    <w:rFonts w:cs="Calibri"/>
                    <w:b/>
                    <w:bCs/>
                    <w:sz w:val="18"/>
                    <w:szCs w:val="18"/>
                    <w:rPrChange w:id="2053" w:author="Farouk Bouhafs" w:date="2024-02-15T10:12:00Z">
                      <w:rPr>
                        <w:rFonts w:cs="Calibri"/>
                        <w:b/>
                        <w:bCs/>
                        <w:sz w:val="20"/>
                        <w:szCs w:val="20"/>
                      </w:rPr>
                    </w:rPrChange>
                  </w:rPr>
                  <w:delText>N/A</w:delText>
                </w:r>
              </w:del>
            </w:ins>
            <w:del w:id="2054" w:author="Houyem Rais" w:date="2024-02-22T15:03:00Z">
              <w:r w:rsidRPr="00487E51" w:rsidDel="00CB2812">
                <w:rPr>
                  <w:rFonts w:cs="Calibri"/>
                  <w:b/>
                  <w:bCs/>
                  <w:sz w:val="18"/>
                  <w:szCs w:val="18"/>
                </w:rPr>
                <w:delText>N/A</w:delText>
              </w:r>
            </w:del>
          </w:p>
        </w:tc>
      </w:tr>
      <w:tr w:rsidR="00487E51" w:rsidRPr="00007B3E" w:rsidDel="00CB2812" w14:paraId="1C4A4D8F" w14:textId="72FCFA41" w:rsidTr="000020C4">
        <w:trPr>
          <w:trHeight w:val="270"/>
          <w:del w:id="2055" w:author="Houyem Rais" w:date="2024-02-22T15:03:00Z"/>
        </w:trPr>
        <w:tc>
          <w:tcPr>
            <w:tcW w:w="916" w:type="pct"/>
            <w:shd w:val="clear" w:color="auto" w:fill="auto"/>
            <w:vAlign w:val="center"/>
            <w:hideMark/>
          </w:tcPr>
          <w:p w14:paraId="74BBAE11" w14:textId="37ECB01B" w:rsidR="00487E51" w:rsidRPr="00007B3E" w:rsidDel="00CB2812" w:rsidRDefault="00487E51" w:rsidP="00487E51">
            <w:pPr>
              <w:widowControl/>
              <w:autoSpaceDE/>
              <w:autoSpaceDN/>
              <w:spacing w:before="0" w:after="0" w:line="240" w:lineRule="auto"/>
              <w:rPr>
                <w:del w:id="2056" w:author="Houyem Rais" w:date="2024-02-22T15:03:00Z"/>
                <w:rFonts w:cs="Calibri"/>
                <w:b/>
                <w:bCs/>
                <w:color w:val="000000"/>
                <w:sz w:val="18"/>
                <w:szCs w:val="18"/>
                <w:lang w:eastAsia="fr-FR"/>
              </w:rPr>
            </w:pPr>
            <w:del w:id="2057" w:author="Houyem Rais" w:date="2024-02-22T15:03:00Z">
              <w:r w:rsidRPr="00007B3E" w:rsidDel="00CB2812">
                <w:rPr>
                  <w:rFonts w:cs="Calibri"/>
                  <w:b/>
                  <w:bCs/>
                  <w:color w:val="000000"/>
                  <w:sz w:val="18"/>
                  <w:szCs w:val="18"/>
                  <w:lang w:eastAsia="fr-FR"/>
                </w:rPr>
                <w:delText>TRI du projet</w:delText>
              </w:r>
            </w:del>
          </w:p>
        </w:tc>
        <w:tc>
          <w:tcPr>
            <w:tcW w:w="955" w:type="pct"/>
            <w:vAlign w:val="center"/>
          </w:tcPr>
          <w:p w14:paraId="5F11C479" w14:textId="15D95904" w:rsidR="00487E51" w:rsidRPr="00487E51" w:rsidDel="00CB2812" w:rsidRDefault="00487E51" w:rsidP="00487E51">
            <w:pPr>
              <w:widowControl/>
              <w:autoSpaceDE/>
              <w:autoSpaceDN/>
              <w:spacing w:before="0" w:after="0" w:line="240" w:lineRule="auto"/>
              <w:jc w:val="center"/>
              <w:rPr>
                <w:del w:id="2058" w:author="Houyem Rais" w:date="2024-02-22T15:03:00Z"/>
                <w:rFonts w:cs="Calibri"/>
                <w:b/>
                <w:bCs/>
                <w:color w:val="000000"/>
                <w:sz w:val="18"/>
                <w:szCs w:val="18"/>
                <w:lang w:eastAsia="fr-FR"/>
              </w:rPr>
            </w:pPr>
            <w:ins w:id="2059" w:author="Farouk Bouhafs" w:date="2024-02-15T10:12:00Z">
              <w:del w:id="2060" w:author="Houyem Rais" w:date="2024-02-22T15:03:00Z">
                <w:r w:rsidRPr="00487E51" w:rsidDel="00CB2812">
                  <w:rPr>
                    <w:rFonts w:cs="Calibri"/>
                    <w:b/>
                    <w:bCs/>
                    <w:color w:val="000000"/>
                    <w:sz w:val="18"/>
                    <w:szCs w:val="18"/>
                    <w:rPrChange w:id="2061" w:author="Farouk Bouhafs" w:date="2024-02-15T10:12:00Z">
                      <w:rPr>
                        <w:rFonts w:cs="Calibri"/>
                        <w:b/>
                        <w:bCs/>
                        <w:color w:val="000000"/>
                        <w:sz w:val="20"/>
                        <w:szCs w:val="20"/>
                      </w:rPr>
                    </w:rPrChange>
                  </w:rPr>
                  <w:delText>15,7%</w:delText>
                </w:r>
              </w:del>
            </w:ins>
            <w:del w:id="2062" w:author="Houyem Rais" w:date="2024-02-22T15:03:00Z">
              <w:r w:rsidRPr="00487E51" w:rsidDel="00CB2812">
                <w:rPr>
                  <w:rFonts w:cs="Calibri"/>
                  <w:b/>
                  <w:bCs/>
                  <w:color w:val="000000"/>
                  <w:sz w:val="18"/>
                  <w:szCs w:val="18"/>
                </w:rPr>
                <w:delText>0,0%</w:delText>
              </w:r>
            </w:del>
          </w:p>
        </w:tc>
        <w:tc>
          <w:tcPr>
            <w:tcW w:w="897" w:type="pct"/>
            <w:shd w:val="clear" w:color="auto" w:fill="auto"/>
            <w:vAlign w:val="center"/>
            <w:hideMark/>
          </w:tcPr>
          <w:p w14:paraId="47AB515D" w14:textId="161DFBAF" w:rsidR="00487E51" w:rsidRPr="00487E51" w:rsidDel="00CB2812" w:rsidRDefault="00487E51" w:rsidP="00487E51">
            <w:pPr>
              <w:widowControl/>
              <w:autoSpaceDE/>
              <w:autoSpaceDN/>
              <w:spacing w:before="0" w:after="0" w:line="240" w:lineRule="auto"/>
              <w:jc w:val="center"/>
              <w:rPr>
                <w:del w:id="2063" w:author="Houyem Rais" w:date="2024-02-22T15:03:00Z"/>
                <w:rFonts w:cs="Calibri"/>
                <w:b/>
                <w:bCs/>
                <w:color w:val="000000"/>
                <w:sz w:val="18"/>
                <w:szCs w:val="18"/>
                <w:lang w:eastAsia="fr-FR"/>
              </w:rPr>
            </w:pPr>
            <w:ins w:id="2064" w:author="Farouk Bouhafs" w:date="2024-02-15T10:12:00Z">
              <w:del w:id="2065" w:author="Houyem Rais" w:date="2024-02-22T15:03:00Z">
                <w:r w:rsidRPr="00487E51" w:rsidDel="00CB2812">
                  <w:rPr>
                    <w:rFonts w:cs="Calibri"/>
                    <w:b/>
                    <w:bCs/>
                    <w:color w:val="000000"/>
                    <w:sz w:val="18"/>
                    <w:szCs w:val="18"/>
                    <w:rPrChange w:id="2066" w:author="Farouk Bouhafs" w:date="2024-02-15T10:12:00Z">
                      <w:rPr>
                        <w:rFonts w:cs="Calibri"/>
                        <w:b/>
                        <w:bCs/>
                        <w:color w:val="000000"/>
                        <w:sz w:val="20"/>
                        <w:szCs w:val="20"/>
                      </w:rPr>
                    </w:rPrChange>
                  </w:rPr>
                  <w:delText>-0,3</w:delText>
                </w:r>
              </w:del>
            </w:ins>
            <w:del w:id="2067" w:author="Houyem Rais" w:date="2024-02-22T15:03:00Z">
              <w:r w:rsidRPr="00487E51" w:rsidDel="00CB2812">
                <w:rPr>
                  <w:rFonts w:cs="Calibri"/>
                  <w:b/>
                  <w:bCs/>
                  <w:color w:val="000000"/>
                  <w:sz w:val="18"/>
                  <w:szCs w:val="18"/>
                </w:rPr>
                <w:delText>0,0%</w:delText>
              </w:r>
            </w:del>
          </w:p>
        </w:tc>
        <w:tc>
          <w:tcPr>
            <w:tcW w:w="742" w:type="pct"/>
            <w:vAlign w:val="center"/>
          </w:tcPr>
          <w:p w14:paraId="125D3CD9" w14:textId="35EE619D" w:rsidR="00487E51" w:rsidRPr="00487E51" w:rsidDel="00CB2812" w:rsidRDefault="00487E51" w:rsidP="00487E51">
            <w:pPr>
              <w:widowControl/>
              <w:autoSpaceDE/>
              <w:autoSpaceDN/>
              <w:spacing w:before="0" w:after="0" w:line="240" w:lineRule="auto"/>
              <w:jc w:val="center"/>
              <w:rPr>
                <w:del w:id="2068" w:author="Houyem Rais" w:date="2024-02-22T15:03:00Z"/>
                <w:rFonts w:cs="Calibri"/>
                <w:b/>
                <w:bCs/>
                <w:color w:val="000000"/>
                <w:sz w:val="18"/>
                <w:szCs w:val="18"/>
                <w:lang w:eastAsia="fr-FR"/>
              </w:rPr>
            </w:pPr>
            <w:ins w:id="2069" w:author="Farouk Bouhafs" w:date="2024-02-15T10:12:00Z">
              <w:del w:id="2070" w:author="Houyem Rais" w:date="2024-02-22T15:03:00Z">
                <w:r w:rsidRPr="00487E51" w:rsidDel="00CB2812">
                  <w:rPr>
                    <w:rFonts w:cs="Calibri"/>
                    <w:b/>
                    <w:bCs/>
                    <w:color w:val="000000"/>
                    <w:sz w:val="18"/>
                    <w:szCs w:val="18"/>
                    <w:rPrChange w:id="2071" w:author="Farouk Bouhafs" w:date="2024-02-15T10:12:00Z">
                      <w:rPr>
                        <w:rFonts w:cs="Calibri"/>
                        <w:b/>
                        <w:bCs/>
                        <w:color w:val="000000"/>
                        <w:sz w:val="20"/>
                        <w:szCs w:val="20"/>
                      </w:rPr>
                    </w:rPrChange>
                  </w:rPr>
                  <w:delText>-25,2%</w:delText>
                </w:r>
              </w:del>
            </w:ins>
            <w:del w:id="2072" w:author="Houyem Rais" w:date="2024-02-22T15:03:00Z">
              <w:r w:rsidRPr="00487E51" w:rsidDel="00CB2812">
                <w:rPr>
                  <w:rFonts w:cs="Calibri"/>
                  <w:b/>
                  <w:bCs/>
                  <w:color w:val="000000"/>
                  <w:sz w:val="18"/>
                  <w:szCs w:val="18"/>
                </w:rPr>
                <w:delText>0,0%</w:delText>
              </w:r>
            </w:del>
          </w:p>
        </w:tc>
        <w:tc>
          <w:tcPr>
            <w:tcW w:w="684" w:type="pct"/>
            <w:shd w:val="clear" w:color="auto" w:fill="auto"/>
            <w:vAlign w:val="center"/>
            <w:hideMark/>
          </w:tcPr>
          <w:p w14:paraId="1DF3FF11" w14:textId="7896D059" w:rsidR="00487E51" w:rsidRPr="00487E51" w:rsidDel="00CB2812" w:rsidRDefault="00487E51" w:rsidP="00487E51">
            <w:pPr>
              <w:widowControl/>
              <w:autoSpaceDE/>
              <w:autoSpaceDN/>
              <w:spacing w:before="0" w:after="0" w:line="240" w:lineRule="auto"/>
              <w:jc w:val="center"/>
              <w:rPr>
                <w:del w:id="2073" w:author="Houyem Rais" w:date="2024-02-22T15:03:00Z"/>
                <w:rFonts w:cs="Calibri"/>
                <w:b/>
                <w:bCs/>
                <w:color w:val="000000"/>
                <w:sz w:val="18"/>
                <w:szCs w:val="18"/>
                <w:lang w:eastAsia="fr-FR"/>
              </w:rPr>
            </w:pPr>
            <w:ins w:id="2074" w:author="Farouk Bouhafs" w:date="2024-02-15T10:12:00Z">
              <w:del w:id="2075" w:author="Houyem Rais" w:date="2024-02-22T15:03:00Z">
                <w:r w:rsidRPr="00487E51" w:rsidDel="00CB2812">
                  <w:rPr>
                    <w:rFonts w:cs="Calibri"/>
                    <w:b/>
                    <w:bCs/>
                    <w:color w:val="000000"/>
                    <w:sz w:val="18"/>
                    <w:szCs w:val="18"/>
                    <w:rPrChange w:id="2076" w:author="Farouk Bouhafs" w:date="2024-02-15T10:12:00Z">
                      <w:rPr>
                        <w:rFonts w:cs="Calibri"/>
                        <w:b/>
                        <w:bCs/>
                        <w:color w:val="000000"/>
                        <w:sz w:val="20"/>
                        <w:szCs w:val="20"/>
                      </w:rPr>
                    </w:rPrChange>
                  </w:rPr>
                  <w:delText>0,0%</w:delText>
                </w:r>
              </w:del>
            </w:ins>
            <w:del w:id="2077" w:author="Houyem Rais" w:date="2024-02-22T15:03:00Z">
              <w:r w:rsidRPr="00487E51" w:rsidDel="00CB2812">
                <w:rPr>
                  <w:rFonts w:cs="Calibri"/>
                  <w:b/>
                  <w:bCs/>
                  <w:color w:val="000000"/>
                  <w:sz w:val="18"/>
                  <w:szCs w:val="18"/>
                </w:rPr>
                <w:delText>0,0%</w:delText>
              </w:r>
            </w:del>
          </w:p>
        </w:tc>
        <w:tc>
          <w:tcPr>
            <w:tcW w:w="805" w:type="pct"/>
            <w:shd w:val="clear" w:color="auto" w:fill="auto"/>
            <w:vAlign w:val="center"/>
            <w:hideMark/>
          </w:tcPr>
          <w:p w14:paraId="348CE56D" w14:textId="23A7AF4E" w:rsidR="00487E51" w:rsidRPr="00487E51" w:rsidDel="00CB2812" w:rsidRDefault="00487E51" w:rsidP="00487E51">
            <w:pPr>
              <w:widowControl/>
              <w:autoSpaceDE/>
              <w:autoSpaceDN/>
              <w:spacing w:before="0" w:after="0" w:line="240" w:lineRule="auto"/>
              <w:jc w:val="center"/>
              <w:rPr>
                <w:del w:id="2078" w:author="Houyem Rais" w:date="2024-02-22T15:03:00Z"/>
                <w:rFonts w:cs="Calibri"/>
                <w:b/>
                <w:bCs/>
                <w:color w:val="000000"/>
                <w:sz w:val="18"/>
                <w:szCs w:val="18"/>
                <w:lang w:eastAsia="fr-FR"/>
              </w:rPr>
            </w:pPr>
            <w:ins w:id="2079" w:author="Farouk Bouhafs" w:date="2024-02-15T10:12:00Z">
              <w:del w:id="2080" w:author="Houyem Rais" w:date="2024-02-22T15:03:00Z">
                <w:r w:rsidRPr="00487E51" w:rsidDel="00CB2812">
                  <w:rPr>
                    <w:rFonts w:cs="Calibri"/>
                    <w:b/>
                    <w:bCs/>
                    <w:color w:val="000000"/>
                    <w:sz w:val="18"/>
                    <w:szCs w:val="18"/>
                    <w:rPrChange w:id="2081" w:author="Farouk Bouhafs" w:date="2024-02-15T10:12:00Z">
                      <w:rPr>
                        <w:rFonts w:cs="Calibri"/>
                        <w:b/>
                        <w:bCs/>
                        <w:color w:val="000000"/>
                        <w:sz w:val="20"/>
                        <w:szCs w:val="20"/>
                      </w:rPr>
                    </w:rPrChange>
                  </w:rPr>
                  <w:delText>15,7%</w:delText>
                </w:r>
              </w:del>
            </w:ins>
            <w:del w:id="2082" w:author="Houyem Rais" w:date="2024-02-22T15:03:00Z">
              <w:r w:rsidRPr="00487E51" w:rsidDel="00CB2812">
                <w:rPr>
                  <w:rFonts w:cs="Calibri"/>
                  <w:b/>
                  <w:bCs/>
                  <w:color w:val="000000"/>
                  <w:sz w:val="18"/>
                  <w:szCs w:val="18"/>
                </w:rPr>
                <w:delText>0,0%</w:delText>
              </w:r>
            </w:del>
          </w:p>
        </w:tc>
      </w:tr>
      <w:tr w:rsidR="00487E51" w:rsidRPr="00007B3E" w:rsidDel="00CB2812" w14:paraId="52A4D7DC" w14:textId="56C4219F" w:rsidTr="000020C4">
        <w:trPr>
          <w:trHeight w:val="270"/>
          <w:del w:id="2083" w:author="Houyem Rais" w:date="2024-02-22T15:03:00Z"/>
        </w:trPr>
        <w:tc>
          <w:tcPr>
            <w:tcW w:w="916" w:type="pct"/>
            <w:shd w:val="clear" w:color="auto" w:fill="auto"/>
            <w:vAlign w:val="center"/>
            <w:hideMark/>
          </w:tcPr>
          <w:p w14:paraId="698E1AF2" w14:textId="6680ED28" w:rsidR="00487E51" w:rsidRPr="00007B3E" w:rsidDel="00CB2812" w:rsidRDefault="00487E51" w:rsidP="00487E51">
            <w:pPr>
              <w:widowControl/>
              <w:autoSpaceDE/>
              <w:autoSpaceDN/>
              <w:spacing w:before="0" w:after="0" w:line="240" w:lineRule="auto"/>
              <w:rPr>
                <w:del w:id="2084" w:author="Houyem Rais" w:date="2024-02-22T15:03:00Z"/>
                <w:rFonts w:cs="Calibri"/>
                <w:b/>
                <w:bCs/>
                <w:sz w:val="18"/>
                <w:szCs w:val="18"/>
                <w:lang w:eastAsia="fr-FR"/>
              </w:rPr>
            </w:pPr>
            <w:del w:id="2085" w:author="Houyem Rais" w:date="2024-02-22T15:03:00Z">
              <w:r w:rsidRPr="00007B3E" w:rsidDel="00CB2812">
                <w:rPr>
                  <w:rFonts w:cs="Calibri"/>
                  <w:b/>
                  <w:bCs/>
                  <w:sz w:val="18"/>
                  <w:szCs w:val="18"/>
                  <w:lang w:eastAsia="fr-FR"/>
                </w:rPr>
                <w:delText>ADSCR minimum</w:delText>
              </w:r>
            </w:del>
          </w:p>
        </w:tc>
        <w:tc>
          <w:tcPr>
            <w:tcW w:w="955" w:type="pct"/>
            <w:vAlign w:val="center"/>
          </w:tcPr>
          <w:p w14:paraId="0BACB85E" w14:textId="18D3A34F" w:rsidR="00487E51" w:rsidRPr="00487E51" w:rsidDel="00CB2812" w:rsidRDefault="00487E51" w:rsidP="00487E51">
            <w:pPr>
              <w:widowControl/>
              <w:autoSpaceDE/>
              <w:autoSpaceDN/>
              <w:spacing w:before="0" w:after="0" w:line="240" w:lineRule="auto"/>
              <w:jc w:val="center"/>
              <w:rPr>
                <w:del w:id="2086" w:author="Houyem Rais" w:date="2024-02-22T15:03:00Z"/>
                <w:rFonts w:cs="Calibri"/>
                <w:b/>
                <w:bCs/>
                <w:sz w:val="18"/>
                <w:szCs w:val="18"/>
                <w:lang w:eastAsia="fr-FR"/>
              </w:rPr>
            </w:pPr>
            <w:ins w:id="2087" w:author="Farouk Bouhafs" w:date="2024-02-15T10:12:00Z">
              <w:del w:id="2088" w:author="Houyem Rais" w:date="2024-02-22T15:03:00Z">
                <w:r w:rsidRPr="00487E51" w:rsidDel="00CB2812">
                  <w:rPr>
                    <w:rFonts w:cs="Calibri"/>
                    <w:sz w:val="18"/>
                    <w:szCs w:val="18"/>
                    <w:rPrChange w:id="2089" w:author="Farouk Bouhafs" w:date="2024-02-15T10:12:00Z">
                      <w:rPr>
                        <w:rFonts w:cs="Calibri"/>
                        <w:sz w:val="20"/>
                        <w:szCs w:val="20"/>
                      </w:rPr>
                    </w:rPrChange>
                  </w:rPr>
                  <w:delText>N/A</w:delText>
                </w:r>
              </w:del>
            </w:ins>
            <w:del w:id="2090" w:author="Houyem Rais" w:date="2024-02-22T15:03:00Z">
              <w:r w:rsidRPr="00487E51" w:rsidDel="00CB2812">
                <w:rPr>
                  <w:rFonts w:cs="Calibri"/>
                  <w:b/>
                  <w:bCs/>
                  <w:sz w:val="18"/>
                  <w:szCs w:val="18"/>
                </w:rPr>
                <w:delText>N/A</w:delText>
              </w:r>
            </w:del>
          </w:p>
        </w:tc>
        <w:tc>
          <w:tcPr>
            <w:tcW w:w="897" w:type="pct"/>
            <w:shd w:val="clear" w:color="auto" w:fill="auto"/>
            <w:vAlign w:val="center"/>
            <w:hideMark/>
          </w:tcPr>
          <w:p w14:paraId="7C29AAB0" w14:textId="5D61AB3F" w:rsidR="00487E51" w:rsidRPr="00487E51" w:rsidDel="00CB2812" w:rsidRDefault="00487E51" w:rsidP="00487E51">
            <w:pPr>
              <w:widowControl/>
              <w:autoSpaceDE/>
              <w:autoSpaceDN/>
              <w:spacing w:before="0" w:after="0" w:line="240" w:lineRule="auto"/>
              <w:jc w:val="center"/>
              <w:rPr>
                <w:del w:id="2091" w:author="Houyem Rais" w:date="2024-02-22T15:03:00Z"/>
                <w:rFonts w:cs="Calibri"/>
                <w:b/>
                <w:bCs/>
                <w:sz w:val="18"/>
                <w:szCs w:val="18"/>
                <w:lang w:eastAsia="fr-FR"/>
              </w:rPr>
            </w:pPr>
            <w:ins w:id="2092" w:author="Farouk Bouhafs" w:date="2024-02-15T10:12:00Z">
              <w:del w:id="2093" w:author="Houyem Rais" w:date="2024-02-22T15:03:00Z">
                <w:r w:rsidRPr="00487E51" w:rsidDel="00CB2812">
                  <w:rPr>
                    <w:rFonts w:cs="Calibri"/>
                    <w:sz w:val="18"/>
                    <w:szCs w:val="18"/>
                    <w:rPrChange w:id="2094" w:author="Farouk Bouhafs" w:date="2024-02-15T10:12:00Z">
                      <w:rPr>
                        <w:rFonts w:cs="Calibri"/>
                        <w:sz w:val="20"/>
                        <w:szCs w:val="20"/>
                      </w:rPr>
                    </w:rPrChange>
                  </w:rPr>
                  <w:delText>0,0</w:delText>
                </w:r>
              </w:del>
            </w:ins>
            <w:del w:id="2095" w:author="Houyem Rais" w:date="2024-02-22T15:03:00Z">
              <w:r w:rsidRPr="00487E51" w:rsidDel="00CB2812">
                <w:rPr>
                  <w:rFonts w:cs="Calibri"/>
                  <w:b/>
                  <w:bCs/>
                  <w:sz w:val="18"/>
                  <w:szCs w:val="18"/>
                </w:rPr>
                <w:delText>0,00</w:delText>
              </w:r>
            </w:del>
          </w:p>
        </w:tc>
        <w:tc>
          <w:tcPr>
            <w:tcW w:w="742" w:type="pct"/>
            <w:vAlign w:val="center"/>
          </w:tcPr>
          <w:p w14:paraId="65861925" w14:textId="4FE5721D" w:rsidR="00487E51" w:rsidRPr="00487E51" w:rsidDel="00CB2812" w:rsidRDefault="00487E51" w:rsidP="00487E51">
            <w:pPr>
              <w:widowControl/>
              <w:autoSpaceDE/>
              <w:autoSpaceDN/>
              <w:spacing w:before="0" w:after="0" w:line="240" w:lineRule="auto"/>
              <w:jc w:val="center"/>
              <w:rPr>
                <w:del w:id="2096" w:author="Houyem Rais" w:date="2024-02-22T15:03:00Z"/>
                <w:rFonts w:cs="Calibri"/>
                <w:b/>
                <w:bCs/>
                <w:sz w:val="18"/>
                <w:szCs w:val="18"/>
                <w:lang w:eastAsia="fr-FR"/>
              </w:rPr>
            </w:pPr>
            <w:ins w:id="2097" w:author="Farouk Bouhafs" w:date="2024-02-15T10:12:00Z">
              <w:del w:id="2098" w:author="Houyem Rais" w:date="2024-02-22T15:03:00Z">
                <w:r w:rsidRPr="00487E51" w:rsidDel="00CB2812">
                  <w:rPr>
                    <w:rFonts w:cs="Calibri"/>
                    <w:sz w:val="18"/>
                    <w:szCs w:val="18"/>
                    <w:rPrChange w:id="2099" w:author="Farouk Bouhafs" w:date="2024-02-15T10:12:00Z">
                      <w:rPr>
                        <w:rFonts w:cs="Calibri"/>
                        <w:sz w:val="20"/>
                        <w:szCs w:val="20"/>
                      </w:rPr>
                    </w:rPrChange>
                  </w:rPr>
                  <w:delText>0,26</w:delText>
                </w:r>
              </w:del>
            </w:ins>
            <w:del w:id="2100" w:author="Houyem Rais" w:date="2024-02-22T15:03:00Z">
              <w:r w:rsidRPr="00487E51" w:rsidDel="00CB2812">
                <w:rPr>
                  <w:rFonts w:cs="Calibri"/>
                  <w:b/>
                  <w:bCs/>
                  <w:sz w:val="18"/>
                  <w:szCs w:val="18"/>
                </w:rPr>
                <w:delText>0,38</w:delText>
              </w:r>
            </w:del>
          </w:p>
        </w:tc>
        <w:tc>
          <w:tcPr>
            <w:tcW w:w="684" w:type="pct"/>
            <w:shd w:val="clear" w:color="auto" w:fill="auto"/>
            <w:vAlign w:val="center"/>
            <w:hideMark/>
          </w:tcPr>
          <w:p w14:paraId="647FA058" w14:textId="162C9026" w:rsidR="00487E51" w:rsidRPr="00487E51" w:rsidDel="00CB2812" w:rsidRDefault="00487E51" w:rsidP="00487E51">
            <w:pPr>
              <w:widowControl/>
              <w:autoSpaceDE/>
              <w:autoSpaceDN/>
              <w:spacing w:before="0" w:after="0" w:line="240" w:lineRule="auto"/>
              <w:jc w:val="center"/>
              <w:rPr>
                <w:del w:id="2101" w:author="Houyem Rais" w:date="2024-02-22T15:03:00Z"/>
                <w:rFonts w:cs="Calibri"/>
                <w:b/>
                <w:bCs/>
                <w:sz w:val="18"/>
                <w:szCs w:val="18"/>
                <w:lang w:eastAsia="fr-FR"/>
              </w:rPr>
            </w:pPr>
            <w:ins w:id="2102" w:author="Farouk Bouhafs" w:date="2024-02-15T10:12:00Z">
              <w:del w:id="2103" w:author="Houyem Rais" w:date="2024-02-22T15:03:00Z">
                <w:r w:rsidRPr="00487E51" w:rsidDel="00CB2812">
                  <w:rPr>
                    <w:rFonts w:cs="Calibri"/>
                    <w:sz w:val="18"/>
                    <w:szCs w:val="18"/>
                    <w:rPrChange w:id="2104" w:author="Farouk Bouhafs" w:date="2024-02-15T10:12:00Z">
                      <w:rPr>
                        <w:rFonts w:cs="Calibri"/>
                        <w:sz w:val="20"/>
                        <w:szCs w:val="20"/>
                      </w:rPr>
                    </w:rPrChange>
                  </w:rPr>
                  <w:delText>1,51</w:delText>
                </w:r>
              </w:del>
            </w:ins>
            <w:del w:id="2105" w:author="Houyem Rais" w:date="2024-02-22T15:03:00Z">
              <w:r w:rsidRPr="00487E51" w:rsidDel="00CB2812">
                <w:rPr>
                  <w:rFonts w:cs="Calibri"/>
                  <w:b/>
                  <w:bCs/>
                  <w:sz w:val="18"/>
                  <w:szCs w:val="18"/>
                </w:rPr>
                <w:delText>1,44</w:delText>
              </w:r>
            </w:del>
          </w:p>
        </w:tc>
        <w:tc>
          <w:tcPr>
            <w:tcW w:w="805" w:type="pct"/>
            <w:shd w:val="clear" w:color="auto" w:fill="auto"/>
            <w:vAlign w:val="center"/>
            <w:hideMark/>
          </w:tcPr>
          <w:p w14:paraId="0F372C22" w14:textId="1A15F0D0" w:rsidR="00487E51" w:rsidRPr="00487E51" w:rsidDel="00CB2812" w:rsidRDefault="00487E51" w:rsidP="00487E51">
            <w:pPr>
              <w:widowControl/>
              <w:autoSpaceDE/>
              <w:autoSpaceDN/>
              <w:spacing w:before="0" w:after="0" w:line="240" w:lineRule="auto"/>
              <w:jc w:val="center"/>
              <w:rPr>
                <w:del w:id="2106" w:author="Houyem Rais" w:date="2024-02-22T15:03:00Z"/>
                <w:rFonts w:cs="Calibri"/>
                <w:b/>
                <w:bCs/>
                <w:sz w:val="18"/>
                <w:szCs w:val="18"/>
                <w:lang w:eastAsia="fr-FR"/>
              </w:rPr>
            </w:pPr>
            <w:ins w:id="2107" w:author="Farouk Bouhafs" w:date="2024-02-15T10:12:00Z">
              <w:del w:id="2108" w:author="Houyem Rais" w:date="2024-02-22T15:03:00Z">
                <w:r w:rsidRPr="00487E51" w:rsidDel="00CB2812">
                  <w:rPr>
                    <w:rFonts w:cs="Calibri"/>
                    <w:sz w:val="18"/>
                    <w:szCs w:val="18"/>
                    <w:rPrChange w:id="2109" w:author="Farouk Bouhafs" w:date="2024-02-15T10:12:00Z">
                      <w:rPr>
                        <w:rFonts w:cs="Calibri"/>
                        <w:sz w:val="20"/>
                        <w:szCs w:val="20"/>
                      </w:rPr>
                    </w:rPrChange>
                  </w:rPr>
                  <w:delText>N/A</w:delText>
                </w:r>
              </w:del>
            </w:ins>
            <w:del w:id="2110" w:author="Houyem Rais" w:date="2024-02-22T15:03:00Z">
              <w:r w:rsidRPr="00487E51" w:rsidDel="00CB2812">
                <w:rPr>
                  <w:rFonts w:cs="Calibri"/>
                  <w:b/>
                  <w:bCs/>
                  <w:sz w:val="18"/>
                  <w:szCs w:val="18"/>
                </w:rPr>
                <w:delText>N/A</w:delText>
              </w:r>
            </w:del>
          </w:p>
        </w:tc>
      </w:tr>
      <w:tr w:rsidR="00487E51" w:rsidRPr="00007B3E" w:rsidDel="00CB2812" w14:paraId="18398B58" w14:textId="4A08103F" w:rsidTr="000020C4">
        <w:trPr>
          <w:trHeight w:val="270"/>
          <w:del w:id="2111" w:author="Houyem Rais" w:date="2024-02-22T15:03:00Z"/>
        </w:trPr>
        <w:tc>
          <w:tcPr>
            <w:tcW w:w="916" w:type="pct"/>
            <w:shd w:val="clear" w:color="000000" w:fill="F2F2F2"/>
            <w:vAlign w:val="center"/>
            <w:hideMark/>
          </w:tcPr>
          <w:p w14:paraId="18FA0604" w14:textId="738B529B" w:rsidR="00487E51" w:rsidRPr="00007B3E" w:rsidDel="00CB2812" w:rsidRDefault="00487E51" w:rsidP="00487E51">
            <w:pPr>
              <w:widowControl/>
              <w:autoSpaceDE/>
              <w:autoSpaceDN/>
              <w:spacing w:before="0" w:after="0" w:line="240" w:lineRule="auto"/>
              <w:rPr>
                <w:del w:id="2112" w:author="Houyem Rais" w:date="2024-02-22T15:03:00Z"/>
                <w:rFonts w:cs="Calibri"/>
                <w:b/>
                <w:bCs/>
                <w:color w:val="000000"/>
                <w:sz w:val="18"/>
                <w:szCs w:val="18"/>
                <w:lang w:eastAsia="fr-FR"/>
              </w:rPr>
            </w:pPr>
            <w:del w:id="2113" w:author="Houyem Rais" w:date="2024-02-22T15:03:00Z">
              <w:r w:rsidRPr="00007B3E" w:rsidDel="00CB2812">
                <w:rPr>
                  <w:rFonts w:cs="Calibri"/>
                  <w:b/>
                  <w:bCs/>
                  <w:color w:val="000000"/>
                  <w:sz w:val="18"/>
                  <w:szCs w:val="18"/>
                  <w:lang w:eastAsia="fr-FR"/>
                </w:rPr>
                <w:delText>Secteur public</w:delText>
              </w:r>
            </w:del>
          </w:p>
        </w:tc>
        <w:tc>
          <w:tcPr>
            <w:tcW w:w="955" w:type="pct"/>
            <w:shd w:val="clear" w:color="000000" w:fill="F2F2F2"/>
            <w:vAlign w:val="center"/>
          </w:tcPr>
          <w:p w14:paraId="4AC57AEE" w14:textId="11C60A10" w:rsidR="00487E51" w:rsidRPr="00487E51" w:rsidDel="00CB2812" w:rsidRDefault="00487E51" w:rsidP="00487E51">
            <w:pPr>
              <w:widowControl/>
              <w:autoSpaceDE/>
              <w:autoSpaceDN/>
              <w:spacing w:before="0" w:after="0" w:line="240" w:lineRule="auto"/>
              <w:jc w:val="center"/>
              <w:rPr>
                <w:del w:id="2114" w:author="Houyem Rais" w:date="2024-02-22T15:03:00Z"/>
                <w:rFonts w:cs="Calibri"/>
                <w:b/>
                <w:bCs/>
                <w:sz w:val="18"/>
                <w:szCs w:val="18"/>
                <w:lang w:eastAsia="fr-FR"/>
              </w:rPr>
            </w:pPr>
            <w:ins w:id="2115" w:author="Farouk Bouhafs" w:date="2024-02-15T10:12:00Z">
              <w:del w:id="2116" w:author="Houyem Rais" w:date="2024-02-22T15:03:00Z">
                <w:r w:rsidRPr="00487E51" w:rsidDel="00CB2812">
                  <w:rPr>
                    <w:rFonts w:cs="Calibri"/>
                    <w:b/>
                    <w:bCs/>
                    <w:sz w:val="18"/>
                    <w:szCs w:val="18"/>
                    <w:rPrChange w:id="2117" w:author="Farouk Bouhafs" w:date="2024-02-15T10:12:00Z">
                      <w:rPr>
                        <w:rFonts w:cs="Calibri"/>
                        <w:b/>
                        <w:bCs/>
                        <w:sz w:val="20"/>
                        <w:szCs w:val="20"/>
                      </w:rPr>
                    </w:rPrChange>
                  </w:rPr>
                  <w:delText> </w:delText>
                </w:r>
              </w:del>
            </w:ins>
            <w:del w:id="2118" w:author="Houyem Rais" w:date="2024-02-22T15:03:00Z">
              <w:r w:rsidRPr="00487E51" w:rsidDel="00CB2812">
                <w:rPr>
                  <w:rFonts w:cs="Calibri"/>
                  <w:b/>
                  <w:bCs/>
                  <w:sz w:val="18"/>
                  <w:szCs w:val="18"/>
                </w:rPr>
                <w:delText> </w:delText>
              </w:r>
            </w:del>
          </w:p>
        </w:tc>
        <w:tc>
          <w:tcPr>
            <w:tcW w:w="897" w:type="pct"/>
            <w:shd w:val="clear" w:color="000000" w:fill="F2F2F2"/>
            <w:vAlign w:val="center"/>
            <w:hideMark/>
          </w:tcPr>
          <w:p w14:paraId="1509CE23" w14:textId="76814792" w:rsidR="00487E51" w:rsidRPr="00487E51" w:rsidDel="00CB2812" w:rsidRDefault="00487E51" w:rsidP="00487E51">
            <w:pPr>
              <w:widowControl/>
              <w:autoSpaceDE/>
              <w:autoSpaceDN/>
              <w:spacing w:before="0" w:after="0" w:line="240" w:lineRule="auto"/>
              <w:jc w:val="center"/>
              <w:rPr>
                <w:del w:id="2119" w:author="Houyem Rais" w:date="2024-02-22T15:03:00Z"/>
                <w:rFonts w:cs="Calibri"/>
                <w:b/>
                <w:bCs/>
                <w:sz w:val="18"/>
                <w:szCs w:val="18"/>
                <w:lang w:eastAsia="fr-FR"/>
              </w:rPr>
            </w:pPr>
            <w:ins w:id="2120" w:author="Farouk Bouhafs" w:date="2024-02-15T10:12:00Z">
              <w:del w:id="2121" w:author="Houyem Rais" w:date="2024-02-22T15:03:00Z">
                <w:r w:rsidRPr="00487E51" w:rsidDel="00CB2812">
                  <w:rPr>
                    <w:rFonts w:cs="Calibri"/>
                    <w:b/>
                    <w:bCs/>
                    <w:sz w:val="18"/>
                    <w:szCs w:val="18"/>
                    <w:rPrChange w:id="2122" w:author="Farouk Bouhafs" w:date="2024-02-15T10:12:00Z">
                      <w:rPr>
                        <w:rFonts w:cs="Calibri"/>
                        <w:b/>
                        <w:bCs/>
                        <w:sz w:val="20"/>
                        <w:szCs w:val="20"/>
                      </w:rPr>
                    </w:rPrChange>
                  </w:rPr>
                  <w:delText> </w:delText>
                </w:r>
              </w:del>
            </w:ins>
            <w:del w:id="2123" w:author="Houyem Rais" w:date="2024-02-22T15:03:00Z">
              <w:r w:rsidRPr="00487E51" w:rsidDel="00CB2812">
                <w:rPr>
                  <w:rFonts w:cs="Calibri"/>
                  <w:b/>
                  <w:bCs/>
                  <w:sz w:val="18"/>
                  <w:szCs w:val="18"/>
                </w:rPr>
                <w:delText> </w:delText>
              </w:r>
            </w:del>
          </w:p>
        </w:tc>
        <w:tc>
          <w:tcPr>
            <w:tcW w:w="742" w:type="pct"/>
            <w:shd w:val="clear" w:color="000000" w:fill="F2F2F2"/>
            <w:vAlign w:val="center"/>
          </w:tcPr>
          <w:p w14:paraId="3435C7BE" w14:textId="3D9CA438" w:rsidR="00487E51" w:rsidRPr="00487E51" w:rsidDel="00CB2812" w:rsidRDefault="00487E51" w:rsidP="00487E51">
            <w:pPr>
              <w:widowControl/>
              <w:autoSpaceDE/>
              <w:autoSpaceDN/>
              <w:spacing w:before="0" w:after="0" w:line="240" w:lineRule="auto"/>
              <w:jc w:val="center"/>
              <w:rPr>
                <w:del w:id="2124" w:author="Houyem Rais" w:date="2024-02-22T15:03:00Z"/>
                <w:rFonts w:cs="Calibri"/>
                <w:b/>
                <w:bCs/>
                <w:sz w:val="18"/>
                <w:szCs w:val="18"/>
                <w:lang w:eastAsia="fr-FR"/>
              </w:rPr>
            </w:pPr>
            <w:ins w:id="2125" w:author="Farouk Bouhafs" w:date="2024-02-15T10:12:00Z">
              <w:del w:id="2126" w:author="Houyem Rais" w:date="2024-02-22T15:03:00Z">
                <w:r w:rsidRPr="00487E51" w:rsidDel="00CB2812">
                  <w:rPr>
                    <w:rFonts w:cs="Calibri"/>
                    <w:b/>
                    <w:bCs/>
                    <w:sz w:val="18"/>
                    <w:szCs w:val="18"/>
                    <w:rPrChange w:id="2127" w:author="Farouk Bouhafs" w:date="2024-02-15T10:12:00Z">
                      <w:rPr>
                        <w:rFonts w:cs="Calibri"/>
                        <w:b/>
                        <w:bCs/>
                        <w:sz w:val="20"/>
                        <w:szCs w:val="20"/>
                      </w:rPr>
                    </w:rPrChange>
                  </w:rPr>
                  <w:delText> </w:delText>
                </w:r>
              </w:del>
            </w:ins>
            <w:del w:id="2128" w:author="Houyem Rais" w:date="2024-02-22T15:03:00Z">
              <w:r w:rsidRPr="00487E51" w:rsidDel="00CB2812">
                <w:rPr>
                  <w:rFonts w:cs="Calibri"/>
                  <w:b/>
                  <w:bCs/>
                  <w:sz w:val="18"/>
                  <w:szCs w:val="18"/>
                </w:rPr>
                <w:delText> </w:delText>
              </w:r>
            </w:del>
          </w:p>
        </w:tc>
        <w:tc>
          <w:tcPr>
            <w:tcW w:w="684" w:type="pct"/>
            <w:shd w:val="clear" w:color="000000" w:fill="F2F2F2"/>
            <w:vAlign w:val="center"/>
            <w:hideMark/>
          </w:tcPr>
          <w:p w14:paraId="0E3C9240" w14:textId="75ED525F" w:rsidR="00487E51" w:rsidRPr="00487E51" w:rsidDel="00CB2812" w:rsidRDefault="00487E51" w:rsidP="00487E51">
            <w:pPr>
              <w:widowControl/>
              <w:autoSpaceDE/>
              <w:autoSpaceDN/>
              <w:spacing w:before="0" w:after="0" w:line="240" w:lineRule="auto"/>
              <w:jc w:val="center"/>
              <w:rPr>
                <w:del w:id="2129" w:author="Houyem Rais" w:date="2024-02-22T15:03:00Z"/>
                <w:rFonts w:cs="Calibri"/>
                <w:b/>
                <w:bCs/>
                <w:sz w:val="18"/>
                <w:szCs w:val="18"/>
                <w:lang w:eastAsia="fr-FR"/>
              </w:rPr>
            </w:pPr>
            <w:ins w:id="2130" w:author="Farouk Bouhafs" w:date="2024-02-15T10:12:00Z">
              <w:del w:id="2131" w:author="Houyem Rais" w:date="2024-02-22T15:03:00Z">
                <w:r w:rsidRPr="00487E51" w:rsidDel="00CB2812">
                  <w:rPr>
                    <w:rFonts w:cs="Calibri"/>
                    <w:b/>
                    <w:bCs/>
                    <w:sz w:val="18"/>
                    <w:szCs w:val="18"/>
                    <w:rPrChange w:id="2132" w:author="Farouk Bouhafs" w:date="2024-02-15T10:12:00Z">
                      <w:rPr>
                        <w:rFonts w:cs="Calibri"/>
                        <w:b/>
                        <w:bCs/>
                        <w:sz w:val="20"/>
                        <w:szCs w:val="20"/>
                      </w:rPr>
                    </w:rPrChange>
                  </w:rPr>
                  <w:delText> </w:delText>
                </w:r>
              </w:del>
            </w:ins>
            <w:del w:id="2133" w:author="Houyem Rais" w:date="2024-02-22T15:03:00Z">
              <w:r w:rsidRPr="00487E51" w:rsidDel="00CB2812">
                <w:rPr>
                  <w:rFonts w:cs="Calibri"/>
                  <w:b/>
                  <w:bCs/>
                  <w:sz w:val="18"/>
                  <w:szCs w:val="18"/>
                </w:rPr>
                <w:delText> </w:delText>
              </w:r>
            </w:del>
          </w:p>
        </w:tc>
        <w:tc>
          <w:tcPr>
            <w:tcW w:w="805" w:type="pct"/>
            <w:shd w:val="clear" w:color="000000" w:fill="F2F2F2"/>
            <w:vAlign w:val="center"/>
            <w:hideMark/>
          </w:tcPr>
          <w:p w14:paraId="44C36D01" w14:textId="14638C3F" w:rsidR="00487E51" w:rsidRPr="00487E51" w:rsidDel="00CB2812" w:rsidRDefault="00487E51" w:rsidP="00487E51">
            <w:pPr>
              <w:widowControl/>
              <w:autoSpaceDE/>
              <w:autoSpaceDN/>
              <w:spacing w:before="0" w:after="0" w:line="240" w:lineRule="auto"/>
              <w:jc w:val="center"/>
              <w:rPr>
                <w:del w:id="2134" w:author="Houyem Rais" w:date="2024-02-22T15:03:00Z"/>
                <w:rFonts w:cs="Calibri"/>
                <w:b/>
                <w:bCs/>
                <w:sz w:val="18"/>
                <w:szCs w:val="18"/>
                <w:lang w:eastAsia="fr-FR"/>
              </w:rPr>
            </w:pPr>
            <w:ins w:id="2135" w:author="Farouk Bouhafs" w:date="2024-02-15T10:12:00Z">
              <w:del w:id="2136" w:author="Houyem Rais" w:date="2024-02-22T15:03:00Z">
                <w:r w:rsidRPr="00487E51" w:rsidDel="00CB2812">
                  <w:rPr>
                    <w:rFonts w:cs="Calibri"/>
                    <w:b/>
                    <w:bCs/>
                    <w:sz w:val="18"/>
                    <w:szCs w:val="18"/>
                    <w:rPrChange w:id="2137" w:author="Farouk Bouhafs" w:date="2024-02-15T10:12:00Z">
                      <w:rPr>
                        <w:rFonts w:cs="Calibri"/>
                        <w:b/>
                        <w:bCs/>
                        <w:sz w:val="20"/>
                        <w:szCs w:val="20"/>
                      </w:rPr>
                    </w:rPrChange>
                  </w:rPr>
                  <w:delText> </w:delText>
                </w:r>
              </w:del>
            </w:ins>
            <w:del w:id="2138" w:author="Houyem Rais" w:date="2024-02-22T15:03:00Z">
              <w:r w:rsidRPr="00487E51" w:rsidDel="00CB2812">
                <w:rPr>
                  <w:rFonts w:cs="Calibri"/>
                  <w:b/>
                  <w:bCs/>
                  <w:sz w:val="18"/>
                  <w:szCs w:val="18"/>
                </w:rPr>
                <w:delText> </w:delText>
              </w:r>
            </w:del>
          </w:p>
        </w:tc>
      </w:tr>
      <w:tr w:rsidR="00487E51" w:rsidRPr="00007B3E" w:rsidDel="00CB2812" w14:paraId="0B0DD056" w14:textId="3E807A73" w:rsidTr="000020C4">
        <w:trPr>
          <w:trHeight w:val="270"/>
          <w:del w:id="2139" w:author="Houyem Rais" w:date="2024-02-22T15:03:00Z"/>
        </w:trPr>
        <w:tc>
          <w:tcPr>
            <w:tcW w:w="916" w:type="pct"/>
            <w:shd w:val="clear" w:color="auto" w:fill="auto"/>
            <w:vAlign w:val="center"/>
            <w:hideMark/>
          </w:tcPr>
          <w:p w14:paraId="72A3697C" w14:textId="6C775067" w:rsidR="00487E51" w:rsidRPr="00007B3E" w:rsidDel="00CB2812" w:rsidRDefault="00487E51" w:rsidP="00487E51">
            <w:pPr>
              <w:widowControl/>
              <w:autoSpaceDE/>
              <w:autoSpaceDN/>
              <w:spacing w:before="0" w:after="0" w:line="240" w:lineRule="auto"/>
              <w:rPr>
                <w:del w:id="2140" w:author="Houyem Rais" w:date="2024-02-22T15:03:00Z"/>
                <w:rFonts w:cs="Calibri"/>
                <w:b/>
                <w:bCs/>
                <w:sz w:val="18"/>
                <w:szCs w:val="18"/>
                <w:lang w:eastAsia="fr-FR"/>
              </w:rPr>
            </w:pPr>
            <w:del w:id="2141" w:author="Houyem Rais" w:date="2024-02-22T15:03:00Z">
              <w:r w:rsidRPr="00007B3E" w:rsidDel="00CB2812">
                <w:rPr>
                  <w:rFonts w:cs="Calibri"/>
                  <w:b/>
                  <w:bCs/>
                  <w:sz w:val="18"/>
                  <w:szCs w:val="18"/>
                  <w:lang w:eastAsia="fr-FR"/>
                </w:rPr>
                <w:delText>Emplois (MDT)</w:delText>
              </w:r>
            </w:del>
          </w:p>
        </w:tc>
        <w:tc>
          <w:tcPr>
            <w:tcW w:w="955" w:type="pct"/>
            <w:vAlign w:val="center"/>
          </w:tcPr>
          <w:p w14:paraId="0212B4EF" w14:textId="2069A1F2" w:rsidR="00487E51" w:rsidRPr="00487E51" w:rsidDel="00CB2812" w:rsidRDefault="00487E51" w:rsidP="00487E51">
            <w:pPr>
              <w:widowControl/>
              <w:autoSpaceDE/>
              <w:autoSpaceDN/>
              <w:spacing w:before="0" w:after="0" w:line="240" w:lineRule="auto"/>
              <w:jc w:val="center"/>
              <w:rPr>
                <w:del w:id="2142" w:author="Houyem Rais" w:date="2024-02-22T15:03:00Z"/>
                <w:rFonts w:cs="Calibri"/>
                <w:b/>
                <w:bCs/>
                <w:sz w:val="18"/>
                <w:szCs w:val="18"/>
                <w:lang w:eastAsia="fr-FR"/>
              </w:rPr>
            </w:pPr>
            <w:ins w:id="2143" w:author="Farouk Bouhafs" w:date="2024-02-15T10:12:00Z">
              <w:del w:id="2144" w:author="Houyem Rais" w:date="2024-02-22T15:03:00Z">
                <w:r w:rsidRPr="00487E51" w:rsidDel="00CB2812">
                  <w:rPr>
                    <w:rFonts w:cs="Calibri"/>
                    <w:b/>
                    <w:bCs/>
                    <w:sz w:val="18"/>
                    <w:szCs w:val="18"/>
                    <w:rPrChange w:id="2145" w:author="Farouk Bouhafs" w:date="2024-02-15T10:12:00Z">
                      <w:rPr>
                        <w:rFonts w:cs="Calibri"/>
                        <w:b/>
                        <w:bCs/>
                        <w:sz w:val="20"/>
                        <w:szCs w:val="20"/>
                      </w:rPr>
                    </w:rPrChange>
                  </w:rPr>
                  <w:delText>668,6</w:delText>
                </w:r>
              </w:del>
            </w:ins>
            <w:del w:id="2146" w:author="Houyem Rais" w:date="2024-02-22T15:03:00Z">
              <w:r w:rsidRPr="00487E51" w:rsidDel="00CB2812">
                <w:rPr>
                  <w:rFonts w:cs="Calibri"/>
                  <w:b/>
                  <w:bCs/>
                  <w:sz w:val="18"/>
                  <w:szCs w:val="18"/>
                </w:rPr>
                <w:delText>668,6</w:delText>
              </w:r>
            </w:del>
          </w:p>
        </w:tc>
        <w:tc>
          <w:tcPr>
            <w:tcW w:w="897" w:type="pct"/>
            <w:shd w:val="clear" w:color="auto" w:fill="auto"/>
            <w:vAlign w:val="center"/>
            <w:hideMark/>
          </w:tcPr>
          <w:p w14:paraId="22B3E41B" w14:textId="4BA2E63E" w:rsidR="00487E51" w:rsidRPr="00487E51" w:rsidDel="00CB2812" w:rsidRDefault="00487E51" w:rsidP="00487E51">
            <w:pPr>
              <w:widowControl/>
              <w:autoSpaceDE/>
              <w:autoSpaceDN/>
              <w:spacing w:before="0" w:after="0" w:line="240" w:lineRule="auto"/>
              <w:jc w:val="center"/>
              <w:rPr>
                <w:del w:id="2147" w:author="Houyem Rais" w:date="2024-02-22T15:03:00Z"/>
                <w:rFonts w:cs="Calibri"/>
                <w:b/>
                <w:bCs/>
                <w:sz w:val="18"/>
                <w:szCs w:val="18"/>
                <w:lang w:eastAsia="fr-FR"/>
              </w:rPr>
            </w:pPr>
            <w:ins w:id="2148" w:author="Farouk Bouhafs" w:date="2024-02-15T10:12:00Z">
              <w:del w:id="2149" w:author="Houyem Rais" w:date="2024-02-22T15:03:00Z">
                <w:r w:rsidRPr="00487E51" w:rsidDel="00CB2812">
                  <w:rPr>
                    <w:rFonts w:cs="Calibri"/>
                    <w:b/>
                    <w:bCs/>
                    <w:sz w:val="18"/>
                    <w:szCs w:val="18"/>
                    <w:rPrChange w:id="2150" w:author="Farouk Bouhafs" w:date="2024-02-15T10:12:00Z">
                      <w:rPr>
                        <w:rFonts w:cs="Calibri"/>
                        <w:b/>
                        <w:bCs/>
                        <w:sz w:val="20"/>
                        <w:szCs w:val="20"/>
                      </w:rPr>
                    </w:rPrChange>
                  </w:rPr>
                  <w:delText>0,0</w:delText>
                </w:r>
              </w:del>
            </w:ins>
            <w:del w:id="2151" w:author="Houyem Rais" w:date="2024-02-22T15:03:00Z">
              <w:r w:rsidRPr="00487E51" w:rsidDel="00CB2812">
                <w:rPr>
                  <w:rFonts w:cs="Calibri"/>
                  <w:b/>
                  <w:bCs/>
                  <w:sz w:val="18"/>
                  <w:szCs w:val="18"/>
                </w:rPr>
                <w:delText>0,0</w:delText>
              </w:r>
            </w:del>
          </w:p>
        </w:tc>
        <w:tc>
          <w:tcPr>
            <w:tcW w:w="742" w:type="pct"/>
            <w:vAlign w:val="center"/>
          </w:tcPr>
          <w:p w14:paraId="6A42AAE3" w14:textId="37574211" w:rsidR="00487E51" w:rsidRPr="00487E51" w:rsidDel="00CB2812" w:rsidRDefault="00487E51" w:rsidP="00487E51">
            <w:pPr>
              <w:widowControl/>
              <w:autoSpaceDE/>
              <w:autoSpaceDN/>
              <w:spacing w:before="0" w:after="0" w:line="240" w:lineRule="auto"/>
              <w:jc w:val="center"/>
              <w:rPr>
                <w:del w:id="2152" w:author="Houyem Rais" w:date="2024-02-22T15:03:00Z"/>
                <w:rFonts w:cs="Calibri"/>
                <w:b/>
                <w:bCs/>
                <w:sz w:val="18"/>
                <w:szCs w:val="18"/>
                <w:lang w:eastAsia="fr-FR"/>
              </w:rPr>
            </w:pPr>
            <w:ins w:id="2153" w:author="Farouk Bouhafs" w:date="2024-02-15T10:12:00Z">
              <w:del w:id="2154" w:author="Houyem Rais" w:date="2024-02-22T15:03:00Z">
                <w:r w:rsidRPr="00487E51" w:rsidDel="00CB2812">
                  <w:rPr>
                    <w:rFonts w:cs="Calibri"/>
                    <w:b/>
                    <w:bCs/>
                    <w:sz w:val="18"/>
                    <w:szCs w:val="18"/>
                    <w:rPrChange w:id="2155" w:author="Farouk Bouhafs" w:date="2024-02-15T10:12:00Z">
                      <w:rPr>
                        <w:rFonts w:cs="Calibri"/>
                        <w:b/>
                        <w:bCs/>
                        <w:sz w:val="20"/>
                        <w:szCs w:val="20"/>
                      </w:rPr>
                    </w:rPrChange>
                  </w:rPr>
                  <w:delText>782,0</w:delText>
                </w:r>
              </w:del>
            </w:ins>
            <w:del w:id="2156" w:author="Houyem Rais" w:date="2024-02-22T15:03:00Z">
              <w:r w:rsidRPr="00487E51" w:rsidDel="00CB2812">
                <w:rPr>
                  <w:rFonts w:cs="Calibri"/>
                  <w:b/>
                  <w:bCs/>
                  <w:sz w:val="18"/>
                  <w:szCs w:val="18"/>
                </w:rPr>
                <w:delText>791,7</w:delText>
              </w:r>
            </w:del>
          </w:p>
        </w:tc>
        <w:tc>
          <w:tcPr>
            <w:tcW w:w="684" w:type="pct"/>
            <w:shd w:val="clear" w:color="auto" w:fill="auto"/>
            <w:vAlign w:val="center"/>
            <w:hideMark/>
          </w:tcPr>
          <w:p w14:paraId="1AA2B776" w14:textId="0FF8CCD2" w:rsidR="00487E51" w:rsidRPr="00487E51" w:rsidDel="00CB2812" w:rsidRDefault="00487E51" w:rsidP="00487E51">
            <w:pPr>
              <w:widowControl/>
              <w:autoSpaceDE/>
              <w:autoSpaceDN/>
              <w:spacing w:before="0" w:after="0" w:line="240" w:lineRule="auto"/>
              <w:jc w:val="center"/>
              <w:rPr>
                <w:del w:id="2157" w:author="Houyem Rais" w:date="2024-02-22T15:03:00Z"/>
                <w:rFonts w:cs="Calibri"/>
                <w:b/>
                <w:bCs/>
                <w:sz w:val="18"/>
                <w:szCs w:val="18"/>
                <w:lang w:eastAsia="fr-FR"/>
              </w:rPr>
            </w:pPr>
            <w:ins w:id="2158" w:author="Farouk Bouhafs" w:date="2024-02-15T10:12:00Z">
              <w:del w:id="2159" w:author="Houyem Rais" w:date="2024-02-22T15:03:00Z">
                <w:r w:rsidRPr="00487E51" w:rsidDel="00CB2812">
                  <w:rPr>
                    <w:rFonts w:cs="Calibri"/>
                    <w:b/>
                    <w:bCs/>
                    <w:sz w:val="18"/>
                    <w:szCs w:val="18"/>
                    <w:rPrChange w:id="2160" w:author="Farouk Bouhafs" w:date="2024-02-15T10:12:00Z">
                      <w:rPr>
                        <w:rFonts w:cs="Calibri"/>
                        <w:b/>
                        <w:bCs/>
                        <w:sz w:val="20"/>
                        <w:szCs w:val="20"/>
                      </w:rPr>
                    </w:rPrChange>
                  </w:rPr>
                  <w:delText>0,0</w:delText>
                </w:r>
              </w:del>
            </w:ins>
            <w:del w:id="2161" w:author="Houyem Rais" w:date="2024-02-22T15:03:00Z">
              <w:r w:rsidRPr="00487E51" w:rsidDel="00CB2812">
                <w:rPr>
                  <w:rFonts w:cs="Calibri"/>
                  <w:b/>
                  <w:bCs/>
                  <w:sz w:val="18"/>
                  <w:szCs w:val="18"/>
                </w:rPr>
                <w:delText>0,0</w:delText>
              </w:r>
            </w:del>
          </w:p>
        </w:tc>
        <w:tc>
          <w:tcPr>
            <w:tcW w:w="805" w:type="pct"/>
            <w:shd w:val="clear" w:color="auto" w:fill="auto"/>
            <w:vAlign w:val="center"/>
            <w:hideMark/>
          </w:tcPr>
          <w:p w14:paraId="6F64DA0B" w14:textId="538F60C6" w:rsidR="00487E51" w:rsidRPr="00487E51" w:rsidDel="00CB2812" w:rsidRDefault="00487E51" w:rsidP="00487E51">
            <w:pPr>
              <w:widowControl/>
              <w:autoSpaceDE/>
              <w:autoSpaceDN/>
              <w:spacing w:before="0" w:after="0" w:line="240" w:lineRule="auto"/>
              <w:jc w:val="center"/>
              <w:rPr>
                <w:del w:id="2162" w:author="Houyem Rais" w:date="2024-02-22T15:03:00Z"/>
                <w:rFonts w:cs="Calibri"/>
                <w:b/>
                <w:bCs/>
                <w:sz w:val="18"/>
                <w:szCs w:val="18"/>
                <w:lang w:eastAsia="fr-FR"/>
              </w:rPr>
            </w:pPr>
            <w:ins w:id="2163" w:author="Farouk Bouhafs" w:date="2024-02-15T10:12:00Z">
              <w:del w:id="2164" w:author="Houyem Rais" w:date="2024-02-22T15:03:00Z">
                <w:r w:rsidRPr="00487E51" w:rsidDel="00CB2812">
                  <w:rPr>
                    <w:rFonts w:cs="Calibri"/>
                    <w:b/>
                    <w:bCs/>
                    <w:sz w:val="18"/>
                    <w:szCs w:val="18"/>
                    <w:rPrChange w:id="2165" w:author="Farouk Bouhafs" w:date="2024-02-15T10:12:00Z">
                      <w:rPr>
                        <w:rFonts w:cs="Calibri"/>
                        <w:b/>
                        <w:bCs/>
                        <w:sz w:val="20"/>
                        <w:szCs w:val="20"/>
                      </w:rPr>
                    </w:rPrChange>
                  </w:rPr>
                  <w:delText>680,9</w:delText>
                </w:r>
              </w:del>
            </w:ins>
            <w:del w:id="2166" w:author="Houyem Rais" w:date="2024-02-22T15:03:00Z">
              <w:r w:rsidRPr="00487E51" w:rsidDel="00CB2812">
                <w:rPr>
                  <w:rFonts w:cs="Calibri"/>
                  <w:b/>
                  <w:bCs/>
                  <w:sz w:val="18"/>
                  <w:szCs w:val="18"/>
                </w:rPr>
                <w:delText>680,9</w:delText>
              </w:r>
            </w:del>
          </w:p>
        </w:tc>
      </w:tr>
      <w:tr w:rsidR="00487E51" w:rsidRPr="00007B3E" w:rsidDel="00CB2812" w14:paraId="790919D7" w14:textId="5427005B" w:rsidTr="000020C4">
        <w:trPr>
          <w:trHeight w:val="260"/>
          <w:del w:id="2167" w:author="Houyem Rais" w:date="2024-02-22T15:03:00Z"/>
        </w:trPr>
        <w:tc>
          <w:tcPr>
            <w:tcW w:w="916" w:type="pct"/>
            <w:vMerge w:val="restart"/>
            <w:shd w:val="clear" w:color="auto" w:fill="auto"/>
            <w:vAlign w:val="center"/>
            <w:hideMark/>
          </w:tcPr>
          <w:p w14:paraId="2BFE1BEE" w14:textId="5EAC0F5F" w:rsidR="00487E51" w:rsidRPr="00007B3E" w:rsidDel="00CB2812" w:rsidRDefault="00487E51" w:rsidP="00487E51">
            <w:pPr>
              <w:widowControl/>
              <w:autoSpaceDE/>
              <w:autoSpaceDN/>
              <w:spacing w:before="0" w:after="0" w:line="240" w:lineRule="auto"/>
              <w:rPr>
                <w:del w:id="2168" w:author="Houyem Rais" w:date="2024-02-22T15:03:00Z"/>
                <w:rFonts w:cs="Calibri"/>
                <w:sz w:val="18"/>
                <w:szCs w:val="18"/>
                <w:lang w:eastAsia="fr-FR"/>
              </w:rPr>
            </w:pPr>
            <w:del w:id="2169" w:author="Houyem Rais" w:date="2024-02-22T15:03:00Z">
              <w:r w:rsidRPr="00007B3E" w:rsidDel="00CB2812">
                <w:rPr>
                  <w:rFonts w:cs="Calibri"/>
                  <w:sz w:val="18"/>
                  <w:szCs w:val="18"/>
                  <w:lang w:eastAsia="fr-FR"/>
                </w:rPr>
                <w:delText>Coût de construction</w:delText>
              </w:r>
            </w:del>
          </w:p>
        </w:tc>
        <w:tc>
          <w:tcPr>
            <w:tcW w:w="955" w:type="pct"/>
            <w:vAlign w:val="center"/>
          </w:tcPr>
          <w:p w14:paraId="4E824523" w14:textId="441CFA90" w:rsidR="00487E51" w:rsidRPr="00487E51" w:rsidDel="00CB2812" w:rsidRDefault="00487E51" w:rsidP="00487E51">
            <w:pPr>
              <w:widowControl/>
              <w:autoSpaceDE/>
              <w:autoSpaceDN/>
              <w:spacing w:before="0" w:after="0" w:line="240" w:lineRule="auto"/>
              <w:jc w:val="center"/>
              <w:rPr>
                <w:del w:id="2170" w:author="Houyem Rais" w:date="2024-02-22T15:03:00Z"/>
                <w:rFonts w:cs="Calibri"/>
                <w:sz w:val="18"/>
                <w:szCs w:val="18"/>
                <w:lang w:eastAsia="fr-FR"/>
              </w:rPr>
            </w:pPr>
            <w:ins w:id="2171" w:author="Farouk Bouhafs" w:date="2024-02-15T10:12:00Z">
              <w:del w:id="2172" w:author="Houyem Rais" w:date="2024-02-22T15:03:00Z">
                <w:r w:rsidRPr="00487E51" w:rsidDel="00CB2812">
                  <w:rPr>
                    <w:rFonts w:cs="Calibri"/>
                    <w:sz w:val="18"/>
                    <w:szCs w:val="18"/>
                    <w:rPrChange w:id="2173" w:author="Farouk Bouhafs" w:date="2024-02-15T10:12:00Z">
                      <w:rPr>
                        <w:rFonts w:cs="Calibri"/>
                        <w:sz w:val="20"/>
                        <w:szCs w:val="20"/>
                      </w:rPr>
                    </w:rPrChange>
                  </w:rPr>
                  <w:delText>623,2</w:delText>
                </w:r>
              </w:del>
            </w:ins>
            <w:del w:id="2174" w:author="Houyem Rais" w:date="2024-02-22T15:03:00Z">
              <w:r w:rsidRPr="00487E51" w:rsidDel="00CB2812">
                <w:rPr>
                  <w:rFonts w:cs="Calibri"/>
                  <w:sz w:val="18"/>
                  <w:szCs w:val="18"/>
                </w:rPr>
                <w:delText>623,2</w:delText>
              </w:r>
            </w:del>
          </w:p>
        </w:tc>
        <w:tc>
          <w:tcPr>
            <w:tcW w:w="897" w:type="pct"/>
            <w:shd w:val="clear" w:color="auto" w:fill="auto"/>
            <w:vAlign w:val="center"/>
            <w:hideMark/>
          </w:tcPr>
          <w:p w14:paraId="76A33B16" w14:textId="134DBD86" w:rsidR="00487E51" w:rsidRPr="00487E51" w:rsidDel="00CB2812" w:rsidRDefault="00487E51" w:rsidP="00487E51">
            <w:pPr>
              <w:widowControl/>
              <w:autoSpaceDE/>
              <w:autoSpaceDN/>
              <w:spacing w:before="0" w:after="0" w:line="240" w:lineRule="auto"/>
              <w:jc w:val="center"/>
              <w:rPr>
                <w:del w:id="2175" w:author="Houyem Rais" w:date="2024-02-22T15:03:00Z"/>
                <w:rFonts w:cs="Calibri"/>
                <w:sz w:val="18"/>
                <w:szCs w:val="18"/>
                <w:lang w:eastAsia="fr-FR"/>
              </w:rPr>
            </w:pPr>
            <w:ins w:id="2176" w:author="Farouk Bouhafs" w:date="2024-02-15T10:12:00Z">
              <w:del w:id="2177" w:author="Houyem Rais" w:date="2024-02-22T15:03:00Z">
                <w:r w:rsidRPr="00487E51" w:rsidDel="00CB2812">
                  <w:rPr>
                    <w:rFonts w:cs="Calibri"/>
                    <w:sz w:val="18"/>
                    <w:szCs w:val="18"/>
                    <w:rPrChange w:id="2178" w:author="Farouk Bouhafs" w:date="2024-02-15T10:12:00Z">
                      <w:rPr>
                        <w:rFonts w:cs="Calibri"/>
                        <w:sz w:val="20"/>
                        <w:szCs w:val="20"/>
                      </w:rPr>
                    </w:rPrChange>
                  </w:rPr>
                  <w:delText>0,0</w:delText>
                </w:r>
              </w:del>
            </w:ins>
            <w:del w:id="2179" w:author="Houyem Rais" w:date="2024-02-22T15:03:00Z">
              <w:r w:rsidRPr="00487E51" w:rsidDel="00CB2812">
                <w:rPr>
                  <w:rFonts w:cs="Calibri"/>
                  <w:sz w:val="18"/>
                  <w:szCs w:val="18"/>
                </w:rPr>
                <w:delText>0,0</w:delText>
              </w:r>
            </w:del>
          </w:p>
        </w:tc>
        <w:tc>
          <w:tcPr>
            <w:tcW w:w="742" w:type="pct"/>
            <w:vAlign w:val="center"/>
          </w:tcPr>
          <w:p w14:paraId="6F1E9FFE" w14:textId="575BED47" w:rsidR="00487E51" w:rsidRPr="00487E51" w:rsidDel="00CB2812" w:rsidRDefault="00487E51" w:rsidP="00487E51">
            <w:pPr>
              <w:widowControl/>
              <w:autoSpaceDE/>
              <w:autoSpaceDN/>
              <w:spacing w:before="0" w:after="0" w:line="240" w:lineRule="auto"/>
              <w:jc w:val="center"/>
              <w:rPr>
                <w:del w:id="2180" w:author="Houyem Rais" w:date="2024-02-22T15:03:00Z"/>
                <w:rFonts w:cs="Calibri"/>
                <w:sz w:val="18"/>
                <w:szCs w:val="18"/>
                <w:lang w:eastAsia="fr-FR"/>
              </w:rPr>
            </w:pPr>
            <w:ins w:id="2181" w:author="Farouk Bouhafs" w:date="2024-02-15T10:12:00Z">
              <w:del w:id="2182" w:author="Houyem Rais" w:date="2024-02-22T15:03:00Z">
                <w:r w:rsidRPr="00487E51" w:rsidDel="00CB2812">
                  <w:rPr>
                    <w:rFonts w:cs="Calibri"/>
                    <w:sz w:val="18"/>
                    <w:szCs w:val="18"/>
                    <w:rPrChange w:id="2183" w:author="Farouk Bouhafs" w:date="2024-02-15T10:12:00Z">
                      <w:rPr>
                        <w:rFonts w:cs="Calibri"/>
                        <w:sz w:val="20"/>
                        <w:szCs w:val="20"/>
                      </w:rPr>
                    </w:rPrChange>
                  </w:rPr>
                  <w:delText>0,0</w:delText>
                </w:r>
              </w:del>
            </w:ins>
            <w:del w:id="2184" w:author="Houyem Rais" w:date="2024-02-22T15:03:00Z">
              <w:r w:rsidRPr="00487E51" w:rsidDel="00CB2812">
                <w:rPr>
                  <w:rFonts w:cs="Calibri"/>
                  <w:sz w:val="18"/>
                  <w:szCs w:val="18"/>
                </w:rPr>
                <w:delText>0,0</w:delText>
              </w:r>
            </w:del>
          </w:p>
        </w:tc>
        <w:tc>
          <w:tcPr>
            <w:tcW w:w="684" w:type="pct"/>
            <w:shd w:val="clear" w:color="auto" w:fill="auto"/>
            <w:vAlign w:val="center"/>
            <w:hideMark/>
          </w:tcPr>
          <w:p w14:paraId="04ECCDC9" w14:textId="7E0A171B" w:rsidR="00487E51" w:rsidRPr="00487E51" w:rsidDel="00CB2812" w:rsidRDefault="00487E51" w:rsidP="00487E51">
            <w:pPr>
              <w:widowControl/>
              <w:autoSpaceDE/>
              <w:autoSpaceDN/>
              <w:spacing w:before="0" w:after="0" w:line="240" w:lineRule="auto"/>
              <w:jc w:val="center"/>
              <w:rPr>
                <w:del w:id="2185" w:author="Houyem Rais" w:date="2024-02-22T15:03:00Z"/>
                <w:rFonts w:cs="Calibri"/>
                <w:sz w:val="18"/>
                <w:szCs w:val="18"/>
                <w:lang w:eastAsia="fr-FR"/>
              </w:rPr>
            </w:pPr>
            <w:ins w:id="2186" w:author="Farouk Bouhafs" w:date="2024-02-15T10:12:00Z">
              <w:del w:id="2187" w:author="Houyem Rais" w:date="2024-02-22T15:03:00Z">
                <w:r w:rsidRPr="00487E51" w:rsidDel="00CB2812">
                  <w:rPr>
                    <w:rFonts w:cs="Calibri"/>
                    <w:sz w:val="18"/>
                    <w:szCs w:val="18"/>
                    <w:rPrChange w:id="2188" w:author="Farouk Bouhafs" w:date="2024-02-15T10:12:00Z">
                      <w:rPr>
                        <w:rFonts w:cs="Calibri"/>
                        <w:sz w:val="20"/>
                        <w:szCs w:val="20"/>
                      </w:rPr>
                    </w:rPrChange>
                  </w:rPr>
                  <w:delText>0,0</w:delText>
                </w:r>
              </w:del>
            </w:ins>
            <w:del w:id="2189" w:author="Houyem Rais" w:date="2024-02-22T15:03:00Z">
              <w:r w:rsidRPr="00487E51" w:rsidDel="00CB2812">
                <w:rPr>
                  <w:rFonts w:cs="Calibri"/>
                  <w:sz w:val="18"/>
                  <w:szCs w:val="18"/>
                </w:rPr>
                <w:delText>0,0</w:delText>
              </w:r>
            </w:del>
          </w:p>
        </w:tc>
        <w:tc>
          <w:tcPr>
            <w:tcW w:w="805" w:type="pct"/>
            <w:shd w:val="clear" w:color="auto" w:fill="auto"/>
            <w:vAlign w:val="center"/>
            <w:hideMark/>
          </w:tcPr>
          <w:p w14:paraId="0B9F4AE6" w14:textId="0BF1BE87" w:rsidR="00487E51" w:rsidRPr="00487E51" w:rsidDel="00CB2812" w:rsidRDefault="00487E51" w:rsidP="00487E51">
            <w:pPr>
              <w:widowControl/>
              <w:autoSpaceDE/>
              <w:autoSpaceDN/>
              <w:spacing w:before="0" w:after="0" w:line="240" w:lineRule="auto"/>
              <w:jc w:val="center"/>
              <w:rPr>
                <w:del w:id="2190" w:author="Houyem Rais" w:date="2024-02-22T15:03:00Z"/>
                <w:rFonts w:cs="Calibri"/>
                <w:sz w:val="18"/>
                <w:szCs w:val="18"/>
                <w:lang w:eastAsia="fr-FR"/>
              </w:rPr>
            </w:pPr>
            <w:ins w:id="2191" w:author="Farouk Bouhafs" w:date="2024-02-15T10:12:00Z">
              <w:del w:id="2192" w:author="Houyem Rais" w:date="2024-02-22T15:03:00Z">
                <w:r w:rsidRPr="00487E51" w:rsidDel="00CB2812">
                  <w:rPr>
                    <w:rFonts w:cs="Calibri"/>
                    <w:sz w:val="18"/>
                    <w:szCs w:val="18"/>
                    <w:rPrChange w:id="2193" w:author="Farouk Bouhafs" w:date="2024-02-15T10:12:00Z">
                      <w:rPr>
                        <w:rFonts w:cs="Calibri"/>
                        <w:sz w:val="20"/>
                        <w:szCs w:val="20"/>
                      </w:rPr>
                    </w:rPrChange>
                  </w:rPr>
                  <w:delText>623,2</w:delText>
                </w:r>
              </w:del>
            </w:ins>
            <w:del w:id="2194" w:author="Houyem Rais" w:date="2024-02-22T15:03:00Z">
              <w:r w:rsidRPr="00487E51" w:rsidDel="00CB2812">
                <w:rPr>
                  <w:rFonts w:cs="Calibri"/>
                  <w:sz w:val="18"/>
                  <w:szCs w:val="18"/>
                </w:rPr>
                <w:delText>623,2</w:delText>
              </w:r>
            </w:del>
          </w:p>
        </w:tc>
      </w:tr>
      <w:tr w:rsidR="00487E51" w:rsidRPr="00007B3E" w:rsidDel="00CB2812" w14:paraId="51335330" w14:textId="1297CDE4" w:rsidTr="000020C4">
        <w:trPr>
          <w:trHeight w:val="270"/>
          <w:del w:id="2195" w:author="Houyem Rais" w:date="2024-02-22T15:03:00Z"/>
        </w:trPr>
        <w:tc>
          <w:tcPr>
            <w:tcW w:w="916" w:type="pct"/>
            <w:vMerge/>
            <w:vAlign w:val="center"/>
            <w:hideMark/>
          </w:tcPr>
          <w:p w14:paraId="6D314776" w14:textId="77458F8D" w:rsidR="00487E51" w:rsidRPr="00007B3E" w:rsidDel="00CB2812" w:rsidRDefault="00487E51" w:rsidP="00487E51">
            <w:pPr>
              <w:widowControl/>
              <w:autoSpaceDE/>
              <w:autoSpaceDN/>
              <w:spacing w:before="0" w:after="0" w:line="240" w:lineRule="auto"/>
              <w:jc w:val="left"/>
              <w:rPr>
                <w:del w:id="2196" w:author="Houyem Rais" w:date="2024-02-22T15:03:00Z"/>
                <w:rFonts w:cs="Calibri"/>
                <w:sz w:val="18"/>
                <w:szCs w:val="18"/>
                <w:lang w:eastAsia="fr-FR"/>
              </w:rPr>
            </w:pPr>
          </w:p>
        </w:tc>
        <w:tc>
          <w:tcPr>
            <w:tcW w:w="955" w:type="pct"/>
            <w:vAlign w:val="center"/>
          </w:tcPr>
          <w:p w14:paraId="168F6B89" w14:textId="62EB3E73" w:rsidR="00487E51" w:rsidRPr="00487E51" w:rsidDel="00CB2812" w:rsidRDefault="00487E51" w:rsidP="00487E51">
            <w:pPr>
              <w:widowControl/>
              <w:autoSpaceDE/>
              <w:autoSpaceDN/>
              <w:spacing w:before="0" w:after="0" w:line="240" w:lineRule="auto"/>
              <w:jc w:val="center"/>
              <w:rPr>
                <w:del w:id="2197" w:author="Houyem Rais" w:date="2024-02-22T15:03:00Z"/>
                <w:rFonts w:cs="Calibri"/>
                <w:i/>
                <w:iCs/>
                <w:sz w:val="18"/>
                <w:szCs w:val="18"/>
                <w:lang w:eastAsia="fr-FR"/>
              </w:rPr>
            </w:pPr>
            <w:ins w:id="2198" w:author="Farouk Bouhafs" w:date="2024-02-15T10:12:00Z">
              <w:del w:id="2199" w:author="Houyem Rais" w:date="2024-02-22T15:03:00Z">
                <w:r w:rsidRPr="00487E51" w:rsidDel="00CB2812">
                  <w:rPr>
                    <w:rFonts w:cs="Calibri"/>
                    <w:i/>
                    <w:iCs/>
                    <w:sz w:val="18"/>
                    <w:szCs w:val="18"/>
                    <w:rPrChange w:id="2200" w:author="Farouk Bouhafs" w:date="2024-02-15T10:12:00Z">
                      <w:rPr>
                        <w:rFonts w:cs="Calibri"/>
                        <w:i/>
                        <w:iCs/>
                        <w:sz w:val="20"/>
                        <w:szCs w:val="20"/>
                      </w:rPr>
                    </w:rPrChange>
                  </w:rPr>
                  <w:delText>93,2%</w:delText>
                </w:r>
              </w:del>
            </w:ins>
            <w:del w:id="2201" w:author="Houyem Rais" w:date="2024-02-22T15:03:00Z">
              <w:r w:rsidRPr="00487E51" w:rsidDel="00CB2812">
                <w:rPr>
                  <w:rFonts w:cs="Calibri"/>
                  <w:i/>
                  <w:iCs/>
                  <w:sz w:val="18"/>
                  <w:szCs w:val="18"/>
                </w:rPr>
                <w:delText>93,2%</w:delText>
              </w:r>
            </w:del>
          </w:p>
        </w:tc>
        <w:tc>
          <w:tcPr>
            <w:tcW w:w="897" w:type="pct"/>
            <w:shd w:val="clear" w:color="auto" w:fill="auto"/>
            <w:vAlign w:val="center"/>
            <w:hideMark/>
          </w:tcPr>
          <w:p w14:paraId="171D2F61" w14:textId="3064D889" w:rsidR="00487E51" w:rsidRPr="00487E51" w:rsidDel="00CB2812" w:rsidRDefault="00487E51" w:rsidP="00487E51">
            <w:pPr>
              <w:widowControl/>
              <w:autoSpaceDE/>
              <w:autoSpaceDN/>
              <w:spacing w:before="0" w:after="0" w:line="240" w:lineRule="auto"/>
              <w:jc w:val="center"/>
              <w:rPr>
                <w:del w:id="2202" w:author="Houyem Rais" w:date="2024-02-22T15:03:00Z"/>
                <w:rFonts w:cs="Calibri"/>
                <w:i/>
                <w:iCs/>
                <w:sz w:val="18"/>
                <w:szCs w:val="18"/>
                <w:lang w:eastAsia="fr-FR"/>
              </w:rPr>
            </w:pPr>
            <w:ins w:id="2203" w:author="Farouk Bouhafs" w:date="2024-02-15T10:12:00Z">
              <w:del w:id="2204" w:author="Houyem Rais" w:date="2024-02-22T15:03:00Z">
                <w:r w:rsidRPr="00487E51" w:rsidDel="00CB2812">
                  <w:rPr>
                    <w:rFonts w:cs="Calibri"/>
                    <w:sz w:val="18"/>
                    <w:szCs w:val="18"/>
                    <w:rPrChange w:id="2205" w:author="Farouk Bouhafs" w:date="2024-02-15T10:12:00Z">
                      <w:rPr>
                        <w:rFonts w:cs="Calibri"/>
                        <w:sz w:val="20"/>
                        <w:szCs w:val="20"/>
                      </w:rPr>
                    </w:rPrChange>
                  </w:rPr>
                  <w:delText>0,0</w:delText>
                </w:r>
              </w:del>
            </w:ins>
            <w:del w:id="2206" w:author="Houyem Rais" w:date="2024-02-22T15:03:00Z">
              <w:r w:rsidRPr="00487E51" w:rsidDel="00CB2812">
                <w:rPr>
                  <w:rFonts w:cs="Calibri"/>
                  <w:i/>
                  <w:iCs/>
                  <w:sz w:val="18"/>
                  <w:szCs w:val="18"/>
                </w:rPr>
                <w:delText>0,0%</w:delText>
              </w:r>
            </w:del>
          </w:p>
        </w:tc>
        <w:tc>
          <w:tcPr>
            <w:tcW w:w="742" w:type="pct"/>
            <w:vAlign w:val="center"/>
          </w:tcPr>
          <w:p w14:paraId="55AF5016" w14:textId="19707049" w:rsidR="00487E51" w:rsidRPr="00487E51" w:rsidDel="00CB2812" w:rsidRDefault="00487E51" w:rsidP="00487E51">
            <w:pPr>
              <w:widowControl/>
              <w:autoSpaceDE/>
              <w:autoSpaceDN/>
              <w:spacing w:before="0" w:after="0" w:line="240" w:lineRule="auto"/>
              <w:jc w:val="center"/>
              <w:rPr>
                <w:del w:id="2207" w:author="Houyem Rais" w:date="2024-02-22T15:03:00Z"/>
                <w:rFonts w:cs="Calibri"/>
                <w:i/>
                <w:iCs/>
                <w:sz w:val="18"/>
                <w:szCs w:val="18"/>
                <w:lang w:eastAsia="fr-FR"/>
              </w:rPr>
            </w:pPr>
            <w:ins w:id="2208" w:author="Farouk Bouhafs" w:date="2024-02-15T10:12:00Z">
              <w:del w:id="2209" w:author="Houyem Rais" w:date="2024-02-22T15:03:00Z">
                <w:r w:rsidRPr="00487E51" w:rsidDel="00CB2812">
                  <w:rPr>
                    <w:rFonts w:cs="Calibri"/>
                    <w:i/>
                    <w:iCs/>
                    <w:sz w:val="18"/>
                    <w:szCs w:val="18"/>
                    <w:rPrChange w:id="2210" w:author="Farouk Bouhafs" w:date="2024-02-15T10:12:00Z">
                      <w:rPr>
                        <w:rFonts w:cs="Calibri"/>
                        <w:i/>
                        <w:iCs/>
                        <w:sz w:val="20"/>
                        <w:szCs w:val="20"/>
                      </w:rPr>
                    </w:rPrChange>
                  </w:rPr>
                  <w:delText>0,0%</w:delText>
                </w:r>
              </w:del>
            </w:ins>
            <w:del w:id="2211" w:author="Houyem Rais" w:date="2024-02-22T15:03:00Z">
              <w:r w:rsidRPr="00487E51" w:rsidDel="00CB2812">
                <w:rPr>
                  <w:rFonts w:cs="Calibri"/>
                  <w:i/>
                  <w:iCs/>
                  <w:sz w:val="18"/>
                  <w:szCs w:val="18"/>
                </w:rPr>
                <w:delText>0,0%</w:delText>
              </w:r>
            </w:del>
          </w:p>
        </w:tc>
        <w:tc>
          <w:tcPr>
            <w:tcW w:w="684" w:type="pct"/>
            <w:shd w:val="clear" w:color="auto" w:fill="auto"/>
            <w:vAlign w:val="center"/>
            <w:hideMark/>
          </w:tcPr>
          <w:p w14:paraId="41A05082" w14:textId="33E9F1A6" w:rsidR="00487E51" w:rsidRPr="00487E51" w:rsidDel="00CB2812" w:rsidRDefault="00487E51" w:rsidP="00487E51">
            <w:pPr>
              <w:widowControl/>
              <w:autoSpaceDE/>
              <w:autoSpaceDN/>
              <w:spacing w:before="0" w:after="0" w:line="240" w:lineRule="auto"/>
              <w:jc w:val="center"/>
              <w:rPr>
                <w:del w:id="2212" w:author="Houyem Rais" w:date="2024-02-22T15:03:00Z"/>
                <w:rFonts w:cs="Calibri"/>
                <w:i/>
                <w:iCs/>
                <w:sz w:val="18"/>
                <w:szCs w:val="18"/>
                <w:lang w:eastAsia="fr-FR"/>
              </w:rPr>
            </w:pPr>
            <w:ins w:id="2213" w:author="Farouk Bouhafs" w:date="2024-02-15T10:12:00Z">
              <w:del w:id="2214" w:author="Houyem Rais" w:date="2024-02-22T15:03:00Z">
                <w:r w:rsidRPr="00487E51" w:rsidDel="00CB2812">
                  <w:rPr>
                    <w:rFonts w:cs="Calibri"/>
                    <w:i/>
                    <w:iCs/>
                    <w:sz w:val="18"/>
                    <w:szCs w:val="18"/>
                    <w:rPrChange w:id="2215" w:author="Farouk Bouhafs" w:date="2024-02-15T10:12:00Z">
                      <w:rPr>
                        <w:rFonts w:cs="Calibri"/>
                        <w:i/>
                        <w:iCs/>
                        <w:sz w:val="20"/>
                        <w:szCs w:val="20"/>
                      </w:rPr>
                    </w:rPrChange>
                  </w:rPr>
                  <w:delText>0,0%</w:delText>
                </w:r>
              </w:del>
            </w:ins>
            <w:del w:id="2216"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3E3D5003" w14:textId="162B34DD" w:rsidR="00487E51" w:rsidRPr="00487E51" w:rsidDel="00CB2812" w:rsidRDefault="00487E51" w:rsidP="00487E51">
            <w:pPr>
              <w:widowControl/>
              <w:autoSpaceDE/>
              <w:autoSpaceDN/>
              <w:spacing w:before="0" w:after="0" w:line="240" w:lineRule="auto"/>
              <w:jc w:val="center"/>
              <w:rPr>
                <w:del w:id="2217" w:author="Houyem Rais" w:date="2024-02-22T15:03:00Z"/>
                <w:rFonts w:cs="Calibri"/>
                <w:i/>
                <w:iCs/>
                <w:sz w:val="18"/>
                <w:szCs w:val="18"/>
                <w:lang w:eastAsia="fr-FR"/>
              </w:rPr>
            </w:pPr>
            <w:ins w:id="2218" w:author="Farouk Bouhafs" w:date="2024-02-15T10:12:00Z">
              <w:del w:id="2219" w:author="Houyem Rais" w:date="2024-02-22T15:03:00Z">
                <w:r w:rsidRPr="00487E51" w:rsidDel="00CB2812">
                  <w:rPr>
                    <w:rFonts w:cs="Calibri"/>
                    <w:i/>
                    <w:iCs/>
                    <w:sz w:val="18"/>
                    <w:szCs w:val="18"/>
                    <w:rPrChange w:id="2220" w:author="Farouk Bouhafs" w:date="2024-02-15T10:12:00Z">
                      <w:rPr>
                        <w:rFonts w:cs="Calibri"/>
                        <w:i/>
                        <w:iCs/>
                        <w:sz w:val="20"/>
                        <w:szCs w:val="20"/>
                      </w:rPr>
                    </w:rPrChange>
                  </w:rPr>
                  <w:delText>91,5%</w:delText>
                </w:r>
              </w:del>
            </w:ins>
            <w:del w:id="2221" w:author="Houyem Rais" w:date="2024-02-22T15:03:00Z">
              <w:r w:rsidRPr="00487E51" w:rsidDel="00CB2812">
                <w:rPr>
                  <w:rFonts w:cs="Calibri"/>
                  <w:i/>
                  <w:iCs/>
                  <w:sz w:val="18"/>
                  <w:szCs w:val="18"/>
                </w:rPr>
                <w:delText>91,5%</w:delText>
              </w:r>
            </w:del>
          </w:p>
        </w:tc>
      </w:tr>
      <w:tr w:rsidR="00487E51" w:rsidRPr="00007B3E" w:rsidDel="00CB2812" w14:paraId="5A770F55" w14:textId="01218F1C" w:rsidTr="000020C4">
        <w:trPr>
          <w:trHeight w:val="260"/>
          <w:del w:id="2222" w:author="Houyem Rais" w:date="2024-02-22T15:03:00Z"/>
        </w:trPr>
        <w:tc>
          <w:tcPr>
            <w:tcW w:w="916" w:type="pct"/>
            <w:vMerge w:val="restart"/>
            <w:shd w:val="clear" w:color="auto" w:fill="auto"/>
            <w:vAlign w:val="center"/>
            <w:hideMark/>
          </w:tcPr>
          <w:p w14:paraId="390B38F2" w14:textId="10316AC7" w:rsidR="00487E51" w:rsidRPr="00007B3E" w:rsidDel="00CB2812" w:rsidRDefault="00487E51" w:rsidP="00487E51">
            <w:pPr>
              <w:widowControl/>
              <w:autoSpaceDE/>
              <w:autoSpaceDN/>
              <w:spacing w:before="0" w:after="0" w:line="240" w:lineRule="auto"/>
              <w:rPr>
                <w:del w:id="2223" w:author="Houyem Rais" w:date="2024-02-22T15:03:00Z"/>
                <w:rFonts w:cs="Calibri"/>
                <w:sz w:val="18"/>
                <w:szCs w:val="18"/>
                <w:lang w:eastAsia="fr-FR"/>
              </w:rPr>
            </w:pPr>
            <w:del w:id="2224" w:author="Houyem Rais" w:date="2024-02-22T15:03:00Z">
              <w:r w:rsidRPr="00007B3E" w:rsidDel="00CB2812">
                <w:rPr>
                  <w:rFonts w:cs="Calibri"/>
                  <w:sz w:val="18"/>
                  <w:szCs w:val="18"/>
                  <w:lang w:eastAsia="fr-FR"/>
                </w:rPr>
                <w:delText>Subvention vers partenaire privé</w:delText>
              </w:r>
            </w:del>
          </w:p>
        </w:tc>
        <w:tc>
          <w:tcPr>
            <w:tcW w:w="955" w:type="pct"/>
            <w:vAlign w:val="center"/>
          </w:tcPr>
          <w:p w14:paraId="7E9473F4" w14:textId="1B749669" w:rsidR="00487E51" w:rsidRPr="00487E51" w:rsidDel="00CB2812" w:rsidRDefault="00487E51" w:rsidP="00487E51">
            <w:pPr>
              <w:widowControl/>
              <w:autoSpaceDE/>
              <w:autoSpaceDN/>
              <w:spacing w:before="0" w:after="0" w:line="240" w:lineRule="auto"/>
              <w:jc w:val="center"/>
              <w:rPr>
                <w:del w:id="2225" w:author="Houyem Rais" w:date="2024-02-22T15:03:00Z"/>
                <w:rFonts w:cs="Calibri"/>
                <w:sz w:val="18"/>
                <w:szCs w:val="18"/>
                <w:lang w:eastAsia="fr-FR"/>
              </w:rPr>
            </w:pPr>
            <w:ins w:id="2226" w:author="Farouk Bouhafs" w:date="2024-02-15T10:12:00Z">
              <w:del w:id="2227" w:author="Houyem Rais" w:date="2024-02-22T15:03:00Z">
                <w:r w:rsidRPr="00487E51" w:rsidDel="00CB2812">
                  <w:rPr>
                    <w:rFonts w:cs="Calibri"/>
                    <w:sz w:val="18"/>
                    <w:szCs w:val="18"/>
                    <w:rPrChange w:id="2228" w:author="Farouk Bouhafs" w:date="2024-02-15T10:12:00Z">
                      <w:rPr>
                        <w:rFonts w:cs="Calibri"/>
                        <w:sz w:val="20"/>
                        <w:szCs w:val="20"/>
                      </w:rPr>
                    </w:rPrChange>
                  </w:rPr>
                  <w:delText>0,0</w:delText>
                </w:r>
              </w:del>
            </w:ins>
            <w:del w:id="2229" w:author="Houyem Rais" w:date="2024-02-22T15:03:00Z">
              <w:r w:rsidRPr="00487E51" w:rsidDel="00CB2812">
                <w:rPr>
                  <w:rFonts w:cs="Calibri"/>
                  <w:sz w:val="18"/>
                  <w:szCs w:val="18"/>
                </w:rPr>
                <w:delText>0,0</w:delText>
              </w:r>
            </w:del>
          </w:p>
        </w:tc>
        <w:tc>
          <w:tcPr>
            <w:tcW w:w="897" w:type="pct"/>
            <w:shd w:val="clear" w:color="auto" w:fill="auto"/>
            <w:vAlign w:val="center"/>
            <w:hideMark/>
          </w:tcPr>
          <w:p w14:paraId="203141E4" w14:textId="1374A6F7" w:rsidR="00487E51" w:rsidRPr="00487E51" w:rsidDel="00CB2812" w:rsidRDefault="00487E51" w:rsidP="00487E51">
            <w:pPr>
              <w:widowControl/>
              <w:autoSpaceDE/>
              <w:autoSpaceDN/>
              <w:spacing w:before="0" w:after="0" w:line="240" w:lineRule="auto"/>
              <w:jc w:val="center"/>
              <w:rPr>
                <w:del w:id="2230" w:author="Houyem Rais" w:date="2024-02-22T15:03:00Z"/>
                <w:rFonts w:cs="Calibri"/>
                <w:sz w:val="18"/>
                <w:szCs w:val="18"/>
                <w:lang w:eastAsia="fr-FR"/>
              </w:rPr>
            </w:pPr>
            <w:ins w:id="2231" w:author="Farouk Bouhafs" w:date="2024-02-15T10:12:00Z">
              <w:del w:id="2232" w:author="Houyem Rais" w:date="2024-02-22T15:03:00Z">
                <w:r w:rsidRPr="00487E51" w:rsidDel="00CB2812">
                  <w:rPr>
                    <w:rFonts w:cs="Calibri"/>
                    <w:sz w:val="18"/>
                    <w:szCs w:val="18"/>
                    <w:rPrChange w:id="2233" w:author="Farouk Bouhafs" w:date="2024-02-15T10:12:00Z">
                      <w:rPr>
                        <w:rFonts w:cs="Calibri"/>
                        <w:sz w:val="20"/>
                        <w:szCs w:val="20"/>
                      </w:rPr>
                    </w:rPrChange>
                  </w:rPr>
                  <w:delText>0,0</w:delText>
                </w:r>
              </w:del>
            </w:ins>
            <w:del w:id="2234" w:author="Houyem Rais" w:date="2024-02-22T15:03:00Z">
              <w:r w:rsidRPr="00487E51" w:rsidDel="00CB2812">
                <w:rPr>
                  <w:rFonts w:cs="Calibri"/>
                  <w:sz w:val="18"/>
                  <w:szCs w:val="18"/>
                </w:rPr>
                <w:delText>0,0</w:delText>
              </w:r>
            </w:del>
          </w:p>
        </w:tc>
        <w:tc>
          <w:tcPr>
            <w:tcW w:w="742" w:type="pct"/>
            <w:vAlign w:val="center"/>
          </w:tcPr>
          <w:p w14:paraId="1CB9912F" w14:textId="58D029C5" w:rsidR="00487E51" w:rsidRPr="00487E51" w:rsidDel="00CB2812" w:rsidRDefault="00487E51" w:rsidP="00487E51">
            <w:pPr>
              <w:widowControl/>
              <w:autoSpaceDE/>
              <w:autoSpaceDN/>
              <w:spacing w:before="0" w:after="0" w:line="240" w:lineRule="auto"/>
              <w:jc w:val="center"/>
              <w:rPr>
                <w:del w:id="2235" w:author="Houyem Rais" w:date="2024-02-22T15:03:00Z"/>
                <w:rFonts w:cs="Calibri"/>
                <w:sz w:val="18"/>
                <w:szCs w:val="18"/>
                <w:lang w:eastAsia="fr-FR"/>
              </w:rPr>
            </w:pPr>
            <w:ins w:id="2236" w:author="Farouk Bouhafs" w:date="2024-02-15T10:12:00Z">
              <w:del w:id="2237" w:author="Houyem Rais" w:date="2024-02-22T15:03:00Z">
                <w:r w:rsidRPr="00487E51" w:rsidDel="00CB2812">
                  <w:rPr>
                    <w:rFonts w:cs="Calibri"/>
                    <w:sz w:val="18"/>
                    <w:szCs w:val="18"/>
                    <w:rPrChange w:id="2238" w:author="Farouk Bouhafs" w:date="2024-02-15T10:12:00Z">
                      <w:rPr>
                        <w:rFonts w:cs="Calibri"/>
                        <w:sz w:val="20"/>
                        <w:szCs w:val="20"/>
                      </w:rPr>
                    </w:rPrChange>
                  </w:rPr>
                  <w:delText>728,9</w:delText>
                </w:r>
              </w:del>
            </w:ins>
            <w:del w:id="2239" w:author="Houyem Rais" w:date="2024-02-22T15:03:00Z">
              <w:r w:rsidRPr="00487E51" w:rsidDel="00CB2812">
                <w:rPr>
                  <w:rFonts w:cs="Calibri"/>
                  <w:sz w:val="18"/>
                  <w:szCs w:val="18"/>
                </w:rPr>
                <w:delText>738,0</w:delText>
              </w:r>
            </w:del>
          </w:p>
        </w:tc>
        <w:tc>
          <w:tcPr>
            <w:tcW w:w="684" w:type="pct"/>
            <w:shd w:val="clear" w:color="auto" w:fill="auto"/>
            <w:vAlign w:val="center"/>
            <w:hideMark/>
          </w:tcPr>
          <w:p w14:paraId="16038B3F" w14:textId="0D409755" w:rsidR="00487E51" w:rsidRPr="00487E51" w:rsidDel="00CB2812" w:rsidRDefault="00487E51" w:rsidP="00487E51">
            <w:pPr>
              <w:widowControl/>
              <w:autoSpaceDE/>
              <w:autoSpaceDN/>
              <w:spacing w:before="0" w:after="0" w:line="240" w:lineRule="auto"/>
              <w:jc w:val="center"/>
              <w:rPr>
                <w:del w:id="2240" w:author="Houyem Rais" w:date="2024-02-22T15:03:00Z"/>
                <w:rFonts w:cs="Calibri"/>
                <w:sz w:val="18"/>
                <w:szCs w:val="18"/>
                <w:lang w:eastAsia="fr-FR"/>
              </w:rPr>
            </w:pPr>
            <w:ins w:id="2241" w:author="Farouk Bouhafs" w:date="2024-02-15T10:12:00Z">
              <w:del w:id="2242" w:author="Houyem Rais" w:date="2024-02-22T15:03:00Z">
                <w:r w:rsidRPr="00487E51" w:rsidDel="00CB2812">
                  <w:rPr>
                    <w:rFonts w:cs="Calibri"/>
                    <w:sz w:val="18"/>
                    <w:szCs w:val="18"/>
                    <w:rPrChange w:id="2243" w:author="Farouk Bouhafs" w:date="2024-02-15T10:12:00Z">
                      <w:rPr>
                        <w:rFonts w:cs="Calibri"/>
                        <w:sz w:val="20"/>
                        <w:szCs w:val="20"/>
                      </w:rPr>
                    </w:rPrChange>
                  </w:rPr>
                  <w:delText>0,0</w:delText>
                </w:r>
              </w:del>
            </w:ins>
            <w:del w:id="2244" w:author="Houyem Rais" w:date="2024-02-22T15:03:00Z">
              <w:r w:rsidRPr="00487E51" w:rsidDel="00CB2812">
                <w:rPr>
                  <w:rFonts w:cs="Calibri"/>
                  <w:sz w:val="18"/>
                  <w:szCs w:val="18"/>
                </w:rPr>
                <w:delText>0,0</w:delText>
              </w:r>
            </w:del>
          </w:p>
        </w:tc>
        <w:tc>
          <w:tcPr>
            <w:tcW w:w="805" w:type="pct"/>
            <w:shd w:val="clear" w:color="auto" w:fill="auto"/>
            <w:vAlign w:val="center"/>
            <w:hideMark/>
          </w:tcPr>
          <w:p w14:paraId="2101BB31" w14:textId="195F8943" w:rsidR="00487E51" w:rsidRPr="00487E51" w:rsidDel="00CB2812" w:rsidRDefault="00487E51" w:rsidP="00487E51">
            <w:pPr>
              <w:widowControl/>
              <w:autoSpaceDE/>
              <w:autoSpaceDN/>
              <w:spacing w:before="0" w:after="0" w:line="240" w:lineRule="auto"/>
              <w:jc w:val="center"/>
              <w:rPr>
                <w:del w:id="2245" w:author="Houyem Rais" w:date="2024-02-22T15:03:00Z"/>
                <w:rFonts w:cs="Calibri"/>
                <w:sz w:val="18"/>
                <w:szCs w:val="18"/>
                <w:lang w:eastAsia="fr-FR"/>
              </w:rPr>
            </w:pPr>
            <w:ins w:id="2246" w:author="Farouk Bouhafs" w:date="2024-02-15T10:12:00Z">
              <w:del w:id="2247" w:author="Houyem Rais" w:date="2024-02-22T15:03:00Z">
                <w:r w:rsidRPr="00487E51" w:rsidDel="00CB2812">
                  <w:rPr>
                    <w:rFonts w:cs="Calibri"/>
                    <w:sz w:val="18"/>
                    <w:szCs w:val="18"/>
                    <w:rPrChange w:id="2248" w:author="Farouk Bouhafs" w:date="2024-02-15T10:12:00Z">
                      <w:rPr>
                        <w:rFonts w:cs="Calibri"/>
                        <w:sz w:val="20"/>
                        <w:szCs w:val="20"/>
                      </w:rPr>
                    </w:rPrChange>
                  </w:rPr>
                  <w:delText>0,0</w:delText>
                </w:r>
              </w:del>
            </w:ins>
            <w:del w:id="2249" w:author="Houyem Rais" w:date="2024-02-22T15:03:00Z">
              <w:r w:rsidRPr="00487E51" w:rsidDel="00CB2812">
                <w:rPr>
                  <w:rFonts w:cs="Calibri"/>
                  <w:sz w:val="18"/>
                  <w:szCs w:val="18"/>
                </w:rPr>
                <w:delText>0,0</w:delText>
              </w:r>
            </w:del>
          </w:p>
        </w:tc>
      </w:tr>
      <w:tr w:rsidR="00487E51" w:rsidRPr="00007B3E" w:rsidDel="00CB2812" w14:paraId="63A36D9F" w14:textId="290A2258" w:rsidTr="000020C4">
        <w:trPr>
          <w:trHeight w:val="270"/>
          <w:del w:id="2250" w:author="Houyem Rais" w:date="2024-02-22T15:03:00Z"/>
        </w:trPr>
        <w:tc>
          <w:tcPr>
            <w:tcW w:w="916" w:type="pct"/>
            <w:vMerge/>
            <w:vAlign w:val="center"/>
            <w:hideMark/>
          </w:tcPr>
          <w:p w14:paraId="24940320" w14:textId="7F7BC862" w:rsidR="00487E51" w:rsidRPr="00007B3E" w:rsidDel="00CB2812" w:rsidRDefault="00487E51" w:rsidP="00487E51">
            <w:pPr>
              <w:widowControl/>
              <w:autoSpaceDE/>
              <w:autoSpaceDN/>
              <w:spacing w:before="0" w:after="0" w:line="240" w:lineRule="auto"/>
              <w:jc w:val="left"/>
              <w:rPr>
                <w:del w:id="2251" w:author="Houyem Rais" w:date="2024-02-22T15:03:00Z"/>
                <w:rFonts w:cs="Calibri"/>
                <w:sz w:val="18"/>
                <w:szCs w:val="18"/>
                <w:lang w:eastAsia="fr-FR"/>
              </w:rPr>
            </w:pPr>
          </w:p>
        </w:tc>
        <w:tc>
          <w:tcPr>
            <w:tcW w:w="955" w:type="pct"/>
            <w:vAlign w:val="center"/>
          </w:tcPr>
          <w:p w14:paraId="5D48B4E5" w14:textId="23B9B6CC" w:rsidR="00487E51" w:rsidRPr="00487E51" w:rsidDel="00CB2812" w:rsidRDefault="00487E51" w:rsidP="00487E51">
            <w:pPr>
              <w:widowControl/>
              <w:autoSpaceDE/>
              <w:autoSpaceDN/>
              <w:spacing w:before="0" w:after="0" w:line="240" w:lineRule="auto"/>
              <w:jc w:val="center"/>
              <w:rPr>
                <w:del w:id="2252" w:author="Houyem Rais" w:date="2024-02-22T15:03:00Z"/>
                <w:rFonts w:cs="Calibri"/>
                <w:i/>
                <w:iCs/>
                <w:sz w:val="18"/>
                <w:szCs w:val="18"/>
                <w:lang w:eastAsia="fr-FR"/>
              </w:rPr>
            </w:pPr>
            <w:ins w:id="2253" w:author="Farouk Bouhafs" w:date="2024-02-15T10:12:00Z">
              <w:del w:id="2254" w:author="Houyem Rais" w:date="2024-02-22T15:03:00Z">
                <w:r w:rsidRPr="00487E51" w:rsidDel="00CB2812">
                  <w:rPr>
                    <w:rFonts w:cs="Calibri"/>
                    <w:i/>
                    <w:iCs/>
                    <w:sz w:val="18"/>
                    <w:szCs w:val="18"/>
                    <w:rPrChange w:id="2255" w:author="Farouk Bouhafs" w:date="2024-02-15T10:12:00Z">
                      <w:rPr>
                        <w:rFonts w:cs="Calibri"/>
                        <w:i/>
                        <w:iCs/>
                        <w:sz w:val="20"/>
                        <w:szCs w:val="20"/>
                      </w:rPr>
                    </w:rPrChange>
                  </w:rPr>
                  <w:delText>0,0%</w:delText>
                </w:r>
              </w:del>
            </w:ins>
            <w:del w:id="2256"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49509FF7" w14:textId="43FB9522" w:rsidR="00487E51" w:rsidRPr="00487E51" w:rsidDel="00CB2812" w:rsidRDefault="00487E51" w:rsidP="00487E51">
            <w:pPr>
              <w:widowControl/>
              <w:autoSpaceDE/>
              <w:autoSpaceDN/>
              <w:spacing w:before="0" w:after="0" w:line="240" w:lineRule="auto"/>
              <w:jc w:val="center"/>
              <w:rPr>
                <w:del w:id="2257" w:author="Houyem Rais" w:date="2024-02-22T15:03:00Z"/>
                <w:rFonts w:cs="Calibri"/>
                <w:i/>
                <w:iCs/>
                <w:sz w:val="18"/>
                <w:szCs w:val="18"/>
                <w:lang w:eastAsia="fr-FR"/>
              </w:rPr>
            </w:pPr>
            <w:ins w:id="2258" w:author="Farouk Bouhafs" w:date="2024-02-15T10:12:00Z">
              <w:del w:id="2259" w:author="Houyem Rais" w:date="2024-02-22T15:03:00Z">
                <w:r w:rsidRPr="00487E51" w:rsidDel="00CB2812">
                  <w:rPr>
                    <w:rFonts w:cs="Calibri"/>
                    <w:sz w:val="18"/>
                    <w:szCs w:val="18"/>
                    <w:rPrChange w:id="2260" w:author="Farouk Bouhafs" w:date="2024-02-15T10:12:00Z">
                      <w:rPr>
                        <w:rFonts w:cs="Calibri"/>
                        <w:sz w:val="20"/>
                        <w:szCs w:val="20"/>
                      </w:rPr>
                    </w:rPrChange>
                  </w:rPr>
                  <w:delText>0,0</w:delText>
                </w:r>
              </w:del>
            </w:ins>
            <w:del w:id="2261" w:author="Houyem Rais" w:date="2024-02-22T15:03:00Z">
              <w:r w:rsidRPr="00487E51" w:rsidDel="00CB2812">
                <w:rPr>
                  <w:rFonts w:cs="Calibri"/>
                  <w:i/>
                  <w:iCs/>
                  <w:sz w:val="18"/>
                  <w:szCs w:val="18"/>
                </w:rPr>
                <w:delText>0,0%</w:delText>
              </w:r>
            </w:del>
          </w:p>
        </w:tc>
        <w:tc>
          <w:tcPr>
            <w:tcW w:w="742" w:type="pct"/>
            <w:vAlign w:val="center"/>
          </w:tcPr>
          <w:p w14:paraId="35159A5A" w14:textId="45090DA6" w:rsidR="00487E51" w:rsidRPr="00487E51" w:rsidDel="00CB2812" w:rsidRDefault="00487E51" w:rsidP="00487E51">
            <w:pPr>
              <w:widowControl/>
              <w:autoSpaceDE/>
              <w:autoSpaceDN/>
              <w:spacing w:before="0" w:after="0" w:line="240" w:lineRule="auto"/>
              <w:jc w:val="center"/>
              <w:rPr>
                <w:del w:id="2262" w:author="Houyem Rais" w:date="2024-02-22T15:03:00Z"/>
                <w:rFonts w:cs="Calibri"/>
                <w:i/>
                <w:iCs/>
                <w:sz w:val="18"/>
                <w:szCs w:val="18"/>
                <w:lang w:eastAsia="fr-FR"/>
              </w:rPr>
            </w:pPr>
            <w:ins w:id="2263" w:author="Farouk Bouhafs" w:date="2024-02-15T10:12:00Z">
              <w:del w:id="2264" w:author="Houyem Rais" w:date="2024-02-22T15:03:00Z">
                <w:r w:rsidRPr="00487E51" w:rsidDel="00CB2812">
                  <w:rPr>
                    <w:rFonts w:cs="Calibri"/>
                    <w:i/>
                    <w:iCs/>
                    <w:sz w:val="18"/>
                    <w:szCs w:val="18"/>
                    <w:rPrChange w:id="2265" w:author="Farouk Bouhafs" w:date="2024-02-15T10:12:00Z">
                      <w:rPr>
                        <w:rFonts w:cs="Calibri"/>
                        <w:i/>
                        <w:iCs/>
                        <w:sz w:val="20"/>
                        <w:szCs w:val="20"/>
                      </w:rPr>
                    </w:rPrChange>
                  </w:rPr>
                  <w:delText>93,2%</w:delText>
                </w:r>
              </w:del>
            </w:ins>
            <w:del w:id="2266" w:author="Houyem Rais" w:date="2024-02-22T15:03:00Z">
              <w:r w:rsidRPr="00487E51" w:rsidDel="00CB2812">
                <w:rPr>
                  <w:rFonts w:cs="Calibri"/>
                  <w:i/>
                  <w:iCs/>
                  <w:sz w:val="18"/>
                  <w:szCs w:val="18"/>
                </w:rPr>
                <w:delText>93,2%</w:delText>
              </w:r>
            </w:del>
          </w:p>
        </w:tc>
        <w:tc>
          <w:tcPr>
            <w:tcW w:w="684" w:type="pct"/>
            <w:shd w:val="clear" w:color="auto" w:fill="auto"/>
            <w:vAlign w:val="center"/>
            <w:hideMark/>
          </w:tcPr>
          <w:p w14:paraId="18CF3D73" w14:textId="6182AC5B" w:rsidR="00487E51" w:rsidRPr="00487E51" w:rsidDel="00CB2812" w:rsidRDefault="00487E51" w:rsidP="00487E51">
            <w:pPr>
              <w:widowControl/>
              <w:autoSpaceDE/>
              <w:autoSpaceDN/>
              <w:spacing w:before="0" w:after="0" w:line="240" w:lineRule="auto"/>
              <w:jc w:val="center"/>
              <w:rPr>
                <w:del w:id="2267" w:author="Houyem Rais" w:date="2024-02-22T15:03:00Z"/>
                <w:rFonts w:cs="Calibri"/>
                <w:i/>
                <w:iCs/>
                <w:sz w:val="18"/>
                <w:szCs w:val="18"/>
                <w:lang w:eastAsia="fr-FR"/>
              </w:rPr>
            </w:pPr>
            <w:ins w:id="2268" w:author="Farouk Bouhafs" w:date="2024-02-15T10:12:00Z">
              <w:del w:id="2269" w:author="Houyem Rais" w:date="2024-02-22T15:03:00Z">
                <w:r w:rsidRPr="00487E51" w:rsidDel="00CB2812">
                  <w:rPr>
                    <w:rFonts w:cs="Calibri"/>
                    <w:i/>
                    <w:iCs/>
                    <w:sz w:val="18"/>
                    <w:szCs w:val="18"/>
                    <w:rPrChange w:id="2270" w:author="Farouk Bouhafs" w:date="2024-02-15T10:12:00Z">
                      <w:rPr>
                        <w:rFonts w:cs="Calibri"/>
                        <w:i/>
                        <w:iCs/>
                        <w:sz w:val="20"/>
                        <w:szCs w:val="20"/>
                      </w:rPr>
                    </w:rPrChange>
                  </w:rPr>
                  <w:delText>0,0%</w:delText>
                </w:r>
              </w:del>
            </w:ins>
            <w:del w:id="2271"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61751494" w14:textId="22DA3AAF" w:rsidR="00487E51" w:rsidRPr="00487E51" w:rsidDel="00CB2812" w:rsidRDefault="00487E51" w:rsidP="00487E51">
            <w:pPr>
              <w:widowControl/>
              <w:autoSpaceDE/>
              <w:autoSpaceDN/>
              <w:spacing w:before="0" w:after="0" w:line="240" w:lineRule="auto"/>
              <w:jc w:val="center"/>
              <w:rPr>
                <w:del w:id="2272" w:author="Houyem Rais" w:date="2024-02-22T15:03:00Z"/>
                <w:rFonts w:cs="Calibri"/>
                <w:i/>
                <w:iCs/>
                <w:sz w:val="18"/>
                <w:szCs w:val="18"/>
                <w:lang w:eastAsia="fr-FR"/>
              </w:rPr>
            </w:pPr>
            <w:ins w:id="2273" w:author="Farouk Bouhafs" w:date="2024-02-15T10:12:00Z">
              <w:del w:id="2274" w:author="Houyem Rais" w:date="2024-02-22T15:03:00Z">
                <w:r w:rsidRPr="00487E51" w:rsidDel="00CB2812">
                  <w:rPr>
                    <w:rFonts w:cs="Calibri"/>
                    <w:i/>
                    <w:iCs/>
                    <w:sz w:val="18"/>
                    <w:szCs w:val="18"/>
                    <w:rPrChange w:id="2275" w:author="Farouk Bouhafs" w:date="2024-02-15T10:12:00Z">
                      <w:rPr>
                        <w:rFonts w:cs="Calibri"/>
                        <w:i/>
                        <w:iCs/>
                        <w:sz w:val="20"/>
                        <w:szCs w:val="20"/>
                      </w:rPr>
                    </w:rPrChange>
                  </w:rPr>
                  <w:delText>0,0%</w:delText>
                </w:r>
              </w:del>
            </w:ins>
            <w:del w:id="2276" w:author="Houyem Rais" w:date="2024-02-22T15:03:00Z">
              <w:r w:rsidRPr="00487E51" w:rsidDel="00CB2812">
                <w:rPr>
                  <w:rFonts w:cs="Calibri"/>
                  <w:i/>
                  <w:iCs/>
                  <w:sz w:val="18"/>
                  <w:szCs w:val="18"/>
                </w:rPr>
                <w:delText>0,0%</w:delText>
              </w:r>
            </w:del>
          </w:p>
        </w:tc>
      </w:tr>
      <w:tr w:rsidR="00487E51" w:rsidRPr="00007B3E" w:rsidDel="00CB2812" w14:paraId="28F6E136" w14:textId="5C67483C" w:rsidTr="000020C4">
        <w:trPr>
          <w:trHeight w:val="260"/>
          <w:del w:id="2277" w:author="Houyem Rais" w:date="2024-02-22T15:03:00Z"/>
        </w:trPr>
        <w:tc>
          <w:tcPr>
            <w:tcW w:w="916" w:type="pct"/>
            <w:vMerge w:val="restart"/>
            <w:shd w:val="clear" w:color="auto" w:fill="auto"/>
            <w:vAlign w:val="center"/>
            <w:hideMark/>
          </w:tcPr>
          <w:p w14:paraId="0FB15045" w14:textId="5F3A3995" w:rsidR="00487E51" w:rsidRPr="00007B3E" w:rsidDel="00CB2812" w:rsidRDefault="00487E51" w:rsidP="00487E51">
            <w:pPr>
              <w:widowControl/>
              <w:autoSpaceDE/>
              <w:autoSpaceDN/>
              <w:spacing w:before="0" w:after="0" w:line="240" w:lineRule="auto"/>
              <w:rPr>
                <w:del w:id="2278" w:author="Houyem Rais" w:date="2024-02-22T15:03:00Z"/>
                <w:rFonts w:cs="Calibri"/>
                <w:sz w:val="18"/>
                <w:szCs w:val="18"/>
                <w:lang w:eastAsia="fr-FR"/>
              </w:rPr>
            </w:pPr>
            <w:del w:id="2279" w:author="Houyem Rais" w:date="2024-02-22T15:03:00Z">
              <w:r w:rsidRPr="00007B3E" w:rsidDel="00CB2812">
                <w:rPr>
                  <w:rFonts w:cs="Calibri"/>
                  <w:sz w:val="18"/>
                  <w:szCs w:val="18"/>
                  <w:lang w:eastAsia="fr-FR"/>
                </w:rPr>
                <w:delText>Intérêts intercalaires</w:delText>
              </w:r>
            </w:del>
          </w:p>
        </w:tc>
        <w:tc>
          <w:tcPr>
            <w:tcW w:w="955" w:type="pct"/>
            <w:vAlign w:val="center"/>
          </w:tcPr>
          <w:p w14:paraId="206122F0" w14:textId="0EE5B8FA" w:rsidR="00487E51" w:rsidRPr="00487E51" w:rsidDel="00CB2812" w:rsidRDefault="00487E51" w:rsidP="00487E51">
            <w:pPr>
              <w:widowControl/>
              <w:autoSpaceDE/>
              <w:autoSpaceDN/>
              <w:spacing w:before="0" w:after="0" w:line="240" w:lineRule="auto"/>
              <w:jc w:val="center"/>
              <w:rPr>
                <w:del w:id="2280" w:author="Houyem Rais" w:date="2024-02-22T15:03:00Z"/>
                <w:rFonts w:cs="Calibri"/>
                <w:sz w:val="18"/>
                <w:szCs w:val="18"/>
                <w:lang w:eastAsia="fr-FR"/>
              </w:rPr>
            </w:pPr>
            <w:ins w:id="2281" w:author="Farouk Bouhafs" w:date="2024-02-15T10:12:00Z">
              <w:del w:id="2282" w:author="Houyem Rais" w:date="2024-02-22T15:03:00Z">
                <w:r w:rsidRPr="00487E51" w:rsidDel="00CB2812">
                  <w:rPr>
                    <w:rFonts w:cs="Calibri"/>
                    <w:sz w:val="18"/>
                    <w:szCs w:val="18"/>
                    <w:rPrChange w:id="2283" w:author="Farouk Bouhafs" w:date="2024-02-15T10:12:00Z">
                      <w:rPr>
                        <w:rFonts w:cs="Calibri"/>
                        <w:sz w:val="20"/>
                        <w:szCs w:val="20"/>
                      </w:rPr>
                    </w:rPrChange>
                  </w:rPr>
                  <w:delText>45,4</w:delText>
                </w:r>
              </w:del>
            </w:ins>
            <w:del w:id="2284" w:author="Houyem Rais" w:date="2024-02-22T15:03:00Z">
              <w:r w:rsidRPr="00487E51" w:rsidDel="00CB2812">
                <w:rPr>
                  <w:rFonts w:cs="Calibri"/>
                  <w:sz w:val="18"/>
                  <w:szCs w:val="18"/>
                </w:rPr>
                <w:delText>45,4</w:delText>
              </w:r>
            </w:del>
          </w:p>
        </w:tc>
        <w:tc>
          <w:tcPr>
            <w:tcW w:w="897" w:type="pct"/>
            <w:shd w:val="clear" w:color="auto" w:fill="auto"/>
            <w:vAlign w:val="center"/>
            <w:hideMark/>
          </w:tcPr>
          <w:p w14:paraId="498609AF" w14:textId="2C3D5845" w:rsidR="00487E51" w:rsidRPr="00487E51" w:rsidDel="00CB2812" w:rsidRDefault="00487E51" w:rsidP="00487E51">
            <w:pPr>
              <w:widowControl/>
              <w:autoSpaceDE/>
              <w:autoSpaceDN/>
              <w:spacing w:before="0" w:after="0" w:line="240" w:lineRule="auto"/>
              <w:jc w:val="center"/>
              <w:rPr>
                <w:del w:id="2285" w:author="Houyem Rais" w:date="2024-02-22T15:03:00Z"/>
                <w:rFonts w:cs="Calibri"/>
                <w:sz w:val="18"/>
                <w:szCs w:val="18"/>
                <w:lang w:eastAsia="fr-FR"/>
              </w:rPr>
            </w:pPr>
            <w:ins w:id="2286" w:author="Farouk Bouhafs" w:date="2024-02-15T10:12:00Z">
              <w:del w:id="2287" w:author="Houyem Rais" w:date="2024-02-22T15:03:00Z">
                <w:r w:rsidRPr="00487E51" w:rsidDel="00CB2812">
                  <w:rPr>
                    <w:rFonts w:cs="Calibri"/>
                    <w:sz w:val="18"/>
                    <w:szCs w:val="18"/>
                    <w:rPrChange w:id="2288" w:author="Farouk Bouhafs" w:date="2024-02-15T10:12:00Z">
                      <w:rPr>
                        <w:rFonts w:cs="Calibri"/>
                        <w:sz w:val="20"/>
                        <w:szCs w:val="20"/>
                      </w:rPr>
                    </w:rPrChange>
                  </w:rPr>
                  <w:delText>0,0</w:delText>
                </w:r>
              </w:del>
            </w:ins>
            <w:del w:id="2289" w:author="Houyem Rais" w:date="2024-02-22T15:03:00Z">
              <w:r w:rsidRPr="00487E51" w:rsidDel="00CB2812">
                <w:rPr>
                  <w:rFonts w:cs="Calibri"/>
                  <w:sz w:val="18"/>
                  <w:szCs w:val="18"/>
                </w:rPr>
                <w:delText>0,0</w:delText>
              </w:r>
            </w:del>
          </w:p>
        </w:tc>
        <w:tc>
          <w:tcPr>
            <w:tcW w:w="742" w:type="pct"/>
            <w:vAlign w:val="center"/>
          </w:tcPr>
          <w:p w14:paraId="362E56C4" w14:textId="3872EEDE" w:rsidR="00487E51" w:rsidRPr="00487E51" w:rsidDel="00CB2812" w:rsidRDefault="00487E51" w:rsidP="00487E51">
            <w:pPr>
              <w:widowControl/>
              <w:autoSpaceDE/>
              <w:autoSpaceDN/>
              <w:spacing w:before="0" w:after="0" w:line="240" w:lineRule="auto"/>
              <w:jc w:val="center"/>
              <w:rPr>
                <w:del w:id="2290" w:author="Houyem Rais" w:date="2024-02-22T15:03:00Z"/>
                <w:rFonts w:cs="Calibri"/>
                <w:sz w:val="18"/>
                <w:szCs w:val="18"/>
                <w:lang w:eastAsia="fr-FR"/>
              </w:rPr>
            </w:pPr>
            <w:ins w:id="2291" w:author="Farouk Bouhafs" w:date="2024-02-15T10:12:00Z">
              <w:del w:id="2292" w:author="Houyem Rais" w:date="2024-02-22T15:03:00Z">
                <w:r w:rsidRPr="00487E51" w:rsidDel="00CB2812">
                  <w:rPr>
                    <w:rFonts w:cs="Calibri"/>
                    <w:sz w:val="18"/>
                    <w:szCs w:val="18"/>
                    <w:rPrChange w:id="2293" w:author="Farouk Bouhafs" w:date="2024-02-15T10:12:00Z">
                      <w:rPr>
                        <w:rFonts w:cs="Calibri"/>
                        <w:sz w:val="20"/>
                        <w:szCs w:val="20"/>
                      </w:rPr>
                    </w:rPrChange>
                  </w:rPr>
                  <w:delText>53,1</w:delText>
                </w:r>
              </w:del>
            </w:ins>
            <w:del w:id="2294" w:author="Houyem Rais" w:date="2024-02-22T15:03:00Z">
              <w:r w:rsidRPr="00487E51" w:rsidDel="00CB2812">
                <w:rPr>
                  <w:rFonts w:cs="Calibri"/>
                  <w:sz w:val="18"/>
                  <w:szCs w:val="18"/>
                </w:rPr>
                <w:delText>53,8</w:delText>
              </w:r>
            </w:del>
          </w:p>
        </w:tc>
        <w:tc>
          <w:tcPr>
            <w:tcW w:w="684" w:type="pct"/>
            <w:shd w:val="clear" w:color="auto" w:fill="auto"/>
            <w:vAlign w:val="center"/>
            <w:hideMark/>
          </w:tcPr>
          <w:p w14:paraId="2AC36F07" w14:textId="3D1CFD80" w:rsidR="00487E51" w:rsidRPr="00487E51" w:rsidDel="00CB2812" w:rsidRDefault="00487E51" w:rsidP="00487E51">
            <w:pPr>
              <w:widowControl/>
              <w:autoSpaceDE/>
              <w:autoSpaceDN/>
              <w:spacing w:before="0" w:after="0" w:line="240" w:lineRule="auto"/>
              <w:jc w:val="center"/>
              <w:rPr>
                <w:del w:id="2295" w:author="Houyem Rais" w:date="2024-02-22T15:03:00Z"/>
                <w:rFonts w:cs="Calibri"/>
                <w:sz w:val="18"/>
                <w:szCs w:val="18"/>
                <w:lang w:eastAsia="fr-FR"/>
              </w:rPr>
            </w:pPr>
            <w:ins w:id="2296" w:author="Farouk Bouhafs" w:date="2024-02-15T10:12:00Z">
              <w:del w:id="2297" w:author="Houyem Rais" w:date="2024-02-22T15:03:00Z">
                <w:r w:rsidRPr="00487E51" w:rsidDel="00CB2812">
                  <w:rPr>
                    <w:rFonts w:cs="Calibri"/>
                    <w:sz w:val="18"/>
                    <w:szCs w:val="18"/>
                    <w:rPrChange w:id="2298" w:author="Farouk Bouhafs" w:date="2024-02-15T10:12:00Z">
                      <w:rPr>
                        <w:rFonts w:cs="Calibri"/>
                        <w:sz w:val="20"/>
                        <w:szCs w:val="20"/>
                      </w:rPr>
                    </w:rPrChange>
                  </w:rPr>
                  <w:delText>0,0</w:delText>
                </w:r>
              </w:del>
            </w:ins>
            <w:del w:id="2299" w:author="Houyem Rais" w:date="2024-02-22T15:03:00Z">
              <w:r w:rsidRPr="00487E51" w:rsidDel="00CB2812">
                <w:rPr>
                  <w:rFonts w:cs="Calibri"/>
                  <w:sz w:val="18"/>
                  <w:szCs w:val="18"/>
                </w:rPr>
                <w:delText>0,0</w:delText>
              </w:r>
            </w:del>
          </w:p>
        </w:tc>
        <w:tc>
          <w:tcPr>
            <w:tcW w:w="805" w:type="pct"/>
            <w:shd w:val="clear" w:color="auto" w:fill="auto"/>
            <w:vAlign w:val="center"/>
            <w:hideMark/>
          </w:tcPr>
          <w:p w14:paraId="26872082" w14:textId="340FC78D" w:rsidR="00487E51" w:rsidRPr="00487E51" w:rsidDel="00CB2812" w:rsidRDefault="00487E51" w:rsidP="00487E51">
            <w:pPr>
              <w:widowControl/>
              <w:autoSpaceDE/>
              <w:autoSpaceDN/>
              <w:spacing w:before="0" w:after="0" w:line="240" w:lineRule="auto"/>
              <w:jc w:val="center"/>
              <w:rPr>
                <w:del w:id="2300" w:author="Houyem Rais" w:date="2024-02-22T15:03:00Z"/>
                <w:rFonts w:cs="Calibri"/>
                <w:sz w:val="18"/>
                <w:szCs w:val="18"/>
                <w:lang w:eastAsia="fr-FR"/>
              </w:rPr>
            </w:pPr>
            <w:ins w:id="2301" w:author="Farouk Bouhafs" w:date="2024-02-15T10:12:00Z">
              <w:del w:id="2302" w:author="Houyem Rais" w:date="2024-02-22T15:03:00Z">
                <w:r w:rsidRPr="00487E51" w:rsidDel="00CB2812">
                  <w:rPr>
                    <w:rFonts w:cs="Calibri"/>
                    <w:sz w:val="18"/>
                    <w:szCs w:val="18"/>
                    <w:rPrChange w:id="2303" w:author="Farouk Bouhafs" w:date="2024-02-15T10:12:00Z">
                      <w:rPr>
                        <w:rFonts w:cs="Calibri"/>
                        <w:sz w:val="20"/>
                        <w:szCs w:val="20"/>
                      </w:rPr>
                    </w:rPrChange>
                  </w:rPr>
                  <w:delText>45,4</w:delText>
                </w:r>
              </w:del>
            </w:ins>
            <w:del w:id="2304" w:author="Houyem Rais" w:date="2024-02-22T15:03:00Z">
              <w:r w:rsidRPr="00487E51" w:rsidDel="00CB2812">
                <w:rPr>
                  <w:rFonts w:cs="Calibri"/>
                  <w:sz w:val="18"/>
                  <w:szCs w:val="18"/>
                </w:rPr>
                <w:delText>45,4</w:delText>
              </w:r>
            </w:del>
          </w:p>
        </w:tc>
      </w:tr>
      <w:tr w:rsidR="00487E51" w:rsidRPr="00007B3E" w:rsidDel="00CB2812" w14:paraId="56A559F5" w14:textId="73B1BAD4" w:rsidTr="000020C4">
        <w:trPr>
          <w:trHeight w:val="270"/>
          <w:del w:id="2305" w:author="Houyem Rais" w:date="2024-02-22T15:03:00Z"/>
        </w:trPr>
        <w:tc>
          <w:tcPr>
            <w:tcW w:w="916" w:type="pct"/>
            <w:vMerge/>
            <w:vAlign w:val="center"/>
            <w:hideMark/>
          </w:tcPr>
          <w:p w14:paraId="222AA11F" w14:textId="014B01BD" w:rsidR="00487E51" w:rsidRPr="00007B3E" w:rsidDel="00CB2812" w:rsidRDefault="00487E51" w:rsidP="00487E51">
            <w:pPr>
              <w:widowControl/>
              <w:autoSpaceDE/>
              <w:autoSpaceDN/>
              <w:spacing w:before="0" w:after="0" w:line="240" w:lineRule="auto"/>
              <w:jc w:val="left"/>
              <w:rPr>
                <w:del w:id="2306" w:author="Houyem Rais" w:date="2024-02-22T15:03:00Z"/>
                <w:rFonts w:cs="Calibri"/>
                <w:sz w:val="18"/>
                <w:szCs w:val="18"/>
                <w:lang w:eastAsia="fr-FR"/>
              </w:rPr>
            </w:pPr>
          </w:p>
        </w:tc>
        <w:tc>
          <w:tcPr>
            <w:tcW w:w="955" w:type="pct"/>
            <w:vAlign w:val="center"/>
          </w:tcPr>
          <w:p w14:paraId="5873E732" w14:textId="280D62ED" w:rsidR="00487E51" w:rsidRPr="00487E51" w:rsidDel="00CB2812" w:rsidRDefault="00487E51" w:rsidP="00487E51">
            <w:pPr>
              <w:widowControl/>
              <w:autoSpaceDE/>
              <w:autoSpaceDN/>
              <w:spacing w:before="0" w:after="0" w:line="240" w:lineRule="auto"/>
              <w:jc w:val="center"/>
              <w:rPr>
                <w:del w:id="2307" w:author="Houyem Rais" w:date="2024-02-22T15:03:00Z"/>
                <w:rFonts w:cs="Calibri"/>
                <w:i/>
                <w:iCs/>
                <w:sz w:val="18"/>
                <w:szCs w:val="18"/>
                <w:lang w:eastAsia="fr-FR"/>
              </w:rPr>
            </w:pPr>
            <w:ins w:id="2308" w:author="Farouk Bouhafs" w:date="2024-02-15T10:12:00Z">
              <w:del w:id="2309" w:author="Houyem Rais" w:date="2024-02-22T15:03:00Z">
                <w:r w:rsidRPr="00487E51" w:rsidDel="00CB2812">
                  <w:rPr>
                    <w:rFonts w:cs="Calibri"/>
                    <w:i/>
                    <w:iCs/>
                    <w:sz w:val="18"/>
                    <w:szCs w:val="18"/>
                    <w:rPrChange w:id="2310" w:author="Farouk Bouhafs" w:date="2024-02-15T10:12:00Z">
                      <w:rPr>
                        <w:rFonts w:cs="Calibri"/>
                        <w:i/>
                        <w:iCs/>
                        <w:sz w:val="20"/>
                        <w:szCs w:val="20"/>
                      </w:rPr>
                    </w:rPrChange>
                  </w:rPr>
                  <w:delText>6,8%</w:delText>
                </w:r>
              </w:del>
            </w:ins>
            <w:del w:id="2311" w:author="Houyem Rais" w:date="2024-02-22T15:03:00Z">
              <w:r w:rsidRPr="00487E51" w:rsidDel="00CB2812">
                <w:rPr>
                  <w:rFonts w:cs="Calibri"/>
                  <w:i/>
                  <w:iCs/>
                  <w:sz w:val="18"/>
                  <w:szCs w:val="18"/>
                </w:rPr>
                <w:delText>6,8%</w:delText>
              </w:r>
            </w:del>
          </w:p>
        </w:tc>
        <w:tc>
          <w:tcPr>
            <w:tcW w:w="897" w:type="pct"/>
            <w:shd w:val="clear" w:color="auto" w:fill="auto"/>
            <w:vAlign w:val="center"/>
            <w:hideMark/>
          </w:tcPr>
          <w:p w14:paraId="71794732" w14:textId="5E6A6283" w:rsidR="00487E51" w:rsidRPr="00487E51" w:rsidDel="00CB2812" w:rsidRDefault="00487E51" w:rsidP="00487E51">
            <w:pPr>
              <w:widowControl/>
              <w:autoSpaceDE/>
              <w:autoSpaceDN/>
              <w:spacing w:before="0" w:after="0" w:line="240" w:lineRule="auto"/>
              <w:jc w:val="center"/>
              <w:rPr>
                <w:del w:id="2312" w:author="Houyem Rais" w:date="2024-02-22T15:03:00Z"/>
                <w:rFonts w:cs="Calibri"/>
                <w:i/>
                <w:iCs/>
                <w:sz w:val="18"/>
                <w:szCs w:val="18"/>
                <w:lang w:eastAsia="fr-FR"/>
              </w:rPr>
            </w:pPr>
            <w:ins w:id="2313" w:author="Farouk Bouhafs" w:date="2024-02-15T10:12:00Z">
              <w:del w:id="2314" w:author="Houyem Rais" w:date="2024-02-22T15:03:00Z">
                <w:r w:rsidRPr="00487E51" w:rsidDel="00CB2812">
                  <w:rPr>
                    <w:rFonts w:cs="Calibri"/>
                    <w:sz w:val="18"/>
                    <w:szCs w:val="18"/>
                    <w:rPrChange w:id="2315" w:author="Farouk Bouhafs" w:date="2024-02-15T10:12:00Z">
                      <w:rPr>
                        <w:rFonts w:cs="Calibri"/>
                        <w:sz w:val="20"/>
                        <w:szCs w:val="20"/>
                      </w:rPr>
                    </w:rPrChange>
                  </w:rPr>
                  <w:delText>0,0</w:delText>
                </w:r>
              </w:del>
            </w:ins>
            <w:del w:id="2316" w:author="Houyem Rais" w:date="2024-02-22T15:03:00Z">
              <w:r w:rsidRPr="00487E51" w:rsidDel="00CB2812">
                <w:rPr>
                  <w:rFonts w:cs="Calibri"/>
                  <w:i/>
                  <w:iCs/>
                  <w:sz w:val="18"/>
                  <w:szCs w:val="18"/>
                </w:rPr>
                <w:delText>0,0%</w:delText>
              </w:r>
            </w:del>
          </w:p>
        </w:tc>
        <w:tc>
          <w:tcPr>
            <w:tcW w:w="742" w:type="pct"/>
            <w:vAlign w:val="center"/>
          </w:tcPr>
          <w:p w14:paraId="54AD47CB" w14:textId="54382435" w:rsidR="00487E51" w:rsidRPr="00487E51" w:rsidDel="00CB2812" w:rsidRDefault="00487E51" w:rsidP="00487E51">
            <w:pPr>
              <w:widowControl/>
              <w:autoSpaceDE/>
              <w:autoSpaceDN/>
              <w:spacing w:before="0" w:after="0" w:line="240" w:lineRule="auto"/>
              <w:jc w:val="center"/>
              <w:rPr>
                <w:del w:id="2317" w:author="Houyem Rais" w:date="2024-02-22T15:03:00Z"/>
                <w:rFonts w:cs="Calibri"/>
                <w:i/>
                <w:iCs/>
                <w:sz w:val="18"/>
                <w:szCs w:val="18"/>
                <w:lang w:eastAsia="fr-FR"/>
              </w:rPr>
            </w:pPr>
            <w:ins w:id="2318" w:author="Farouk Bouhafs" w:date="2024-02-15T10:12:00Z">
              <w:del w:id="2319" w:author="Houyem Rais" w:date="2024-02-22T15:03:00Z">
                <w:r w:rsidRPr="00487E51" w:rsidDel="00CB2812">
                  <w:rPr>
                    <w:rFonts w:cs="Calibri"/>
                    <w:i/>
                    <w:iCs/>
                    <w:sz w:val="18"/>
                    <w:szCs w:val="18"/>
                    <w:rPrChange w:id="2320" w:author="Farouk Bouhafs" w:date="2024-02-15T10:12:00Z">
                      <w:rPr>
                        <w:rFonts w:cs="Calibri"/>
                        <w:i/>
                        <w:iCs/>
                        <w:sz w:val="20"/>
                        <w:szCs w:val="20"/>
                      </w:rPr>
                    </w:rPrChange>
                  </w:rPr>
                  <w:delText>6,8%</w:delText>
                </w:r>
              </w:del>
            </w:ins>
            <w:del w:id="2321" w:author="Houyem Rais" w:date="2024-02-22T15:03:00Z">
              <w:r w:rsidRPr="00487E51" w:rsidDel="00CB2812">
                <w:rPr>
                  <w:rFonts w:cs="Calibri"/>
                  <w:i/>
                  <w:iCs/>
                  <w:sz w:val="18"/>
                  <w:szCs w:val="18"/>
                </w:rPr>
                <w:delText>6,8%</w:delText>
              </w:r>
            </w:del>
          </w:p>
        </w:tc>
        <w:tc>
          <w:tcPr>
            <w:tcW w:w="684" w:type="pct"/>
            <w:shd w:val="clear" w:color="auto" w:fill="auto"/>
            <w:vAlign w:val="center"/>
            <w:hideMark/>
          </w:tcPr>
          <w:p w14:paraId="16A80FB0" w14:textId="22A9DF87" w:rsidR="00487E51" w:rsidRPr="00487E51" w:rsidDel="00CB2812" w:rsidRDefault="00487E51" w:rsidP="00487E51">
            <w:pPr>
              <w:widowControl/>
              <w:autoSpaceDE/>
              <w:autoSpaceDN/>
              <w:spacing w:before="0" w:after="0" w:line="240" w:lineRule="auto"/>
              <w:jc w:val="center"/>
              <w:rPr>
                <w:del w:id="2322" w:author="Houyem Rais" w:date="2024-02-22T15:03:00Z"/>
                <w:rFonts w:cs="Calibri"/>
                <w:i/>
                <w:iCs/>
                <w:sz w:val="18"/>
                <w:szCs w:val="18"/>
                <w:lang w:eastAsia="fr-FR"/>
              </w:rPr>
            </w:pPr>
            <w:ins w:id="2323" w:author="Farouk Bouhafs" w:date="2024-02-15T10:12:00Z">
              <w:del w:id="2324" w:author="Houyem Rais" w:date="2024-02-22T15:03:00Z">
                <w:r w:rsidRPr="00487E51" w:rsidDel="00CB2812">
                  <w:rPr>
                    <w:rFonts w:cs="Calibri"/>
                    <w:i/>
                    <w:iCs/>
                    <w:sz w:val="18"/>
                    <w:szCs w:val="18"/>
                    <w:rPrChange w:id="2325" w:author="Farouk Bouhafs" w:date="2024-02-15T10:12:00Z">
                      <w:rPr>
                        <w:rFonts w:cs="Calibri"/>
                        <w:i/>
                        <w:iCs/>
                        <w:sz w:val="20"/>
                        <w:szCs w:val="20"/>
                      </w:rPr>
                    </w:rPrChange>
                  </w:rPr>
                  <w:delText>0,0%</w:delText>
                </w:r>
              </w:del>
            </w:ins>
            <w:del w:id="2326"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486E9DB7" w14:textId="6474E63E" w:rsidR="00487E51" w:rsidRPr="00487E51" w:rsidDel="00CB2812" w:rsidRDefault="00487E51" w:rsidP="00487E51">
            <w:pPr>
              <w:widowControl/>
              <w:autoSpaceDE/>
              <w:autoSpaceDN/>
              <w:spacing w:before="0" w:after="0" w:line="240" w:lineRule="auto"/>
              <w:jc w:val="center"/>
              <w:rPr>
                <w:del w:id="2327" w:author="Houyem Rais" w:date="2024-02-22T15:03:00Z"/>
                <w:rFonts w:cs="Calibri"/>
                <w:i/>
                <w:iCs/>
                <w:sz w:val="18"/>
                <w:szCs w:val="18"/>
                <w:lang w:eastAsia="fr-FR"/>
              </w:rPr>
            </w:pPr>
            <w:ins w:id="2328" w:author="Farouk Bouhafs" w:date="2024-02-15T10:12:00Z">
              <w:del w:id="2329" w:author="Houyem Rais" w:date="2024-02-22T15:03:00Z">
                <w:r w:rsidRPr="00487E51" w:rsidDel="00CB2812">
                  <w:rPr>
                    <w:rFonts w:cs="Calibri"/>
                    <w:i/>
                    <w:iCs/>
                    <w:sz w:val="18"/>
                    <w:szCs w:val="18"/>
                    <w:rPrChange w:id="2330" w:author="Farouk Bouhafs" w:date="2024-02-15T10:12:00Z">
                      <w:rPr>
                        <w:rFonts w:cs="Calibri"/>
                        <w:i/>
                        <w:iCs/>
                        <w:sz w:val="20"/>
                        <w:szCs w:val="20"/>
                      </w:rPr>
                    </w:rPrChange>
                  </w:rPr>
                  <w:delText>6,7%</w:delText>
                </w:r>
              </w:del>
            </w:ins>
            <w:del w:id="2331" w:author="Houyem Rais" w:date="2024-02-22T15:03:00Z">
              <w:r w:rsidRPr="00487E51" w:rsidDel="00CB2812">
                <w:rPr>
                  <w:rFonts w:cs="Calibri"/>
                  <w:i/>
                  <w:iCs/>
                  <w:sz w:val="18"/>
                  <w:szCs w:val="18"/>
                </w:rPr>
                <w:delText>6,7%</w:delText>
              </w:r>
            </w:del>
          </w:p>
        </w:tc>
      </w:tr>
      <w:tr w:rsidR="00487E51" w:rsidRPr="00007B3E" w:rsidDel="00CB2812" w14:paraId="66ABE836" w14:textId="1DDF2A5F" w:rsidTr="000020C4">
        <w:trPr>
          <w:trHeight w:val="260"/>
          <w:del w:id="2332" w:author="Houyem Rais" w:date="2024-02-22T15:03:00Z"/>
        </w:trPr>
        <w:tc>
          <w:tcPr>
            <w:tcW w:w="916" w:type="pct"/>
            <w:vMerge w:val="restart"/>
            <w:shd w:val="clear" w:color="auto" w:fill="auto"/>
            <w:vAlign w:val="center"/>
            <w:hideMark/>
          </w:tcPr>
          <w:p w14:paraId="2078FC19" w14:textId="6E7FFE9C" w:rsidR="00487E51" w:rsidRPr="00007B3E" w:rsidDel="00CB2812" w:rsidRDefault="00487E51" w:rsidP="00487E51">
            <w:pPr>
              <w:widowControl/>
              <w:autoSpaceDE/>
              <w:autoSpaceDN/>
              <w:spacing w:before="0" w:after="0" w:line="240" w:lineRule="auto"/>
              <w:rPr>
                <w:del w:id="2333" w:author="Houyem Rais" w:date="2024-02-22T15:03:00Z"/>
                <w:rFonts w:cs="Calibri"/>
                <w:sz w:val="18"/>
                <w:szCs w:val="18"/>
                <w:lang w:eastAsia="fr-FR"/>
              </w:rPr>
            </w:pPr>
            <w:del w:id="2334" w:author="Houyem Rais" w:date="2024-02-22T15:03:00Z">
              <w:r w:rsidRPr="00007B3E" w:rsidDel="00CB2812">
                <w:rPr>
                  <w:rFonts w:cs="Calibri"/>
                  <w:sz w:val="18"/>
                  <w:szCs w:val="18"/>
                  <w:lang w:eastAsia="fr-FR"/>
                </w:rPr>
                <w:delText>Frais de dossier (Commissions d'engagement et d'arrangement)</w:delText>
              </w:r>
            </w:del>
          </w:p>
        </w:tc>
        <w:tc>
          <w:tcPr>
            <w:tcW w:w="955" w:type="pct"/>
            <w:vAlign w:val="center"/>
          </w:tcPr>
          <w:p w14:paraId="5C6C1ABB" w14:textId="4885F979" w:rsidR="00487E51" w:rsidRPr="00487E51" w:rsidDel="00CB2812" w:rsidRDefault="00487E51" w:rsidP="00487E51">
            <w:pPr>
              <w:widowControl/>
              <w:autoSpaceDE/>
              <w:autoSpaceDN/>
              <w:spacing w:before="0" w:after="0" w:line="240" w:lineRule="auto"/>
              <w:jc w:val="center"/>
              <w:rPr>
                <w:del w:id="2335" w:author="Houyem Rais" w:date="2024-02-22T15:03:00Z"/>
                <w:rFonts w:cs="Calibri"/>
                <w:sz w:val="18"/>
                <w:szCs w:val="18"/>
                <w:lang w:eastAsia="fr-FR"/>
              </w:rPr>
            </w:pPr>
            <w:ins w:id="2336" w:author="Farouk Bouhafs" w:date="2024-02-15T10:12:00Z">
              <w:del w:id="2337" w:author="Houyem Rais" w:date="2024-02-22T15:03:00Z">
                <w:r w:rsidRPr="00487E51" w:rsidDel="00CB2812">
                  <w:rPr>
                    <w:rFonts w:cs="Calibri"/>
                    <w:sz w:val="18"/>
                    <w:szCs w:val="18"/>
                    <w:rPrChange w:id="2338" w:author="Farouk Bouhafs" w:date="2024-02-15T10:12:00Z">
                      <w:rPr>
                        <w:rFonts w:cs="Calibri"/>
                        <w:sz w:val="20"/>
                        <w:szCs w:val="20"/>
                      </w:rPr>
                    </w:rPrChange>
                  </w:rPr>
                  <w:delText>0,0</w:delText>
                </w:r>
              </w:del>
            </w:ins>
            <w:del w:id="2339" w:author="Houyem Rais" w:date="2024-02-22T15:03:00Z">
              <w:r w:rsidRPr="00487E51" w:rsidDel="00CB2812">
                <w:rPr>
                  <w:rFonts w:cs="Calibri"/>
                  <w:sz w:val="18"/>
                  <w:szCs w:val="18"/>
                </w:rPr>
                <w:delText>0,0</w:delText>
              </w:r>
            </w:del>
          </w:p>
        </w:tc>
        <w:tc>
          <w:tcPr>
            <w:tcW w:w="897" w:type="pct"/>
            <w:shd w:val="clear" w:color="auto" w:fill="auto"/>
            <w:vAlign w:val="center"/>
            <w:hideMark/>
          </w:tcPr>
          <w:p w14:paraId="3A4A54FF" w14:textId="2DF746F6" w:rsidR="00487E51" w:rsidRPr="00487E51" w:rsidDel="00CB2812" w:rsidRDefault="00487E51" w:rsidP="00487E51">
            <w:pPr>
              <w:widowControl/>
              <w:autoSpaceDE/>
              <w:autoSpaceDN/>
              <w:spacing w:before="0" w:after="0" w:line="240" w:lineRule="auto"/>
              <w:jc w:val="center"/>
              <w:rPr>
                <w:del w:id="2340" w:author="Houyem Rais" w:date="2024-02-22T15:03:00Z"/>
                <w:rFonts w:cs="Calibri"/>
                <w:sz w:val="18"/>
                <w:szCs w:val="18"/>
                <w:lang w:eastAsia="fr-FR"/>
              </w:rPr>
            </w:pPr>
            <w:ins w:id="2341" w:author="Farouk Bouhafs" w:date="2024-02-15T10:12:00Z">
              <w:del w:id="2342" w:author="Houyem Rais" w:date="2024-02-22T15:03:00Z">
                <w:r w:rsidRPr="00487E51" w:rsidDel="00CB2812">
                  <w:rPr>
                    <w:rFonts w:cs="Calibri"/>
                    <w:sz w:val="18"/>
                    <w:szCs w:val="18"/>
                    <w:rPrChange w:id="2343" w:author="Farouk Bouhafs" w:date="2024-02-15T10:12:00Z">
                      <w:rPr>
                        <w:rFonts w:cs="Calibri"/>
                        <w:sz w:val="20"/>
                        <w:szCs w:val="20"/>
                      </w:rPr>
                    </w:rPrChange>
                  </w:rPr>
                  <w:delText>0,0</w:delText>
                </w:r>
              </w:del>
            </w:ins>
            <w:del w:id="2344" w:author="Houyem Rais" w:date="2024-02-22T15:03:00Z">
              <w:r w:rsidRPr="00487E51" w:rsidDel="00CB2812">
                <w:rPr>
                  <w:rFonts w:cs="Calibri"/>
                  <w:sz w:val="18"/>
                  <w:szCs w:val="18"/>
                </w:rPr>
                <w:delText>0,0</w:delText>
              </w:r>
            </w:del>
          </w:p>
        </w:tc>
        <w:tc>
          <w:tcPr>
            <w:tcW w:w="742" w:type="pct"/>
            <w:vAlign w:val="center"/>
          </w:tcPr>
          <w:p w14:paraId="50AB850A" w14:textId="17B2FCF8" w:rsidR="00487E51" w:rsidRPr="00487E51" w:rsidDel="00CB2812" w:rsidRDefault="00487E51" w:rsidP="00487E51">
            <w:pPr>
              <w:widowControl/>
              <w:autoSpaceDE/>
              <w:autoSpaceDN/>
              <w:spacing w:before="0" w:after="0" w:line="240" w:lineRule="auto"/>
              <w:jc w:val="center"/>
              <w:rPr>
                <w:del w:id="2345" w:author="Houyem Rais" w:date="2024-02-22T15:03:00Z"/>
                <w:rFonts w:cs="Calibri"/>
                <w:sz w:val="18"/>
                <w:szCs w:val="18"/>
                <w:lang w:eastAsia="fr-FR"/>
              </w:rPr>
            </w:pPr>
            <w:ins w:id="2346" w:author="Farouk Bouhafs" w:date="2024-02-15T10:12:00Z">
              <w:del w:id="2347" w:author="Houyem Rais" w:date="2024-02-22T15:03:00Z">
                <w:r w:rsidRPr="00487E51" w:rsidDel="00CB2812">
                  <w:rPr>
                    <w:rFonts w:cs="Calibri"/>
                    <w:sz w:val="18"/>
                    <w:szCs w:val="18"/>
                    <w:rPrChange w:id="2348" w:author="Farouk Bouhafs" w:date="2024-02-15T10:12:00Z">
                      <w:rPr>
                        <w:rFonts w:cs="Calibri"/>
                        <w:sz w:val="20"/>
                        <w:szCs w:val="20"/>
                      </w:rPr>
                    </w:rPrChange>
                  </w:rPr>
                  <w:delText>0,0</w:delText>
                </w:r>
              </w:del>
            </w:ins>
            <w:del w:id="2349" w:author="Houyem Rais" w:date="2024-02-22T15:03:00Z">
              <w:r w:rsidRPr="00487E51" w:rsidDel="00CB2812">
                <w:rPr>
                  <w:rFonts w:cs="Calibri"/>
                  <w:sz w:val="18"/>
                  <w:szCs w:val="18"/>
                </w:rPr>
                <w:delText>0,0</w:delText>
              </w:r>
            </w:del>
          </w:p>
        </w:tc>
        <w:tc>
          <w:tcPr>
            <w:tcW w:w="684" w:type="pct"/>
            <w:shd w:val="clear" w:color="auto" w:fill="auto"/>
            <w:vAlign w:val="center"/>
            <w:hideMark/>
          </w:tcPr>
          <w:p w14:paraId="5F1BB8A2" w14:textId="3EE82451" w:rsidR="00487E51" w:rsidRPr="00487E51" w:rsidDel="00CB2812" w:rsidRDefault="00487E51" w:rsidP="00487E51">
            <w:pPr>
              <w:widowControl/>
              <w:autoSpaceDE/>
              <w:autoSpaceDN/>
              <w:spacing w:before="0" w:after="0" w:line="240" w:lineRule="auto"/>
              <w:jc w:val="center"/>
              <w:rPr>
                <w:del w:id="2350" w:author="Houyem Rais" w:date="2024-02-22T15:03:00Z"/>
                <w:rFonts w:cs="Calibri"/>
                <w:sz w:val="18"/>
                <w:szCs w:val="18"/>
                <w:lang w:eastAsia="fr-FR"/>
              </w:rPr>
            </w:pPr>
            <w:ins w:id="2351" w:author="Farouk Bouhafs" w:date="2024-02-15T10:12:00Z">
              <w:del w:id="2352" w:author="Houyem Rais" w:date="2024-02-22T15:03:00Z">
                <w:r w:rsidRPr="00487E51" w:rsidDel="00CB2812">
                  <w:rPr>
                    <w:rFonts w:cs="Calibri"/>
                    <w:sz w:val="18"/>
                    <w:szCs w:val="18"/>
                    <w:rPrChange w:id="2353" w:author="Farouk Bouhafs" w:date="2024-02-15T10:12:00Z">
                      <w:rPr>
                        <w:rFonts w:cs="Calibri"/>
                        <w:sz w:val="20"/>
                        <w:szCs w:val="20"/>
                      </w:rPr>
                    </w:rPrChange>
                  </w:rPr>
                  <w:delText>0,0</w:delText>
                </w:r>
              </w:del>
            </w:ins>
            <w:del w:id="2354" w:author="Houyem Rais" w:date="2024-02-22T15:03:00Z">
              <w:r w:rsidRPr="00487E51" w:rsidDel="00CB2812">
                <w:rPr>
                  <w:rFonts w:cs="Calibri"/>
                  <w:sz w:val="18"/>
                  <w:szCs w:val="18"/>
                </w:rPr>
                <w:delText>0,0</w:delText>
              </w:r>
            </w:del>
          </w:p>
        </w:tc>
        <w:tc>
          <w:tcPr>
            <w:tcW w:w="805" w:type="pct"/>
            <w:shd w:val="clear" w:color="auto" w:fill="auto"/>
            <w:vAlign w:val="center"/>
            <w:hideMark/>
          </w:tcPr>
          <w:p w14:paraId="4586FD30" w14:textId="19EC6B5A" w:rsidR="00487E51" w:rsidRPr="00487E51" w:rsidDel="00CB2812" w:rsidRDefault="00487E51" w:rsidP="00487E51">
            <w:pPr>
              <w:widowControl/>
              <w:autoSpaceDE/>
              <w:autoSpaceDN/>
              <w:spacing w:before="0" w:after="0" w:line="240" w:lineRule="auto"/>
              <w:jc w:val="center"/>
              <w:rPr>
                <w:del w:id="2355" w:author="Houyem Rais" w:date="2024-02-22T15:03:00Z"/>
                <w:rFonts w:cs="Calibri"/>
                <w:sz w:val="18"/>
                <w:szCs w:val="18"/>
                <w:lang w:eastAsia="fr-FR"/>
              </w:rPr>
            </w:pPr>
            <w:ins w:id="2356" w:author="Farouk Bouhafs" w:date="2024-02-15T10:12:00Z">
              <w:del w:id="2357" w:author="Houyem Rais" w:date="2024-02-22T15:03:00Z">
                <w:r w:rsidRPr="00487E51" w:rsidDel="00CB2812">
                  <w:rPr>
                    <w:rFonts w:cs="Calibri"/>
                    <w:sz w:val="18"/>
                    <w:szCs w:val="18"/>
                    <w:rPrChange w:id="2358" w:author="Farouk Bouhafs" w:date="2024-02-15T10:12:00Z">
                      <w:rPr>
                        <w:rFonts w:cs="Calibri"/>
                        <w:sz w:val="20"/>
                        <w:szCs w:val="20"/>
                      </w:rPr>
                    </w:rPrChange>
                  </w:rPr>
                  <w:delText>12,3</w:delText>
                </w:r>
              </w:del>
            </w:ins>
            <w:del w:id="2359" w:author="Houyem Rais" w:date="2024-02-22T15:03:00Z">
              <w:r w:rsidRPr="00487E51" w:rsidDel="00CB2812">
                <w:rPr>
                  <w:rFonts w:cs="Calibri"/>
                  <w:sz w:val="18"/>
                  <w:szCs w:val="18"/>
                </w:rPr>
                <w:delText>12,3</w:delText>
              </w:r>
            </w:del>
          </w:p>
        </w:tc>
      </w:tr>
      <w:tr w:rsidR="00487E51" w:rsidRPr="00007B3E" w:rsidDel="00CB2812" w14:paraId="24115F9D" w14:textId="41A9D20F" w:rsidTr="000020C4">
        <w:trPr>
          <w:trHeight w:val="270"/>
          <w:del w:id="2360" w:author="Houyem Rais" w:date="2024-02-22T15:03:00Z"/>
        </w:trPr>
        <w:tc>
          <w:tcPr>
            <w:tcW w:w="916" w:type="pct"/>
            <w:vMerge/>
            <w:vAlign w:val="center"/>
            <w:hideMark/>
          </w:tcPr>
          <w:p w14:paraId="6BF84E49" w14:textId="15694DB7" w:rsidR="00487E51" w:rsidRPr="00007B3E" w:rsidDel="00CB2812" w:rsidRDefault="00487E51" w:rsidP="00487E51">
            <w:pPr>
              <w:widowControl/>
              <w:autoSpaceDE/>
              <w:autoSpaceDN/>
              <w:spacing w:before="0" w:after="0" w:line="240" w:lineRule="auto"/>
              <w:jc w:val="left"/>
              <w:rPr>
                <w:del w:id="2361" w:author="Houyem Rais" w:date="2024-02-22T15:03:00Z"/>
                <w:rFonts w:cs="Calibri"/>
                <w:sz w:val="18"/>
                <w:szCs w:val="18"/>
                <w:lang w:eastAsia="fr-FR"/>
              </w:rPr>
            </w:pPr>
          </w:p>
        </w:tc>
        <w:tc>
          <w:tcPr>
            <w:tcW w:w="955" w:type="pct"/>
            <w:vAlign w:val="center"/>
          </w:tcPr>
          <w:p w14:paraId="2FE02B39" w14:textId="441BC891" w:rsidR="00487E51" w:rsidRPr="00487E51" w:rsidDel="00CB2812" w:rsidRDefault="00487E51" w:rsidP="00487E51">
            <w:pPr>
              <w:widowControl/>
              <w:autoSpaceDE/>
              <w:autoSpaceDN/>
              <w:spacing w:before="0" w:after="0" w:line="240" w:lineRule="auto"/>
              <w:jc w:val="center"/>
              <w:rPr>
                <w:del w:id="2362" w:author="Houyem Rais" w:date="2024-02-22T15:03:00Z"/>
                <w:rFonts w:cs="Calibri"/>
                <w:sz w:val="18"/>
                <w:szCs w:val="18"/>
                <w:lang w:eastAsia="fr-FR"/>
              </w:rPr>
            </w:pPr>
            <w:ins w:id="2363" w:author="Farouk Bouhafs" w:date="2024-02-15T10:12:00Z">
              <w:del w:id="2364" w:author="Houyem Rais" w:date="2024-02-22T15:03:00Z">
                <w:r w:rsidRPr="00487E51" w:rsidDel="00CB2812">
                  <w:rPr>
                    <w:rFonts w:cs="Calibri"/>
                    <w:sz w:val="18"/>
                    <w:szCs w:val="18"/>
                    <w:rPrChange w:id="2365" w:author="Farouk Bouhafs" w:date="2024-02-15T10:12:00Z">
                      <w:rPr>
                        <w:rFonts w:cs="Calibri"/>
                        <w:sz w:val="20"/>
                        <w:szCs w:val="20"/>
                      </w:rPr>
                    </w:rPrChange>
                  </w:rPr>
                  <w:delText>0,0%</w:delText>
                </w:r>
              </w:del>
            </w:ins>
            <w:del w:id="2366" w:author="Houyem Rais" w:date="2024-02-22T15:03:00Z">
              <w:r w:rsidRPr="00487E51" w:rsidDel="00CB2812">
                <w:rPr>
                  <w:rFonts w:cs="Calibri"/>
                  <w:sz w:val="18"/>
                  <w:szCs w:val="18"/>
                </w:rPr>
                <w:delText>0,0%</w:delText>
              </w:r>
            </w:del>
          </w:p>
        </w:tc>
        <w:tc>
          <w:tcPr>
            <w:tcW w:w="897" w:type="pct"/>
            <w:shd w:val="clear" w:color="auto" w:fill="auto"/>
            <w:vAlign w:val="center"/>
            <w:hideMark/>
          </w:tcPr>
          <w:p w14:paraId="45E70857" w14:textId="10B20709" w:rsidR="00487E51" w:rsidRPr="00487E51" w:rsidDel="00CB2812" w:rsidRDefault="00487E51" w:rsidP="00487E51">
            <w:pPr>
              <w:widowControl/>
              <w:autoSpaceDE/>
              <w:autoSpaceDN/>
              <w:spacing w:before="0" w:after="0" w:line="240" w:lineRule="auto"/>
              <w:jc w:val="center"/>
              <w:rPr>
                <w:del w:id="2367" w:author="Houyem Rais" w:date="2024-02-22T15:03:00Z"/>
                <w:rFonts w:cs="Calibri"/>
                <w:sz w:val="18"/>
                <w:szCs w:val="18"/>
                <w:lang w:eastAsia="fr-FR"/>
              </w:rPr>
            </w:pPr>
            <w:ins w:id="2368" w:author="Farouk Bouhafs" w:date="2024-02-15T10:12:00Z">
              <w:del w:id="2369" w:author="Houyem Rais" w:date="2024-02-22T15:03:00Z">
                <w:r w:rsidRPr="00487E51" w:rsidDel="00CB2812">
                  <w:rPr>
                    <w:rFonts w:cs="Calibri"/>
                    <w:sz w:val="18"/>
                    <w:szCs w:val="18"/>
                    <w:rPrChange w:id="2370" w:author="Farouk Bouhafs" w:date="2024-02-15T10:12:00Z">
                      <w:rPr>
                        <w:rFonts w:cs="Calibri"/>
                        <w:sz w:val="20"/>
                        <w:szCs w:val="20"/>
                      </w:rPr>
                    </w:rPrChange>
                  </w:rPr>
                  <w:delText>0,0</w:delText>
                </w:r>
              </w:del>
            </w:ins>
            <w:del w:id="2371" w:author="Houyem Rais" w:date="2024-02-22T15:03:00Z">
              <w:r w:rsidRPr="00487E51" w:rsidDel="00CB2812">
                <w:rPr>
                  <w:rFonts w:cs="Calibri"/>
                  <w:sz w:val="18"/>
                  <w:szCs w:val="18"/>
                </w:rPr>
                <w:delText>0,0%</w:delText>
              </w:r>
            </w:del>
          </w:p>
        </w:tc>
        <w:tc>
          <w:tcPr>
            <w:tcW w:w="742" w:type="pct"/>
            <w:vAlign w:val="center"/>
          </w:tcPr>
          <w:p w14:paraId="4B37DB41" w14:textId="7BDBA354" w:rsidR="00487E51" w:rsidRPr="00487E51" w:rsidDel="00CB2812" w:rsidRDefault="00487E51" w:rsidP="00487E51">
            <w:pPr>
              <w:widowControl/>
              <w:autoSpaceDE/>
              <w:autoSpaceDN/>
              <w:spacing w:before="0" w:after="0" w:line="240" w:lineRule="auto"/>
              <w:jc w:val="center"/>
              <w:rPr>
                <w:del w:id="2372" w:author="Houyem Rais" w:date="2024-02-22T15:03:00Z"/>
                <w:rFonts w:cs="Calibri"/>
                <w:sz w:val="18"/>
                <w:szCs w:val="18"/>
                <w:lang w:eastAsia="fr-FR"/>
              </w:rPr>
            </w:pPr>
            <w:ins w:id="2373" w:author="Farouk Bouhafs" w:date="2024-02-15T10:12:00Z">
              <w:del w:id="2374" w:author="Houyem Rais" w:date="2024-02-22T15:03:00Z">
                <w:r w:rsidRPr="00487E51" w:rsidDel="00CB2812">
                  <w:rPr>
                    <w:rFonts w:cs="Calibri"/>
                    <w:sz w:val="18"/>
                    <w:szCs w:val="18"/>
                    <w:rPrChange w:id="2375" w:author="Farouk Bouhafs" w:date="2024-02-15T10:12:00Z">
                      <w:rPr>
                        <w:rFonts w:cs="Calibri"/>
                        <w:sz w:val="20"/>
                        <w:szCs w:val="20"/>
                      </w:rPr>
                    </w:rPrChange>
                  </w:rPr>
                  <w:delText>0,0%</w:delText>
                </w:r>
              </w:del>
            </w:ins>
            <w:del w:id="2376" w:author="Houyem Rais" w:date="2024-02-22T15:03:00Z">
              <w:r w:rsidRPr="00487E51" w:rsidDel="00CB2812">
                <w:rPr>
                  <w:rFonts w:cs="Calibri"/>
                  <w:sz w:val="18"/>
                  <w:szCs w:val="18"/>
                </w:rPr>
                <w:delText>0,0%</w:delText>
              </w:r>
            </w:del>
          </w:p>
        </w:tc>
        <w:tc>
          <w:tcPr>
            <w:tcW w:w="684" w:type="pct"/>
            <w:shd w:val="clear" w:color="auto" w:fill="auto"/>
            <w:vAlign w:val="center"/>
            <w:hideMark/>
          </w:tcPr>
          <w:p w14:paraId="38E32ACD" w14:textId="1B83C596" w:rsidR="00487E51" w:rsidRPr="00487E51" w:rsidDel="00CB2812" w:rsidRDefault="00487E51" w:rsidP="00487E51">
            <w:pPr>
              <w:widowControl/>
              <w:autoSpaceDE/>
              <w:autoSpaceDN/>
              <w:spacing w:before="0" w:after="0" w:line="240" w:lineRule="auto"/>
              <w:jc w:val="center"/>
              <w:rPr>
                <w:del w:id="2377" w:author="Houyem Rais" w:date="2024-02-22T15:03:00Z"/>
                <w:rFonts w:cs="Calibri"/>
                <w:sz w:val="18"/>
                <w:szCs w:val="18"/>
                <w:lang w:eastAsia="fr-FR"/>
              </w:rPr>
            </w:pPr>
            <w:ins w:id="2378" w:author="Farouk Bouhafs" w:date="2024-02-15T10:12:00Z">
              <w:del w:id="2379" w:author="Houyem Rais" w:date="2024-02-22T15:03:00Z">
                <w:r w:rsidRPr="00487E51" w:rsidDel="00CB2812">
                  <w:rPr>
                    <w:rFonts w:cs="Calibri"/>
                    <w:sz w:val="18"/>
                    <w:szCs w:val="18"/>
                    <w:rPrChange w:id="2380" w:author="Farouk Bouhafs" w:date="2024-02-15T10:12:00Z">
                      <w:rPr>
                        <w:rFonts w:cs="Calibri"/>
                        <w:sz w:val="20"/>
                        <w:szCs w:val="20"/>
                      </w:rPr>
                    </w:rPrChange>
                  </w:rPr>
                  <w:delText>0,0%</w:delText>
                </w:r>
              </w:del>
            </w:ins>
            <w:del w:id="2381" w:author="Houyem Rais" w:date="2024-02-22T15:03:00Z">
              <w:r w:rsidRPr="00487E51" w:rsidDel="00CB2812">
                <w:rPr>
                  <w:rFonts w:cs="Calibri"/>
                  <w:sz w:val="18"/>
                  <w:szCs w:val="18"/>
                </w:rPr>
                <w:delText>0,0%</w:delText>
              </w:r>
            </w:del>
          </w:p>
        </w:tc>
        <w:tc>
          <w:tcPr>
            <w:tcW w:w="805" w:type="pct"/>
            <w:shd w:val="clear" w:color="auto" w:fill="auto"/>
            <w:vAlign w:val="center"/>
            <w:hideMark/>
          </w:tcPr>
          <w:p w14:paraId="7DEDBA4F" w14:textId="40C43173" w:rsidR="00487E51" w:rsidRPr="00487E51" w:rsidDel="00CB2812" w:rsidRDefault="00487E51" w:rsidP="00487E51">
            <w:pPr>
              <w:widowControl/>
              <w:autoSpaceDE/>
              <w:autoSpaceDN/>
              <w:spacing w:before="0" w:after="0" w:line="240" w:lineRule="auto"/>
              <w:jc w:val="center"/>
              <w:rPr>
                <w:del w:id="2382" w:author="Houyem Rais" w:date="2024-02-22T15:03:00Z"/>
                <w:rFonts w:cs="Calibri"/>
                <w:sz w:val="18"/>
                <w:szCs w:val="18"/>
                <w:lang w:eastAsia="fr-FR"/>
              </w:rPr>
            </w:pPr>
            <w:ins w:id="2383" w:author="Farouk Bouhafs" w:date="2024-02-15T10:12:00Z">
              <w:del w:id="2384" w:author="Houyem Rais" w:date="2024-02-22T15:03:00Z">
                <w:r w:rsidRPr="00487E51" w:rsidDel="00CB2812">
                  <w:rPr>
                    <w:rFonts w:cs="Calibri"/>
                    <w:sz w:val="18"/>
                    <w:szCs w:val="18"/>
                    <w:rPrChange w:id="2385" w:author="Farouk Bouhafs" w:date="2024-02-15T10:12:00Z">
                      <w:rPr>
                        <w:rFonts w:cs="Calibri"/>
                        <w:sz w:val="20"/>
                        <w:szCs w:val="20"/>
                      </w:rPr>
                    </w:rPrChange>
                  </w:rPr>
                  <w:delText>1,8%</w:delText>
                </w:r>
              </w:del>
            </w:ins>
            <w:del w:id="2386" w:author="Houyem Rais" w:date="2024-02-22T15:03:00Z">
              <w:r w:rsidRPr="00487E51" w:rsidDel="00CB2812">
                <w:rPr>
                  <w:rFonts w:cs="Calibri"/>
                  <w:sz w:val="18"/>
                  <w:szCs w:val="18"/>
                </w:rPr>
                <w:delText>1,8%</w:delText>
              </w:r>
            </w:del>
          </w:p>
        </w:tc>
      </w:tr>
      <w:tr w:rsidR="00487E51" w:rsidRPr="00007B3E" w:rsidDel="00CB2812" w14:paraId="40BA0F32" w14:textId="737F4B92" w:rsidTr="000020C4">
        <w:trPr>
          <w:trHeight w:val="270"/>
          <w:del w:id="2387" w:author="Houyem Rais" w:date="2024-02-22T15:03:00Z"/>
        </w:trPr>
        <w:tc>
          <w:tcPr>
            <w:tcW w:w="916" w:type="pct"/>
            <w:shd w:val="clear" w:color="auto" w:fill="auto"/>
            <w:vAlign w:val="center"/>
            <w:hideMark/>
          </w:tcPr>
          <w:p w14:paraId="498DC7B3" w14:textId="479EB718" w:rsidR="00487E51" w:rsidRPr="00007B3E" w:rsidDel="00CB2812" w:rsidRDefault="00487E51" w:rsidP="00487E51">
            <w:pPr>
              <w:widowControl/>
              <w:autoSpaceDE/>
              <w:autoSpaceDN/>
              <w:spacing w:before="0" w:after="0" w:line="240" w:lineRule="auto"/>
              <w:rPr>
                <w:del w:id="2388" w:author="Houyem Rais" w:date="2024-02-22T15:03:00Z"/>
                <w:rFonts w:cs="Calibri"/>
                <w:b/>
                <w:bCs/>
                <w:sz w:val="18"/>
                <w:szCs w:val="18"/>
                <w:lang w:eastAsia="fr-FR"/>
              </w:rPr>
            </w:pPr>
            <w:del w:id="2389" w:author="Houyem Rais" w:date="2024-02-22T15:03:00Z">
              <w:r w:rsidRPr="00007B3E" w:rsidDel="00CB2812">
                <w:rPr>
                  <w:rFonts w:cs="Calibri"/>
                  <w:b/>
                  <w:bCs/>
                  <w:sz w:val="18"/>
                  <w:szCs w:val="18"/>
                  <w:lang w:eastAsia="fr-FR"/>
                </w:rPr>
                <w:delText>Ressources (MDT)</w:delText>
              </w:r>
            </w:del>
          </w:p>
        </w:tc>
        <w:tc>
          <w:tcPr>
            <w:tcW w:w="955" w:type="pct"/>
            <w:vAlign w:val="center"/>
          </w:tcPr>
          <w:p w14:paraId="5F330AAC" w14:textId="0F2B06F5" w:rsidR="00487E51" w:rsidRPr="00487E51" w:rsidDel="00CB2812" w:rsidRDefault="00487E51" w:rsidP="00487E51">
            <w:pPr>
              <w:widowControl/>
              <w:autoSpaceDE/>
              <w:autoSpaceDN/>
              <w:spacing w:before="0" w:after="0" w:line="240" w:lineRule="auto"/>
              <w:jc w:val="center"/>
              <w:rPr>
                <w:del w:id="2390" w:author="Houyem Rais" w:date="2024-02-22T15:03:00Z"/>
                <w:rFonts w:cs="Calibri"/>
                <w:b/>
                <w:bCs/>
                <w:sz w:val="18"/>
                <w:szCs w:val="18"/>
                <w:lang w:eastAsia="fr-FR"/>
              </w:rPr>
            </w:pPr>
            <w:ins w:id="2391" w:author="Farouk Bouhafs" w:date="2024-02-15T10:12:00Z">
              <w:del w:id="2392" w:author="Houyem Rais" w:date="2024-02-22T15:03:00Z">
                <w:r w:rsidRPr="00487E51" w:rsidDel="00CB2812">
                  <w:rPr>
                    <w:rFonts w:cs="Calibri"/>
                    <w:b/>
                    <w:bCs/>
                    <w:sz w:val="18"/>
                    <w:szCs w:val="18"/>
                    <w:rPrChange w:id="2393" w:author="Farouk Bouhafs" w:date="2024-02-15T10:12:00Z">
                      <w:rPr>
                        <w:rFonts w:cs="Calibri"/>
                        <w:b/>
                        <w:bCs/>
                        <w:sz w:val="20"/>
                        <w:szCs w:val="20"/>
                      </w:rPr>
                    </w:rPrChange>
                  </w:rPr>
                  <w:delText>668,6</w:delText>
                </w:r>
              </w:del>
            </w:ins>
            <w:del w:id="2394" w:author="Houyem Rais" w:date="2024-02-22T15:03:00Z">
              <w:r w:rsidRPr="00487E51" w:rsidDel="00CB2812">
                <w:rPr>
                  <w:rFonts w:cs="Calibri"/>
                  <w:b/>
                  <w:bCs/>
                  <w:sz w:val="18"/>
                  <w:szCs w:val="18"/>
                </w:rPr>
                <w:delText>668,6</w:delText>
              </w:r>
            </w:del>
          </w:p>
        </w:tc>
        <w:tc>
          <w:tcPr>
            <w:tcW w:w="897" w:type="pct"/>
            <w:shd w:val="clear" w:color="auto" w:fill="auto"/>
            <w:vAlign w:val="center"/>
            <w:hideMark/>
          </w:tcPr>
          <w:p w14:paraId="442D50DC" w14:textId="73D33878" w:rsidR="00487E51" w:rsidRPr="00487E51" w:rsidDel="00CB2812" w:rsidRDefault="00487E51" w:rsidP="00487E51">
            <w:pPr>
              <w:widowControl/>
              <w:autoSpaceDE/>
              <w:autoSpaceDN/>
              <w:spacing w:before="0" w:after="0" w:line="240" w:lineRule="auto"/>
              <w:jc w:val="center"/>
              <w:rPr>
                <w:del w:id="2395" w:author="Houyem Rais" w:date="2024-02-22T15:03:00Z"/>
                <w:rFonts w:cs="Calibri"/>
                <w:b/>
                <w:bCs/>
                <w:sz w:val="18"/>
                <w:szCs w:val="18"/>
                <w:lang w:eastAsia="fr-FR"/>
              </w:rPr>
            </w:pPr>
            <w:ins w:id="2396" w:author="Farouk Bouhafs" w:date="2024-02-15T10:12:00Z">
              <w:del w:id="2397" w:author="Houyem Rais" w:date="2024-02-22T15:03:00Z">
                <w:r w:rsidRPr="00487E51" w:rsidDel="00CB2812">
                  <w:rPr>
                    <w:rFonts w:cs="Calibri"/>
                    <w:b/>
                    <w:bCs/>
                    <w:sz w:val="18"/>
                    <w:szCs w:val="18"/>
                    <w:rPrChange w:id="2398" w:author="Farouk Bouhafs" w:date="2024-02-15T10:12:00Z">
                      <w:rPr>
                        <w:rFonts w:cs="Calibri"/>
                        <w:b/>
                        <w:bCs/>
                        <w:sz w:val="20"/>
                        <w:szCs w:val="20"/>
                      </w:rPr>
                    </w:rPrChange>
                  </w:rPr>
                  <w:delText>0,0</w:delText>
                </w:r>
              </w:del>
            </w:ins>
            <w:del w:id="2399" w:author="Houyem Rais" w:date="2024-02-22T15:03:00Z">
              <w:r w:rsidRPr="00487E51" w:rsidDel="00CB2812">
                <w:rPr>
                  <w:rFonts w:cs="Calibri"/>
                  <w:b/>
                  <w:bCs/>
                  <w:sz w:val="18"/>
                  <w:szCs w:val="18"/>
                </w:rPr>
                <w:delText>0,0</w:delText>
              </w:r>
            </w:del>
          </w:p>
        </w:tc>
        <w:tc>
          <w:tcPr>
            <w:tcW w:w="742" w:type="pct"/>
            <w:vAlign w:val="center"/>
          </w:tcPr>
          <w:p w14:paraId="1983E2BD" w14:textId="2BA48E1B" w:rsidR="00487E51" w:rsidRPr="00487E51" w:rsidDel="00CB2812" w:rsidRDefault="00487E51" w:rsidP="00487E51">
            <w:pPr>
              <w:widowControl/>
              <w:autoSpaceDE/>
              <w:autoSpaceDN/>
              <w:spacing w:before="0" w:after="0" w:line="240" w:lineRule="auto"/>
              <w:jc w:val="center"/>
              <w:rPr>
                <w:del w:id="2400" w:author="Houyem Rais" w:date="2024-02-22T15:03:00Z"/>
                <w:rFonts w:cs="Calibri"/>
                <w:b/>
                <w:bCs/>
                <w:sz w:val="18"/>
                <w:szCs w:val="18"/>
                <w:lang w:eastAsia="fr-FR"/>
              </w:rPr>
            </w:pPr>
            <w:ins w:id="2401" w:author="Farouk Bouhafs" w:date="2024-02-15T10:12:00Z">
              <w:del w:id="2402" w:author="Houyem Rais" w:date="2024-02-22T15:03:00Z">
                <w:r w:rsidRPr="00487E51" w:rsidDel="00CB2812">
                  <w:rPr>
                    <w:rFonts w:cs="Calibri"/>
                    <w:b/>
                    <w:bCs/>
                    <w:sz w:val="18"/>
                    <w:szCs w:val="18"/>
                    <w:rPrChange w:id="2403" w:author="Farouk Bouhafs" w:date="2024-02-15T10:12:00Z">
                      <w:rPr>
                        <w:rFonts w:cs="Calibri"/>
                        <w:b/>
                        <w:bCs/>
                        <w:sz w:val="20"/>
                        <w:szCs w:val="20"/>
                      </w:rPr>
                    </w:rPrChange>
                  </w:rPr>
                  <w:delText>782,0</w:delText>
                </w:r>
              </w:del>
            </w:ins>
            <w:del w:id="2404" w:author="Houyem Rais" w:date="2024-02-22T15:03:00Z">
              <w:r w:rsidRPr="00487E51" w:rsidDel="00CB2812">
                <w:rPr>
                  <w:rFonts w:cs="Calibri"/>
                  <w:b/>
                  <w:bCs/>
                  <w:sz w:val="18"/>
                  <w:szCs w:val="18"/>
                </w:rPr>
                <w:delText>791,7</w:delText>
              </w:r>
            </w:del>
          </w:p>
        </w:tc>
        <w:tc>
          <w:tcPr>
            <w:tcW w:w="684" w:type="pct"/>
            <w:shd w:val="clear" w:color="auto" w:fill="auto"/>
            <w:vAlign w:val="center"/>
            <w:hideMark/>
          </w:tcPr>
          <w:p w14:paraId="739E25D4" w14:textId="0E60F61C" w:rsidR="00487E51" w:rsidRPr="00487E51" w:rsidDel="00CB2812" w:rsidRDefault="00487E51" w:rsidP="00487E51">
            <w:pPr>
              <w:widowControl/>
              <w:autoSpaceDE/>
              <w:autoSpaceDN/>
              <w:spacing w:before="0" w:after="0" w:line="240" w:lineRule="auto"/>
              <w:jc w:val="center"/>
              <w:rPr>
                <w:del w:id="2405" w:author="Houyem Rais" w:date="2024-02-22T15:03:00Z"/>
                <w:rFonts w:cs="Calibri"/>
                <w:b/>
                <w:bCs/>
                <w:sz w:val="18"/>
                <w:szCs w:val="18"/>
                <w:lang w:eastAsia="fr-FR"/>
              </w:rPr>
            </w:pPr>
            <w:ins w:id="2406" w:author="Farouk Bouhafs" w:date="2024-02-15T10:12:00Z">
              <w:del w:id="2407" w:author="Houyem Rais" w:date="2024-02-22T15:03:00Z">
                <w:r w:rsidRPr="00487E51" w:rsidDel="00CB2812">
                  <w:rPr>
                    <w:rFonts w:cs="Calibri"/>
                    <w:b/>
                    <w:bCs/>
                    <w:sz w:val="18"/>
                    <w:szCs w:val="18"/>
                    <w:rPrChange w:id="2408" w:author="Farouk Bouhafs" w:date="2024-02-15T10:12:00Z">
                      <w:rPr>
                        <w:rFonts w:cs="Calibri"/>
                        <w:b/>
                        <w:bCs/>
                        <w:sz w:val="20"/>
                        <w:szCs w:val="20"/>
                      </w:rPr>
                    </w:rPrChange>
                  </w:rPr>
                  <w:delText>0,0</w:delText>
                </w:r>
              </w:del>
            </w:ins>
            <w:del w:id="2409" w:author="Houyem Rais" w:date="2024-02-22T15:03:00Z">
              <w:r w:rsidRPr="00487E51" w:rsidDel="00CB2812">
                <w:rPr>
                  <w:rFonts w:cs="Calibri"/>
                  <w:b/>
                  <w:bCs/>
                  <w:sz w:val="18"/>
                  <w:szCs w:val="18"/>
                </w:rPr>
                <w:delText>0,0</w:delText>
              </w:r>
            </w:del>
          </w:p>
        </w:tc>
        <w:tc>
          <w:tcPr>
            <w:tcW w:w="805" w:type="pct"/>
            <w:shd w:val="clear" w:color="auto" w:fill="auto"/>
            <w:vAlign w:val="center"/>
            <w:hideMark/>
          </w:tcPr>
          <w:p w14:paraId="151E2690" w14:textId="221750B1" w:rsidR="00487E51" w:rsidRPr="00487E51" w:rsidDel="00CB2812" w:rsidRDefault="00487E51" w:rsidP="00487E51">
            <w:pPr>
              <w:widowControl/>
              <w:autoSpaceDE/>
              <w:autoSpaceDN/>
              <w:spacing w:before="0" w:after="0" w:line="240" w:lineRule="auto"/>
              <w:jc w:val="center"/>
              <w:rPr>
                <w:del w:id="2410" w:author="Houyem Rais" w:date="2024-02-22T15:03:00Z"/>
                <w:rFonts w:cs="Calibri"/>
                <w:b/>
                <w:bCs/>
                <w:sz w:val="18"/>
                <w:szCs w:val="18"/>
                <w:lang w:eastAsia="fr-FR"/>
              </w:rPr>
            </w:pPr>
            <w:ins w:id="2411" w:author="Farouk Bouhafs" w:date="2024-02-15T10:12:00Z">
              <w:del w:id="2412" w:author="Houyem Rais" w:date="2024-02-22T15:03:00Z">
                <w:r w:rsidRPr="00487E51" w:rsidDel="00CB2812">
                  <w:rPr>
                    <w:rFonts w:cs="Calibri"/>
                    <w:b/>
                    <w:bCs/>
                    <w:sz w:val="18"/>
                    <w:szCs w:val="18"/>
                    <w:rPrChange w:id="2413" w:author="Farouk Bouhafs" w:date="2024-02-15T10:12:00Z">
                      <w:rPr>
                        <w:rFonts w:cs="Calibri"/>
                        <w:b/>
                        <w:bCs/>
                        <w:sz w:val="20"/>
                        <w:szCs w:val="20"/>
                      </w:rPr>
                    </w:rPrChange>
                  </w:rPr>
                  <w:delText>680,9</w:delText>
                </w:r>
              </w:del>
            </w:ins>
            <w:del w:id="2414" w:author="Houyem Rais" w:date="2024-02-22T15:03:00Z">
              <w:r w:rsidRPr="00487E51" w:rsidDel="00CB2812">
                <w:rPr>
                  <w:rFonts w:cs="Calibri"/>
                  <w:b/>
                  <w:bCs/>
                  <w:sz w:val="18"/>
                  <w:szCs w:val="18"/>
                </w:rPr>
                <w:delText>680,9</w:delText>
              </w:r>
            </w:del>
          </w:p>
        </w:tc>
      </w:tr>
      <w:tr w:rsidR="00487E51" w:rsidRPr="00007B3E" w:rsidDel="00CB2812" w14:paraId="0789DBBF" w14:textId="1AC1504A" w:rsidTr="000020C4">
        <w:trPr>
          <w:trHeight w:val="260"/>
          <w:del w:id="2415" w:author="Houyem Rais" w:date="2024-02-22T15:03:00Z"/>
        </w:trPr>
        <w:tc>
          <w:tcPr>
            <w:tcW w:w="916" w:type="pct"/>
            <w:vMerge w:val="restart"/>
            <w:shd w:val="clear" w:color="auto" w:fill="auto"/>
            <w:vAlign w:val="center"/>
            <w:hideMark/>
          </w:tcPr>
          <w:p w14:paraId="3CE5C370" w14:textId="435052A5" w:rsidR="00487E51" w:rsidRPr="00007B3E" w:rsidDel="00CB2812" w:rsidRDefault="00487E51" w:rsidP="00487E51">
            <w:pPr>
              <w:widowControl/>
              <w:autoSpaceDE/>
              <w:autoSpaceDN/>
              <w:spacing w:before="0" w:after="0" w:line="240" w:lineRule="auto"/>
              <w:rPr>
                <w:del w:id="2416" w:author="Houyem Rais" w:date="2024-02-22T15:03:00Z"/>
                <w:rFonts w:cs="Calibri"/>
                <w:sz w:val="18"/>
                <w:szCs w:val="18"/>
                <w:lang w:eastAsia="fr-FR"/>
              </w:rPr>
            </w:pPr>
            <w:del w:id="2417" w:author="Houyem Rais" w:date="2024-02-22T15:03:00Z">
              <w:r w:rsidRPr="00007B3E" w:rsidDel="00CB2812">
                <w:rPr>
                  <w:rFonts w:cs="Calibri"/>
                  <w:sz w:val="18"/>
                  <w:szCs w:val="18"/>
                  <w:lang w:eastAsia="fr-FR"/>
                </w:rPr>
                <w:delText>Dette publique</w:delText>
              </w:r>
            </w:del>
          </w:p>
        </w:tc>
        <w:tc>
          <w:tcPr>
            <w:tcW w:w="955" w:type="pct"/>
            <w:vAlign w:val="center"/>
          </w:tcPr>
          <w:p w14:paraId="55876419" w14:textId="2F18B670" w:rsidR="00487E51" w:rsidRPr="00487E51" w:rsidDel="00CB2812" w:rsidRDefault="00487E51" w:rsidP="00487E51">
            <w:pPr>
              <w:widowControl/>
              <w:autoSpaceDE/>
              <w:autoSpaceDN/>
              <w:spacing w:before="0" w:after="0" w:line="240" w:lineRule="auto"/>
              <w:jc w:val="center"/>
              <w:rPr>
                <w:del w:id="2418" w:author="Houyem Rais" w:date="2024-02-22T15:03:00Z"/>
                <w:rFonts w:cs="Calibri"/>
                <w:sz w:val="18"/>
                <w:szCs w:val="18"/>
                <w:lang w:eastAsia="fr-FR"/>
              </w:rPr>
            </w:pPr>
            <w:ins w:id="2419" w:author="Farouk Bouhafs" w:date="2024-02-15T10:12:00Z">
              <w:del w:id="2420" w:author="Houyem Rais" w:date="2024-02-22T15:03:00Z">
                <w:r w:rsidRPr="00487E51" w:rsidDel="00CB2812">
                  <w:rPr>
                    <w:rFonts w:cs="Calibri"/>
                    <w:sz w:val="18"/>
                    <w:szCs w:val="18"/>
                    <w:rPrChange w:id="2421" w:author="Farouk Bouhafs" w:date="2024-02-15T10:12:00Z">
                      <w:rPr>
                        <w:rFonts w:cs="Calibri"/>
                        <w:sz w:val="20"/>
                        <w:szCs w:val="20"/>
                      </w:rPr>
                    </w:rPrChange>
                  </w:rPr>
                  <w:delText>668,6</w:delText>
                </w:r>
              </w:del>
            </w:ins>
            <w:del w:id="2422" w:author="Houyem Rais" w:date="2024-02-22T15:03:00Z">
              <w:r w:rsidRPr="00487E51" w:rsidDel="00CB2812">
                <w:rPr>
                  <w:rFonts w:cs="Calibri"/>
                  <w:sz w:val="18"/>
                  <w:szCs w:val="18"/>
                </w:rPr>
                <w:delText>668,6</w:delText>
              </w:r>
            </w:del>
          </w:p>
        </w:tc>
        <w:tc>
          <w:tcPr>
            <w:tcW w:w="897" w:type="pct"/>
            <w:shd w:val="clear" w:color="auto" w:fill="auto"/>
            <w:vAlign w:val="center"/>
            <w:hideMark/>
          </w:tcPr>
          <w:p w14:paraId="4617E6B4" w14:textId="44650158" w:rsidR="00487E51" w:rsidRPr="00487E51" w:rsidDel="00CB2812" w:rsidRDefault="00487E51" w:rsidP="00487E51">
            <w:pPr>
              <w:widowControl/>
              <w:autoSpaceDE/>
              <w:autoSpaceDN/>
              <w:spacing w:before="0" w:after="0" w:line="240" w:lineRule="auto"/>
              <w:jc w:val="center"/>
              <w:rPr>
                <w:del w:id="2423" w:author="Houyem Rais" w:date="2024-02-22T15:03:00Z"/>
                <w:rFonts w:cs="Calibri"/>
                <w:sz w:val="18"/>
                <w:szCs w:val="18"/>
                <w:lang w:eastAsia="fr-FR"/>
              </w:rPr>
            </w:pPr>
            <w:ins w:id="2424" w:author="Farouk Bouhafs" w:date="2024-02-15T10:12:00Z">
              <w:del w:id="2425" w:author="Houyem Rais" w:date="2024-02-22T15:03:00Z">
                <w:r w:rsidRPr="00487E51" w:rsidDel="00CB2812">
                  <w:rPr>
                    <w:rFonts w:cs="Calibri"/>
                    <w:sz w:val="18"/>
                    <w:szCs w:val="18"/>
                    <w:rPrChange w:id="2426" w:author="Farouk Bouhafs" w:date="2024-02-15T10:12:00Z">
                      <w:rPr>
                        <w:rFonts w:cs="Calibri"/>
                        <w:sz w:val="20"/>
                        <w:szCs w:val="20"/>
                      </w:rPr>
                    </w:rPrChange>
                  </w:rPr>
                  <w:delText>0,0</w:delText>
                </w:r>
              </w:del>
            </w:ins>
            <w:del w:id="2427" w:author="Houyem Rais" w:date="2024-02-22T15:03:00Z">
              <w:r w:rsidRPr="00487E51" w:rsidDel="00CB2812">
                <w:rPr>
                  <w:rFonts w:cs="Calibri"/>
                  <w:sz w:val="18"/>
                  <w:szCs w:val="18"/>
                </w:rPr>
                <w:delText>0,0</w:delText>
              </w:r>
            </w:del>
          </w:p>
        </w:tc>
        <w:tc>
          <w:tcPr>
            <w:tcW w:w="742" w:type="pct"/>
            <w:vAlign w:val="center"/>
          </w:tcPr>
          <w:p w14:paraId="1DFA5625" w14:textId="501F70EF" w:rsidR="00487E51" w:rsidRPr="00487E51" w:rsidDel="00CB2812" w:rsidRDefault="00487E51" w:rsidP="00487E51">
            <w:pPr>
              <w:widowControl/>
              <w:autoSpaceDE/>
              <w:autoSpaceDN/>
              <w:spacing w:before="0" w:after="0" w:line="240" w:lineRule="auto"/>
              <w:jc w:val="center"/>
              <w:rPr>
                <w:del w:id="2428" w:author="Houyem Rais" w:date="2024-02-22T15:03:00Z"/>
                <w:rFonts w:cs="Calibri"/>
                <w:sz w:val="18"/>
                <w:szCs w:val="18"/>
                <w:lang w:eastAsia="fr-FR"/>
              </w:rPr>
            </w:pPr>
            <w:ins w:id="2429" w:author="Farouk Bouhafs" w:date="2024-02-15T10:12:00Z">
              <w:del w:id="2430" w:author="Houyem Rais" w:date="2024-02-22T15:03:00Z">
                <w:r w:rsidRPr="00487E51" w:rsidDel="00CB2812">
                  <w:rPr>
                    <w:rFonts w:cs="Calibri"/>
                    <w:sz w:val="18"/>
                    <w:szCs w:val="18"/>
                    <w:rPrChange w:id="2431" w:author="Farouk Bouhafs" w:date="2024-02-15T10:12:00Z">
                      <w:rPr>
                        <w:rFonts w:cs="Calibri"/>
                        <w:sz w:val="20"/>
                        <w:szCs w:val="20"/>
                      </w:rPr>
                    </w:rPrChange>
                  </w:rPr>
                  <w:delText>782,0</w:delText>
                </w:r>
              </w:del>
            </w:ins>
            <w:del w:id="2432" w:author="Houyem Rais" w:date="2024-02-22T15:03:00Z">
              <w:r w:rsidRPr="00487E51" w:rsidDel="00CB2812">
                <w:rPr>
                  <w:rFonts w:cs="Calibri"/>
                  <w:sz w:val="18"/>
                  <w:szCs w:val="18"/>
                </w:rPr>
                <w:delText>791,7</w:delText>
              </w:r>
            </w:del>
          </w:p>
        </w:tc>
        <w:tc>
          <w:tcPr>
            <w:tcW w:w="684" w:type="pct"/>
            <w:shd w:val="clear" w:color="auto" w:fill="auto"/>
            <w:vAlign w:val="center"/>
            <w:hideMark/>
          </w:tcPr>
          <w:p w14:paraId="27C7793F" w14:textId="2DEB3AD7" w:rsidR="00487E51" w:rsidRPr="00487E51" w:rsidDel="00CB2812" w:rsidRDefault="00487E51" w:rsidP="00487E51">
            <w:pPr>
              <w:widowControl/>
              <w:autoSpaceDE/>
              <w:autoSpaceDN/>
              <w:spacing w:before="0" w:after="0" w:line="240" w:lineRule="auto"/>
              <w:jc w:val="center"/>
              <w:rPr>
                <w:del w:id="2433" w:author="Houyem Rais" w:date="2024-02-22T15:03:00Z"/>
                <w:rFonts w:cs="Calibri"/>
                <w:sz w:val="18"/>
                <w:szCs w:val="18"/>
                <w:lang w:eastAsia="fr-FR"/>
              </w:rPr>
            </w:pPr>
            <w:ins w:id="2434" w:author="Farouk Bouhafs" w:date="2024-02-15T10:12:00Z">
              <w:del w:id="2435" w:author="Houyem Rais" w:date="2024-02-22T15:03:00Z">
                <w:r w:rsidRPr="00487E51" w:rsidDel="00CB2812">
                  <w:rPr>
                    <w:rFonts w:cs="Calibri"/>
                    <w:sz w:val="18"/>
                    <w:szCs w:val="18"/>
                    <w:rPrChange w:id="2436" w:author="Farouk Bouhafs" w:date="2024-02-15T10:12:00Z">
                      <w:rPr>
                        <w:rFonts w:cs="Calibri"/>
                        <w:sz w:val="20"/>
                        <w:szCs w:val="20"/>
                      </w:rPr>
                    </w:rPrChange>
                  </w:rPr>
                  <w:delText>0,0</w:delText>
                </w:r>
              </w:del>
            </w:ins>
            <w:del w:id="2437" w:author="Houyem Rais" w:date="2024-02-22T15:03:00Z">
              <w:r w:rsidRPr="00487E51" w:rsidDel="00CB2812">
                <w:rPr>
                  <w:rFonts w:cs="Calibri"/>
                  <w:sz w:val="18"/>
                  <w:szCs w:val="18"/>
                </w:rPr>
                <w:delText>0,0</w:delText>
              </w:r>
            </w:del>
          </w:p>
        </w:tc>
        <w:tc>
          <w:tcPr>
            <w:tcW w:w="805" w:type="pct"/>
            <w:shd w:val="clear" w:color="auto" w:fill="auto"/>
            <w:vAlign w:val="center"/>
            <w:hideMark/>
          </w:tcPr>
          <w:p w14:paraId="2A833B62" w14:textId="191D7940" w:rsidR="00487E51" w:rsidRPr="00487E51" w:rsidDel="00CB2812" w:rsidRDefault="00487E51" w:rsidP="00487E51">
            <w:pPr>
              <w:widowControl/>
              <w:autoSpaceDE/>
              <w:autoSpaceDN/>
              <w:spacing w:before="0" w:after="0" w:line="240" w:lineRule="auto"/>
              <w:jc w:val="center"/>
              <w:rPr>
                <w:del w:id="2438" w:author="Houyem Rais" w:date="2024-02-22T15:03:00Z"/>
                <w:rFonts w:cs="Calibri"/>
                <w:sz w:val="18"/>
                <w:szCs w:val="18"/>
                <w:lang w:eastAsia="fr-FR"/>
              </w:rPr>
            </w:pPr>
            <w:ins w:id="2439" w:author="Farouk Bouhafs" w:date="2024-02-15T10:12:00Z">
              <w:del w:id="2440" w:author="Houyem Rais" w:date="2024-02-22T15:03:00Z">
                <w:r w:rsidRPr="00487E51" w:rsidDel="00CB2812">
                  <w:rPr>
                    <w:rFonts w:cs="Calibri"/>
                    <w:sz w:val="18"/>
                    <w:szCs w:val="18"/>
                    <w:rPrChange w:id="2441" w:author="Farouk Bouhafs" w:date="2024-02-15T10:12:00Z">
                      <w:rPr>
                        <w:rFonts w:cs="Calibri"/>
                        <w:sz w:val="20"/>
                        <w:szCs w:val="20"/>
                      </w:rPr>
                    </w:rPrChange>
                  </w:rPr>
                  <w:delText>668,6</w:delText>
                </w:r>
              </w:del>
            </w:ins>
            <w:del w:id="2442" w:author="Houyem Rais" w:date="2024-02-22T15:03:00Z">
              <w:r w:rsidRPr="00487E51" w:rsidDel="00CB2812">
                <w:rPr>
                  <w:rFonts w:cs="Calibri"/>
                  <w:sz w:val="18"/>
                  <w:szCs w:val="18"/>
                </w:rPr>
                <w:delText>668,6</w:delText>
              </w:r>
            </w:del>
          </w:p>
        </w:tc>
      </w:tr>
      <w:tr w:rsidR="00487E51" w:rsidRPr="00007B3E" w:rsidDel="00CB2812" w14:paraId="10F8B821" w14:textId="0044E874" w:rsidTr="000020C4">
        <w:trPr>
          <w:trHeight w:val="270"/>
          <w:del w:id="2443" w:author="Houyem Rais" w:date="2024-02-22T15:03:00Z"/>
        </w:trPr>
        <w:tc>
          <w:tcPr>
            <w:tcW w:w="916" w:type="pct"/>
            <w:vMerge/>
            <w:vAlign w:val="center"/>
            <w:hideMark/>
          </w:tcPr>
          <w:p w14:paraId="4EBFEA41" w14:textId="0531D7AA" w:rsidR="00487E51" w:rsidRPr="00007B3E" w:rsidDel="00CB2812" w:rsidRDefault="00487E51" w:rsidP="00487E51">
            <w:pPr>
              <w:widowControl/>
              <w:autoSpaceDE/>
              <w:autoSpaceDN/>
              <w:spacing w:before="0" w:after="0" w:line="240" w:lineRule="auto"/>
              <w:jc w:val="left"/>
              <w:rPr>
                <w:del w:id="2444" w:author="Houyem Rais" w:date="2024-02-22T15:03:00Z"/>
                <w:rFonts w:cs="Calibri"/>
                <w:sz w:val="18"/>
                <w:szCs w:val="18"/>
                <w:lang w:eastAsia="fr-FR"/>
              </w:rPr>
            </w:pPr>
          </w:p>
        </w:tc>
        <w:tc>
          <w:tcPr>
            <w:tcW w:w="955" w:type="pct"/>
            <w:vAlign w:val="center"/>
          </w:tcPr>
          <w:p w14:paraId="338A9E79" w14:textId="35D71819" w:rsidR="00487E51" w:rsidRPr="00487E51" w:rsidDel="00CB2812" w:rsidRDefault="00487E51" w:rsidP="00487E51">
            <w:pPr>
              <w:widowControl/>
              <w:autoSpaceDE/>
              <w:autoSpaceDN/>
              <w:spacing w:before="0" w:after="0" w:line="240" w:lineRule="auto"/>
              <w:jc w:val="center"/>
              <w:rPr>
                <w:del w:id="2445" w:author="Houyem Rais" w:date="2024-02-22T15:03:00Z"/>
                <w:rFonts w:cs="Calibri"/>
                <w:i/>
                <w:iCs/>
                <w:sz w:val="18"/>
                <w:szCs w:val="18"/>
                <w:lang w:eastAsia="fr-FR"/>
              </w:rPr>
            </w:pPr>
            <w:ins w:id="2446" w:author="Farouk Bouhafs" w:date="2024-02-15T10:12:00Z">
              <w:del w:id="2447" w:author="Houyem Rais" w:date="2024-02-22T15:03:00Z">
                <w:r w:rsidRPr="00487E51" w:rsidDel="00CB2812">
                  <w:rPr>
                    <w:rFonts w:cs="Calibri"/>
                    <w:i/>
                    <w:iCs/>
                    <w:sz w:val="18"/>
                    <w:szCs w:val="18"/>
                    <w:rPrChange w:id="2448" w:author="Farouk Bouhafs" w:date="2024-02-15T10:12:00Z">
                      <w:rPr>
                        <w:rFonts w:cs="Calibri"/>
                        <w:i/>
                        <w:iCs/>
                        <w:sz w:val="20"/>
                        <w:szCs w:val="20"/>
                      </w:rPr>
                    </w:rPrChange>
                  </w:rPr>
                  <w:delText>100,0%</w:delText>
                </w:r>
              </w:del>
            </w:ins>
            <w:del w:id="2449" w:author="Houyem Rais" w:date="2024-02-22T15:03:00Z">
              <w:r w:rsidRPr="00487E51" w:rsidDel="00CB2812">
                <w:rPr>
                  <w:rFonts w:cs="Calibri"/>
                  <w:i/>
                  <w:iCs/>
                  <w:sz w:val="18"/>
                  <w:szCs w:val="18"/>
                </w:rPr>
                <w:delText>100,0%</w:delText>
              </w:r>
            </w:del>
          </w:p>
        </w:tc>
        <w:tc>
          <w:tcPr>
            <w:tcW w:w="897" w:type="pct"/>
            <w:shd w:val="clear" w:color="auto" w:fill="auto"/>
            <w:vAlign w:val="center"/>
            <w:hideMark/>
          </w:tcPr>
          <w:p w14:paraId="67EE6025" w14:textId="21FD15AC" w:rsidR="00487E51" w:rsidRPr="00487E51" w:rsidDel="00CB2812" w:rsidRDefault="00487E51" w:rsidP="00487E51">
            <w:pPr>
              <w:widowControl/>
              <w:autoSpaceDE/>
              <w:autoSpaceDN/>
              <w:spacing w:before="0" w:after="0" w:line="240" w:lineRule="auto"/>
              <w:jc w:val="center"/>
              <w:rPr>
                <w:del w:id="2450" w:author="Houyem Rais" w:date="2024-02-22T15:03:00Z"/>
                <w:rFonts w:cs="Calibri"/>
                <w:i/>
                <w:iCs/>
                <w:sz w:val="18"/>
                <w:szCs w:val="18"/>
                <w:lang w:eastAsia="fr-FR"/>
              </w:rPr>
            </w:pPr>
            <w:ins w:id="2451" w:author="Farouk Bouhafs" w:date="2024-02-15T10:12:00Z">
              <w:del w:id="2452" w:author="Houyem Rais" w:date="2024-02-22T15:03:00Z">
                <w:r w:rsidRPr="00487E51" w:rsidDel="00CB2812">
                  <w:rPr>
                    <w:rFonts w:cs="Calibri"/>
                    <w:sz w:val="18"/>
                    <w:szCs w:val="18"/>
                    <w:rPrChange w:id="2453" w:author="Farouk Bouhafs" w:date="2024-02-15T10:12:00Z">
                      <w:rPr>
                        <w:rFonts w:cs="Calibri"/>
                        <w:sz w:val="20"/>
                        <w:szCs w:val="20"/>
                      </w:rPr>
                    </w:rPrChange>
                  </w:rPr>
                  <w:delText>0,0</w:delText>
                </w:r>
              </w:del>
            </w:ins>
            <w:del w:id="2454" w:author="Houyem Rais" w:date="2024-02-22T15:03:00Z">
              <w:r w:rsidRPr="00487E51" w:rsidDel="00CB2812">
                <w:rPr>
                  <w:rFonts w:cs="Calibri"/>
                  <w:i/>
                  <w:iCs/>
                  <w:sz w:val="18"/>
                  <w:szCs w:val="18"/>
                </w:rPr>
                <w:delText>0,0%</w:delText>
              </w:r>
            </w:del>
          </w:p>
        </w:tc>
        <w:tc>
          <w:tcPr>
            <w:tcW w:w="742" w:type="pct"/>
            <w:vAlign w:val="center"/>
          </w:tcPr>
          <w:p w14:paraId="3EEB63A0" w14:textId="6927D27B" w:rsidR="00487E51" w:rsidRPr="00487E51" w:rsidDel="00CB2812" w:rsidRDefault="00487E51" w:rsidP="00487E51">
            <w:pPr>
              <w:widowControl/>
              <w:autoSpaceDE/>
              <w:autoSpaceDN/>
              <w:spacing w:before="0" w:after="0" w:line="240" w:lineRule="auto"/>
              <w:jc w:val="center"/>
              <w:rPr>
                <w:del w:id="2455" w:author="Houyem Rais" w:date="2024-02-22T15:03:00Z"/>
                <w:rFonts w:cs="Calibri"/>
                <w:i/>
                <w:iCs/>
                <w:sz w:val="18"/>
                <w:szCs w:val="18"/>
                <w:lang w:eastAsia="fr-FR"/>
              </w:rPr>
            </w:pPr>
            <w:ins w:id="2456" w:author="Farouk Bouhafs" w:date="2024-02-15T10:12:00Z">
              <w:del w:id="2457" w:author="Houyem Rais" w:date="2024-02-22T15:03:00Z">
                <w:r w:rsidRPr="00487E51" w:rsidDel="00CB2812">
                  <w:rPr>
                    <w:rFonts w:cs="Calibri"/>
                    <w:i/>
                    <w:iCs/>
                    <w:sz w:val="18"/>
                    <w:szCs w:val="18"/>
                    <w:rPrChange w:id="2458" w:author="Farouk Bouhafs" w:date="2024-02-15T10:12:00Z">
                      <w:rPr>
                        <w:rFonts w:cs="Calibri"/>
                        <w:i/>
                        <w:iCs/>
                        <w:sz w:val="20"/>
                        <w:szCs w:val="20"/>
                      </w:rPr>
                    </w:rPrChange>
                  </w:rPr>
                  <w:delText>100,0%</w:delText>
                </w:r>
              </w:del>
            </w:ins>
            <w:del w:id="2459" w:author="Houyem Rais" w:date="2024-02-22T15:03:00Z">
              <w:r w:rsidRPr="00487E51" w:rsidDel="00CB2812">
                <w:rPr>
                  <w:rFonts w:cs="Calibri"/>
                  <w:i/>
                  <w:iCs/>
                  <w:sz w:val="18"/>
                  <w:szCs w:val="18"/>
                </w:rPr>
                <w:delText>100,0%</w:delText>
              </w:r>
            </w:del>
          </w:p>
        </w:tc>
        <w:tc>
          <w:tcPr>
            <w:tcW w:w="684" w:type="pct"/>
            <w:shd w:val="clear" w:color="auto" w:fill="auto"/>
            <w:vAlign w:val="center"/>
            <w:hideMark/>
          </w:tcPr>
          <w:p w14:paraId="6759D873" w14:textId="2F380F51" w:rsidR="00487E51" w:rsidRPr="00487E51" w:rsidDel="00CB2812" w:rsidRDefault="00487E51" w:rsidP="00487E51">
            <w:pPr>
              <w:widowControl/>
              <w:autoSpaceDE/>
              <w:autoSpaceDN/>
              <w:spacing w:before="0" w:after="0" w:line="240" w:lineRule="auto"/>
              <w:jc w:val="center"/>
              <w:rPr>
                <w:del w:id="2460" w:author="Houyem Rais" w:date="2024-02-22T15:03:00Z"/>
                <w:rFonts w:cs="Calibri"/>
                <w:i/>
                <w:iCs/>
                <w:sz w:val="18"/>
                <w:szCs w:val="18"/>
                <w:lang w:eastAsia="fr-FR"/>
              </w:rPr>
            </w:pPr>
            <w:ins w:id="2461" w:author="Farouk Bouhafs" w:date="2024-02-15T10:12:00Z">
              <w:del w:id="2462" w:author="Houyem Rais" w:date="2024-02-22T15:03:00Z">
                <w:r w:rsidRPr="00487E51" w:rsidDel="00CB2812">
                  <w:rPr>
                    <w:rFonts w:cs="Calibri"/>
                    <w:i/>
                    <w:iCs/>
                    <w:sz w:val="18"/>
                    <w:szCs w:val="18"/>
                    <w:rPrChange w:id="2463" w:author="Farouk Bouhafs" w:date="2024-02-15T10:12:00Z">
                      <w:rPr>
                        <w:rFonts w:cs="Calibri"/>
                        <w:i/>
                        <w:iCs/>
                        <w:sz w:val="20"/>
                        <w:szCs w:val="20"/>
                      </w:rPr>
                    </w:rPrChange>
                  </w:rPr>
                  <w:delText>0,0%</w:delText>
                </w:r>
              </w:del>
            </w:ins>
            <w:del w:id="2464"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7CD1A01F" w14:textId="6C331F4E" w:rsidR="00487E51" w:rsidRPr="00487E51" w:rsidDel="00CB2812" w:rsidRDefault="00487E51" w:rsidP="00487E51">
            <w:pPr>
              <w:widowControl/>
              <w:autoSpaceDE/>
              <w:autoSpaceDN/>
              <w:spacing w:before="0" w:after="0" w:line="240" w:lineRule="auto"/>
              <w:jc w:val="center"/>
              <w:rPr>
                <w:del w:id="2465" w:author="Houyem Rais" w:date="2024-02-22T15:03:00Z"/>
                <w:rFonts w:cs="Calibri"/>
                <w:i/>
                <w:iCs/>
                <w:sz w:val="18"/>
                <w:szCs w:val="18"/>
                <w:lang w:eastAsia="fr-FR"/>
              </w:rPr>
            </w:pPr>
            <w:ins w:id="2466" w:author="Farouk Bouhafs" w:date="2024-02-15T10:12:00Z">
              <w:del w:id="2467" w:author="Houyem Rais" w:date="2024-02-22T15:03:00Z">
                <w:r w:rsidRPr="00487E51" w:rsidDel="00CB2812">
                  <w:rPr>
                    <w:rFonts w:cs="Calibri"/>
                    <w:i/>
                    <w:iCs/>
                    <w:sz w:val="18"/>
                    <w:szCs w:val="18"/>
                    <w:rPrChange w:id="2468" w:author="Farouk Bouhafs" w:date="2024-02-15T10:12:00Z">
                      <w:rPr>
                        <w:rFonts w:cs="Calibri"/>
                        <w:i/>
                        <w:iCs/>
                        <w:sz w:val="20"/>
                        <w:szCs w:val="20"/>
                      </w:rPr>
                    </w:rPrChange>
                  </w:rPr>
                  <w:delText>98,2%</w:delText>
                </w:r>
              </w:del>
            </w:ins>
            <w:del w:id="2469" w:author="Houyem Rais" w:date="2024-02-22T15:03:00Z">
              <w:r w:rsidRPr="00487E51" w:rsidDel="00CB2812">
                <w:rPr>
                  <w:rFonts w:cs="Calibri"/>
                  <w:i/>
                  <w:iCs/>
                  <w:sz w:val="18"/>
                  <w:szCs w:val="18"/>
                </w:rPr>
                <w:delText>98,2%</w:delText>
              </w:r>
            </w:del>
          </w:p>
        </w:tc>
      </w:tr>
      <w:tr w:rsidR="00487E51" w:rsidRPr="00007B3E" w:rsidDel="00CB2812" w14:paraId="748370CA" w14:textId="460EC68A" w:rsidTr="000020C4">
        <w:trPr>
          <w:trHeight w:val="260"/>
          <w:del w:id="2470" w:author="Houyem Rais" w:date="2024-02-22T15:03:00Z"/>
        </w:trPr>
        <w:tc>
          <w:tcPr>
            <w:tcW w:w="916" w:type="pct"/>
            <w:vMerge w:val="restart"/>
            <w:shd w:val="clear" w:color="auto" w:fill="auto"/>
            <w:vAlign w:val="center"/>
            <w:hideMark/>
          </w:tcPr>
          <w:p w14:paraId="30BC8F00" w14:textId="19084E48" w:rsidR="00487E51" w:rsidRPr="00007B3E" w:rsidDel="00CB2812" w:rsidRDefault="00487E51" w:rsidP="00487E51">
            <w:pPr>
              <w:widowControl/>
              <w:autoSpaceDE/>
              <w:autoSpaceDN/>
              <w:spacing w:before="0" w:after="0" w:line="240" w:lineRule="auto"/>
              <w:jc w:val="left"/>
              <w:rPr>
                <w:del w:id="2471" w:author="Houyem Rais" w:date="2024-02-22T15:03:00Z"/>
                <w:rFonts w:cs="Calibri"/>
                <w:sz w:val="18"/>
                <w:szCs w:val="18"/>
                <w:lang w:eastAsia="fr-FR"/>
              </w:rPr>
            </w:pPr>
            <w:del w:id="2472" w:author="Houyem Rais" w:date="2024-02-22T15:03:00Z">
              <w:r w:rsidRPr="00007B3E" w:rsidDel="00CB2812">
                <w:rPr>
                  <w:rFonts w:cs="Calibri"/>
                  <w:sz w:val="18"/>
                  <w:szCs w:val="18"/>
                  <w:lang w:eastAsia="fr-FR"/>
                </w:rPr>
                <w:delText>Budget de l'Etat</w:delText>
              </w:r>
            </w:del>
          </w:p>
        </w:tc>
        <w:tc>
          <w:tcPr>
            <w:tcW w:w="955" w:type="pct"/>
            <w:vAlign w:val="center"/>
          </w:tcPr>
          <w:p w14:paraId="4CC6B1A4" w14:textId="322857FD" w:rsidR="00487E51" w:rsidRPr="00487E51" w:rsidDel="00CB2812" w:rsidRDefault="00487E51" w:rsidP="00487E51">
            <w:pPr>
              <w:widowControl/>
              <w:autoSpaceDE/>
              <w:autoSpaceDN/>
              <w:spacing w:before="0" w:after="0" w:line="240" w:lineRule="auto"/>
              <w:jc w:val="center"/>
              <w:rPr>
                <w:del w:id="2473" w:author="Houyem Rais" w:date="2024-02-22T15:03:00Z"/>
                <w:rFonts w:cs="Calibri"/>
                <w:sz w:val="18"/>
                <w:szCs w:val="18"/>
                <w:lang w:eastAsia="fr-FR"/>
              </w:rPr>
            </w:pPr>
            <w:ins w:id="2474" w:author="Farouk Bouhafs" w:date="2024-02-15T10:12:00Z">
              <w:del w:id="2475" w:author="Houyem Rais" w:date="2024-02-22T15:03:00Z">
                <w:r w:rsidRPr="00487E51" w:rsidDel="00CB2812">
                  <w:rPr>
                    <w:rFonts w:cs="Calibri"/>
                    <w:sz w:val="18"/>
                    <w:szCs w:val="18"/>
                    <w:rPrChange w:id="2476" w:author="Farouk Bouhafs" w:date="2024-02-15T10:12:00Z">
                      <w:rPr>
                        <w:rFonts w:cs="Calibri"/>
                        <w:sz w:val="20"/>
                        <w:szCs w:val="20"/>
                      </w:rPr>
                    </w:rPrChange>
                  </w:rPr>
                  <w:delText>0,0</w:delText>
                </w:r>
              </w:del>
            </w:ins>
            <w:del w:id="2477" w:author="Houyem Rais" w:date="2024-02-22T15:03:00Z">
              <w:r w:rsidRPr="00487E51" w:rsidDel="00CB2812">
                <w:rPr>
                  <w:rFonts w:cs="Calibri"/>
                  <w:sz w:val="18"/>
                  <w:szCs w:val="18"/>
                </w:rPr>
                <w:delText>0,0</w:delText>
              </w:r>
            </w:del>
          </w:p>
        </w:tc>
        <w:tc>
          <w:tcPr>
            <w:tcW w:w="897" w:type="pct"/>
            <w:shd w:val="clear" w:color="auto" w:fill="auto"/>
            <w:vAlign w:val="center"/>
            <w:hideMark/>
          </w:tcPr>
          <w:p w14:paraId="7D99B4B8" w14:textId="1831C8FD" w:rsidR="00487E51" w:rsidRPr="00487E51" w:rsidDel="00CB2812" w:rsidRDefault="00487E51" w:rsidP="00487E51">
            <w:pPr>
              <w:widowControl/>
              <w:autoSpaceDE/>
              <w:autoSpaceDN/>
              <w:spacing w:before="0" w:after="0" w:line="240" w:lineRule="auto"/>
              <w:jc w:val="center"/>
              <w:rPr>
                <w:del w:id="2478" w:author="Houyem Rais" w:date="2024-02-22T15:03:00Z"/>
                <w:rFonts w:cs="Calibri"/>
                <w:sz w:val="18"/>
                <w:szCs w:val="18"/>
                <w:lang w:eastAsia="fr-FR"/>
              </w:rPr>
            </w:pPr>
            <w:ins w:id="2479" w:author="Farouk Bouhafs" w:date="2024-02-15T10:12:00Z">
              <w:del w:id="2480" w:author="Houyem Rais" w:date="2024-02-22T15:03:00Z">
                <w:r w:rsidRPr="00487E51" w:rsidDel="00CB2812">
                  <w:rPr>
                    <w:rFonts w:cs="Calibri"/>
                    <w:sz w:val="18"/>
                    <w:szCs w:val="18"/>
                    <w:rPrChange w:id="2481" w:author="Farouk Bouhafs" w:date="2024-02-15T10:12:00Z">
                      <w:rPr>
                        <w:rFonts w:cs="Calibri"/>
                        <w:sz w:val="20"/>
                        <w:szCs w:val="20"/>
                      </w:rPr>
                    </w:rPrChange>
                  </w:rPr>
                  <w:delText>0,0</w:delText>
                </w:r>
              </w:del>
            </w:ins>
            <w:del w:id="2482" w:author="Houyem Rais" w:date="2024-02-22T15:03:00Z">
              <w:r w:rsidRPr="00487E51" w:rsidDel="00CB2812">
                <w:rPr>
                  <w:rFonts w:cs="Calibri"/>
                  <w:sz w:val="18"/>
                  <w:szCs w:val="18"/>
                </w:rPr>
                <w:delText>0,0</w:delText>
              </w:r>
            </w:del>
          </w:p>
        </w:tc>
        <w:tc>
          <w:tcPr>
            <w:tcW w:w="742" w:type="pct"/>
            <w:vAlign w:val="center"/>
          </w:tcPr>
          <w:p w14:paraId="0CB6F660" w14:textId="2F6E9670" w:rsidR="00487E51" w:rsidRPr="00487E51" w:rsidDel="00CB2812" w:rsidRDefault="00487E51" w:rsidP="00487E51">
            <w:pPr>
              <w:widowControl/>
              <w:autoSpaceDE/>
              <w:autoSpaceDN/>
              <w:spacing w:before="0" w:after="0" w:line="240" w:lineRule="auto"/>
              <w:jc w:val="center"/>
              <w:rPr>
                <w:del w:id="2483" w:author="Houyem Rais" w:date="2024-02-22T15:03:00Z"/>
                <w:rFonts w:cs="Calibri"/>
                <w:sz w:val="18"/>
                <w:szCs w:val="18"/>
                <w:lang w:eastAsia="fr-FR"/>
              </w:rPr>
            </w:pPr>
            <w:ins w:id="2484" w:author="Farouk Bouhafs" w:date="2024-02-15T10:12:00Z">
              <w:del w:id="2485" w:author="Houyem Rais" w:date="2024-02-22T15:03:00Z">
                <w:r w:rsidRPr="00487E51" w:rsidDel="00CB2812">
                  <w:rPr>
                    <w:rFonts w:cs="Calibri"/>
                    <w:sz w:val="18"/>
                    <w:szCs w:val="18"/>
                    <w:rPrChange w:id="2486" w:author="Farouk Bouhafs" w:date="2024-02-15T10:12:00Z">
                      <w:rPr>
                        <w:rFonts w:cs="Calibri"/>
                        <w:sz w:val="20"/>
                        <w:szCs w:val="20"/>
                      </w:rPr>
                    </w:rPrChange>
                  </w:rPr>
                  <w:delText>0,0</w:delText>
                </w:r>
              </w:del>
            </w:ins>
            <w:del w:id="2487" w:author="Houyem Rais" w:date="2024-02-22T15:03:00Z">
              <w:r w:rsidRPr="00487E51" w:rsidDel="00CB2812">
                <w:rPr>
                  <w:rFonts w:cs="Calibri"/>
                  <w:sz w:val="18"/>
                  <w:szCs w:val="18"/>
                </w:rPr>
                <w:delText>0,0</w:delText>
              </w:r>
            </w:del>
          </w:p>
        </w:tc>
        <w:tc>
          <w:tcPr>
            <w:tcW w:w="684" w:type="pct"/>
            <w:shd w:val="clear" w:color="auto" w:fill="auto"/>
            <w:vAlign w:val="center"/>
            <w:hideMark/>
          </w:tcPr>
          <w:p w14:paraId="62167A58" w14:textId="342607BD" w:rsidR="00487E51" w:rsidRPr="00487E51" w:rsidDel="00CB2812" w:rsidRDefault="00487E51" w:rsidP="00487E51">
            <w:pPr>
              <w:widowControl/>
              <w:autoSpaceDE/>
              <w:autoSpaceDN/>
              <w:spacing w:before="0" w:after="0" w:line="240" w:lineRule="auto"/>
              <w:jc w:val="center"/>
              <w:rPr>
                <w:del w:id="2488" w:author="Houyem Rais" w:date="2024-02-22T15:03:00Z"/>
                <w:rFonts w:cs="Calibri"/>
                <w:sz w:val="18"/>
                <w:szCs w:val="18"/>
                <w:lang w:eastAsia="fr-FR"/>
              </w:rPr>
            </w:pPr>
            <w:ins w:id="2489" w:author="Farouk Bouhafs" w:date="2024-02-15T10:12:00Z">
              <w:del w:id="2490" w:author="Houyem Rais" w:date="2024-02-22T15:03:00Z">
                <w:r w:rsidRPr="00487E51" w:rsidDel="00CB2812">
                  <w:rPr>
                    <w:rFonts w:cs="Calibri"/>
                    <w:sz w:val="18"/>
                    <w:szCs w:val="18"/>
                    <w:rPrChange w:id="2491" w:author="Farouk Bouhafs" w:date="2024-02-15T10:12:00Z">
                      <w:rPr>
                        <w:rFonts w:cs="Calibri"/>
                        <w:sz w:val="20"/>
                        <w:szCs w:val="20"/>
                      </w:rPr>
                    </w:rPrChange>
                  </w:rPr>
                  <w:delText>0,0</w:delText>
                </w:r>
              </w:del>
            </w:ins>
            <w:del w:id="2492" w:author="Houyem Rais" w:date="2024-02-22T15:03:00Z">
              <w:r w:rsidRPr="00487E51" w:rsidDel="00CB2812">
                <w:rPr>
                  <w:rFonts w:cs="Calibri"/>
                  <w:sz w:val="18"/>
                  <w:szCs w:val="18"/>
                </w:rPr>
                <w:delText>0,0</w:delText>
              </w:r>
            </w:del>
          </w:p>
        </w:tc>
        <w:tc>
          <w:tcPr>
            <w:tcW w:w="805" w:type="pct"/>
            <w:shd w:val="clear" w:color="auto" w:fill="auto"/>
            <w:vAlign w:val="center"/>
            <w:hideMark/>
          </w:tcPr>
          <w:p w14:paraId="13606806" w14:textId="53B0F0B2" w:rsidR="00487E51" w:rsidRPr="00487E51" w:rsidDel="00CB2812" w:rsidRDefault="00487E51" w:rsidP="00487E51">
            <w:pPr>
              <w:widowControl/>
              <w:autoSpaceDE/>
              <w:autoSpaceDN/>
              <w:spacing w:before="0" w:after="0" w:line="240" w:lineRule="auto"/>
              <w:jc w:val="center"/>
              <w:rPr>
                <w:del w:id="2493" w:author="Houyem Rais" w:date="2024-02-22T15:03:00Z"/>
                <w:rFonts w:cs="Calibri"/>
                <w:sz w:val="18"/>
                <w:szCs w:val="18"/>
                <w:lang w:eastAsia="fr-FR"/>
              </w:rPr>
            </w:pPr>
            <w:ins w:id="2494" w:author="Farouk Bouhafs" w:date="2024-02-15T10:12:00Z">
              <w:del w:id="2495" w:author="Houyem Rais" w:date="2024-02-22T15:03:00Z">
                <w:r w:rsidRPr="00487E51" w:rsidDel="00CB2812">
                  <w:rPr>
                    <w:rFonts w:cs="Calibri"/>
                    <w:sz w:val="18"/>
                    <w:szCs w:val="18"/>
                    <w:rPrChange w:id="2496" w:author="Farouk Bouhafs" w:date="2024-02-15T10:12:00Z">
                      <w:rPr>
                        <w:rFonts w:cs="Calibri"/>
                        <w:sz w:val="20"/>
                        <w:szCs w:val="20"/>
                      </w:rPr>
                    </w:rPrChange>
                  </w:rPr>
                  <w:delText>12,3</w:delText>
                </w:r>
              </w:del>
            </w:ins>
            <w:del w:id="2497" w:author="Houyem Rais" w:date="2024-02-22T15:03:00Z">
              <w:r w:rsidRPr="00487E51" w:rsidDel="00CB2812">
                <w:rPr>
                  <w:rFonts w:cs="Calibri"/>
                  <w:sz w:val="18"/>
                  <w:szCs w:val="18"/>
                </w:rPr>
                <w:delText>12,3</w:delText>
              </w:r>
            </w:del>
          </w:p>
        </w:tc>
      </w:tr>
      <w:tr w:rsidR="00487E51" w:rsidRPr="00007B3E" w:rsidDel="00CB2812" w14:paraId="7425A239" w14:textId="5D9EA2E8" w:rsidTr="000020C4">
        <w:trPr>
          <w:trHeight w:val="270"/>
          <w:del w:id="2498" w:author="Houyem Rais" w:date="2024-02-22T15:03:00Z"/>
        </w:trPr>
        <w:tc>
          <w:tcPr>
            <w:tcW w:w="916" w:type="pct"/>
            <w:vMerge/>
            <w:vAlign w:val="center"/>
            <w:hideMark/>
          </w:tcPr>
          <w:p w14:paraId="718AE194" w14:textId="3FE368DC" w:rsidR="00487E51" w:rsidRPr="00007B3E" w:rsidDel="00CB2812" w:rsidRDefault="00487E51" w:rsidP="00487E51">
            <w:pPr>
              <w:widowControl/>
              <w:autoSpaceDE/>
              <w:autoSpaceDN/>
              <w:spacing w:before="0" w:after="0" w:line="240" w:lineRule="auto"/>
              <w:jc w:val="left"/>
              <w:rPr>
                <w:del w:id="2499" w:author="Houyem Rais" w:date="2024-02-22T15:03:00Z"/>
                <w:rFonts w:cs="Calibri"/>
                <w:sz w:val="18"/>
                <w:szCs w:val="18"/>
                <w:lang w:eastAsia="fr-FR"/>
              </w:rPr>
            </w:pPr>
          </w:p>
        </w:tc>
        <w:tc>
          <w:tcPr>
            <w:tcW w:w="955" w:type="pct"/>
            <w:vAlign w:val="center"/>
          </w:tcPr>
          <w:p w14:paraId="77FCCFB1" w14:textId="70D93DFA" w:rsidR="00487E51" w:rsidRPr="00487E51" w:rsidDel="00CB2812" w:rsidRDefault="00487E51" w:rsidP="00487E51">
            <w:pPr>
              <w:widowControl/>
              <w:autoSpaceDE/>
              <w:autoSpaceDN/>
              <w:spacing w:before="0" w:after="0" w:line="240" w:lineRule="auto"/>
              <w:jc w:val="center"/>
              <w:rPr>
                <w:del w:id="2500" w:author="Houyem Rais" w:date="2024-02-22T15:03:00Z"/>
                <w:rFonts w:cs="Calibri"/>
                <w:i/>
                <w:iCs/>
                <w:sz w:val="18"/>
                <w:szCs w:val="18"/>
                <w:lang w:eastAsia="fr-FR"/>
              </w:rPr>
            </w:pPr>
            <w:ins w:id="2501" w:author="Farouk Bouhafs" w:date="2024-02-15T10:12:00Z">
              <w:del w:id="2502" w:author="Houyem Rais" w:date="2024-02-22T15:03:00Z">
                <w:r w:rsidRPr="00487E51" w:rsidDel="00CB2812">
                  <w:rPr>
                    <w:rFonts w:cs="Calibri"/>
                    <w:i/>
                    <w:iCs/>
                    <w:sz w:val="18"/>
                    <w:szCs w:val="18"/>
                    <w:rPrChange w:id="2503" w:author="Farouk Bouhafs" w:date="2024-02-15T10:12:00Z">
                      <w:rPr>
                        <w:rFonts w:cs="Calibri"/>
                        <w:i/>
                        <w:iCs/>
                        <w:sz w:val="20"/>
                        <w:szCs w:val="20"/>
                      </w:rPr>
                    </w:rPrChange>
                  </w:rPr>
                  <w:delText>0,0%</w:delText>
                </w:r>
              </w:del>
            </w:ins>
            <w:del w:id="2504" w:author="Houyem Rais" w:date="2024-02-22T15:03:00Z">
              <w:r w:rsidRPr="00487E51" w:rsidDel="00CB2812">
                <w:rPr>
                  <w:rFonts w:cs="Calibri"/>
                  <w:i/>
                  <w:iCs/>
                  <w:sz w:val="18"/>
                  <w:szCs w:val="18"/>
                </w:rPr>
                <w:delText>0,0%</w:delText>
              </w:r>
            </w:del>
          </w:p>
        </w:tc>
        <w:tc>
          <w:tcPr>
            <w:tcW w:w="897" w:type="pct"/>
            <w:shd w:val="clear" w:color="auto" w:fill="auto"/>
            <w:vAlign w:val="center"/>
            <w:hideMark/>
          </w:tcPr>
          <w:p w14:paraId="38B8ACEA" w14:textId="3A5ACC4B" w:rsidR="00487E51" w:rsidRPr="00487E51" w:rsidDel="00CB2812" w:rsidRDefault="00487E51" w:rsidP="00487E51">
            <w:pPr>
              <w:widowControl/>
              <w:autoSpaceDE/>
              <w:autoSpaceDN/>
              <w:spacing w:before="0" w:after="0" w:line="240" w:lineRule="auto"/>
              <w:jc w:val="center"/>
              <w:rPr>
                <w:del w:id="2505" w:author="Houyem Rais" w:date="2024-02-22T15:03:00Z"/>
                <w:rFonts w:cs="Calibri"/>
                <w:i/>
                <w:iCs/>
                <w:sz w:val="18"/>
                <w:szCs w:val="18"/>
                <w:lang w:eastAsia="fr-FR"/>
              </w:rPr>
            </w:pPr>
            <w:ins w:id="2506" w:author="Farouk Bouhafs" w:date="2024-02-15T10:12:00Z">
              <w:del w:id="2507" w:author="Houyem Rais" w:date="2024-02-22T15:03:00Z">
                <w:r w:rsidRPr="00487E51" w:rsidDel="00CB2812">
                  <w:rPr>
                    <w:rFonts w:cs="Calibri"/>
                    <w:sz w:val="18"/>
                    <w:szCs w:val="18"/>
                    <w:rPrChange w:id="2508" w:author="Farouk Bouhafs" w:date="2024-02-15T10:12:00Z">
                      <w:rPr>
                        <w:rFonts w:cs="Calibri"/>
                        <w:sz w:val="20"/>
                        <w:szCs w:val="20"/>
                      </w:rPr>
                    </w:rPrChange>
                  </w:rPr>
                  <w:delText>0,0</w:delText>
                </w:r>
              </w:del>
            </w:ins>
            <w:del w:id="2509" w:author="Houyem Rais" w:date="2024-02-22T15:03:00Z">
              <w:r w:rsidRPr="00487E51" w:rsidDel="00CB2812">
                <w:rPr>
                  <w:rFonts w:cs="Calibri"/>
                  <w:i/>
                  <w:iCs/>
                  <w:sz w:val="18"/>
                  <w:szCs w:val="18"/>
                </w:rPr>
                <w:delText>0,0%</w:delText>
              </w:r>
            </w:del>
          </w:p>
        </w:tc>
        <w:tc>
          <w:tcPr>
            <w:tcW w:w="742" w:type="pct"/>
            <w:vAlign w:val="center"/>
          </w:tcPr>
          <w:p w14:paraId="1FCE7157" w14:textId="37741A56" w:rsidR="00487E51" w:rsidRPr="00487E51" w:rsidDel="00CB2812" w:rsidRDefault="00487E51" w:rsidP="00487E51">
            <w:pPr>
              <w:widowControl/>
              <w:autoSpaceDE/>
              <w:autoSpaceDN/>
              <w:spacing w:before="0" w:after="0" w:line="240" w:lineRule="auto"/>
              <w:jc w:val="center"/>
              <w:rPr>
                <w:del w:id="2510" w:author="Houyem Rais" w:date="2024-02-22T15:03:00Z"/>
                <w:rFonts w:cs="Calibri"/>
                <w:i/>
                <w:iCs/>
                <w:sz w:val="18"/>
                <w:szCs w:val="18"/>
                <w:lang w:eastAsia="fr-FR"/>
              </w:rPr>
            </w:pPr>
            <w:ins w:id="2511" w:author="Farouk Bouhafs" w:date="2024-02-15T10:12:00Z">
              <w:del w:id="2512" w:author="Houyem Rais" w:date="2024-02-22T15:03:00Z">
                <w:r w:rsidRPr="00487E51" w:rsidDel="00CB2812">
                  <w:rPr>
                    <w:rFonts w:cs="Calibri"/>
                    <w:i/>
                    <w:iCs/>
                    <w:sz w:val="18"/>
                    <w:szCs w:val="18"/>
                    <w:rPrChange w:id="2513" w:author="Farouk Bouhafs" w:date="2024-02-15T10:12:00Z">
                      <w:rPr>
                        <w:rFonts w:cs="Calibri"/>
                        <w:i/>
                        <w:iCs/>
                        <w:sz w:val="20"/>
                        <w:szCs w:val="20"/>
                      </w:rPr>
                    </w:rPrChange>
                  </w:rPr>
                  <w:delText>0,0%</w:delText>
                </w:r>
              </w:del>
            </w:ins>
            <w:del w:id="2514" w:author="Houyem Rais" w:date="2024-02-22T15:03:00Z">
              <w:r w:rsidRPr="00487E51" w:rsidDel="00CB2812">
                <w:rPr>
                  <w:rFonts w:cs="Calibri"/>
                  <w:i/>
                  <w:iCs/>
                  <w:sz w:val="18"/>
                  <w:szCs w:val="18"/>
                </w:rPr>
                <w:delText>0,0%</w:delText>
              </w:r>
            </w:del>
          </w:p>
        </w:tc>
        <w:tc>
          <w:tcPr>
            <w:tcW w:w="684" w:type="pct"/>
            <w:shd w:val="clear" w:color="auto" w:fill="auto"/>
            <w:vAlign w:val="center"/>
            <w:hideMark/>
          </w:tcPr>
          <w:p w14:paraId="4DDED266" w14:textId="50C2E854" w:rsidR="00487E51" w:rsidRPr="00487E51" w:rsidDel="00CB2812" w:rsidRDefault="00487E51" w:rsidP="00487E51">
            <w:pPr>
              <w:widowControl/>
              <w:autoSpaceDE/>
              <w:autoSpaceDN/>
              <w:spacing w:before="0" w:after="0" w:line="240" w:lineRule="auto"/>
              <w:jc w:val="center"/>
              <w:rPr>
                <w:del w:id="2515" w:author="Houyem Rais" w:date="2024-02-22T15:03:00Z"/>
                <w:rFonts w:cs="Calibri"/>
                <w:i/>
                <w:iCs/>
                <w:sz w:val="18"/>
                <w:szCs w:val="18"/>
                <w:lang w:eastAsia="fr-FR"/>
              </w:rPr>
            </w:pPr>
            <w:ins w:id="2516" w:author="Farouk Bouhafs" w:date="2024-02-15T10:12:00Z">
              <w:del w:id="2517" w:author="Houyem Rais" w:date="2024-02-22T15:03:00Z">
                <w:r w:rsidRPr="00487E51" w:rsidDel="00CB2812">
                  <w:rPr>
                    <w:rFonts w:cs="Calibri"/>
                    <w:i/>
                    <w:iCs/>
                    <w:sz w:val="18"/>
                    <w:szCs w:val="18"/>
                    <w:rPrChange w:id="2518" w:author="Farouk Bouhafs" w:date="2024-02-15T10:12:00Z">
                      <w:rPr>
                        <w:rFonts w:cs="Calibri"/>
                        <w:i/>
                        <w:iCs/>
                        <w:sz w:val="20"/>
                        <w:szCs w:val="20"/>
                      </w:rPr>
                    </w:rPrChange>
                  </w:rPr>
                  <w:delText>0,0%</w:delText>
                </w:r>
              </w:del>
            </w:ins>
            <w:del w:id="2519" w:author="Houyem Rais" w:date="2024-02-22T15:03:00Z">
              <w:r w:rsidRPr="00487E51" w:rsidDel="00CB2812">
                <w:rPr>
                  <w:rFonts w:cs="Calibri"/>
                  <w:i/>
                  <w:iCs/>
                  <w:sz w:val="18"/>
                  <w:szCs w:val="18"/>
                </w:rPr>
                <w:delText>0,0%</w:delText>
              </w:r>
            </w:del>
          </w:p>
        </w:tc>
        <w:tc>
          <w:tcPr>
            <w:tcW w:w="805" w:type="pct"/>
            <w:shd w:val="clear" w:color="auto" w:fill="auto"/>
            <w:vAlign w:val="center"/>
            <w:hideMark/>
          </w:tcPr>
          <w:p w14:paraId="783A6AF1" w14:textId="4951AE75" w:rsidR="00487E51" w:rsidRPr="00487E51" w:rsidDel="00CB2812" w:rsidRDefault="00487E51" w:rsidP="00487E51">
            <w:pPr>
              <w:widowControl/>
              <w:autoSpaceDE/>
              <w:autoSpaceDN/>
              <w:spacing w:before="0" w:after="0" w:line="240" w:lineRule="auto"/>
              <w:jc w:val="center"/>
              <w:rPr>
                <w:del w:id="2520" w:author="Houyem Rais" w:date="2024-02-22T15:03:00Z"/>
                <w:rFonts w:cs="Calibri"/>
                <w:i/>
                <w:iCs/>
                <w:sz w:val="18"/>
                <w:szCs w:val="18"/>
                <w:lang w:eastAsia="fr-FR"/>
              </w:rPr>
            </w:pPr>
            <w:ins w:id="2521" w:author="Farouk Bouhafs" w:date="2024-02-15T10:12:00Z">
              <w:del w:id="2522" w:author="Houyem Rais" w:date="2024-02-22T15:03:00Z">
                <w:r w:rsidRPr="00487E51" w:rsidDel="00CB2812">
                  <w:rPr>
                    <w:rFonts w:cs="Calibri"/>
                    <w:i/>
                    <w:iCs/>
                    <w:sz w:val="18"/>
                    <w:szCs w:val="18"/>
                    <w:rPrChange w:id="2523" w:author="Farouk Bouhafs" w:date="2024-02-15T10:12:00Z">
                      <w:rPr>
                        <w:rFonts w:cs="Calibri"/>
                        <w:i/>
                        <w:iCs/>
                        <w:sz w:val="20"/>
                        <w:szCs w:val="20"/>
                      </w:rPr>
                    </w:rPrChange>
                  </w:rPr>
                  <w:delText>1,8%</w:delText>
                </w:r>
              </w:del>
            </w:ins>
            <w:del w:id="2524" w:author="Houyem Rais" w:date="2024-02-22T15:03:00Z">
              <w:r w:rsidRPr="00487E51" w:rsidDel="00CB2812">
                <w:rPr>
                  <w:rFonts w:cs="Calibri"/>
                  <w:i/>
                  <w:iCs/>
                  <w:sz w:val="18"/>
                  <w:szCs w:val="18"/>
                </w:rPr>
                <w:delText>1,8%</w:delText>
              </w:r>
            </w:del>
          </w:p>
        </w:tc>
      </w:tr>
    </w:tbl>
    <w:p w14:paraId="2CF45735" w14:textId="0B2BCFD0" w:rsidR="007D02CB" w:rsidDel="00CB2812" w:rsidRDefault="00B129E8" w:rsidP="00300F49">
      <w:pPr>
        <w:rPr>
          <w:del w:id="2525" w:author="Houyem Rais" w:date="2024-02-22T15:03:00Z"/>
        </w:rPr>
      </w:pPr>
      <w:del w:id="2526" w:author="Houyem Rais" w:date="2024-02-22T15:03:00Z">
        <w:r w:rsidRPr="00007B3E" w:rsidDel="00CB2812">
          <w:delText>Pour le scénario de concession sans subvention publique</w:delText>
        </w:r>
        <w:r w:rsidR="00863AFB" w:rsidDel="00CB2812">
          <w:delText xml:space="preserve"> (Option 1.1)</w:delText>
        </w:r>
        <w:r w:rsidRPr="00007B3E" w:rsidDel="00CB2812">
          <w:delText xml:space="preserve">, le coût de construction initial de 587,7 MDT, après l'inflation, s'élève à 741,6 MDT, avec des intérêts intercalaires additionnels conduisant à un coût total de </w:delText>
        </w:r>
        <w:r w:rsidR="00425C58" w:rsidRPr="00007B3E" w:rsidDel="00CB2812">
          <w:delText>80</w:delText>
        </w:r>
        <w:r w:rsidR="00425C58" w:rsidDel="00CB2812">
          <w:delText>0</w:delText>
        </w:r>
        <w:r w:rsidR="00425C58" w:rsidRPr="00007B3E" w:rsidDel="00CB2812">
          <w:delText xml:space="preserve"> </w:delText>
        </w:r>
        <w:r w:rsidRPr="00007B3E" w:rsidDel="00CB2812">
          <w:delText xml:space="preserve">MDT. Les </w:delText>
        </w:r>
        <w:r w:rsidR="00C13A32" w:rsidDel="00CB2812">
          <w:delText>revenus perçus par le</w:delText>
        </w:r>
        <w:r w:rsidRPr="00007B3E" w:rsidDel="00CB2812">
          <w:delText xml:space="preserve"> partenaire privé</w:delText>
        </w:r>
        <w:r w:rsidR="00C13A32" w:rsidDel="00CB2812">
          <w:delText xml:space="preserve">, à savoir les </w:delText>
        </w:r>
        <w:r w:rsidRPr="00007B3E" w:rsidDel="00CB2812">
          <w:delText>redevances de sillons et autres activités connexes</w:delText>
        </w:r>
        <w:r w:rsidR="00C13A32" w:rsidDel="00CB2812">
          <w:delText>,</w:delText>
        </w:r>
        <w:r w:rsidRPr="00007B3E" w:rsidDel="00CB2812">
          <w:delText xml:space="preserve"> ne suffisent pas à couvrir les coûts</w:delText>
        </w:r>
        <w:r w:rsidR="00C13A32" w:rsidDel="00CB2812">
          <w:delText xml:space="preserve"> </w:delText>
        </w:r>
        <w:r w:rsidR="00A71B58" w:rsidDel="00CB2812">
          <w:delText>du projet (exploitation, maintenance et remboursement de l’investissement)</w:delText>
        </w:r>
        <w:r w:rsidRPr="00007B3E" w:rsidDel="00CB2812">
          <w:delText xml:space="preserve">, résultant en un TRI des fonds propres de 0% et un ADSCR </w:delText>
        </w:r>
        <w:r w:rsidR="00425C58" w:rsidDel="00CB2812">
          <w:delText>nul</w:delText>
        </w:r>
        <w:r w:rsidRPr="00007B3E" w:rsidDel="00CB2812">
          <w:delText xml:space="preserve">, indiquant la non-viabilité du projet sans subvention publique. </w:delText>
        </w:r>
      </w:del>
    </w:p>
    <w:p w14:paraId="6083C357" w14:textId="64779174" w:rsidR="00B14D10" w:rsidRPr="00007B3E" w:rsidDel="00CB2812" w:rsidRDefault="007D02CB" w:rsidP="00D4388C">
      <w:pPr>
        <w:rPr>
          <w:del w:id="2527" w:author="Houyem Rais" w:date="2024-02-22T15:03:00Z"/>
        </w:rPr>
      </w:pPr>
      <w:del w:id="2528" w:author="Houyem Rais" w:date="2024-02-22T15:03:00Z">
        <w:r w:rsidDel="00CB2812">
          <w:delText>P</w:delText>
        </w:r>
        <w:r w:rsidR="00B129E8" w:rsidRPr="00007B3E" w:rsidDel="00CB2812">
          <w:delText xml:space="preserve">our atteindre un TRI </w:delText>
        </w:r>
        <w:r w:rsidDel="00CB2812">
          <w:delText xml:space="preserve">des fonds propres </w:delText>
        </w:r>
        <w:r w:rsidR="00B129E8" w:rsidRPr="00007B3E" w:rsidDel="00CB2812">
          <w:delText>de 15%</w:delText>
        </w:r>
        <w:r w:rsidDel="00CB2812">
          <w:delText xml:space="preserve"> et un ADSCR minimum de </w:delText>
        </w:r>
        <w:r w:rsidR="00B14D10" w:rsidDel="00CB2812">
          <w:delText>1,</w:delText>
        </w:r>
        <w:r w:rsidR="002657FE" w:rsidDel="00CB2812">
          <w:delText>2</w:delText>
        </w:r>
        <w:r w:rsidR="00B14D10" w:rsidDel="00CB2812">
          <w:delText xml:space="preserve">, </w:delText>
        </w:r>
        <w:r w:rsidR="00D4388C" w:rsidRPr="00007B3E" w:rsidDel="00CB2812">
          <w:rPr>
            <w:lang w:bidi="ar-TN"/>
          </w:rPr>
          <w:delText xml:space="preserve">il est nécessaire </w:delText>
        </w:r>
        <w:r w:rsidR="000C2725" w:rsidDel="00CB2812">
          <w:rPr>
            <w:lang w:bidi="ar-TN"/>
          </w:rPr>
          <w:delText>d’augmenter</w:delText>
        </w:r>
        <w:r w:rsidR="00D4388C" w:rsidRPr="00007B3E" w:rsidDel="00CB2812">
          <w:rPr>
            <w:lang w:bidi="ar-TN"/>
          </w:rPr>
          <w:delText xml:space="preserve"> le tarif des sillons de trains de passagers et de fret de </w:delText>
        </w:r>
        <w:r w:rsidR="000C2725" w:rsidDel="00CB2812">
          <w:rPr>
            <w:b/>
            <w:bCs/>
            <w:lang w:bidi="ar-TN"/>
          </w:rPr>
          <w:delText>720</w:delText>
        </w:r>
      </w:del>
      <w:ins w:id="2529" w:author="Farouk Bouhafs" w:date="2024-02-14T18:36:00Z">
        <w:del w:id="2530" w:author="Houyem Rais" w:date="2024-02-22T15:03:00Z">
          <w:r w:rsidR="00900D44" w:rsidDel="00CB2812">
            <w:rPr>
              <w:b/>
              <w:bCs/>
              <w:lang w:bidi="ar-TN"/>
            </w:rPr>
            <w:delText>710</w:delText>
          </w:r>
        </w:del>
      </w:ins>
      <w:del w:id="2531" w:author="Houyem Rais" w:date="2024-02-22T15:03:00Z">
        <w:r w:rsidR="000C2725" w:rsidDel="00CB2812">
          <w:rPr>
            <w:b/>
            <w:bCs/>
            <w:lang w:bidi="ar-TN"/>
          </w:rPr>
          <w:delText>%</w:delText>
        </w:r>
        <w:r w:rsidR="00D4388C" w:rsidRPr="00007B3E" w:rsidDel="00CB2812">
          <w:rPr>
            <w:lang w:bidi="ar-TN"/>
          </w:rPr>
          <w:delText xml:space="preserve">. Cela entraînerait des tarifs de </w:delText>
        </w:r>
        <w:r w:rsidR="000C2725" w:rsidDel="00CB2812">
          <w:rPr>
            <w:b/>
            <w:bCs/>
            <w:i/>
            <w:iCs/>
            <w:lang w:bidi="ar-TN"/>
          </w:rPr>
          <w:delText>216</w:delText>
        </w:r>
        <w:r w:rsidR="00D4388C" w:rsidRPr="00007B3E" w:rsidDel="00CB2812">
          <w:rPr>
            <w:b/>
            <w:bCs/>
            <w:lang w:bidi="ar-TN"/>
          </w:rPr>
          <w:delText xml:space="preserve"> </w:delText>
        </w:r>
      </w:del>
      <w:ins w:id="2532" w:author="Farouk Bouhafs" w:date="2024-02-14T18:36:00Z">
        <w:del w:id="2533" w:author="Houyem Rais" w:date="2024-02-22T15:03:00Z">
          <w:r w:rsidR="00900D44" w:rsidDel="00CB2812">
            <w:rPr>
              <w:b/>
              <w:bCs/>
              <w:i/>
              <w:iCs/>
              <w:lang w:bidi="ar-TN"/>
            </w:rPr>
            <w:delText>213</w:delText>
          </w:r>
          <w:r w:rsidR="00900D44" w:rsidRPr="00007B3E" w:rsidDel="00CB2812">
            <w:rPr>
              <w:b/>
              <w:bCs/>
              <w:lang w:bidi="ar-TN"/>
            </w:rPr>
            <w:delText xml:space="preserve"> </w:delText>
          </w:r>
        </w:del>
      </w:ins>
      <w:del w:id="2534" w:author="Houyem Rais" w:date="2024-02-22T15:03:00Z">
        <w:r w:rsidR="00D4388C" w:rsidRPr="00007B3E" w:rsidDel="00CB2812">
          <w:rPr>
            <w:b/>
            <w:bCs/>
            <w:lang w:bidi="ar-TN"/>
          </w:rPr>
          <w:delText>DT/Train fret/km</w:delText>
        </w:r>
        <w:r w:rsidR="00D4388C" w:rsidRPr="00007B3E" w:rsidDel="00CB2812">
          <w:rPr>
            <w:lang w:bidi="ar-TN"/>
          </w:rPr>
          <w:delText xml:space="preserve"> pour les sillons de fret et de </w:delText>
        </w:r>
        <w:r w:rsidR="000C2725" w:rsidDel="00CB2812">
          <w:rPr>
            <w:b/>
            <w:bCs/>
            <w:i/>
            <w:iCs/>
            <w:lang w:bidi="ar-TN"/>
          </w:rPr>
          <w:delText>216</w:delText>
        </w:r>
        <w:r w:rsidR="00D4388C" w:rsidRPr="00007B3E" w:rsidDel="00CB2812">
          <w:rPr>
            <w:b/>
            <w:bCs/>
            <w:lang w:bidi="ar-TN"/>
          </w:rPr>
          <w:delText xml:space="preserve"> </w:delText>
        </w:r>
      </w:del>
      <w:ins w:id="2535" w:author="Farouk Bouhafs" w:date="2024-02-14T18:36:00Z">
        <w:del w:id="2536" w:author="Houyem Rais" w:date="2024-02-22T15:03:00Z">
          <w:r w:rsidR="00900D44" w:rsidDel="00CB2812">
            <w:rPr>
              <w:b/>
              <w:bCs/>
              <w:i/>
              <w:iCs/>
              <w:lang w:bidi="ar-TN"/>
            </w:rPr>
            <w:delText>213</w:delText>
          </w:r>
          <w:r w:rsidR="00900D44" w:rsidRPr="00007B3E" w:rsidDel="00CB2812">
            <w:rPr>
              <w:b/>
              <w:bCs/>
              <w:lang w:bidi="ar-TN"/>
            </w:rPr>
            <w:delText xml:space="preserve"> </w:delText>
          </w:r>
        </w:del>
      </w:ins>
      <w:del w:id="2537" w:author="Houyem Rais" w:date="2024-02-22T15:03:00Z">
        <w:r w:rsidR="00D4388C" w:rsidRPr="00007B3E" w:rsidDel="00CB2812">
          <w:rPr>
            <w:b/>
            <w:bCs/>
            <w:lang w:bidi="ar-TN"/>
          </w:rPr>
          <w:delText>DT/Train passager/km</w:delText>
        </w:r>
        <w:r w:rsidR="00D4388C" w:rsidRPr="00007B3E" w:rsidDel="00CB2812">
          <w:rPr>
            <w:lang w:bidi="ar-TN"/>
          </w:rPr>
          <w:delText xml:space="preserve"> pour les sillions passagers.</w:delText>
        </w:r>
      </w:del>
    </w:p>
    <w:p w14:paraId="1245B2B1" w14:textId="7A838F1B" w:rsidR="00B129E8" w:rsidRPr="00007B3E" w:rsidDel="00CB2812" w:rsidRDefault="00863AFB" w:rsidP="00300F49">
      <w:pPr>
        <w:rPr>
          <w:del w:id="2538" w:author="Houyem Rais" w:date="2024-02-22T15:03:00Z"/>
        </w:rPr>
      </w:pPr>
      <w:del w:id="2539" w:author="Houyem Rais" w:date="2024-02-22T15:03:00Z">
        <w:r w:rsidDel="00CB2812">
          <w:delText>Pour</w:delText>
        </w:r>
        <w:r w:rsidRPr="00007B3E" w:rsidDel="00CB2812">
          <w:delText xml:space="preserve"> </w:delText>
        </w:r>
        <w:r w:rsidR="00B129E8" w:rsidRPr="00007B3E" w:rsidDel="00CB2812">
          <w:delText>le scénario avec subvention publique</w:delText>
        </w:r>
        <w:r w:rsidR="00594AD4" w:rsidDel="00CB2812">
          <w:delText xml:space="preserve"> (Option </w:delText>
        </w:r>
        <w:r w:rsidR="0093255C" w:rsidDel="00CB2812">
          <w:delText>1.2)</w:delText>
        </w:r>
        <w:r w:rsidR="00B129E8" w:rsidRPr="00007B3E" w:rsidDel="00CB2812">
          <w:delText xml:space="preserve">, une subvention de </w:delText>
        </w:r>
        <w:r w:rsidR="00EA4A2B" w:rsidRPr="00007B3E" w:rsidDel="00CB2812">
          <w:delText>7</w:delText>
        </w:r>
        <w:r w:rsidR="00EA4A2B" w:rsidDel="00CB2812">
          <w:delText>38</w:delText>
        </w:r>
      </w:del>
      <w:ins w:id="2540" w:author="Farouk Bouhafs" w:date="2024-02-15T10:13:00Z">
        <w:del w:id="2541" w:author="Houyem Rais" w:date="2024-02-22T15:03:00Z">
          <w:r w:rsidR="00DA56C1" w:rsidRPr="00007B3E" w:rsidDel="00CB2812">
            <w:delText>7</w:delText>
          </w:r>
          <w:r w:rsidR="00DA56C1" w:rsidDel="00CB2812">
            <w:delText>28</w:delText>
          </w:r>
        </w:del>
      </w:ins>
      <w:del w:id="2542" w:author="Houyem Rais" w:date="2024-02-22T15:03:00Z">
        <w:r w:rsidR="00B129E8" w:rsidRPr="00007B3E" w:rsidDel="00CB2812">
          <w:delText xml:space="preserve">,1 </w:delText>
        </w:r>
      </w:del>
      <w:ins w:id="2543" w:author="Farouk Bouhafs" w:date="2024-02-15T10:13:00Z">
        <w:del w:id="2544" w:author="Houyem Rais" w:date="2024-02-22T15:03:00Z">
          <w:r w:rsidR="00DA56C1" w:rsidDel="00CB2812">
            <w:delText>9</w:delText>
          </w:r>
          <w:r w:rsidR="00DA56C1" w:rsidRPr="00007B3E" w:rsidDel="00CB2812">
            <w:delText xml:space="preserve"> </w:delText>
          </w:r>
        </w:del>
      </w:ins>
      <w:del w:id="2545" w:author="Houyem Rais" w:date="2024-02-22T15:03:00Z">
        <w:r w:rsidR="00B129E8" w:rsidRPr="00007B3E" w:rsidDel="00CB2812">
          <w:delText xml:space="preserve">MDT </w:delText>
        </w:r>
      </w:del>
      <w:ins w:id="2546" w:author="Farouk Bouhafs" w:date="2024-02-15T10:14:00Z">
        <w:del w:id="2547" w:author="Houyem Rais" w:date="2024-02-22T15:03:00Z">
          <w:r w:rsidR="002E6236" w:rsidDel="00CB2812">
            <w:delText xml:space="preserve">(98,3%) </w:delText>
          </w:r>
        </w:del>
      </w:ins>
      <w:del w:id="2548" w:author="Houyem Rais" w:date="2024-02-22T15:03:00Z">
        <w:r w:rsidR="00B129E8" w:rsidRPr="00007B3E" w:rsidDel="00CB2812">
          <w:delText>est requise pour couvrir le coût de construction, laissant un écart de financement minime à la charge du partenaire privé</w:delText>
        </w:r>
        <w:r w:rsidR="00F46E31" w:rsidDel="00CB2812">
          <w:delText xml:space="preserve"> de </w:delText>
        </w:r>
        <w:r w:rsidR="00D401BF" w:rsidDel="00CB2812">
          <w:delText>moins de 4</w:delText>
        </w:r>
        <w:r w:rsidR="00DD3F12" w:rsidDel="00CB2812">
          <w:delText xml:space="preserve"> </w:delText>
        </w:r>
      </w:del>
      <w:ins w:id="2549" w:author="Farouk Bouhafs" w:date="2024-02-15T10:14:00Z">
        <w:del w:id="2550" w:author="Houyem Rais" w:date="2024-02-22T15:03:00Z">
          <w:r w:rsidR="003047C6" w:rsidDel="00CB2812">
            <w:delText xml:space="preserve">15 </w:delText>
          </w:r>
        </w:del>
      </w:ins>
      <w:del w:id="2551" w:author="Houyem Rais" w:date="2024-02-22T15:03:00Z">
        <w:r w:rsidR="00DD3F12" w:rsidDel="00CB2812">
          <w:delText>MDT</w:delText>
        </w:r>
        <w:r w:rsidR="00B129E8" w:rsidRPr="00007B3E" w:rsidDel="00CB2812">
          <w:delText>. Malgré un TRI des fonds propres attractif de 15,</w:delText>
        </w:r>
        <w:r w:rsidR="00DD3F12" w:rsidDel="00CB2812">
          <w:delText>1</w:delText>
        </w:r>
        <w:r w:rsidR="00DD3F12" w:rsidRPr="00007B3E" w:rsidDel="00CB2812">
          <w:delText xml:space="preserve"> </w:delText>
        </w:r>
        <w:r w:rsidR="00B129E8" w:rsidRPr="00007B3E" w:rsidDel="00CB2812">
          <w:delText>%, l'ADSCR de 0,</w:delText>
        </w:r>
        <w:r w:rsidR="00D401BF" w:rsidDel="00CB2812">
          <w:delText>38</w:delText>
        </w:r>
        <w:r w:rsidR="00D401BF" w:rsidRPr="00007B3E" w:rsidDel="00CB2812">
          <w:delText xml:space="preserve"> </w:delText>
        </w:r>
      </w:del>
      <w:ins w:id="2552" w:author="Farouk Bouhafs" w:date="2024-02-15T10:14:00Z">
        <w:del w:id="2553" w:author="Houyem Rais" w:date="2024-02-22T15:03:00Z">
          <w:r w:rsidR="002E6236" w:rsidDel="00CB2812">
            <w:delText>26</w:delText>
          </w:r>
          <w:r w:rsidR="002E6236" w:rsidRPr="00007B3E" w:rsidDel="00CB2812">
            <w:delText xml:space="preserve"> </w:delText>
          </w:r>
        </w:del>
      </w:ins>
      <w:del w:id="2554" w:author="Houyem Rais" w:date="2024-02-22T15:03:00Z">
        <w:r w:rsidR="00B129E8" w:rsidRPr="00007B3E" w:rsidDel="00CB2812">
          <w:delText>indique que le partenaire privé ne pourrait toujours pas couvrir le service de la dette, rendant ce scénario non viable à long terme.</w:delText>
        </w:r>
      </w:del>
    </w:p>
    <w:p w14:paraId="16E4E1AE" w14:textId="625BB89C" w:rsidR="00B129E8" w:rsidRPr="00007B3E" w:rsidDel="00CB2812" w:rsidRDefault="00B129E8" w:rsidP="00300F49">
      <w:pPr>
        <w:rPr>
          <w:del w:id="2555" w:author="Houyem Rais" w:date="2024-02-22T15:03:00Z"/>
        </w:rPr>
      </w:pPr>
      <w:del w:id="2556" w:author="Houyem Rais" w:date="2024-02-22T15:03:00Z">
        <w:r w:rsidRPr="00007B3E" w:rsidDel="00CB2812">
          <w:delText xml:space="preserve">En ce qui concerne </w:delText>
        </w:r>
        <w:r w:rsidR="00E254FD" w:rsidDel="00CB2812">
          <w:delText>le scénario</w:delText>
        </w:r>
        <w:r w:rsidR="00E254FD" w:rsidRPr="00007B3E" w:rsidDel="00CB2812">
          <w:delText xml:space="preserve"> </w:delText>
        </w:r>
        <w:r w:rsidRPr="00007B3E" w:rsidDel="00CB2812">
          <w:delText xml:space="preserve">de </w:delText>
        </w:r>
        <w:r w:rsidR="00E254FD" w:rsidDel="00CB2812">
          <w:delText xml:space="preserve">contrat de </w:delText>
        </w:r>
        <w:r w:rsidRPr="00007B3E" w:rsidDel="00CB2812">
          <w:delText xml:space="preserve">partenariat </w:delText>
        </w:r>
        <w:r w:rsidR="00E254FD" w:rsidDel="00CB2812">
          <w:delText>(Option 2)</w:delText>
        </w:r>
        <w:r w:rsidRPr="00007B3E" w:rsidDel="00CB2812">
          <w:delText xml:space="preserve">, le partenaire privé ne génère pas de recettes directes, mais perçoit des loyers pour </w:delText>
        </w:r>
        <w:r w:rsidR="001C698A" w:rsidDel="00CB2812">
          <w:delText>le remboursement de l’investissement (Loyer Investissement) et pour la maintenance et le renouvellement du projet (Loyer Maintenance)</w:delText>
        </w:r>
        <w:r w:rsidRPr="00007B3E" w:rsidDel="00CB2812">
          <w:delText xml:space="preserve">. Le loyer </w:delText>
        </w:r>
        <w:r w:rsidR="008103A5" w:rsidDel="00CB2812">
          <w:delText xml:space="preserve">total </w:delText>
        </w:r>
        <w:r w:rsidR="00D203B8" w:rsidDel="00CB2812">
          <w:delText xml:space="preserve">annuel </w:delText>
        </w:r>
        <w:r w:rsidRPr="00007B3E" w:rsidDel="00CB2812">
          <w:delText xml:space="preserve">nécessaire pour une rentabilité des fonds propres supérieure à 15% et un ADSCR de 1,2 serait de </w:delText>
        </w:r>
        <w:r w:rsidR="00D401BF" w:rsidRPr="00007B3E" w:rsidDel="00CB2812">
          <w:delText>14</w:delText>
        </w:r>
        <w:r w:rsidR="00D401BF" w:rsidDel="00CB2812">
          <w:delText>9</w:delText>
        </w:r>
        <w:r w:rsidRPr="00007B3E" w:rsidDel="00CB2812">
          <w:delText>,</w:delText>
        </w:r>
        <w:r w:rsidR="00D401BF" w:rsidDel="00CB2812">
          <w:delText>6</w:delText>
        </w:r>
      </w:del>
      <w:ins w:id="2557" w:author="Farouk Bouhafs" w:date="2024-02-15T10:15:00Z">
        <w:del w:id="2558" w:author="Houyem Rais" w:date="2024-02-22T15:03:00Z">
          <w:r w:rsidR="002E6236" w:rsidDel="00CB2812">
            <w:delText>8</w:delText>
          </w:r>
        </w:del>
      </w:ins>
      <w:del w:id="2559" w:author="Houyem Rais" w:date="2024-02-22T15:03:00Z">
        <w:r w:rsidR="00D401BF" w:rsidRPr="00007B3E" w:rsidDel="00CB2812">
          <w:delText xml:space="preserve"> </w:delText>
        </w:r>
        <w:r w:rsidRPr="00007B3E" w:rsidDel="00CB2812">
          <w:delText>MDT pour la première année</w:delText>
        </w:r>
        <w:r w:rsidR="008103A5" w:rsidDel="00CB2812">
          <w:delText>. Ce loyer sera payé par le secteur public vers le partenaire privé.</w:delText>
        </w:r>
      </w:del>
    </w:p>
    <w:p w14:paraId="4859853A" w14:textId="70C0D1B6" w:rsidR="00C12DF5" w:rsidDel="00CB2812" w:rsidRDefault="00B129E8" w:rsidP="00C12DF5">
      <w:pPr>
        <w:rPr>
          <w:del w:id="2560" w:author="Houyem Rais" w:date="2024-02-22T15:03:00Z"/>
        </w:rPr>
      </w:pPr>
      <w:del w:id="2561" w:author="Houyem Rais" w:date="2024-02-22T15:03:00Z">
        <w:r w:rsidRPr="00007B3E" w:rsidDel="00CB2812">
          <w:delText xml:space="preserve">L'option EPC+F présente des coûts de construction initiaux inférieurs à ceux des autres options et, bien que financée principalement par la dette, la SNCFT Réseau est capable de générer des revenus post-mise en service pour rembourser une partie de la dette. Toutefois, </w:delText>
        </w:r>
        <w:r w:rsidR="00AE23E2" w:rsidDel="00CB2812">
          <w:delText>ces revenus ne sont pas suffisants pour couvrir</w:delText>
        </w:r>
        <w:r w:rsidR="00F441A8" w:rsidDel="00CB2812">
          <w:delText xml:space="preserve"> le</w:delText>
        </w:r>
        <w:r w:rsidRPr="00007B3E" w:rsidDel="00CB2812">
          <w:delText xml:space="preserve"> service de la dette à </w:delText>
        </w:r>
        <w:r w:rsidR="00AA0F43" w:rsidRPr="00AA0F43" w:rsidDel="00CB2812">
          <w:delText>-439,8</w:delText>
        </w:r>
        <w:r w:rsidRPr="00007B3E" w:rsidDel="00CB2812">
          <w:delText xml:space="preserve"> MD</w:delText>
        </w:r>
        <w:r w:rsidR="00C12DF5" w:rsidDel="00CB2812">
          <w:delText>T</w:delText>
        </w:r>
        <w:r w:rsidR="00E84F26" w:rsidDel="00CB2812">
          <w:delText xml:space="preserve"> et les OPEX du projet de </w:delText>
        </w:r>
        <w:r w:rsidR="00AA0F43" w:rsidRPr="00AA0F43" w:rsidDel="00CB2812">
          <w:delText>-271,1</w:delText>
        </w:r>
      </w:del>
      <w:ins w:id="2562" w:author="Farouk Bouhafs" w:date="2024-02-15T10:16:00Z">
        <w:del w:id="2563" w:author="Houyem Rais" w:date="2024-02-22T15:03:00Z">
          <w:r w:rsidR="006F14FB" w:rsidDel="00CB2812">
            <w:delText>248,4</w:delText>
          </w:r>
        </w:del>
      </w:ins>
      <w:del w:id="2564" w:author="Houyem Rais" w:date="2024-02-22T15:03:00Z">
        <w:r w:rsidR="00E84F26" w:rsidDel="00CB2812">
          <w:delText xml:space="preserve"> MDT</w:delText>
        </w:r>
        <w:r w:rsidR="006D5321" w:rsidDel="00CB2812">
          <w:delText>.</w:delText>
        </w:r>
      </w:del>
    </w:p>
    <w:p w14:paraId="7B570C1B" w14:textId="4B567C65" w:rsidR="0061727D" w:rsidRPr="00007B3E" w:rsidDel="00CB2812" w:rsidRDefault="007D0BE4" w:rsidP="00C12DF5">
      <w:pPr>
        <w:rPr>
          <w:del w:id="2565" w:author="Houyem Rais" w:date="2024-02-22T15:03:00Z"/>
        </w:rPr>
      </w:pPr>
      <w:del w:id="2566" w:author="Houyem Rais" w:date="2024-02-22T15:03:00Z">
        <w:r w:rsidRPr="00007B3E" w:rsidDel="00CB2812">
          <w:delText xml:space="preserve">La synthèse de l’analyse de la Value for Money </w:delText>
        </w:r>
        <w:r w:rsidR="0061727D" w:rsidRPr="00007B3E" w:rsidDel="00CB2812">
          <w:delText>est présentée dans le tableau suivant :</w:delText>
        </w:r>
      </w:del>
    </w:p>
    <w:p w14:paraId="782E2910" w14:textId="0597098A" w:rsidR="000020C4" w:rsidRPr="00007B3E" w:rsidDel="00CB2812" w:rsidRDefault="000020C4" w:rsidP="000020C4">
      <w:pPr>
        <w:pStyle w:val="Caption"/>
        <w:rPr>
          <w:del w:id="2567" w:author="Houyem Rais" w:date="2024-02-22T15:03:00Z"/>
        </w:rPr>
      </w:pPr>
      <w:bookmarkStart w:id="2568" w:name="_Toc158885048"/>
      <w:del w:id="256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13</w:delText>
        </w:r>
        <w:r w:rsidDel="00CB2812">
          <w:rPr>
            <w:noProof/>
          </w:rPr>
          <w:fldChar w:fldCharType="end"/>
        </w:r>
        <w:r w:rsidRPr="00007B3E" w:rsidDel="00CB2812">
          <w:delText xml:space="preserve"> Synthèse de l’analyse de la Value for Money des options retenues</w:delText>
        </w:r>
        <w:bookmarkEnd w:id="2568"/>
      </w:del>
    </w:p>
    <w:tbl>
      <w:tblPr>
        <w:tblW w:w="5003" w:type="pct"/>
        <w:tblCellMar>
          <w:left w:w="0" w:type="dxa"/>
          <w:right w:w="0" w:type="dxa"/>
        </w:tblCellMar>
        <w:tblLook w:val="04A0" w:firstRow="1" w:lastRow="0" w:firstColumn="1" w:lastColumn="0" w:noHBand="0" w:noVBand="1"/>
      </w:tblPr>
      <w:tblGrid>
        <w:gridCol w:w="5373"/>
        <w:gridCol w:w="903"/>
        <w:gridCol w:w="1518"/>
        <w:gridCol w:w="1273"/>
        <w:tblGridChange w:id="2570">
          <w:tblGrid>
            <w:gridCol w:w="5"/>
            <w:gridCol w:w="5373"/>
            <w:gridCol w:w="124"/>
            <w:gridCol w:w="31"/>
            <w:gridCol w:w="748"/>
            <w:gridCol w:w="253"/>
            <w:gridCol w:w="62"/>
            <w:gridCol w:w="1203"/>
            <w:gridCol w:w="222"/>
            <w:gridCol w:w="31"/>
            <w:gridCol w:w="1015"/>
            <w:gridCol w:w="5"/>
          </w:tblGrid>
        </w:tblGridChange>
      </w:tblGrid>
      <w:tr w:rsidR="00300F49" w:rsidRPr="00132B9B" w:rsidDel="00CB2812" w14:paraId="4A140F0C" w14:textId="580652D7" w:rsidTr="00132B9B">
        <w:trPr>
          <w:trHeight w:val="258"/>
          <w:tblHeader/>
          <w:del w:id="2571" w:author="Houyem Rais" w:date="2024-02-22T15:03:00Z"/>
        </w:trPr>
        <w:tc>
          <w:tcPr>
            <w:tcW w:w="2981"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8EA7A05" w14:textId="08E52954" w:rsidR="006A3EA3" w:rsidRPr="00132B9B" w:rsidDel="00CB2812" w:rsidRDefault="006A3EA3" w:rsidP="00300F49">
            <w:pPr>
              <w:widowControl/>
              <w:autoSpaceDE/>
              <w:autoSpaceDN/>
              <w:spacing w:before="20" w:after="20" w:line="240" w:lineRule="auto"/>
              <w:ind w:left="133" w:right="93"/>
              <w:rPr>
                <w:del w:id="2572" w:author="Houyem Rais" w:date="2024-02-22T15:03:00Z"/>
                <w:rFonts w:asciiTheme="minorHAnsi" w:hAnsiTheme="minorHAnsi" w:cstheme="minorHAnsi"/>
                <w:b/>
                <w:bCs/>
                <w:color w:val="000000"/>
                <w:sz w:val="20"/>
                <w:szCs w:val="20"/>
                <w:rPrChange w:id="2573" w:author="Farouk Bouhafs" w:date="2024-02-15T10:19:00Z">
                  <w:rPr>
                    <w:del w:id="2574" w:author="Houyem Rais" w:date="2024-02-22T15:03:00Z"/>
                    <w:rFonts w:cs="Calibri"/>
                    <w:b/>
                    <w:bCs/>
                    <w:color w:val="000000"/>
                    <w:sz w:val="20"/>
                    <w:szCs w:val="20"/>
                  </w:rPr>
                </w:rPrChange>
              </w:rPr>
            </w:pPr>
            <w:del w:id="2575" w:author="Houyem Rais" w:date="2024-02-22T15:03:00Z">
              <w:r w:rsidRPr="00132B9B" w:rsidDel="00CB2812">
                <w:rPr>
                  <w:rFonts w:asciiTheme="minorHAnsi" w:hAnsiTheme="minorHAnsi" w:cstheme="minorHAnsi"/>
                  <w:b/>
                  <w:bCs/>
                  <w:color w:val="000000"/>
                  <w:sz w:val="20"/>
                  <w:szCs w:val="20"/>
                  <w:rPrChange w:id="2576" w:author="Farouk Bouhafs" w:date="2024-02-15T10:19:00Z">
                    <w:rPr>
                      <w:rFonts w:cs="Calibri"/>
                      <w:b/>
                      <w:bCs/>
                      <w:color w:val="000000"/>
                      <w:sz w:val="20"/>
                      <w:szCs w:val="20"/>
                    </w:rPr>
                  </w:rPrChange>
                </w:rPr>
                <w:delText>VAN et VfM</w:delText>
              </w:r>
            </w:del>
          </w:p>
        </w:tc>
        <w:tc>
          <w:tcPr>
            <w:tcW w:w="51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0657FA58" w14:textId="279FD7BE" w:rsidR="006A3EA3" w:rsidRPr="00132B9B" w:rsidDel="00CB2812" w:rsidRDefault="00A43193" w:rsidP="00300F49">
            <w:pPr>
              <w:spacing w:before="20" w:after="20"/>
              <w:jc w:val="center"/>
              <w:rPr>
                <w:del w:id="2577" w:author="Houyem Rais" w:date="2024-02-22T15:03:00Z"/>
                <w:rFonts w:asciiTheme="minorHAnsi" w:hAnsiTheme="minorHAnsi" w:cstheme="minorHAnsi"/>
                <w:b/>
                <w:bCs/>
                <w:color w:val="000000"/>
                <w:sz w:val="20"/>
                <w:szCs w:val="20"/>
                <w:rPrChange w:id="2578" w:author="Farouk Bouhafs" w:date="2024-02-15T10:19:00Z">
                  <w:rPr>
                    <w:del w:id="2579" w:author="Houyem Rais" w:date="2024-02-22T15:03:00Z"/>
                    <w:rFonts w:cs="Calibri"/>
                    <w:b/>
                    <w:bCs/>
                    <w:color w:val="000000"/>
                    <w:sz w:val="20"/>
                    <w:szCs w:val="20"/>
                  </w:rPr>
                </w:rPrChange>
              </w:rPr>
            </w:pPr>
            <w:del w:id="2580" w:author="Houyem Rais" w:date="2024-02-22T15:03:00Z">
              <w:r w:rsidRPr="00132B9B" w:rsidDel="00CB2812">
                <w:rPr>
                  <w:rFonts w:asciiTheme="minorHAnsi" w:hAnsiTheme="minorHAnsi" w:cstheme="minorHAnsi"/>
                  <w:b/>
                  <w:bCs/>
                  <w:color w:val="000000"/>
                  <w:sz w:val="20"/>
                  <w:szCs w:val="20"/>
                  <w:rPrChange w:id="2581" w:author="Farouk Bouhafs" w:date="2024-02-15T10:19:00Z">
                    <w:rPr>
                      <w:rFonts w:cs="Calibri"/>
                      <w:b/>
                      <w:bCs/>
                      <w:color w:val="000000"/>
                      <w:sz w:val="20"/>
                      <w:szCs w:val="20"/>
                    </w:rPr>
                  </w:rPrChange>
                </w:rPr>
                <w:delText>MO</w:delText>
              </w:r>
              <w:r w:rsidR="006A3EA3" w:rsidRPr="00132B9B" w:rsidDel="00CB2812">
                <w:rPr>
                  <w:rFonts w:asciiTheme="minorHAnsi" w:hAnsiTheme="minorHAnsi" w:cstheme="minorHAnsi"/>
                  <w:b/>
                  <w:bCs/>
                  <w:color w:val="000000"/>
                  <w:sz w:val="20"/>
                  <w:szCs w:val="20"/>
                  <w:rPrChange w:id="2582" w:author="Farouk Bouhafs" w:date="2024-02-15T10:19:00Z">
                    <w:rPr>
                      <w:rFonts w:cs="Calibri"/>
                      <w:b/>
                      <w:bCs/>
                      <w:color w:val="000000"/>
                      <w:sz w:val="20"/>
                      <w:szCs w:val="20"/>
                    </w:rPr>
                  </w:rPrChange>
                </w:rPr>
                <w:delText>P</w:delText>
              </w:r>
            </w:del>
          </w:p>
        </w:tc>
        <w:tc>
          <w:tcPr>
            <w:tcW w:w="837"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4218AE5A" w14:textId="1D0B88D9" w:rsidR="006A3EA3" w:rsidRPr="00132B9B" w:rsidDel="00CB2812" w:rsidRDefault="006A3EA3" w:rsidP="00300F49">
            <w:pPr>
              <w:spacing w:before="20" w:after="20"/>
              <w:jc w:val="center"/>
              <w:rPr>
                <w:del w:id="2583" w:author="Houyem Rais" w:date="2024-02-22T15:03:00Z"/>
                <w:rFonts w:asciiTheme="minorHAnsi" w:hAnsiTheme="minorHAnsi" w:cstheme="minorHAnsi"/>
                <w:b/>
                <w:bCs/>
                <w:color w:val="000000"/>
                <w:sz w:val="20"/>
                <w:szCs w:val="20"/>
                <w:rPrChange w:id="2584" w:author="Farouk Bouhafs" w:date="2024-02-15T10:19:00Z">
                  <w:rPr>
                    <w:del w:id="2585" w:author="Houyem Rais" w:date="2024-02-22T15:03:00Z"/>
                    <w:rFonts w:cs="Calibri"/>
                    <w:b/>
                    <w:bCs/>
                    <w:color w:val="000000"/>
                    <w:sz w:val="20"/>
                    <w:szCs w:val="20"/>
                  </w:rPr>
                </w:rPrChange>
              </w:rPr>
            </w:pPr>
            <w:del w:id="2586" w:author="Houyem Rais" w:date="2024-02-22T15:03:00Z">
              <w:r w:rsidRPr="00132B9B" w:rsidDel="00CB2812">
                <w:rPr>
                  <w:rFonts w:asciiTheme="minorHAnsi" w:hAnsiTheme="minorHAnsi" w:cstheme="minorHAnsi"/>
                  <w:b/>
                  <w:bCs/>
                  <w:color w:val="000000"/>
                  <w:sz w:val="20"/>
                  <w:szCs w:val="20"/>
                  <w:rPrChange w:id="2587" w:author="Farouk Bouhafs" w:date="2024-02-15T10:19:00Z">
                    <w:rPr>
                      <w:rFonts w:cs="Calibri"/>
                      <w:b/>
                      <w:bCs/>
                      <w:color w:val="000000"/>
                      <w:sz w:val="20"/>
                      <w:szCs w:val="20"/>
                    </w:rPr>
                  </w:rPrChange>
                </w:rPr>
                <w:delText>PPP à paiement public</w:delText>
              </w:r>
            </w:del>
          </w:p>
        </w:tc>
        <w:tc>
          <w:tcPr>
            <w:tcW w:w="66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47E57DB3" w14:textId="7A9C44BF" w:rsidR="006A3EA3" w:rsidRPr="00132B9B" w:rsidDel="00CB2812" w:rsidRDefault="006A3EA3" w:rsidP="00300F49">
            <w:pPr>
              <w:spacing w:before="20" w:after="20"/>
              <w:jc w:val="center"/>
              <w:rPr>
                <w:del w:id="2588" w:author="Houyem Rais" w:date="2024-02-22T15:03:00Z"/>
                <w:rFonts w:asciiTheme="minorHAnsi" w:hAnsiTheme="minorHAnsi" w:cstheme="minorHAnsi"/>
                <w:b/>
                <w:bCs/>
                <w:color w:val="000000"/>
                <w:sz w:val="20"/>
                <w:szCs w:val="20"/>
                <w:rPrChange w:id="2589" w:author="Farouk Bouhafs" w:date="2024-02-15T10:19:00Z">
                  <w:rPr>
                    <w:del w:id="2590" w:author="Houyem Rais" w:date="2024-02-22T15:03:00Z"/>
                    <w:rFonts w:cs="Calibri"/>
                    <w:b/>
                    <w:bCs/>
                    <w:color w:val="000000"/>
                    <w:sz w:val="20"/>
                    <w:szCs w:val="20"/>
                  </w:rPr>
                </w:rPrChange>
              </w:rPr>
            </w:pPr>
            <w:del w:id="2591" w:author="Houyem Rais" w:date="2024-02-22T15:03:00Z">
              <w:r w:rsidRPr="00132B9B" w:rsidDel="00CB2812">
                <w:rPr>
                  <w:rFonts w:asciiTheme="minorHAnsi" w:hAnsiTheme="minorHAnsi" w:cstheme="minorHAnsi"/>
                  <w:b/>
                  <w:bCs/>
                  <w:color w:val="000000"/>
                  <w:sz w:val="20"/>
                  <w:szCs w:val="20"/>
                  <w:rPrChange w:id="2592" w:author="Farouk Bouhafs" w:date="2024-02-15T10:19:00Z">
                    <w:rPr>
                      <w:rFonts w:cs="Calibri"/>
                      <w:b/>
                      <w:bCs/>
                      <w:color w:val="000000"/>
                      <w:sz w:val="20"/>
                      <w:szCs w:val="20"/>
                    </w:rPr>
                  </w:rPrChange>
                </w:rPr>
                <w:delText>EPC + F</w:delText>
              </w:r>
            </w:del>
          </w:p>
        </w:tc>
      </w:tr>
      <w:tr w:rsidR="00953281" w:rsidRPr="00132B9B" w:rsidDel="00CB2812" w14:paraId="441BDD46" w14:textId="045AB674" w:rsidTr="00132B9B">
        <w:trPr>
          <w:trHeight w:val="258"/>
          <w:del w:id="2593"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E922316" w14:textId="206E6666" w:rsidR="00953281" w:rsidRPr="00132B9B" w:rsidDel="00CB2812" w:rsidRDefault="00953281">
            <w:pPr>
              <w:widowControl/>
              <w:autoSpaceDE/>
              <w:autoSpaceDN/>
              <w:spacing w:before="0" w:after="0" w:line="240" w:lineRule="auto"/>
              <w:jc w:val="left"/>
              <w:rPr>
                <w:del w:id="2594" w:author="Houyem Rais" w:date="2024-02-22T15:03:00Z"/>
                <w:rFonts w:asciiTheme="minorHAnsi" w:hAnsiTheme="minorHAnsi" w:cstheme="minorHAnsi"/>
                <w:color w:val="974706"/>
                <w:sz w:val="20"/>
                <w:szCs w:val="20"/>
                <w:lang w:eastAsia="fr-FR"/>
                <w:rPrChange w:id="2595" w:author="Farouk Bouhafs" w:date="2024-02-15T10:19:00Z">
                  <w:rPr>
                    <w:del w:id="2596" w:author="Houyem Rais" w:date="2024-02-22T15:03:00Z"/>
                    <w:rFonts w:cs="Calibri"/>
                    <w:color w:val="1F497D"/>
                    <w:sz w:val="20"/>
                    <w:szCs w:val="20"/>
                  </w:rPr>
                </w:rPrChange>
              </w:rPr>
              <w:pPrChange w:id="2597" w:author="Farouk Bouhafs" w:date="2024-02-15T10:16:00Z">
                <w:pPr>
                  <w:spacing w:before="20" w:after="20"/>
                  <w:ind w:left="133" w:right="93"/>
                  <w:jc w:val="left"/>
                </w:pPr>
              </w:pPrChange>
            </w:pPr>
            <w:del w:id="2598" w:author="Houyem Rais" w:date="2024-02-22T15:03:00Z">
              <w:r w:rsidRPr="00132B9B" w:rsidDel="00CB2812">
                <w:rPr>
                  <w:rFonts w:asciiTheme="minorHAnsi" w:hAnsiTheme="minorHAnsi" w:cstheme="minorHAnsi"/>
                  <w:color w:val="974706"/>
                  <w:sz w:val="20"/>
                  <w:szCs w:val="20"/>
                  <w:lang w:eastAsia="fr-FR"/>
                  <w:rPrChange w:id="2599" w:author="Farouk Bouhafs" w:date="2024-02-15T10:19:00Z">
                    <w:rPr>
                      <w:rFonts w:cs="Calibri"/>
                      <w:color w:val="1F497D"/>
                      <w:sz w:val="20"/>
                      <w:szCs w:val="20"/>
                    </w:rPr>
                  </w:rPrChange>
                </w:rPr>
                <w:delText>VAN du service de la dette de la SNCFT Réseau (MDT)</w:delText>
              </w:r>
            </w:del>
          </w:p>
        </w:tc>
        <w:tc>
          <w:tcPr>
            <w:tcW w:w="516" w:type="pct"/>
            <w:tcBorders>
              <w:top w:val="nil"/>
              <w:left w:val="nil"/>
              <w:bottom w:val="single" w:sz="4" w:space="0" w:color="auto"/>
              <w:right w:val="single" w:sz="4" w:space="0" w:color="auto"/>
            </w:tcBorders>
            <w:shd w:val="clear" w:color="auto" w:fill="auto"/>
            <w:vAlign w:val="center"/>
            <w:hideMark/>
          </w:tcPr>
          <w:p w14:paraId="4758FA21" w14:textId="3084347D" w:rsidR="00953281" w:rsidRPr="00132B9B" w:rsidDel="00CB2812" w:rsidRDefault="00953281">
            <w:pPr>
              <w:widowControl/>
              <w:autoSpaceDE/>
              <w:autoSpaceDN/>
              <w:spacing w:before="0" w:after="0" w:line="240" w:lineRule="auto"/>
              <w:jc w:val="center"/>
              <w:rPr>
                <w:del w:id="2600" w:author="Houyem Rais" w:date="2024-02-22T15:03:00Z"/>
                <w:rFonts w:asciiTheme="minorHAnsi" w:hAnsiTheme="minorHAnsi" w:cstheme="minorHAnsi"/>
                <w:color w:val="974706"/>
                <w:sz w:val="20"/>
                <w:szCs w:val="20"/>
                <w:lang w:eastAsia="fr-FR"/>
                <w:rPrChange w:id="2601" w:author="Farouk Bouhafs" w:date="2024-02-15T10:19:00Z">
                  <w:rPr>
                    <w:del w:id="2602" w:author="Houyem Rais" w:date="2024-02-22T15:03:00Z"/>
                    <w:rFonts w:cs="Calibri"/>
                    <w:color w:val="1F497D"/>
                    <w:sz w:val="20"/>
                    <w:szCs w:val="20"/>
                  </w:rPr>
                </w:rPrChange>
              </w:rPr>
              <w:pPrChange w:id="2603" w:author="Farouk Bouhafs" w:date="2024-02-15T10:16:00Z">
                <w:pPr>
                  <w:spacing w:before="20" w:after="20"/>
                  <w:ind w:left="133" w:right="93"/>
                  <w:jc w:val="center"/>
                </w:pPr>
              </w:pPrChange>
            </w:pPr>
            <w:del w:id="2604" w:author="Houyem Rais" w:date="2024-02-22T15:03:00Z">
              <w:r w:rsidRPr="00132B9B" w:rsidDel="00CB2812">
                <w:rPr>
                  <w:rFonts w:asciiTheme="minorHAnsi" w:hAnsiTheme="minorHAnsi" w:cstheme="minorHAnsi"/>
                  <w:color w:val="974706"/>
                  <w:sz w:val="20"/>
                  <w:szCs w:val="20"/>
                  <w:lang w:eastAsia="fr-FR"/>
                  <w:rPrChange w:id="2605" w:author="Farouk Bouhafs" w:date="2024-02-15T10:19:00Z">
                    <w:rPr>
                      <w:rFonts w:cs="Calibri"/>
                      <w:color w:val="1F497D"/>
                      <w:sz w:val="20"/>
                      <w:szCs w:val="20"/>
                    </w:rPr>
                  </w:rPrChange>
                </w:rPr>
                <w:delText>-381,5</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4F1FAC1A" w14:textId="2365A35B" w:rsidR="00953281" w:rsidRPr="00132B9B" w:rsidDel="00CB2812" w:rsidRDefault="00953281">
            <w:pPr>
              <w:widowControl/>
              <w:autoSpaceDE/>
              <w:autoSpaceDN/>
              <w:spacing w:before="0" w:after="0" w:line="240" w:lineRule="auto"/>
              <w:jc w:val="center"/>
              <w:rPr>
                <w:del w:id="2606" w:author="Houyem Rais" w:date="2024-02-22T15:03:00Z"/>
                <w:rFonts w:asciiTheme="minorHAnsi" w:hAnsiTheme="minorHAnsi" w:cstheme="minorHAnsi"/>
                <w:color w:val="974706"/>
                <w:sz w:val="20"/>
                <w:szCs w:val="20"/>
                <w:lang w:eastAsia="fr-FR"/>
                <w:rPrChange w:id="2607" w:author="Farouk Bouhafs" w:date="2024-02-15T10:19:00Z">
                  <w:rPr>
                    <w:del w:id="2608" w:author="Houyem Rais" w:date="2024-02-22T15:03:00Z"/>
                    <w:rFonts w:cs="Calibri"/>
                    <w:color w:val="1F497D"/>
                    <w:sz w:val="20"/>
                    <w:szCs w:val="20"/>
                  </w:rPr>
                </w:rPrChange>
              </w:rPr>
              <w:pPrChange w:id="2609" w:author="Farouk Bouhafs" w:date="2024-02-15T10:16:00Z">
                <w:pPr>
                  <w:spacing w:before="20" w:after="20"/>
                  <w:ind w:left="133" w:right="93"/>
                  <w:jc w:val="center"/>
                </w:pPr>
              </w:pPrChange>
            </w:pPr>
            <w:del w:id="2610" w:author="Houyem Rais" w:date="2024-02-22T15:03:00Z">
              <w:r w:rsidRPr="00132B9B" w:rsidDel="00CB2812">
                <w:rPr>
                  <w:rFonts w:asciiTheme="minorHAnsi" w:hAnsiTheme="minorHAnsi" w:cstheme="minorHAnsi"/>
                  <w:color w:val="974706"/>
                  <w:sz w:val="20"/>
                  <w:szCs w:val="20"/>
                  <w:lang w:eastAsia="fr-FR"/>
                  <w:rPrChange w:id="2611" w:author="Farouk Bouhafs" w:date="2024-02-15T10:19:00Z">
                    <w:rPr>
                      <w:rFonts w:cs="Calibri"/>
                      <w:color w:val="1F497D"/>
                      <w:sz w:val="20"/>
                      <w:szCs w:val="20"/>
                    </w:rPr>
                  </w:rPrChange>
                </w:rPr>
                <w:delText>0,0</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0D1A46D4" w14:textId="507A7155" w:rsidR="00953281" w:rsidRPr="00132B9B" w:rsidDel="00CB2812" w:rsidRDefault="00953281">
            <w:pPr>
              <w:widowControl/>
              <w:autoSpaceDE/>
              <w:autoSpaceDN/>
              <w:spacing w:before="0" w:after="0" w:line="240" w:lineRule="auto"/>
              <w:jc w:val="center"/>
              <w:rPr>
                <w:del w:id="2612" w:author="Houyem Rais" w:date="2024-02-22T15:03:00Z"/>
                <w:rFonts w:asciiTheme="minorHAnsi" w:hAnsiTheme="minorHAnsi" w:cstheme="minorHAnsi"/>
                <w:color w:val="974706"/>
                <w:sz w:val="20"/>
                <w:szCs w:val="20"/>
                <w:lang w:eastAsia="fr-FR"/>
                <w:rPrChange w:id="2613" w:author="Farouk Bouhafs" w:date="2024-02-15T10:19:00Z">
                  <w:rPr>
                    <w:del w:id="2614" w:author="Houyem Rais" w:date="2024-02-22T15:03:00Z"/>
                    <w:rFonts w:cs="Calibri"/>
                    <w:color w:val="1F497D"/>
                    <w:sz w:val="20"/>
                    <w:szCs w:val="20"/>
                  </w:rPr>
                </w:rPrChange>
              </w:rPr>
              <w:pPrChange w:id="2615" w:author="Farouk Bouhafs" w:date="2024-02-15T10:16:00Z">
                <w:pPr>
                  <w:spacing w:before="20" w:after="20"/>
                  <w:ind w:left="133" w:right="93"/>
                  <w:jc w:val="center"/>
                </w:pPr>
              </w:pPrChange>
            </w:pPr>
            <w:del w:id="2616" w:author="Houyem Rais" w:date="2024-02-22T15:03:00Z">
              <w:r w:rsidRPr="00132B9B" w:rsidDel="00CB2812">
                <w:rPr>
                  <w:rFonts w:asciiTheme="minorHAnsi" w:hAnsiTheme="minorHAnsi" w:cstheme="minorHAnsi"/>
                  <w:color w:val="974706"/>
                  <w:sz w:val="20"/>
                  <w:szCs w:val="20"/>
                  <w:lang w:eastAsia="fr-FR"/>
                  <w:rPrChange w:id="2617" w:author="Farouk Bouhafs" w:date="2024-02-15T10:19:00Z">
                    <w:rPr>
                      <w:rFonts w:cs="Calibri"/>
                      <w:color w:val="1F497D"/>
                      <w:sz w:val="20"/>
                      <w:szCs w:val="20"/>
                    </w:rPr>
                  </w:rPrChange>
                </w:rPr>
                <w:delText>-439,8</w:delText>
              </w:r>
            </w:del>
          </w:p>
        </w:tc>
      </w:tr>
      <w:tr w:rsidR="00953281" w:rsidRPr="00132B9B" w:rsidDel="00CB2812" w14:paraId="08E937F6" w14:textId="349D04D7" w:rsidTr="00132B9B">
        <w:trPr>
          <w:trHeight w:val="258"/>
          <w:del w:id="2618"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C04B159" w14:textId="050880E4" w:rsidR="00953281" w:rsidRPr="00132B9B" w:rsidDel="00CB2812" w:rsidRDefault="00953281" w:rsidP="00953281">
            <w:pPr>
              <w:spacing w:before="20" w:after="20"/>
              <w:ind w:left="133" w:right="93"/>
              <w:jc w:val="left"/>
              <w:rPr>
                <w:del w:id="2619" w:author="Houyem Rais" w:date="2024-02-22T15:03:00Z"/>
                <w:rFonts w:asciiTheme="minorHAnsi" w:hAnsiTheme="minorHAnsi" w:cstheme="minorHAnsi"/>
                <w:color w:val="4F6228"/>
                <w:sz w:val="20"/>
                <w:szCs w:val="20"/>
                <w:rPrChange w:id="2620" w:author="Farouk Bouhafs" w:date="2024-02-15T10:19:00Z">
                  <w:rPr>
                    <w:del w:id="2621" w:author="Houyem Rais" w:date="2024-02-22T15:03:00Z"/>
                    <w:rFonts w:cs="Calibri"/>
                    <w:color w:val="4F6228"/>
                    <w:sz w:val="20"/>
                    <w:szCs w:val="20"/>
                  </w:rPr>
                </w:rPrChange>
              </w:rPr>
            </w:pPr>
            <w:del w:id="2622" w:author="Houyem Rais" w:date="2024-02-22T15:03:00Z">
              <w:r w:rsidRPr="00132B9B" w:rsidDel="00CB2812">
                <w:rPr>
                  <w:rFonts w:asciiTheme="minorHAnsi" w:hAnsiTheme="minorHAnsi" w:cstheme="minorHAnsi"/>
                  <w:color w:val="4F6228"/>
                  <w:sz w:val="20"/>
                  <w:szCs w:val="20"/>
                  <w:rPrChange w:id="2623" w:author="Farouk Bouhafs" w:date="2024-02-15T10:19:00Z">
                    <w:rPr>
                      <w:rFonts w:cs="Calibri"/>
                      <w:color w:val="4F6228"/>
                      <w:sz w:val="20"/>
                      <w:szCs w:val="20"/>
                    </w:rPr>
                  </w:rPrChange>
                </w:rPr>
                <w:delText>VAN des recettes d'exploitation de la SNCFT (MDT)</w:delText>
              </w:r>
            </w:del>
          </w:p>
        </w:tc>
        <w:tc>
          <w:tcPr>
            <w:tcW w:w="516" w:type="pct"/>
            <w:tcBorders>
              <w:top w:val="nil"/>
              <w:left w:val="nil"/>
              <w:bottom w:val="single" w:sz="4" w:space="0" w:color="auto"/>
              <w:right w:val="single" w:sz="4" w:space="0" w:color="auto"/>
            </w:tcBorders>
            <w:shd w:val="clear" w:color="auto" w:fill="auto"/>
            <w:vAlign w:val="center"/>
            <w:hideMark/>
          </w:tcPr>
          <w:p w14:paraId="5B14AB40" w14:textId="286DFCF6" w:rsidR="00953281" w:rsidRPr="00132B9B" w:rsidDel="00CB2812" w:rsidRDefault="00953281" w:rsidP="00021D87">
            <w:pPr>
              <w:spacing w:before="20" w:after="20"/>
              <w:ind w:left="133" w:right="93"/>
              <w:jc w:val="center"/>
              <w:rPr>
                <w:del w:id="2624" w:author="Houyem Rais" w:date="2024-02-22T15:03:00Z"/>
                <w:rFonts w:asciiTheme="minorHAnsi" w:hAnsiTheme="minorHAnsi" w:cstheme="minorHAnsi"/>
                <w:color w:val="4F6228"/>
                <w:sz w:val="20"/>
                <w:szCs w:val="20"/>
                <w:rPrChange w:id="2625" w:author="Farouk Bouhafs" w:date="2024-02-15T10:19:00Z">
                  <w:rPr>
                    <w:del w:id="2626" w:author="Houyem Rais" w:date="2024-02-22T15:03:00Z"/>
                    <w:rFonts w:cs="Calibri"/>
                    <w:color w:val="4F6228"/>
                    <w:sz w:val="20"/>
                    <w:szCs w:val="20"/>
                  </w:rPr>
                </w:rPrChange>
              </w:rPr>
            </w:pPr>
            <w:del w:id="2627" w:author="Houyem Rais" w:date="2024-02-22T15:03:00Z">
              <w:r w:rsidRPr="00132B9B" w:rsidDel="00CB2812">
                <w:rPr>
                  <w:rFonts w:asciiTheme="minorHAnsi" w:hAnsiTheme="minorHAnsi" w:cstheme="minorHAnsi"/>
                  <w:color w:val="4F6228"/>
                  <w:sz w:val="20"/>
                  <w:szCs w:val="20"/>
                  <w:rPrChange w:id="2628" w:author="Farouk Bouhafs" w:date="2024-02-15T10:19:00Z">
                    <w:rPr>
                      <w:rFonts w:cs="Calibri"/>
                      <w:color w:val="4F6228"/>
                      <w:sz w:val="20"/>
                      <w:szCs w:val="20"/>
                    </w:rPr>
                  </w:rPrChange>
                </w:rPr>
                <w:delText>699,1</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245672EC" w14:textId="4F344246" w:rsidR="00953281" w:rsidRPr="00132B9B" w:rsidDel="00CB2812" w:rsidRDefault="00953281" w:rsidP="00021D87">
            <w:pPr>
              <w:spacing w:before="20" w:after="20"/>
              <w:ind w:left="133" w:right="93"/>
              <w:jc w:val="center"/>
              <w:rPr>
                <w:del w:id="2629" w:author="Houyem Rais" w:date="2024-02-22T15:03:00Z"/>
                <w:rFonts w:asciiTheme="minorHAnsi" w:hAnsiTheme="minorHAnsi" w:cstheme="minorHAnsi"/>
                <w:color w:val="4F6228"/>
                <w:sz w:val="20"/>
                <w:szCs w:val="20"/>
                <w:rPrChange w:id="2630" w:author="Farouk Bouhafs" w:date="2024-02-15T10:19:00Z">
                  <w:rPr>
                    <w:del w:id="2631" w:author="Houyem Rais" w:date="2024-02-22T15:03:00Z"/>
                    <w:rFonts w:cs="Calibri"/>
                    <w:color w:val="4F6228"/>
                    <w:sz w:val="20"/>
                    <w:szCs w:val="20"/>
                  </w:rPr>
                </w:rPrChange>
              </w:rPr>
            </w:pPr>
            <w:del w:id="2632" w:author="Houyem Rais" w:date="2024-02-22T15:03:00Z">
              <w:r w:rsidRPr="00132B9B" w:rsidDel="00CB2812">
                <w:rPr>
                  <w:rFonts w:asciiTheme="minorHAnsi" w:hAnsiTheme="minorHAnsi" w:cstheme="minorHAnsi"/>
                  <w:color w:val="4F6228"/>
                  <w:sz w:val="20"/>
                  <w:szCs w:val="20"/>
                  <w:rPrChange w:id="2633" w:author="Farouk Bouhafs" w:date="2024-02-15T10:19:00Z">
                    <w:rPr>
                      <w:rFonts w:cs="Calibri"/>
                      <w:color w:val="4F6228"/>
                      <w:sz w:val="20"/>
                      <w:szCs w:val="20"/>
                    </w:rPr>
                  </w:rPrChange>
                </w:rPr>
                <w:delText>699,1</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23838DF2" w14:textId="6F23345F" w:rsidR="00953281" w:rsidRPr="00132B9B" w:rsidDel="00CB2812" w:rsidRDefault="00953281" w:rsidP="00021D87">
            <w:pPr>
              <w:spacing w:before="20" w:after="20"/>
              <w:ind w:left="133" w:right="93"/>
              <w:jc w:val="center"/>
              <w:rPr>
                <w:del w:id="2634" w:author="Houyem Rais" w:date="2024-02-22T15:03:00Z"/>
                <w:rFonts w:asciiTheme="minorHAnsi" w:hAnsiTheme="minorHAnsi" w:cstheme="minorHAnsi"/>
                <w:color w:val="4F6228"/>
                <w:sz w:val="20"/>
                <w:szCs w:val="20"/>
                <w:rPrChange w:id="2635" w:author="Farouk Bouhafs" w:date="2024-02-15T10:19:00Z">
                  <w:rPr>
                    <w:del w:id="2636" w:author="Houyem Rais" w:date="2024-02-22T15:03:00Z"/>
                    <w:rFonts w:cs="Calibri"/>
                    <w:color w:val="4F6228"/>
                    <w:sz w:val="20"/>
                    <w:szCs w:val="20"/>
                  </w:rPr>
                </w:rPrChange>
              </w:rPr>
            </w:pPr>
            <w:del w:id="2637" w:author="Houyem Rais" w:date="2024-02-22T15:03:00Z">
              <w:r w:rsidRPr="00132B9B" w:rsidDel="00CB2812">
                <w:rPr>
                  <w:rFonts w:asciiTheme="minorHAnsi" w:hAnsiTheme="minorHAnsi" w:cstheme="minorHAnsi"/>
                  <w:color w:val="4F6228"/>
                  <w:sz w:val="20"/>
                  <w:szCs w:val="20"/>
                  <w:rPrChange w:id="2638" w:author="Farouk Bouhafs" w:date="2024-02-15T10:19:00Z">
                    <w:rPr>
                      <w:rFonts w:cs="Calibri"/>
                      <w:color w:val="4F6228"/>
                      <w:sz w:val="20"/>
                      <w:szCs w:val="20"/>
                    </w:rPr>
                  </w:rPrChange>
                </w:rPr>
                <w:delText>699,1</w:delText>
              </w:r>
            </w:del>
          </w:p>
        </w:tc>
      </w:tr>
      <w:tr w:rsidR="00953281" w:rsidRPr="00132B9B" w:rsidDel="00CB2812" w14:paraId="6BA67217" w14:textId="33E58EC2" w:rsidTr="00132B9B">
        <w:trPr>
          <w:trHeight w:val="258"/>
          <w:del w:id="2639"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61490EF" w14:textId="63945819" w:rsidR="00953281" w:rsidRPr="00132B9B" w:rsidDel="00CB2812" w:rsidRDefault="00953281" w:rsidP="00953281">
            <w:pPr>
              <w:spacing w:before="20" w:after="20"/>
              <w:ind w:left="133" w:right="93"/>
              <w:jc w:val="left"/>
              <w:rPr>
                <w:del w:id="2640" w:author="Houyem Rais" w:date="2024-02-22T15:03:00Z"/>
                <w:rFonts w:asciiTheme="minorHAnsi" w:hAnsiTheme="minorHAnsi" w:cstheme="minorHAnsi"/>
                <w:color w:val="4F6228"/>
                <w:sz w:val="20"/>
                <w:szCs w:val="20"/>
                <w:rPrChange w:id="2641" w:author="Farouk Bouhafs" w:date="2024-02-15T10:19:00Z">
                  <w:rPr>
                    <w:del w:id="2642" w:author="Houyem Rais" w:date="2024-02-22T15:03:00Z"/>
                    <w:rFonts w:cs="Calibri"/>
                    <w:color w:val="4F6228"/>
                    <w:sz w:val="20"/>
                    <w:szCs w:val="20"/>
                  </w:rPr>
                </w:rPrChange>
              </w:rPr>
            </w:pPr>
            <w:del w:id="2643" w:author="Houyem Rais" w:date="2024-02-22T15:03:00Z">
              <w:r w:rsidRPr="00132B9B" w:rsidDel="00CB2812">
                <w:rPr>
                  <w:rFonts w:asciiTheme="minorHAnsi" w:hAnsiTheme="minorHAnsi" w:cstheme="minorHAnsi"/>
                  <w:color w:val="4F6228"/>
                  <w:sz w:val="20"/>
                  <w:szCs w:val="20"/>
                  <w:rPrChange w:id="2644" w:author="Farouk Bouhafs" w:date="2024-02-15T10:19:00Z">
                    <w:rPr>
                      <w:rFonts w:cs="Calibri"/>
                      <w:color w:val="4F6228"/>
                      <w:sz w:val="20"/>
                      <w:szCs w:val="20"/>
                    </w:rPr>
                  </w:rPrChange>
                </w:rPr>
                <w:delText>VAN des OPEX de la SNCFT - hors redevances de sillons (MDT)</w:delText>
              </w:r>
            </w:del>
          </w:p>
        </w:tc>
        <w:tc>
          <w:tcPr>
            <w:tcW w:w="516" w:type="pct"/>
            <w:tcBorders>
              <w:top w:val="nil"/>
              <w:left w:val="nil"/>
              <w:bottom w:val="single" w:sz="4" w:space="0" w:color="auto"/>
              <w:right w:val="single" w:sz="4" w:space="0" w:color="auto"/>
            </w:tcBorders>
            <w:shd w:val="clear" w:color="auto" w:fill="auto"/>
            <w:vAlign w:val="center"/>
            <w:hideMark/>
          </w:tcPr>
          <w:p w14:paraId="0E09265A" w14:textId="48B90009" w:rsidR="00953281" w:rsidRPr="00132B9B" w:rsidDel="00CB2812" w:rsidRDefault="00953281" w:rsidP="00021D87">
            <w:pPr>
              <w:spacing w:before="20" w:after="20"/>
              <w:ind w:left="133" w:right="93"/>
              <w:jc w:val="center"/>
              <w:rPr>
                <w:del w:id="2645" w:author="Houyem Rais" w:date="2024-02-22T15:03:00Z"/>
                <w:rFonts w:asciiTheme="minorHAnsi" w:hAnsiTheme="minorHAnsi" w:cstheme="minorHAnsi"/>
                <w:color w:val="4F6228"/>
                <w:sz w:val="20"/>
                <w:szCs w:val="20"/>
                <w:rPrChange w:id="2646" w:author="Farouk Bouhafs" w:date="2024-02-15T10:19:00Z">
                  <w:rPr>
                    <w:del w:id="2647" w:author="Houyem Rais" w:date="2024-02-22T15:03:00Z"/>
                    <w:rFonts w:cs="Calibri"/>
                    <w:color w:val="4F6228"/>
                    <w:sz w:val="20"/>
                    <w:szCs w:val="20"/>
                  </w:rPr>
                </w:rPrChange>
              </w:rPr>
            </w:pPr>
            <w:del w:id="2648" w:author="Houyem Rais" w:date="2024-02-22T15:03:00Z">
              <w:r w:rsidRPr="00132B9B" w:rsidDel="00CB2812">
                <w:rPr>
                  <w:rFonts w:asciiTheme="minorHAnsi" w:hAnsiTheme="minorHAnsi" w:cstheme="minorHAnsi"/>
                  <w:color w:val="4F6228"/>
                  <w:sz w:val="20"/>
                  <w:szCs w:val="20"/>
                  <w:rPrChange w:id="2649" w:author="Farouk Bouhafs" w:date="2024-02-15T10:19:00Z">
                    <w:rPr>
                      <w:rFonts w:cs="Calibri"/>
                      <w:color w:val="4F6228"/>
                      <w:sz w:val="20"/>
                      <w:szCs w:val="20"/>
                    </w:rPr>
                  </w:rPrChange>
                </w:rPr>
                <w:delText>-456,0</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7527C458" w14:textId="3B11F391" w:rsidR="00953281" w:rsidRPr="00132B9B" w:rsidDel="00CB2812" w:rsidRDefault="00953281" w:rsidP="00021D87">
            <w:pPr>
              <w:spacing w:before="20" w:after="20"/>
              <w:ind w:left="133" w:right="93"/>
              <w:jc w:val="center"/>
              <w:rPr>
                <w:del w:id="2650" w:author="Houyem Rais" w:date="2024-02-22T15:03:00Z"/>
                <w:rFonts w:asciiTheme="minorHAnsi" w:hAnsiTheme="minorHAnsi" w:cstheme="minorHAnsi"/>
                <w:color w:val="4F6228"/>
                <w:sz w:val="20"/>
                <w:szCs w:val="20"/>
                <w:rPrChange w:id="2651" w:author="Farouk Bouhafs" w:date="2024-02-15T10:19:00Z">
                  <w:rPr>
                    <w:del w:id="2652" w:author="Houyem Rais" w:date="2024-02-22T15:03:00Z"/>
                    <w:rFonts w:cs="Calibri"/>
                    <w:color w:val="4F6228"/>
                    <w:sz w:val="20"/>
                    <w:szCs w:val="20"/>
                  </w:rPr>
                </w:rPrChange>
              </w:rPr>
            </w:pPr>
            <w:del w:id="2653" w:author="Houyem Rais" w:date="2024-02-22T15:03:00Z">
              <w:r w:rsidRPr="00132B9B" w:rsidDel="00CB2812">
                <w:rPr>
                  <w:rFonts w:asciiTheme="minorHAnsi" w:hAnsiTheme="minorHAnsi" w:cstheme="minorHAnsi"/>
                  <w:color w:val="4F6228"/>
                  <w:sz w:val="20"/>
                  <w:szCs w:val="20"/>
                  <w:rPrChange w:id="2654" w:author="Farouk Bouhafs" w:date="2024-02-15T10:19:00Z">
                    <w:rPr>
                      <w:rFonts w:cs="Calibri"/>
                      <w:color w:val="4F6228"/>
                      <w:sz w:val="20"/>
                      <w:szCs w:val="20"/>
                    </w:rPr>
                  </w:rPrChange>
                </w:rPr>
                <w:delText>-456,0</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11A46AEB" w14:textId="052D3F64" w:rsidR="00953281" w:rsidRPr="00132B9B" w:rsidDel="00CB2812" w:rsidRDefault="00953281" w:rsidP="00021D87">
            <w:pPr>
              <w:spacing w:before="20" w:after="20"/>
              <w:ind w:left="133" w:right="93"/>
              <w:jc w:val="center"/>
              <w:rPr>
                <w:del w:id="2655" w:author="Houyem Rais" w:date="2024-02-22T15:03:00Z"/>
                <w:rFonts w:asciiTheme="minorHAnsi" w:hAnsiTheme="minorHAnsi" w:cstheme="minorHAnsi"/>
                <w:color w:val="4F6228"/>
                <w:sz w:val="20"/>
                <w:szCs w:val="20"/>
                <w:rPrChange w:id="2656" w:author="Farouk Bouhafs" w:date="2024-02-15T10:19:00Z">
                  <w:rPr>
                    <w:del w:id="2657" w:author="Houyem Rais" w:date="2024-02-22T15:03:00Z"/>
                    <w:rFonts w:cs="Calibri"/>
                    <w:color w:val="4F6228"/>
                    <w:sz w:val="20"/>
                    <w:szCs w:val="20"/>
                  </w:rPr>
                </w:rPrChange>
              </w:rPr>
            </w:pPr>
            <w:del w:id="2658" w:author="Houyem Rais" w:date="2024-02-22T15:03:00Z">
              <w:r w:rsidRPr="00132B9B" w:rsidDel="00CB2812">
                <w:rPr>
                  <w:rFonts w:asciiTheme="minorHAnsi" w:hAnsiTheme="minorHAnsi" w:cstheme="minorHAnsi"/>
                  <w:color w:val="4F6228"/>
                  <w:sz w:val="20"/>
                  <w:szCs w:val="20"/>
                  <w:rPrChange w:id="2659" w:author="Farouk Bouhafs" w:date="2024-02-15T10:19:00Z">
                    <w:rPr>
                      <w:rFonts w:cs="Calibri"/>
                      <w:color w:val="4F6228"/>
                      <w:sz w:val="20"/>
                      <w:szCs w:val="20"/>
                    </w:rPr>
                  </w:rPrChange>
                </w:rPr>
                <w:delText>-456,0</w:delText>
              </w:r>
            </w:del>
          </w:p>
        </w:tc>
      </w:tr>
      <w:tr w:rsidR="00953281" w:rsidRPr="00132B9B" w:rsidDel="00CB2812" w14:paraId="0B39D475" w14:textId="0B5E3198" w:rsidTr="00132B9B">
        <w:trPr>
          <w:trHeight w:val="258"/>
          <w:del w:id="2660"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6B73C973" w14:textId="5D4E9085" w:rsidR="00953281" w:rsidRPr="00132B9B" w:rsidDel="00CB2812" w:rsidRDefault="00953281" w:rsidP="00953281">
            <w:pPr>
              <w:spacing w:before="20" w:after="20"/>
              <w:ind w:left="133" w:right="93"/>
              <w:jc w:val="left"/>
              <w:rPr>
                <w:del w:id="2661" w:author="Houyem Rais" w:date="2024-02-22T15:03:00Z"/>
                <w:rFonts w:asciiTheme="minorHAnsi" w:hAnsiTheme="minorHAnsi" w:cstheme="minorHAnsi"/>
                <w:color w:val="4F6228"/>
                <w:sz w:val="20"/>
                <w:szCs w:val="20"/>
                <w:rPrChange w:id="2662" w:author="Farouk Bouhafs" w:date="2024-02-15T10:19:00Z">
                  <w:rPr>
                    <w:del w:id="2663" w:author="Houyem Rais" w:date="2024-02-22T15:03:00Z"/>
                    <w:rFonts w:cs="Calibri"/>
                    <w:color w:val="4F6228"/>
                    <w:sz w:val="20"/>
                    <w:szCs w:val="20"/>
                  </w:rPr>
                </w:rPrChange>
              </w:rPr>
            </w:pPr>
            <w:del w:id="2664" w:author="Houyem Rais" w:date="2024-02-22T15:03:00Z">
              <w:r w:rsidRPr="00132B9B" w:rsidDel="00CB2812">
                <w:rPr>
                  <w:rFonts w:asciiTheme="minorHAnsi" w:hAnsiTheme="minorHAnsi" w:cstheme="minorHAnsi"/>
                  <w:color w:val="4F6228"/>
                  <w:sz w:val="20"/>
                  <w:szCs w:val="20"/>
                  <w:rPrChange w:id="2665" w:author="Farouk Bouhafs" w:date="2024-02-15T10:19:00Z">
                    <w:rPr>
                      <w:rFonts w:cs="Calibri"/>
                      <w:color w:val="4F6228"/>
                      <w:sz w:val="20"/>
                      <w:szCs w:val="20"/>
                    </w:rPr>
                  </w:rPrChange>
                </w:rPr>
                <w:delText>VAN des charges de redevances de sillons de la SNCFT (MDT)</w:delText>
              </w:r>
            </w:del>
          </w:p>
        </w:tc>
        <w:tc>
          <w:tcPr>
            <w:tcW w:w="516" w:type="pct"/>
            <w:tcBorders>
              <w:top w:val="nil"/>
              <w:left w:val="nil"/>
              <w:bottom w:val="single" w:sz="4" w:space="0" w:color="auto"/>
              <w:right w:val="single" w:sz="4" w:space="0" w:color="auto"/>
            </w:tcBorders>
            <w:shd w:val="clear" w:color="auto" w:fill="auto"/>
            <w:vAlign w:val="center"/>
            <w:hideMark/>
          </w:tcPr>
          <w:p w14:paraId="54042C99" w14:textId="07A49CF5" w:rsidR="00953281" w:rsidRPr="00132B9B" w:rsidDel="00CB2812" w:rsidRDefault="00953281" w:rsidP="00021D87">
            <w:pPr>
              <w:spacing w:before="20" w:after="20"/>
              <w:ind w:left="133" w:right="93"/>
              <w:jc w:val="center"/>
              <w:rPr>
                <w:del w:id="2666" w:author="Houyem Rais" w:date="2024-02-22T15:03:00Z"/>
                <w:rFonts w:asciiTheme="minorHAnsi" w:hAnsiTheme="minorHAnsi" w:cstheme="minorHAnsi"/>
                <w:color w:val="4F6228"/>
                <w:sz w:val="20"/>
                <w:szCs w:val="20"/>
                <w:rPrChange w:id="2667" w:author="Farouk Bouhafs" w:date="2024-02-15T10:19:00Z">
                  <w:rPr>
                    <w:del w:id="2668" w:author="Houyem Rais" w:date="2024-02-22T15:03:00Z"/>
                    <w:rFonts w:cs="Calibri"/>
                    <w:color w:val="4F6228"/>
                    <w:sz w:val="20"/>
                    <w:szCs w:val="20"/>
                  </w:rPr>
                </w:rPrChange>
              </w:rPr>
            </w:pPr>
            <w:del w:id="2669" w:author="Houyem Rais" w:date="2024-02-22T15:03:00Z">
              <w:r w:rsidRPr="00132B9B" w:rsidDel="00CB2812">
                <w:rPr>
                  <w:rFonts w:asciiTheme="minorHAnsi" w:hAnsiTheme="minorHAnsi" w:cstheme="minorHAnsi"/>
                  <w:color w:val="4F6228"/>
                  <w:sz w:val="20"/>
                  <w:szCs w:val="20"/>
                  <w:rPrChange w:id="2670" w:author="Farouk Bouhafs" w:date="2024-02-15T10:19:00Z">
                    <w:rPr>
                      <w:rFonts w:cs="Calibri"/>
                      <w:color w:val="4F6228"/>
                      <w:sz w:val="20"/>
                      <w:szCs w:val="20"/>
                    </w:rPr>
                  </w:rPrChange>
                </w:rPr>
                <w:delText>-257,9</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289C3E8F" w14:textId="3B2B3606" w:rsidR="00953281" w:rsidRPr="00132B9B" w:rsidDel="00CB2812" w:rsidRDefault="00953281" w:rsidP="00021D87">
            <w:pPr>
              <w:spacing w:before="20" w:after="20"/>
              <w:ind w:left="133" w:right="93"/>
              <w:jc w:val="center"/>
              <w:rPr>
                <w:del w:id="2671" w:author="Houyem Rais" w:date="2024-02-22T15:03:00Z"/>
                <w:rFonts w:asciiTheme="minorHAnsi" w:hAnsiTheme="minorHAnsi" w:cstheme="minorHAnsi"/>
                <w:color w:val="4F6228"/>
                <w:sz w:val="20"/>
                <w:szCs w:val="20"/>
                <w:rPrChange w:id="2672" w:author="Farouk Bouhafs" w:date="2024-02-15T10:19:00Z">
                  <w:rPr>
                    <w:del w:id="2673" w:author="Houyem Rais" w:date="2024-02-22T15:03:00Z"/>
                    <w:rFonts w:cs="Calibri"/>
                    <w:color w:val="4F6228"/>
                    <w:sz w:val="20"/>
                    <w:szCs w:val="20"/>
                  </w:rPr>
                </w:rPrChange>
              </w:rPr>
            </w:pPr>
            <w:del w:id="2674" w:author="Houyem Rais" w:date="2024-02-22T15:03:00Z">
              <w:r w:rsidRPr="00132B9B" w:rsidDel="00CB2812">
                <w:rPr>
                  <w:rFonts w:asciiTheme="minorHAnsi" w:hAnsiTheme="minorHAnsi" w:cstheme="minorHAnsi"/>
                  <w:color w:val="4F6228"/>
                  <w:sz w:val="20"/>
                  <w:szCs w:val="20"/>
                  <w:rPrChange w:id="2675" w:author="Farouk Bouhafs" w:date="2024-02-15T10:19:00Z">
                    <w:rPr>
                      <w:rFonts w:cs="Calibri"/>
                      <w:color w:val="4F6228"/>
                      <w:sz w:val="20"/>
                      <w:szCs w:val="20"/>
                    </w:rPr>
                  </w:rPrChange>
                </w:rPr>
                <w:delText>-257,9</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0D18CB3E" w14:textId="1D4F6EE6" w:rsidR="00953281" w:rsidRPr="00132B9B" w:rsidDel="00CB2812" w:rsidRDefault="00953281" w:rsidP="00021D87">
            <w:pPr>
              <w:spacing w:before="20" w:after="20"/>
              <w:ind w:left="133" w:right="93"/>
              <w:jc w:val="center"/>
              <w:rPr>
                <w:del w:id="2676" w:author="Houyem Rais" w:date="2024-02-22T15:03:00Z"/>
                <w:rFonts w:asciiTheme="minorHAnsi" w:hAnsiTheme="minorHAnsi" w:cstheme="minorHAnsi"/>
                <w:color w:val="4F6228"/>
                <w:sz w:val="20"/>
                <w:szCs w:val="20"/>
                <w:rPrChange w:id="2677" w:author="Farouk Bouhafs" w:date="2024-02-15T10:19:00Z">
                  <w:rPr>
                    <w:del w:id="2678" w:author="Houyem Rais" w:date="2024-02-22T15:03:00Z"/>
                    <w:rFonts w:cs="Calibri"/>
                    <w:color w:val="4F6228"/>
                    <w:sz w:val="20"/>
                    <w:szCs w:val="20"/>
                  </w:rPr>
                </w:rPrChange>
              </w:rPr>
            </w:pPr>
            <w:del w:id="2679" w:author="Houyem Rais" w:date="2024-02-22T15:03:00Z">
              <w:r w:rsidRPr="00132B9B" w:rsidDel="00CB2812">
                <w:rPr>
                  <w:rFonts w:asciiTheme="minorHAnsi" w:hAnsiTheme="minorHAnsi" w:cstheme="minorHAnsi"/>
                  <w:color w:val="4F6228"/>
                  <w:sz w:val="20"/>
                  <w:szCs w:val="20"/>
                  <w:rPrChange w:id="2680" w:author="Farouk Bouhafs" w:date="2024-02-15T10:19:00Z">
                    <w:rPr>
                      <w:rFonts w:cs="Calibri"/>
                      <w:color w:val="4F6228"/>
                      <w:sz w:val="20"/>
                      <w:szCs w:val="20"/>
                    </w:rPr>
                  </w:rPrChange>
                </w:rPr>
                <w:delText>-257,9</w:delText>
              </w:r>
            </w:del>
          </w:p>
        </w:tc>
      </w:tr>
      <w:tr w:rsidR="00953281" w:rsidRPr="00132B9B" w:rsidDel="00CB2812" w14:paraId="5B656D97" w14:textId="124BA5B3" w:rsidTr="00132B9B">
        <w:trPr>
          <w:trHeight w:val="516"/>
          <w:del w:id="2681"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44983231" w14:textId="0B4B5D92" w:rsidR="00953281" w:rsidRPr="00132B9B" w:rsidDel="00CB2812" w:rsidRDefault="00953281" w:rsidP="00953281">
            <w:pPr>
              <w:spacing w:before="20" w:after="20"/>
              <w:ind w:left="133" w:right="93"/>
              <w:jc w:val="left"/>
              <w:rPr>
                <w:del w:id="2682" w:author="Houyem Rais" w:date="2024-02-22T15:03:00Z"/>
                <w:rFonts w:asciiTheme="minorHAnsi" w:hAnsiTheme="minorHAnsi" w:cstheme="minorHAnsi"/>
                <w:color w:val="1F497D"/>
                <w:sz w:val="20"/>
                <w:szCs w:val="20"/>
                <w:rPrChange w:id="2683" w:author="Farouk Bouhafs" w:date="2024-02-15T10:19:00Z">
                  <w:rPr>
                    <w:del w:id="2684" w:author="Houyem Rais" w:date="2024-02-22T15:03:00Z"/>
                    <w:rFonts w:cs="Calibri"/>
                    <w:color w:val="1F497D"/>
                    <w:sz w:val="20"/>
                    <w:szCs w:val="20"/>
                  </w:rPr>
                </w:rPrChange>
              </w:rPr>
            </w:pPr>
            <w:del w:id="2685" w:author="Houyem Rais" w:date="2024-02-22T15:03:00Z">
              <w:r w:rsidRPr="00132B9B" w:rsidDel="00CB2812">
                <w:rPr>
                  <w:rFonts w:asciiTheme="minorHAnsi" w:hAnsiTheme="minorHAnsi" w:cstheme="minorHAnsi"/>
                  <w:color w:val="1F497D"/>
                  <w:sz w:val="20"/>
                  <w:szCs w:val="20"/>
                  <w:rPrChange w:id="2686" w:author="Farouk Bouhafs" w:date="2024-02-15T10:19:00Z">
                    <w:rPr>
                      <w:rFonts w:cs="Calibri"/>
                      <w:color w:val="1F497D"/>
                      <w:sz w:val="20"/>
                      <w:szCs w:val="20"/>
                    </w:rPr>
                  </w:rPrChange>
                </w:rPr>
                <w:delText>VAN des recettes d'exploitation de la SNCFT Réseau - hors redevances de sillons (MDT)</w:delText>
              </w:r>
            </w:del>
          </w:p>
        </w:tc>
        <w:tc>
          <w:tcPr>
            <w:tcW w:w="516" w:type="pct"/>
            <w:tcBorders>
              <w:top w:val="nil"/>
              <w:left w:val="nil"/>
              <w:bottom w:val="single" w:sz="4" w:space="0" w:color="auto"/>
              <w:right w:val="single" w:sz="4" w:space="0" w:color="auto"/>
            </w:tcBorders>
            <w:shd w:val="clear" w:color="auto" w:fill="auto"/>
            <w:vAlign w:val="center"/>
            <w:hideMark/>
          </w:tcPr>
          <w:p w14:paraId="1DCA69A7" w14:textId="7F7A2BBB" w:rsidR="00953281" w:rsidRPr="00132B9B" w:rsidDel="00CB2812" w:rsidRDefault="00953281" w:rsidP="00021D87">
            <w:pPr>
              <w:spacing w:before="20" w:after="20"/>
              <w:ind w:left="133" w:right="93"/>
              <w:jc w:val="center"/>
              <w:rPr>
                <w:del w:id="2687" w:author="Houyem Rais" w:date="2024-02-22T15:03:00Z"/>
                <w:rFonts w:asciiTheme="minorHAnsi" w:hAnsiTheme="minorHAnsi" w:cstheme="minorHAnsi"/>
                <w:color w:val="1F497D"/>
                <w:sz w:val="20"/>
                <w:szCs w:val="20"/>
                <w:rPrChange w:id="2688" w:author="Farouk Bouhafs" w:date="2024-02-15T10:19:00Z">
                  <w:rPr>
                    <w:del w:id="2689" w:author="Houyem Rais" w:date="2024-02-22T15:03:00Z"/>
                    <w:rFonts w:cs="Calibri"/>
                    <w:color w:val="1F497D"/>
                    <w:sz w:val="20"/>
                    <w:szCs w:val="20"/>
                  </w:rPr>
                </w:rPrChange>
              </w:rPr>
            </w:pPr>
            <w:del w:id="2690" w:author="Houyem Rais" w:date="2024-02-22T15:03:00Z">
              <w:r w:rsidRPr="00132B9B" w:rsidDel="00CB2812">
                <w:rPr>
                  <w:rFonts w:asciiTheme="minorHAnsi" w:hAnsiTheme="minorHAnsi" w:cstheme="minorHAnsi"/>
                  <w:color w:val="1F497D"/>
                  <w:sz w:val="20"/>
                  <w:szCs w:val="20"/>
                  <w:rPrChange w:id="2691" w:author="Farouk Bouhafs" w:date="2024-02-15T10:19:00Z">
                    <w:rPr>
                      <w:rFonts w:cs="Calibri"/>
                      <w:color w:val="1F497D"/>
                      <w:sz w:val="20"/>
                      <w:szCs w:val="20"/>
                    </w:rPr>
                  </w:rPrChange>
                </w:rPr>
                <w:delText>6,3</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4029EE32" w14:textId="6D62A337" w:rsidR="00953281" w:rsidRPr="00132B9B" w:rsidDel="00CB2812" w:rsidRDefault="00953281" w:rsidP="00021D87">
            <w:pPr>
              <w:spacing w:before="20" w:after="20"/>
              <w:ind w:left="133" w:right="93"/>
              <w:jc w:val="center"/>
              <w:rPr>
                <w:del w:id="2692" w:author="Houyem Rais" w:date="2024-02-22T15:03:00Z"/>
                <w:rFonts w:asciiTheme="minorHAnsi" w:hAnsiTheme="minorHAnsi" w:cstheme="minorHAnsi"/>
                <w:color w:val="1F497D"/>
                <w:sz w:val="20"/>
                <w:szCs w:val="20"/>
                <w:rPrChange w:id="2693" w:author="Farouk Bouhafs" w:date="2024-02-15T10:19:00Z">
                  <w:rPr>
                    <w:del w:id="2694" w:author="Houyem Rais" w:date="2024-02-22T15:03:00Z"/>
                    <w:rFonts w:cs="Calibri"/>
                    <w:color w:val="1F497D"/>
                    <w:sz w:val="20"/>
                    <w:szCs w:val="20"/>
                  </w:rPr>
                </w:rPrChange>
              </w:rPr>
            </w:pPr>
            <w:del w:id="2695" w:author="Houyem Rais" w:date="2024-02-22T15:03:00Z">
              <w:r w:rsidRPr="00132B9B" w:rsidDel="00CB2812">
                <w:rPr>
                  <w:rFonts w:asciiTheme="minorHAnsi" w:hAnsiTheme="minorHAnsi" w:cstheme="minorHAnsi"/>
                  <w:color w:val="1F497D"/>
                  <w:sz w:val="20"/>
                  <w:szCs w:val="20"/>
                  <w:rPrChange w:id="2696" w:author="Farouk Bouhafs" w:date="2024-02-15T10:19:00Z">
                    <w:rPr>
                      <w:rFonts w:cs="Calibri"/>
                      <w:color w:val="1F497D"/>
                      <w:sz w:val="20"/>
                      <w:szCs w:val="20"/>
                    </w:rPr>
                  </w:rPrChange>
                </w:rPr>
                <w:delText>6,3</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23A3BBB9" w14:textId="69558E94" w:rsidR="00953281" w:rsidRPr="00132B9B" w:rsidDel="00CB2812" w:rsidRDefault="00953281" w:rsidP="00021D87">
            <w:pPr>
              <w:spacing w:before="20" w:after="20"/>
              <w:ind w:left="133" w:right="93"/>
              <w:jc w:val="center"/>
              <w:rPr>
                <w:del w:id="2697" w:author="Houyem Rais" w:date="2024-02-22T15:03:00Z"/>
                <w:rFonts w:asciiTheme="minorHAnsi" w:hAnsiTheme="minorHAnsi" w:cstheme="minorHAnsi"/>
                <w:color w:val="1F497D"/>
                <w:sz w:val="20"/>
                <w:szCs w:val="20"/>
                <w:rPrChange w:id="2698" w:author="Farouk Bouhafs" w:date="2024-02-15T10:19:00Z">
                  <w:rPr>
                    <w:del w:id="2699" w:author="Houyem Rais" w:date="2024-02-22T15:03:00Z"/>
                    <w:rFonts w:cs="Calibri"/>
                    <w:color w:val="1F497D"/>
                    <w:sz w:val="20"/>
                    <w:szCs w:val="20"/>
                  </w:rPr>
                </w:rPrChange>
              </w:rPr>
            </w:pPr>
            <w:del w:id="2700" w:author="Houyem Rais" w:date="2024-02-22T15:03:00Z">
              <w:r w:rsidRPr="00132B9B" w:rsidDel="00CB2812">
                <w:rPr>
                  <w:rFonts w:asciiTheme="minorHAnsi" w:hAnsiTheme="minorHAnsi" w:cstheme="minorHAnsi"/>
                  <w:color w:val="1F497D"/>
                  <w:sz w:val="20"/>
                  <w:szCs w:val="20"/>
                  <w:rPrChange w:id="2701" w:author="Farouk Bouhafs" w:date="2024-02-15T10:19:00Z">
                    <w:rPr>
                      <w:rFonts w:cs="Calibri"/>
                      <w:color w:val="1F497D"/>
                      <w:sz w:val="20"/>
                      <w:szCs w:val="20"/>
                    </w:rPr>
                  </w:rPrChange>
                </w:rPr>
                <w:delText>6,3</w:delText>
              </w:r>
            </w:del>
          </w:p>
        </w:tc>
      </w:tr>
      <w:tr w:rsidR="00953281" w:rsidRPr="00132B9B" w:rsidDel="00CB2812" w14:paraId="71819153" w14:textId="1B5654DD" w:rsidTr="00132B9B">
        <w:trPr>
          <w:trHeight w:val="258"/>
          <w:del w:id="2702"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5D2A1B56" w14:textId="29E866C4" w:rsidR="00953281" w:rsidRPr="00132B9B" w:rsidDel="00CB2812" w:rsidRDefault="00953281" w:rsidP="00953281">
            <w:pPr>
              <w:spacing w:before="20" w:after="20"/>
              <w:ind w:left="133" w:right="93"/>
              <w:jc w:val="left"/>
              <w:rPr>
                <w:del w:id="2703" w:author="Houyem Rais" w:date="2024-02-22T15:03:00Z"/>
                <w:rFonts w:asciiTheme="minorHAnsi" w:hAnsiTheme="minorHAnsi" w:cstheme="minorHAnsi"/>
                <w:color w:val="1F497D"/>
                <w:sz w:val="20"/>
                <w:szCs w:val="20"/>
                <w:rPrChange w:id="2704" w:author="Farouk Bouhafs" w:date="2024-02-15T10:19:00Z">
                  <w:rPr>
                    <w:del w:id="2705" w:author="Houyem Rais" w:date="2024-02-22T15:03:00Z"/>
                    <w:rFonts w:cs="Calibri"/>
                    <w:color w:val="1F497D"/>
                    <w:sz w:val="20"/>
                    <w:szCs w:val="20"/>
                  </w:rPr>
                </w:rPrChange>
              </w:rPr>
            </w:pPr>
            <w:del w:id="2706" w:author="Houyem Rais" w:date="2024-02-22T15:03:00Z">
              <w:r w:rsidRPr="00132B9B" w:rsidDel="00CB2812">
                <w:rPr>
                  <w:rFonts w:asciiTheme="minorHAnsi" w:hAnsiTheme="minorHAnsi" w:cstheme="minorHAnsi"/>
                  <w:color w:val="1F497D"/>
                  <w:sz w:val="20"/>
                  <w:szCs w:val="20"/>
                  <w:rPrChange w:id="2707" w:author="Farouk Bouhafs" w:date="2024-02-15T10:19:00Z">
                    <w:rPr>
                      <w:rFonts w:cs="Calibri"/>
                      <w:color w:val="1F497D"/>
                      <w:sz w:val="20"/>
                      <w:szCs w:val="20"/>
                    </w:rPr>
                  </w:rPrChange>
                </w:rPr>
                <w:delText>VAN des redevances de sillons pour la SNCFT Réseau (MDT)</w:delText>
              </w:r>
            </w:del>
          </w:p>
        </w:tc>
        <w:tc>
          <w:tcPr>
            <w:tcW w:w="516" w:type="pct"/>
            <w:tcBorders>
              <w:top w:val="nil"/>
              <w:left w:val="nil"/>
              <w:bottom w:val="single" w:sz="4" w:space="0" w:color="auto"/>
              <w:right w:val="single" w:sz="4" w:space="0" w:color="auto"/>
            </w:tcBorders>
            <w:shd w:val="clear" w:color="auto" w:fill="auto"/>
            <w:vAlign w:val="center"/>
            <w:hideMark/>
          </w:tcPr>
          <w:p w14:paraId="33679825" w14:textId="513712F6" w:rsidR="00953281" w:rsidRPr="00132B9B" w:rsidDel="00CB2812" w:rsidRDefault="00953281" w:rsidP="00021D87">
            <w:pPr>
              <w:spacing w:before="20" w:after="20"/>
              <w:ind w:left="133" w:right="93"/>
              <w:jc w:val="center"/>
              <w:rPr>
                <w:del w:id="2708" w:author="Houyem Rais" w:date="2024-02-22T15:03:00Z"/>
                <w:rFonts w:asciiTheme="minorHAnsi" w:hAnsiTheme="minorHAnsi" w:cstheme="minorHAnsi"/>
                <w:color w:val="1F497D"/>
                <w:sz w:val="20"/>
                <w:szCs w:val="20"/>
                <w:rPrChange w:id="2709" w:author="Farouk Bouhafs" w:date="2024-02-15T10:19:00Z">
                  <w:rPr>
                    <w:del w:id="2710" w:author="Houyem Rais" w:date="2024-02-22T15:03:00Z"/>
                    <w:rFonts w:cs="Calibri"/>
                    <w:color w:val="1F497D"/>
                    <w:sz w:val="20"/>
                    <w:szCs w:val="20"/>
                  </w:rPr>
                </w:rPrChange>
              </w:rPr>
            </w:pPr>
            <w:del w:id="2711" w:author="Houyem Rais" w:date="2024-02-22T15:03:00Z">
              <w:r w:rsidRPr="00132B9B" w:rsidDel="00CB2812">
                <w:rPr>
                  <w:rFonts w:asciiTheme="minorHAnsi" w:hAnsiTheme="minorHAnsi" w:cstheme="minorHAnsi"/>
                  <w:color w:val="1F497D"/>
                  <w:sz w:val="20"/>
                  <w:szCs w:val="20"/>
                  <w:rPrChange w:id="2712" w:author="Farouk Bouhafs" w:date="2024-02-15T10:19:00Z">
                    <w:rPr>
                      <w:rFonts w:cs="Calibri"/>
                      <w:color w:val="1F497D"/>
                      <w:sz w:val="20"/>
                      <w:szCs w:val="20"/>
                    </w:rPr>
                  </w:rPrChange>
                </w:rPr>
                <w:delText>257,9</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6B80A2C2" w14:textId="3AD7BD44" w:rsidR="00953281" w:rsidRPr="00132B9B" w:rsidDel="00CB2812" w:rsidRDefault="00953281" w:rsidP="00021D87">
            <w:pPr>
              <w:spacing w:before="20" w:after="20"/>
              <w:ind w:left="133" w:right="93"/>
              <w:jc w:val="center"/>
              <w:rPr>
                <w:del w:id="2713" w:author="Houyem Rais" w:date="2024-02-22T15:03:00Z"/>
                <w:rFonts w:asciiTheme="minorHAnsi" w:hAnsiTheme="minorHAnsi" w:cstheme="minorHAnsi"/>
                <w:color w:val="1F497D"/>
                <w:sz w:val="20"/>
                <w:szCs w:val="20"/>
                <w:rPrChange w:id="2714" w:author="Farouk Bouhafs" w:date="2024-02-15T10:19:00Z">
                  <w:rPr>
                    <w:del w:id="2715" w:author="Houyem Rais" w:date="2024-02-22T15:03:00Z"/>
                    <w:rFonts w:cs="Calibri"/>
                    <w:color w:val="1F497D"/>
                    <w:sz w:val="20"/>
                    <w:szCs w:val="20"/>
                  </w:rPr>
                </w:rPrChange>
              </w:rPr>
            </w:pPr>
            <w:del w:id="2716" w:author="Houyem Rais" w:date="2024-02-22T15:03:00Z">
              <w:r w:rsidRPr="00132B9B" w:rsidDel="00CB2812">
                <w:rPr>
                  <w:rFonts w:asciiTheme="minorHAnsi" w:hAnsiTheme="minorHAnsi" w:cstheme="minorHAnsi"/>
                  <w:color w:val="1F497D"/>
                  <w:sz w:val="20"/>
                  <w:szCs w:val="20"/>
                  <w:rPrChange w:id="2717" w:author="Farouk Bouhafs" w:date="2024-02-15T10:19:00Z">
                    <w:rPr>
                      <w:rFonts w:cs="Calibri"/>
                      <w:color w:val="1F497D"/>
                      <w:sz w:val="20"/>
                      <w:szCs w:val="20"/>
                    </w:rPr>
                  </w:rPrChange>
                </w:rPr>
                <w:delText>257,9</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40F0D0A8" w14:textId="5C0DDFFA" w:rsidR="00953281" w:rsidRPr="00132B9B" w:rsidDel="00CB2812" w:rsidRDefault="00953281" w:rsidP="00021D87">
            <w:pPr>
              <w:spacing w:before="20" w:after="20"/>
              <w:ind w:left="133" w:right="93"/>
              <w:jc w:val="center"/>
              <w:rPr>
                <w:del w:id="2718" w:author="Houyem Rais" w:date="2024-02-22T15:03:00Z"/>
                <w:rFonts w:asciiTheme="minorHAnsi" w:hAnsiTheme="minorHAnsi" w:cstheme="minorHAnsi"/>
                <w:color w:val="1F497D"/>
                <w:sz w:val="20"/>
                <w:szCs w:val="20"/>
                <w:rPrChange w:id="2719" w:author="Farouk Bouhafs" w:date="2024-02-15T10:19:00Z">
                  <w:rPr>
                    <w:del w:id="2720" w:author="Houyem Rais" w:date="2024-02-22T15:03:00Z"/>
                    <w:rFonts w:cs="Calibri"/>
                    <w:color w:val="1F497D"/>
                    <w:sz w:val="20"/>
                    <w:szCs w:val="20"/>
                  </w:rPr>
                </w:rPrChange>
              </w:rPr>
            </w:pPr>
            <w:del w:id="2721" w:author="Houyem Rais" w:date="2024-02-22T15:03:00Z">
              <w:r w:rsidRPr="00132B9B" w:rsidDel="00CB2812">
                <w:rPr>
                  <w:rFonts w:asciiTheme="minorHAnsi" w:hAnsiTheme="minorHAnsi" w:cstheme="minorHAnsi"/>
                  <w:color w:val="1F497D"/>
                  <w:sz w:val="20"/>
                  <w:szCs w:val="20"/>
                  <w:rPrChange w:id="2722" w:author="Farouk Bouhafs" w:date="2024-02-15T10:19:00Z">
                    <w:rPr>
                      <w:rFonts w:cs="Calibri"/>
                      <w:color w:val="1F497D"/>
                      <w:sz w:val="20"/>
                      <w:szCs w:val="20"/>
                    </w:rPr>
                  </w:rPrChange>
                </w:rPr>
                <w:delText>257,9</w:delText>
              </w:r>
            </w:del>
          </w:p>
        </w:tc>
      </w:tr>
      <w:tr w:rsidR="00953281" w:rsidRPr="00132B9B" w:rsidDel="00CB2812" w14:paraId="0DEB6899" w14:textId="68F23C43" w:rsidTr="00132B9B">
        <w:trPr>
          <w:trHeight w:val="258"/>
          <w:del w:id="2723"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12B10442" w14:textId="26956C08" w:rsidR="00953281" w:rsidRPr="00132B9B" w:rsidDel="00CB2812" w:rsidRDefault="00953281" w:rsidP="00953281">
            <w:pPr>
              <w:spacing w:before="20" w:after="20"/>
              <w:ind w:left="133" w:right="93"/>
              <w:jc w:val="left"/>
              <w:rPr>
                <w:del w:id="2724" w:author="Houyem Rais" w:date="2024-02-22T15:03:00Z"/>
                <w:rFonts w:asciiTheme="minorHAnsi" w:hAnsiTheme="minorHAnsi" w:cstheme="minorHAnsi"/>
                <w:color w:val="1F497D"/>
                <w:sz w:val="20"/>
                <w:szCs w:val="20"/>
                <w:rPrChange w:id="2725" w:author="Farouk Bouhafs" w:date="2024-02-15T10:19:00Z">
                  <w:rPr>
                    <w:del w:id="2726" w:author="Houyem Rais" w:date="2024-02-22T15:03:00Z"/>
                    <w:rFonts w:cs="Calibri"/>
                    <w:color w:val="1F497D"/>
                    <w:sz w:val="20"/>
                    <w:szCs w:val="20"/>
                  </w:rPr>
                </w:rPrChange>
              </w:rPr>
            </w:pPr>
            <w:del w:id="2727" w:author="Houyem Rais" w:date="2024-02-22T15:03:00Z">
              <w:r w:rsidRPr="00132B9B" w:rsidDel="00CB2812">
                <w:rPr>
                  <w:rFonts w:asciiTheme="minorHAnsi" w:hAnsiTheme="minorHAnsi" w:cstheme="minorHAnsi"/>
                  <w:color w:val="1F497D"/>
                  <w:sz w:val="20"/>
                  <w:szCs w:val="20"/>
                  <w:rPrChange w:id="2728" w:author="Farouk Bouhafs" w:date="2024-02-15T10:19:00Z">
                    <w:rPr>
                      <w:rFonts w:cs="Calibri"/>
                      <w:color w:val="1F497D"/>
                      <w:sz w:val="20"/>
                      <w:szCs w:val="20"/>
                    </w:rPr>
                  </w:rPrChange>
                </w:rPr>
                <w:delText>VAN des OPEX de la SNCFT Réseau (MDT)</w:delText>
              </w:r>
            </w:del>
          </w:p>
        </w:tc>
        <w:tc>
          <w:tcPr>
            <w:tcW w:w="516" w:type="pct"/>
            <w:tcBorders>
              <w:top w:val="nil"/>
              <w:left w:val="nil"/>
              <w:bottom w:val="single" w:sz="4" w:space="0" w:color="auto"/>
              <w:right w:val="single" w:sz="4" w:space="0" w:color="auto"/>
            </w:tcBorders>
            <w:shd w:val="clear" w:color="auto" w:fill="auto"/>
            <w:vAlign w:val="center"/>
            <w:hideMark/>
          </w:tcPr>
          <w:p w14:paraId="2BFD090E" w14:textId="541A6A6C" w:rsidR="00953281" w:rsidRPr="00132B9B" w:rsidDel="00CB2812" w:rsidRDefault="006F14FB" w:rsidP="00021D87">
            <w:pPr>
              <w:spacing w:before="20" w:after="20"/>
              <w:ind w:left="133" w:right="93"/>
              <w:jc w:val="center"/>
              <w:rPr>
                <w:del w:id="2729" w:author="Houyem Rais" w:date="2024-02-22T15:03:00Z"/>
                <w:rFonts w:asciiTheme="minorHAnsi" w:hAnsiTheme="minorHAnsi" w:cstheme="minorHAnsi"/>
                <w:color w:val="1F497D"/>
                <w:sz w:val="20"/>
                <w:szCs w:val="20"/>
                <w:rPrChange w:id="2730" w:author="Farouk Bouhafs" w:date="2024-02-15T10:19:00Z">
                  <w:rPr>
                    <w:del w:id="2731" w:author="Houyem Rais" w:date="2024-02-22T15:03:00Z"/>
                    <w:rFonts w:cs="Calibri"/>
                    <w:color w:val="1F497D"/>
                    <w:sz w:val="20"/>
                    <w:szCs w:val="20"/>
                  </w:rPr>
                </w:rPrChange>
              </w:rPr>
            </w:pPr>
            <w:ins w:id="2732" w:author="Farouk Bouhafs" w:date="2024-02-15T10:17:00Z">
              <w:del w:id="2733" w:author="Houyem Rais" w:date="2024-02-22T15:03:00Z">
                <w:r w:rsidRPr="00132B9B" w:rsidDel="00CB2812">
                  <w:rPr>
                    <w:rFonts w:asciiTheme="minorHAnsi" w:hAnsiTheme="minorHAnsi" w:cstheme="minorHAnsi"/>
                    <w:color w:val="1F497D"/>
                    <w:sz w:val="20"/>
                    <w:szCs w:val="20"/>
                    <w:rPrChange w:id="2734" w:author="Farouk Bouhafs" w:date="2024-02-15T10:19:00Z">
                      <w:rPr>
                        <w:rFonts w:asciiTheme="minorHAnsi" w:hAnsiTheme="minorHAnsi" w:cstheme="minorHAnsi"/>
                        <w:color w:val="1F497D"/>
                      </w:rPr>
                    </w:rPrChange>
                  </w:rPr>
                  <w:delText>-248,4</w:delText>
                </w:r>
              </w:del>
            </w:ins>
            <w:del w:id="2735" w:author="Houyem Rais" w:date="2024-02-22T15:03:00Z">
              <w:r w:rsidR="00953281" w:rsidRPr="00132B9B" w:rsidDel="00CB2812">
                <w:rPr>
                  <w:rFonts w:asciiTheme="minorHAnsi" w:hAnsiTheme="minorHAnsi" w:cstheme="minorHAnsi"/>
                  <w:color w:val="1F497D"/>
                  <w:sz w:val="20"/>
                  <w:szCs w:val="20"/>
                  <w:rPrChange w:id="2736" w:author="Farouk Bouhafs" w:date="2024-02-15T10:19:00Z">
                    <w:rPr>
                      <w:rFonts w:cs="Calibri"/>
                      <w:color w:val="1F497D"/>
                      <w:sz w:val="20"/>
                      <w:szCs w:val="20"/>
                    </w:rPr>
                  </w:rPrChange>
                </w:rPr>
                <w:delText>-271,1</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37B5F274" w14:textId="61B7D7AB" w:rsidR="00953281" w:rsidRPr="00132B9B" w:rsidDel="00CB2812" w:rsidRDefault="00953281" w:rsidP="00021D87">
            <w:pPr>
              <w:spacing w:before="20" w:after="20"/>
              <w:ind w:left="133" w:right="93"/>
              <w:jc w:val="center"/>
              <w:rPr>
                <w:del w:id="2737" w:author="Houyem Rais" w:date="2024-02-22T15:03:00Z"/>
                <w:rFonts w:asciiTheme="minorHAnsi" w:hAnsiTheme="minorHAnsi" w:cstheme="minorHAnsi"/>
                <w:color w:val="1F497D"/>
                <w:sz w:val="20"/>
                <w:szCs w:val="20"/>
                <w:rPrChange w:id="2738" w:author="Farouk Bouhafs" w:date="2024-02-15T10:19:00Z">
                  <w:rPr>
                    <w:del w:id="2739" w:author="Houyem Rais" w:date="2024-02-22T15:03:00Z"/>
                    <w:rFonts w:cs="Calibri"/>
                    <w:color w:val="1F497D"/>
                    <w:sz w:val="20"/>
                    <w:szCs w:val="20"/>
                  </w:rPr>
                </w:rPrChange>
              </w:rPr>
            </w:pPr>
            <w:del w:id="2740" w:author="Houyem Rais" w:date="2024-02-22T15:03:00Z">
              <w:r w:rsidRPr="00132B9B" w:rsidDel="00CB2812">
                <w:rPr>
                  <w:rFonts w:asciiTheme="minorHAnsi" w:hAnsiTheme="minorHAnsi" w:cstheme="minorHAnsi"/>
                  <w:color w:val="1F497D"/>
                  <w:sz w:val="20"/>
                  <w:szCs w:val="20"/>
                  <w:rPrChange w:id="2741" w:author="Farouk Bouhafs" w:date="2024-02-15T10:19:00Z">
                    <w:rPr>
                      <w:rFonts w:cs="Calibri"/>
                      <w:color w:val="1F497D"/>
                      <w:sz w:val="20"/>
                      <w:szCs w:val="20"/>
                    </w:rPr>
                  </w:rPrChange>
                </w:rPr>
                <w:delText>0,0</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5A230E60" w14:textId="32FB2CCB" w:rsidR="00953281" w:rsidRPr="00132B9B" w:rsidDel="00CB2812" w:rsidRDefault="00953281" w:rsidP="00021D87">
            <w:pPr>
              <w:spacing w:before="20" w:after="20"/>
              <w:ind w:left="133" w:right="93"/>
              <w:jc w:val="center"/>
              <w:rPr>
                <w:del w:id="2742" w:author="Houyem Rais" w:date="2024-02-22T15:03:00Z"/>
                <w:rFonts w:asciiTheme="minorHAnsi" w:hAnsiTheme="minorHAnsi" w:cstheme="minorHAnsi"/>
                <w:color w:val="1F497D"/>
                <w:sz w:val="20"/>
                <w:szCs w:val="20"/>
                <w:rPrChange w:id="2743" w:author="Farouk Bouhafs" w:date="2024-02-15T10:19:00Z">
                  <w:rPr>
                    <w:del w:id="2744" w:author="Houyem Rais" w:date="2024-02-22T15:03:00Z"/>
                    <w:rFonts w:cs="Calibri"/>
                    <w:color w:val="1F497D"/>
                    <w:sz w:val="20"/>
                    <w:szCs w:val="20"/>
                  </w:rPr>
                </w:rPrChange>
              </w:rPr>
            </w:pPr>
            <w:del w:id="2745" w:author="Houyem Rais" w:date="2024-02-22T15:03:00Z">
              <w:r w:rsidRPr="00132B9B" w:rsidDel="00CB2812">
                <w:rPr>
                  <w:rFonts w:asciiTheme="minorHAnsi" w:hAnsiTheme="minorHAnsi" w:cstheme="minorHAnsi"/>
                  <w:color w:val="1F497D"/>
                  <w:sz w:val="20"/>
                  <w:szCs w:val="20"/>
                  <w:rPrChange w:id="2746" w:author="Farouk Bouhafs" w:date="2024-02-15T10:19:00Z">
                    <w:rPr>
                      <w:rFonts w:cs="Calibri"/>
                      <w:color w:val="1F497D"/>
                      <w:sz w:val="20"/>
                      <w:szCs w:val="20"/>
                    </w:rPr>
                  </w:rPrChange>
                </w:rPr>
                <w:delText>-</w:delText>
              </w:r>
            </w:del>
            <w:ins w:id="2747" w:author="Farouk Bouhafs" w:date="2024-02-15T10:18:00Z">
              <w:del w:id="2748" w:author="Houyem Rais" w:date="2024-02-22T15:03:00Z">
                <w:r w:rsidR="00132B9B" w:rsidRPr="00132B9B" w:rsidDel="00CB2812">
                  <w:rPr>
                    <w:rFonts w:asciiTheme="minorHAnsi" w:hAnsiTheme="minorHAnsi" w:cstheme="minorHAnsi"/>
                    <w:color w:val="1F497D"/>
                    <w:sz w:val="20"/>
                    <w:szCs w:val="20"/>
                    <w:rPrChange w:id="2749" w:author="Farouk Bouhafs" w:date="2024-02-15T10:19:00Z">
                      <w:rPr>
                        <w:rFonts w:cs="Calibri"/>
                        <w:color w:val="1F497D"/>
                        <w:sz w:val="20"/>
                        <w:szCs w:val="20"/>
                      </w:rPr>
                    </w:rPrChange>
                  </w:rPr>
                  <w:delText>248,4</w:delText>
                </w:r>
              </w:del>
            </w:ins>
            <w:del w:id="2750" w:author="Houyem Rais" w:date="2024-02-22T15:03:00Z">
              <w:r w:rsidRPr="00132B9B" w:rsidDel="00CB2812">
                <w:rPr>
                  <w:rFonts w:asciiTheme="minorHAnsi" w:hAnsiTheme="minorHAnsi" w:cstheme="minorHAnsi"/>
                  <w:color w:val="1F497D"/>
                  <w:sz w:val="20"/>
                  <w:szCs w:val="20"/>
                  <w:rPrChange w:id="2751" w:author="Farouk Bouhafs" w:date="2024-02-15T10:19:00Z">
                    <w:rPr>
                      <w:rFonts w:cs="Calibri"/>
                      <w:color w:val="1F497D"/>
                      <w:sz w:val="20"/>
                      <w:szCs w:val="20"/>
                    </w:rPr>
                  </w:rPrChange>
                </w:rPr>
                <w:delText>271,1</w:delText>
              </w:r>
            </w:del>
          </w:p>
        </w:tc>
      </w:tr>
      <w:tr w:rsidR="00953281" w:rsidRPr="00132B9B" w:rsidDel="00CB2812" w14:paraId="6BC3D916" w14:textId="66820569" w:rsidTr="00132B9B">
        <w:trPr>
          <w:trHeight w:val="258"/>
          <w:del w:id="2752"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1B186264" w14:textId="529D7522" w:rsidR="00953281" w:rsidRPr="00132B9B" w:rsidDel="00CB2812" w:rsidRDefault="00953281" w:rsidP="00953281">
            <w:pPr>
              <w:spacing w:before="20" w:after="20"/>
              <w:ind w:left="133" w:right="93"/>
              <w:jc w:val="left"/>
              <w:rPr>
                <w:del w:id="2753" w:author="Houyem Rais" w:date="2024-02-22T15:03:00Z"/>
                <w:rFonts w:asciiTheme="minorHAnsi" w:hAnsiTheme="minorHAnsi" w:cstheme="minorHAnsi"/>
                <w:color w:val="1F497D"/>
                <w:sz w:val="20"/>
                <w:szCs w:val="20"/>
                <w:rPrChange w:id="2754" w:author="Farouk Bouhafs" w:date="2024-02-15T10:19:00Z">
                  <w:rPr>
                    <w:del w:id="2755" w:author="Houyem Rais" w:date="2024-02-22T15:03:00Z"/>
                    <w:rFonts w:cs="Calibri"/>
                    <w:color w:val="1F497D"/>
                    <w:sz w:val="20"/>
                    <w:szCs w:val="20"/>
                  </w:rPr>
                </w:rPrChange>
              </w:rPr>
            </w:pPr>
            <w:del w:id="2756" w:author="Houyem Rais" w:date="2024-02-22T15:03:00Z">
              <w:r w:rsidRPr="00132B9B" w:rsidDel="00CB2812">
                <w:rPr>
                  <w:rFonts w:asciiTheme="minorHAnsi" w:hAnsiTheme="minorHAnsi" w:cstheme="minorHAnsi"/>
                  <w:color w:val="1F497D"/>
                  <w:sz w:val="20"/>
                  <w:szCs w:val="20"/>
                  <w:rPrChange w:id="2757" w:author="Farouk Bouhafs" w:date="2024-02-15T10:19:00Z">
                    <w:rPr>
                      <w:rFonts w:cs="Calibri"/>
                      <w:color w:val="1F497D"/>
                      <w:sz w:val="20"/>
                      <w:szCs w:val="20"/>
                    </w:rPr>
                  </w:rPrChange>
                </w:rPr>
                <w:delText>VAN des loyers payés par la SNCFT Réseau (MDT)</w:delText>
              </w:r>
            </w:del>
          </w:p>
        </w:tc>
        <w:tc>
          <w:tcPr>
            <w:tcW w:w="516" w:type="pct"/>
            <w:tcBorders>
              <w:top w:val="nil"/>
              <w:left w:val="nil"/>
              <w:bottom w:val="single" w:sz="4" w:space="0" w:color="auto"/>
              <w:right w:val="single" w:sz="4" w:space="0" w:color="auto"/>
            </w:tcBorders>
            <w:shd w:val="clear" w:color="auto" w:fill="auto"/>
            <w:vAlign w:val="center"/>
            <w:hideMark/>
          </w:tcPr>
          <w:p w14:paraId="118361A2" w14:textId="03644685" w:rsidR="00953281" w:rsidRPr="00132B9B" w:rsidDel="00CB2812" w:rsidRDefault="00953281" w:rsidP="00021D87">
            <w:pPr>
              <w:spacing w:before="20" w:after="20"/>
              <w:ind w:left="133" w:right="93"/>
              <w:jc w:val="center"/>
              <w:rPr>
                <w:del w:id="2758" w:author="Houyem Rais" w:date="2024-02-22T15:03:00Z"/>
                <w:rFonts w:asciiTheme="minorHAnsi" w:hAnsiTheme="minorHAnsi" w:cstheme="minorHAnsi"/>
                <w:color w:val="1F497D"/>
                <w:sz w:val="20"/>
                <w:szCs w:val="20"/>
                <w:rPrChange w:id="2759" w:author="Farouk Bouhafs" w:date="2024-02-15T10:19:00Z">
                  <w:rPr>
                    <w:del w:id="2760" w:author="Houyem Rais" w:date="2024-02-22T15:03:00Z"/>
                    <w:rFonts w:cs="Calibri"/>
                    <w:color w:val="1F497D"/>
                    <w:sz w:val="20"/>
                    <w:szCs w:val="20"/>
                  </w:rPr>
                </w:rPrChange>
              </w:rPr>
            </w:pPr>
            <w:del w:id="2761" w:author="Houyem Rais" w:date="2024-02-22T15:03:00Z">
              <w:r w:rsidRPr="00132B9B" w:rsidDel="00CB2812">
                <w:rPr>
                  <w:rFonts w:asciiTheme="minorHAnsi" w:hAnsiTheme="minorHAnsi" w:cstheme="minorHAnsi"/>
                  <w:color w:val="1F497D"/>
                  <w:sz w:val="20"/>
                  <w:szCs w:val="20"/>
                  <w:rPrChange w:id="2762" w:author="Farouk Bouhafs" w:date="2024-02-15T10:19:00Z">
                    <w:rPr>
                      <w:rFonts w:cs="Calibri"/>
                      <w:color w:val="1F497D"/>
                      <w:sz w:val="20"/>
                      <w:szCs w:val="20"/>
                    </w:rPr>
                  </w:rPrChange>
                </w:rPr>
                <w:delText>0,0</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15901EDA" w14:textId="79654200" w:rsidR="00953281" w:rsidRPr="00132B9B" w:rsidDel="00CB2812" w:rsidRDefault="006F14FB" w:rsidP="00021D87">
            <w:pPr>
              <w:spacing w:before="20" w:after="20"/>
              <w:ind w:left="133" w:right="93"/>
              <w:jc w:val="center"/>
              <w:rPr>
                <w:del w:id="2763" w:author="Houyem Rais" w:date="2024-02-22T15:03:00Z"/>
                <w:rFonts w:asciiTheme="minorHAnsi" w:hAnsiTheme="minorHAnsi" w:cstheme="minorHAnsi"/>
                <w:color w:val="1F497D"/>
                <w:sz w:val="20"/>
                <w:szCs w:val="20"/>
                <w:rPrChange w:id="2764" w:author="Farouk Bouhafs" w:date="2024-02-15T10:19:00Z">
                  <w:rPr>
                    <w:del w:id="2765" w:author="Houyem Rais" w:date="2024-02-22T15:03:00Z"/>
                    <w:rFonts w:cs="Calibri"/>
                    <w:color w:val="1F497D"/>
                    <w:sz w:val="20"/>
                    <w:szCs w:val="20"/>
                  </w:rPr>
                </w:rPrChange>
              </w:rPr>
            </w:pPr>
            <w:ins w:id="2766" w:author="Farouk Bouhafs" w:date="2024-02-15T10:17:00Z">
              <w:del w:id="2767" w:author="Houyem Rais" w:date="2024-02-22T15:03:00Z">
                <w:r w:rsidRPr="00132B9B" w:rsidDel="00CB2812">
                  <w:rPr>
                    <w:rFonts w:asciiTheme="minorHAnsi" w:hAnsiTheme="minorHAnsi" w:cstheme="minorHAnsi"/>
                    <w:color w:val="1F497D"/>
                    <w:sz w:val="20"/>
                    <w:szCs w:val="20"/>
                    <w:rPrChange w:id="2768" w:author="Farouk Bouhafs" w:date="2024-02-15T10:19:00Z">
                      <w:rPr>
                        <w:rFonts w:cs="Calibri"/>
                        <w:color w:val="1F497D"/>
                        <w:sz w:val="20"/>
                        <w:szCs w:val="20"/>
                      </w:rPr>
                    </w:rPrChange>
                  </w:rPr>
                  <w:delText>-1 286,2</w:delText>
                </w:r>
              </w:del>
            </w:ins>
            <w:del w:id="2769" w:author="Houyem Rais" w:date="2024-02-22T15:03:00Z">
              <w:r w:rsidR="00953281" w:rsidRPr="00132B9B" w:rsidDel="00CB2812">
                <w:rPr>
                  <w:rFonts w:asciiTheme="minorHAnsi" w:hAnsiTheme="minorHAnsi" w:cstheme="minorHAnsi"/>
                  <w:color w:val="1F497D"/>
                  <w:sz w:val="20"/>
                  <w:szCs w:val="20"/>
                  <w:rPrChange w:id="2770" w:author="Farouk Bouhafs" w:date="2024-02-15T10:19:00Z">
                    <w:rPr>
                      <w:rFonts w:cs="Calibri"/>
                      <w:color w:val="1F497D"/>
                      <w:sz w:val="20"/>
                      <w:szCs w:val="20"/>
                    </w:rPr>
                  </w:rPrChange>
                </w:rPr>
                <w:delText>-1303,2</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54FC3D2D" w14:textId="2EB4BB4B" w:rsidR="00953281" w:rsidRPr="00132B9B" w:rsidDel="00CB2812" w:rsidRDefault="00953281" w:rsidP="00021D87">
            <w:pPr>
              <w:spacing w:before="20" w:after="20"/>
              <w:ind w:left="133" w:right="93"/>
              <w:jc w:val="center"/>
              <w:rPr>
                <w:del w:id="2771" w:author="Houyem Rais" w:date="2024-02-22T15:03:00Z"/>
                <w:rFonts w:asciiTheme="minorHAnsi" w:hAnsiTheme="minorHAnsi" w:cstheme="minorHAnsi"/>
                <w:color w:val="1F497D"/>
                <w:sz w:val="20"/>
                <w:szCs w:val="20"/>
                <w:rPrChange w:id="2772" w:author="Farouk Bouhafs" w:date="2024-02-15T10:19:00Z">
                  <w:rPr>
                    <w:del w:id="2773" w:author="Houyem Rais" w:date="2024-02-22T15:03:00Z"/>
                    <w:rFonts w:cs="Calibri"/>
                    <w:color w:val="1F497D"/>
                    <w:sz w:val="20"/>
                    <w:szCs w:val="20"/>
                  </w:rPr>
                </w:rPrChange>
              </w:rPr>
            </w:pPr>
            <w:del w:id="2774" w:author="Houyem Rais" w:date="2024-02-22T15:03:00Z">
              <w:r w:rsidRPr="00132B9B" w:rsidDel="00CB2812">
                <w:rPr>
                  <w:rFonts w:asciiTheme="minorHAnsi" w:hAnsiTheme="minorHAnsi" w:cstheme="minorHAnsi"/>
                  <w:color w:val="1F497D"/>
                  <w:sz w:val="20"/>
                  <w:szCs w:val="20"/>
                  <w:rPrChange w:id="2775" w:author="Farouk Bouhafs" w:date="2024-02-15T10:19:00Z">
                    <w:rPr>
                      <w:rFonts w:cs="Calibri"/>
                      <w:color w:val="1F497D"/>
                      <w:sz w:val="20"/>
                      <w:szCs w:val="20"/>
                    </w:rPr>
                  </w:rPrChange>
                </w:rPr>
                <w:delText>0,0</w:delText>
              </w:r>
            </w:del>
          </w:p>
        </w:tc>
      </w:tr>
      <w:tr w:rsidR="00953281" w:rsidRPr="00132B9B" w:rsidDel="00CB2812" w14:paraId="42570E72" w14:textId="65F02D23" w:rsidTr="00132B9B">
        <w:trPr>
          <w:trHeight w:val="258"/>
          <w:del w:id="2776" w:author="Houyem Rais" w:date="2024-02-22T15:03:00Z"/>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536C16DB" w14:textId="6859D921" w:rsidR="00953281" w:rsidRPr="00132B9B" w:rsidDel="00CB2812" w:rsidRDefault="00953281" w:rsidP="00953281">
            <w:pPr>
              <w:spacing w:before="20" w:after="20"/>
              <w:ind w:left="133" w:right="93"/>
              <w:jc w:val="left"/>
              <w:rPr>
                <w:del w:id="2777" w:author="Houyem Rais" w:date="2024-02-22T15:03:00Z"/>
                <w:rFonts w:asciiTheme="minorHAnsi" w:hAnsiTheme="minorHAnsi" w:cstheme="minorHAnsi"/>
                <w:color w:val="974706"/>
                <w:sz w:val="20"/>
                <w:szCs w:val="20"/>
                <w:rPrChange w:id="2778" w:author="Farouk Bouhafs" w:date="2024-02-15T10:19:00Z">
                  <w:rPr>
                    <w:del w:id="2779" w:author="Houyem Rais" w:date="2024-02-22T15:03:00Z"/>
                    <w:rFonts w:cs="Calibri"/>
                    <w:color w:val="974706"/>
                    <w:sz w:val="20"/>
                    <w:szCs w:val="20"/>
                  </w:rPr>
                </w:rPrChange>
              </w:rPr>
            </w:pPr>
            <w:del w:id="2780" w:author="Houyem Rais" w:date="2024-02-22T15:03:00Z">
              <w:r w:rsidRPr="00132B9B" w:rsidDel="00CB2812">
                <w:rPr>
                  <w:rFonts w:asciiTheme="minorHAnsi" w:hAnsiTheme="minorHAnsi" w:cstheme="minorHAnsi"/>
                  <w:color w:val="974706"/>
                  <w:sz w:val="20"/>
                  <w:szCs w:val="20"/>
                  <w:rPrChange w:id="2781" w:author="Farouk Bouhafs" w:date="2024-02-15T10:19:00Z">
                    <w:rPr>
                      <w:rFonts w:cs="Calibri"/>
                      <w:color w:val="974706"/>
                      <w:sz w:val="20"/>
                      <w:szCs w:val="20"/>
                    </w:rPr>
                  </w:rPrChange>
                </w:rPr>
                <w:delText>VAN de la TVA perçue par l'Etat (MDT)</w:delText>
              </w:r>
            </w:del>
          </w:p>
        </w:tc>
        <w:tc>
          <w:tcPr>
            <w:tcW w:w="516" w:type="pct"/>
            <w:tcBorders>
              <w:top w:val="nil"/>
              <w:left w:val="nil"/>
              <w:bottom w:val="single" w:sz="4" w:space="0" w:color="auto"/>
              <w:right w:val="single" w:sz="4" w:space="0" w:color="auto"/>
            </w:tcBorders>
            <w:shd w:val="clear" w:color="auto" w:fill="auto"/>
            <w:vAlign w:val="center"/>
            <w:hideMark/>
          </w:tcPr>
          <w:p w14:paraId="74B59EC1" w14:textId="43068E57" w:rsidR="00953281" w:rsidRPr="00132B9B" w:rsidDel="00CB2812" w:rsidRDefault="00953281" w:rsidP="00021D87">
            <w:pPr>
              <w:spacing w:before="20" w:after="20"/>
              <w:ind w:left="133" w:right="93"/>
              <w:jc w:val="center"/>
              <w:rPr>
                <w:del w:id="2782" w:author="Houyem Rais" w:date="2024-02-22T15:03:00Z"/>
                <w:rFonts w:asciiTheme="minorHAnsi" w:hAnsiTheme="minorHAnsi" w:cstheme="minorHAnsi"/>
                <w:color w:val="974706"/>
                <w:sz w:val="20"/>
                <w:szCs w:val="20"/>
                <w:rPrChange w:id="2783" w:author="Farouk Bouhafs" w:date="2024-02-15T10:19:00Z">
                  <w:rPr>
                    <w:del w:id="2784" w:author="Houyem Rais" w:date="2024-02-22T15:03:00Z"/>
                    <w:rFonts w:cs="Calibri"/>
                    <w:color w:val="974706"/>
                    <w:sz w:val="20"/>
                    <w:szCs w:val="20"/>
                  </w:rPr>
                </w:rPrChange>
              </w:rPr>
            </w:pPr>
            <w:del w:id="2785" w:author="Houyem Rais" w:date="2024-02-22T15:03:00Z">
              <w:r w:rsidRPr="00132B9B" w:rsidDel="00CB2812">
                <w:rPr>
                  <w:rFonts w:asciiTheme="minorHAnsi" w:hAnsiTheme="minorHAnsi" w:cstheme="minorHAnsi"/>
                  <w:color w:val="974706"/>
                  <w:sz w:val="20"/>
                  <w:szCs w:val="20"/>
                  <w:rPrChange w:id="2786" w:author="Farouk Bouhafs" w:date="2024-02-15T10:19:00Z">
                    <w:rPr>
                      <w:rFonts w:cs="Calibri"/>
                      <w:color w:val="974706"/>
                      <w:sz w:val="20"/>
                      <w:szCs w:val="20"/>
                    </w:rPr>
                  </w:rPrChange>
                </w:rPr>
                <w:delText>0,0</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4C921F7C" w14:textId="312ABF01" w:rsidR="00953281" w:rsidRPr="00132B9B" w:rsidDel="00CB2812" w:rsidRDefault="00953281" w:rsidP="00021D87">
            <w:pPr>
              <w:spacing w:before="20" w:after="20"/>
              <w:ind w:left="133" w:right="93"/>
              <w:jc w:val="center"/>
              <w:rPr>
                <w:del w:id="2787" w:author="Houyem Rais" w:date="2024-02-22T15:03:00Z"/>
                <w:rFonts w:asciiTheme="minorHAnsi" w:hAnsiTheme="minorHAnsi" w:cstheme="minorHAnsi"/>
                <w:color w:val="974706"/>
                <w:sz w:val="20"/>
                <w:szCs w:val="20"/>
                <w:rPrChange w:id="2788" w:author="Farouk Bouhafs" w:date="2024-02-15T10:19:00Z">
                  <w:rPr>
                    <w:del w:id="2789" w:author="Houyem Rais" w:date="2024-02-22T15:03:00Z"/>
                    <w:rFonts w:cs="Calibri"/>
                    <w:color w:val="974706"/>
                    <w:sz w:val="20"/>
                    <w:szCs w:val="20"/>
                  </w:rPr>
                </w:rPrChange>
              </w:rPr>
            </w:pPr>
            <w:del w:id="2790" w:author="Houyem Rais" w:date="2024-02-22T15:03:00Z">
              <w:r w:rsidRPr="00132B9B" w:rsidDel="00CB2812">
                <w:rPr>
                  <w:rFonts w:asciiTheme="minorHAnsi" w:hAnsiTheme="minorHAnsi" w:cstheme="minorHAnsi"/>
                  <w:color w:val="974706"/>
                  <w:sz w:val="20"/>
                  <w:szCs w:val="20"/>
                  <w:rPrChange w:id="2791" w:author="Farouk Bouhafs" w:date="2024-02-15T10:19:00Z">
                    <w:rPr>
                      <w:rFonts w:cs="Calibri"/>
                      <w:color w:val="974706"/>
                      <w:sz w:val="20"/>
                      <w:szCs w:val="20"/>
                    </w:rPr>
                  </w:rPrChange>
                </w:rPr>
                <w:delText>0,0</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1CCEBDE0" w14:textId="07551415" w:rsidR="00953281" w:rsidRPr="00132B9B" w:rsidDel="00CB2812" w:rsidRDefault="00953281" w:rsidP="00021D87">
            <w:pPr>
              <w:spacing w:before="20" w:after="20"/>
              <w:ind w:left="133" w:right="93"/>
              <w:jc w:val="center"/>
              <w:rPr>
                <w:del w:id="2792" w:author="Houyem Rais" w:date="2024-02-22T15:03:00Z"/>
                <w:rFonts w:asciiTheme="minorHAnsi" w:hAnsiTheme="minorHAnsi" w:cstheme="minorHAnsi"/>
                <w:color w:val="974706"/>
                <w:sz w:val="20"/>
                <w:szCs w:val="20"/>
                <w:rPrChange w:id="2793" w:author="Farouk Bouhafs" w:date="2024-02-15T10:19:00Z">
                  <w:rPr>
                    <w:del w:id="2794" w:author="Houyem Rais" w:date="2024-02-22T15:03:00Z"/>
                    <w:rFonts w:cs="Calibri"/>
                    <w:color w:val="974706"/>
                    <w:sz w:val="20"/>
                    <w:szCs w:val="20"/>
                  </w:rPr>
                </w:rPrChange>
              </w:rPr>
            </w:pPr>
            <w:del w:id="2795" w:author="Houyem Rais" w:date="2024-02-22T15:03:00Z">
              <w:r w:rsidRPr="00132B9B" w:rsidDel="00CB2812">
                <w:rPr>
                  <w:rFonts w:asciiTheme="minorHAnsi" w:hAnsiTheme="minorHAnsi" w:cstheme="minorHAnsi"/>
                  <w:color w:val="974706"/>
                  <w:sz w:val="20"/>
                  <w:szCs w:val="20"/>
                  <w:rPrChange w:id="2796" w:author="Farouk Bouhafs" w:date="2024-02-15T10:19:00Z">
                    <w:rPr>
                      <w:rFonts w:cs="Calibri"/>
                      <w:color w:val="974706"/>
                      <w:sz w:val="20"/>
                      <w:szCs w:val="20"/>
                    </w:rPr>
                  </w:rPrChange>
                </w:rPr>
                <w:delText>0,0</w:delText>
              </w:r>
            </w:del>
          </w:p>
        </w:tc>
      </w:tr>
      <w:tr w:rsidR="00132B9B" w:rsidRPr="00132B9B" w:rsidDel="00CB2812" w14:paraId="3615E5B9" w14:textId="3A1A8622" w:rsidTr="00132B9B">
        <w:tblPrEx>
          <w:tblW w:w="5003" w:type="pct"/>
          <w:tblCellMar>
            <w:left w:w="0" w:type="dxa"/>
            <w:right w:w="0" w:type="dxa"/>
          </w:tblCellMar>
          <w:tblPrExChange w:id="2797" w:author="Farouk Bouhafs" w:date="2024-02-15T10:17:00Z">
            <w:tblPrEx>
              <w:tblW w:w="5003" w:type="pct"/>
              <w:tblCellMar>
                <w:left w:w="0" w:type="dxa"/>
                <w:right w:w="0" w:type="dxa"/>
              </w:tblCellMar>
            </w:tblPrEx>
          </w:tblPrExChange>
        </w:tblPrEx>
        <w:trPr>
          <w:trHeight w:val="258"/>
          <w:del w:id="2798" w:author="Houyem Rais" w:date="2024-02-22T15:03:00Z"/>
          <w:trPrChange w:id="2799" w:author="Farouk Bouhafs" w:date="2024-02-15T10:17:00Z">
            <w:trPr>
              <w:gridAfter w:val="0"/>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2800" w:author="Farouk Bouhafs" w:date="2024-02-15T10:17:00Z">
              <w:tcPr>
                <w:tcW w:w="3051" w:type="pct"/>
                <w:gridSpan w:val="3"/>
                <w:tcBorders>
                  <w:top w:val="nil"/>
                  <w:left w:val="single" w:sz="4" w:space="0" w:color="auto"/>
                  <w:bottom w:val="single" w:sz="4" w:space="0" w:color="auto"/>
                  <w:right w:val="single" w:sz="4" w:space="0" w:color="auto"/>
                </w:tcBorders>
                <w:shd w:val="clear" w:color="auto" w:fill="auto"/>
                <w:vAlign w:val="bottom"/>
                <w:hideMark/>
              </w:tcPr>
            </w:tcPrChange>
          </w:tcPr>
          <w:p w14:paraId="20D1FD9D" w14:textId="11D9DAAE" w:rsidR="00132B9B" w:rsidRPr="00132B9B" w:rsidDel="00CB2812" w:rsidRDefault="00132B9B" w:rsidP="00132B9B">
            <w:pPr>
              <w:spacing w:before="20" w:after="20"/>
              <w:ind w:left="133" w:right="93"/>
              <w:jc w:val="left"/>
              <w:rPr>
                <w:del w:id="2801" w:author="Houyem Rais" w:date="2024-02-22T15:03:00Z"/>
                <w:rFonts w:asciiTheme="minorHAnsi" w:hAnsiTheme="minorHAnsi" w:cstheme="minorHAnsi"/>
                <w:color w:val="974706"/>
                <w:sz w:val="20"/>
                <w:szCs w:val="20"/>
                <w:rPrChange w:id="2802" w:author="Farouk Bouhafs" w:date="2024-02-15T10:19:00Z">
                  <w:rPr>
                    <w:del w:id="2803" w:author="Houyem Rais" w:date="2024-02-22T15:03:00Z"/>
                    <w:rFonts w:cs="Calibri"/>
                    <w:color w:val="974706"/>
                    <w:sz w:val="20"/>
                    <w:szCs w:val="20"/>
                  </w:rPr>
                </w:rPrChange>
              </w:rPr>
            </w:pPr>
            <w:del w:id="2804" w:author="Houyem Rais" w:date="2024-02-22T15:03:00Z">
              <w:r w:rsidRPr="00132B9B" w:rsidDel="00CB2812">
                <w:rPr>
                  <w:rFonts w:asciiTheme="minorHAnsi" w:hAnsiTheme="minorHAnsi" w:cstheme="minorHAnsi"/>
                  <w:color w:val="974706"/>
                  <w:sz w:val="20"/>
                  <w:szCs w:val="20"/>
                  <w:rPrChange w:id="2805" w:author="Farouk Bouhafs" w:date="2024-02-15T10:19:00Z">
                    <w:rPr>
                      <w:rFonts w:cs="Calibri"/>
                      <w:color w:val="974706"/>
                      <w:sz w:val="20"/>
                      <w:szCs w:val="20"/>
                    </w:rPr>
                  </w:rPrChange>
                </w:rPr>
                <w:delText>VAN de l'Impôt sur les Sociétés perçues par l'Etat (MDT)</w:delText>
              </w:r>
            </w:del>
          </w:p>
        </w:tc>
        <w:tc>
          <w:tcPr>
            <w:tcW w:w="516" w:type="pct"/>
            <w:tcBorders>
              <w:top w:val="nil"/>
              <w:left w:val="nil"/>
              <w:bottom w:val="single" w:sz="4" w:space="0" w:color="auto"/>
              <w:right w:val="single" w:sz="4" w:space="0" w:color="auto"/>
            </w:tcBorders>
            <w:shd w:val="clear" w:color="auto" w:fill="auto"/>
            <w:vAlign w:val="center"/>
            <w:hideMark/>
            <w:tcPrChange w:id="2806" w:author="Farouk Bouhafs" w:date="2024-02-15T10:17: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32FB2D7A" w14:textId="3865F7B5" w:rsidR="00132B9B" w:rsidRPr="00132B9B" w:rsidDel="00CB2812" w:rsidRDefault="00132B9B" w:rsidP="00132B9B">
            <w:pPr>
              <w:spacing w:before="20" w:after="20"/>
              <w:ind w:left="133" w:right="93"/>
              <w:jc w:val="center"/>
              <w:rPr>
                <w:del w:id="2807" w:author="Houyem Rais" w:date="2024-02-22T15:03:00Z"/>
                <w:rFonts w:asciiTheme="minorHAnsi" w:hAnsiTheme="minorHAnsi" w:cstheme="minorHAnsi"/>
                <w:color w:val="974706"/>
                <w:sz w:val="20"/>
                <w:szCs w:val="20"/>
                <w:rPrChange w:id="2808" w:author="Farouk Bouhafs" w:date="2024-02-15T10:19:00Z">
                  <w:rPr>
                    <w:del w:id="2809" w:author="Houyem Rais" w:date="2024-02-22T15:03:00Z"/>
                    <w:rFonts w:cs="Calibri"/>
                    <w:color w:val="974706"/>
                    <w:sz w:val="20"/>
                    <w:szCs w:val="20"/>
                  </w:rPr>
                </w:rPrChange>
              </w:rPr>
            </w:pPr>
            <w:del w:id="2810" w:author="Houyem Rais" w:date="2024-02-22T15:03:00Z">
              <w:r w:rsidRPr="00132B9B" w:rsidDel="00CB2812">
                <w:rPr>
                  <w:rFonts w:asciiTheme="minorHAnsi" w:hAnsiTheme="minorHAnsi" w:cstheme="minorHAnsi"/>
                  <w:color w:val="974706"/>
                  <w:sz w:val="20"/>
                  <w:szCs w:val="20"/>
                  <w:rPrChange w:id="2811" w:author="Farouk Bouhafs" w:date="2024-02-15T10:19:00Z">
                    <w:rPr>
                      <w:rFonts w:cs="Calibri"/>
                      <w:color w:val="974706"/>
                      <w:sz w:val="20"/>
                      <w:szCs w:val="20"/>
                    </w:rPr>
                  </w:rPrChange>
                </w:rPr>
                <w:delText>0,0</w:delText>
              </w:r>
            </w:del>
          </w:p>
        </w:tc>
        <w:tc>
          <w:tcPr>
            <w:tcW w:w="837" w:type="pct"/>
            <w:tcBorders>
              <w:top w:val="nil"/>
              <w:left w:val="nil"/>
              <w:bottom w:val="single" w:sz="4" w:space="0" w:color="auto"/>
              <w:right w:val="single" w:sz="4" w:space="0" w:color="auto"/>
            </w:tcBorders>
            <w:shd w:val="clear" w:color="000000" w:fill="FFFFFF"/>
            <w:noWrap/>
            <w:vAlign w:val="bottom"/>
            <w:hideMark/>
            <w:tcPrChange w:id="2812" w:author="Farouk Bouhafs" w:date="2024-02-15T10:17:00Z">
              <w:tcPr>
                <w:tcW w:w="786" w:type="pct"/>
                <w:gridSpan w:val="4"/>
                <w:tcBorders>
                  <w:top w:val="nil"/>
                  <w:left w:val="nil"/>
                  <w:bottom w:val="single" w:sz="4" w:space="0" w:color="auto"/>
                  <w:right w:val="single" w:sz="4" w:space="0" w:color="auto"/>
                </w:tcBorders>
                <w:shd w:val="clear" w:color="000000" w:fill="FFFFFF"/>
                <w:noWrap/>
                <w:vAlign w:val="center"/>
                <w:hideMark/>
              </w:tcPr>
            </w:tcPrChange>
          </w:tcPr>
          <w:p w14:paraId="1E8D2931" w14:textId="5D7EDD0E" w:rsidR="00132B9B" w:rsidRPr="00132B9B" w:rsidDel="00CB2812" w:rsidRDefault="00132B9B" w:rsidP="00132B9B">
            <w:pPr>
              <w:spacing w:before="20" w:after="20"/>
              <w:ind w:left="133" w:right="93"/>
              <w:jc w:val="center"/>
              <w:rPr>
                <w:del w:id="2813" w:author="Houyem Rais" w:date="2024-02-22T15:03:00Z"/>
                <w:rFonts w:asciiTheme="minorHAnsi" w:hAnsiTheme="minorHAnsi" w:cstheme="minorHAnsi"/>
                <w:color w:val="974706"/>
                <w:sz w:val="20"/>
                <w:szCs w:val="20"/>
                <w:rPrChange w:id="2814" w:author="Farouk Bouhafs" w:date="2024-02-15T10:19:00Z">
                  <w:rPr>
                    <w:del w:id="2815" w:author="Houyem Rais" w:date="2024-02-22T15:03:00Z"/>
                    <w:rFonts w:cs="Calibri"/>
                    <w:color w:val="974706"/>
                    <w:sz w:val="20"/>
                    <w:szCs w:val="20"/>
                  </w:rPr>
                </w:rPrChange>
              </w:rPr>
            </w:pPr>
            <w:ins w:id="2816" w:author="Farouk Bouhafs" w:date="2024-02-15T10:17:00Z">
              <w:del w:id="2817" w:author="Houyem Rais" w:date="2024-02-22T15:03:00Z">
                <w:r w:rsidRPr="00132B9B" w:rsidDel="00CB2812">
                  <w:rPr>
                    <w:rFonts w:asciiTheme="minorHAnsi" w:hAnsiTheme="minorHAnsi" w:cstheme="minorHAnsi"/>
                    <w:color w:val="974706"/>
                    <w:sz w:val="20"/>
                    <w:szCs w:val="20"/>
                    <w:rPrChange w:id="2818" w:author="Farouk Bouhafs" w:date="2024-02-15T10:19:00Z">
                      <w:rPr>
                        <w:rFonts w:asciiTheme="minorHAnsi" w:hAnsiTheme="minorHAnsi" w:cstheme="minorHAnsi"/>
                        <w:color w:val="974706"/>
                      </w:rPr>
                    </w:rPrChange>
                  </w:rPr>
                  <w:delText>144,1</w:delText>
                </w:r>
              </w:del>
            </w:ins>
            <w:del w:id="2819" w:author="Houyem Rais" w:date="2024-02-22T15:03:00Z">
              <w:r w:rsidRPr="00132B9B" w:rsidDel="00CB2812">
                <w:rPr>
                  <w:rFonts w:asciiTheme="minorHAnsi" w:hAnsiTheme="minorHAnsi" w:cstheme="minorHAnsi"/>
                  <w:color w:val="974706"/>
                  <w:sz w:val="20"/>
                  <w:szCs w:val="20"/>
                  <w:rPrChange w:id="2820" w:author="Farouk Bouhafs" w:date="2024-02-15T10:19:00Z">
                    <w:rPr>
                      <w:rFonts w:cs="Calibri"/>
                      <w:color w:val="974706"/>
                      <w:sz w:val="20"/>
                      <w:szCs w:val="20"/>
                    </w:rPr>
                  </w:rPrChange>
                </w:rPr>
                <w:delText>142,7</w:delText>
              </w:r>
            </w:del>
          </w:p>
        </w:tc>
        <w:tc>
          <w:tcPr>
            <w:tcW w:w="666" w:type="pct"/>
            <w:tcBorders>
              <w:top w:val="nil"/>
              <w:left w:val="nil"/>
              <w:bottom w:val="single" w:sz="4" w:space="0" w:color="auto"/>
              <w:right w:val="single" w:sz="4" w:space="0" w:color="auto"/>
            </w:tcBorders>
            <w:shd w:val="clear" w:color="000000" w:fill="FFFFFF"/>
            <w:noWrap/>
            <w:vAlign w:val="center"/>
            <w:hideMark/>
            <w:tcPrChange w:id="2821" w:author="Farouk Bouhafs" w:date="2024-02-15T10:17:00Z">
              <w:tcPr>
                <w:tcW w:w="577" w:type="pct"/>
                <w:tcBorders>
                  <w:top w:val="nil"/>
                  <w:left w:val="nil"/>
                  <w:bottom w:val="single" w:sz="4" w:space="0" w:color="auto"/>
                  <w:right w:val="single" w:sz="4" w:space="0" w:color="auto"/>
                </w:tcBorders>
                <w:shd w:val="clear" w:color="000000" w:fill="FFFFFF"/>
                <w:noWrap/>
                <w:vAlign w:val="center"/>
                <w:hideMark/>
              </w:tcPr>
            </w:tcPrChange>
          </w:tcPr>
          <w:p w14:paraId="2871F021" w14:textId="1D6B57F8" w:rsidR="00132B9B" w:rsidRPr="00132B9B" w:rsidDel="00CB2812" w:rsidRDefault="00132B9B" w:rsidP="00132B9B">
            <w:pPr>
              <w:spacing w:before="20" w:after="20"/>
              <w:ind w:left="133" w:right="93"/>
              <w:jc w:val="center"/>
              <w:rPr>
                <w:del w:id="2822" w:author="Houyem Rais" w:date="2024-02-22T15:03:00Z"/>
                <w:rFonts w:asciiTheme="minorHAnsi" w:hAnsiTheme="minorHAnsi" w:cstheme="minorHAnsi"/>
                <w:color w:val="974706"/>
                <w:sz w:val="20"/>
                <w:szCs w:val="20"/>
                <w:rPrChange w:id="2823" w:author="Farouk Bouhafs" w:date="2024-02-15T10:19:00Z">
                  <w:rPr>
                    <w:del w:id="2824" w:author="Houyem Rais" w:date="2024-02-22T15:03:00Z"/>
                    <w:rFonts w:cs="Calibri"/>
                    <w:color w:val="974706"/>
                    <w:sz w:val="20"/>
                    <w:szCs w:val="20"/>
                  </w:rPr>
                </w:rPrChange>
              </w:rPr>
            </w:pPr>
            <w:del w:id="2825" w:author="Houyem Rais" w:date="2024-02-22T15:03:00Z">
              <w:r w:rsidRPr="00132B9B" w:rsidDel="00CB2812">
                <w:rPr>
                  <w:rFonts w:asciiTheme="minorHAnsi" w:hAnsiTheme="minorHAnsi" w:cstheme="minorHAnsi"/>
                  <w:color w:val="974706"/>
                  <w:sz w:val="20"/>
                  <w:szCs w:val="20"/>
                  <w:rPrChange w:id="2826" w:author="Farouk Bouhafs" w:date="2024-02-15T10:19:00Z">
                    <w:rPr>
                      <w:rFonts w:cs="Calibri"/>
                      <w:color w:val="974706"/>
                      <w:sz w:val="20"/>
                      <w:szCs w:val="20"/>
                    </w:rPr>
                  </w:rPrChange>
                </w:rPr>
                <w:delText>0,0</w:delText>
              </w:r>
            </w:del>
          </w:p>
        </w:tc>
      </w:tr>
      <w:tr w:rsidR="00132B9B" w:rsidRPr="00132B9B" w:rsidDel="00CB2812" w14:paraId="05718F71" w14:textId="5BB3AB04" w:rsidTr="00132B9B">
        <w:tblPrEx>
          <w:tblW w:w="5003" w:type="pct"/>
          <w:tblCellMar>
            <w:left w:w="0" w:type="dxa"/>
            <w:right w:w="0" w:type="dxa"/>
          </w:tblCellMar>
          <w:tblPrExChange w:id="2827" w:author="Farouk Bouhafs" w:date="2024-02-15T10:18:00Z">
            <w:tblPrEx>
              <w:tblW w:w="5003" w:type="pct"/>
              <w:tblCellMar>
                <w:left w:w="0" w:type="dxa"/>
                <w:right w:w="0" w:type="dxa"/>
              </w:tblCellMar>
            </w:tblPrEx>
          </w:tblPrExChange>
        </w:tblPrEx>
        <w:trPr>
          <w:trHeight w:val="258"/>
          <w:del w:id="2828" w:author="Houyem Rais" w:date="2024-02-22T15:03:00Z"/>
          <w:trPrChange w:id="2829" w:author="Farouk Bouhafs" w:date="2024-02-15T10:18:00Z">
            <w:trPr>
              <w:gridAfter w:val="0"/>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2830" w:author="Farouk Bouhafs" w:date="2024-02-15T10:18:00Z">
              <w:tcPr>
                <w:tcW w:w="3051" w:type="pct"/>
                <w:gridSpan w:val="4"/>
                <w:tcBorders>
                  <w:top w:val="nil"/>
                  <w:left w:val="single" w:sz="4" w:space="0" w:color="auto"/>
                  <w:bottom w:val="single" w:sz="4" w:space="0" w:color="auto"/>
                  <w:right w:val="single" w:sz="4" w:space="0" w:color="auto"/>
                </w:tcBorders>
                <w:shd w:val="clear" w:color="auto" w:fill="auto"/>
                <w:vAlign w:val="bottom"/>
                <w:hideMark/>
              </w:tcPr>
            </w:tcPrChange>
          </w:tcPr>
          <w:p w14:paraId="011ACBD8" w14:textId="4657DFB7" w:rsidR="00132B9B" w:rsidRPr="00132B9B" w:rsidDel="00CB2812" w:rsidRDefault="00132B9B" w:rsidP="00132B9B">
            <w:pPr>
              <w:spacing w:before="20" w:after="20"/>
              <w:ind w:left="133" w:right="93"/>
              <w:jc w:val="left"/>
              <w:rPr>
                <w:del w:id="2831" w:author="Houyem Rais" w:date="2024-02-22T15:03:00Z"/>
                <w:rFonts w:asciiTheme="minorHAnsi" w:hAnsiTheme="minorHAnsi" w:cstheme="minorHAnsi"/>
                <w:b/>
                <w:bCs/>
                <w:sz w:val="20"/>
                <w:szCs w:val="20"/>
                <w:rPrChange w:id="2832" w:author="Farouk Bouhafs" w:date="2024-02-15T10:19:00Z">
                  <w:rPr>
                    <w:del w:id="2833" w:author="Houyem Rais" w:date="2024-02-22T15:03:00Z"/>
                    <w:rFonts w:cs="Calibri"/>
                    <w:b/>
                    <w:bCs/>
                    <w:sz w:val="20"/>
                    <w:szCs w:val="20"/>
                  </w:rPr>
                </w:rPrChange>
              </w:rPr>
            </w:pPr>
            <w:del w:id="2834" w:author="Houyem Rais" w:date="2024-02-22T15:03:00Z">
              <w:r w:rsidRPr="00132B9B" w:rsidDel="00CB2812">
                <w:rPr>
                  <w:rFonts w:asciiTheme="minorHAnsi" w:hAnsiTheme="minorHAnsi" w:cstheme="minorHAnsi"/>
                  <w:b/>
                  <w:bCs/>
                  <w:sz w:val="20"/>
                  <w:szCs w:val="20"/>
                  <w:rPrChange w:id="2835" w:author="Farouk Bouhafs" w:date="2024-02-15T10:19:00Z">
                    <w:rPr>
                      <w:rFonts w:cs="Calibri"/>
                      <w:b/>
                      <w:bCs/>
                      <w:sz w:val="20"/>
                      <w:szCs w:val="20"/>
                    </w:rPr>
                  </w:rPrChange>
                </w:rPr>
                <w:delText>VAN du secteur public (MDT) - Sans risque</w:delText>
              </w:r>
            </w:del>
          </w:p>
        </w:tc>
        <w:tc>
          <w:tcPr>
            <w:tcW w:w="516" w:type="pct"/>
            <w:tcBorders>
              <w:top w:val="nil"/>
              <w:left w:val="nil"/>
              <w:bottom w:val="single" w:sz="4" w:space="0" w:color="auto"/>
              <w:right w:val="single" w:sz="4" w:space="0" w:color="auto"/>
            </w:tcBorders>
            <w:shd w:val="clear" w:color="auto" w:fill="auto"/>
            <w:hideMark/>
            <w:tcPrChange w:id="2836"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7C0AC494" w14:textId="4DF21A3C" w:rsidR="00132B9B" w:rsidRPr="00132B9B" w:rsidDel="00CB2812" w:rsidRDefault="00132B9B" w:rsidP="00132B9B">
            <w:pPr>
              <w:spacing w:before="20" w:after="20"/>
              <w:jc w:val="center"/>
              <w:rPr>
                <w:del w:id="2837" w:author="Houyem Rais" w:date="2024-02-22T15:03:00Z"/>
                <w:rFonts w:asciiTheme="minorHAnsi" w:hAnsiTheme="minorHAnsi" w:cstheme="minorHAnsi"/>
                <w:b/>
                <w:bCs/>
                <w:sz w:val="20"/>
                <w:szCs w:val="20"/>
                <w:rPrChange w:id="2838" w:author="Farouk Bouhafs" w:date="2024-02-15T10:19:00Z">
                  <w:rPr>
                    <w:del w:id="2839" w:author="Houyem Rais" w:date="2024-02-22T15:03:00Z"/>
                    <w:rFonts w:cs="Calibri"/>
                    <w:b/>
                    <w:bCs/>
                    <w:sz w:val="20"/>
                    <w:szCs w:val="20"/>
                  </w:rPr>
                </w:rPrChange>
              </w:rPr>
            </w:pPr>
            <w:ins w:id="2840" w:author="Farouk Bouhafs" w:date="2024-02-15T10:17:00Z">
              <w:del w:id="2841" w:author="Houyem Rais" w:date="2024-02-22T15:03:00Z">
                <w:r w:rsidRPr="00132B9B" w:rsidDel="00CB2812">
                  <w:rPr>
                    <w:rFonts w:asciiTheme="minorHAnsi" w:hAnsiTheme="minorHAnsi" w:cstheme="minorHAnsi"/>
                    <w:b/>
                    <w:bCs/>
                    <w:sz w:val="20"/>
                    <w:szCs w:val="20"/>
                    <w:rPrChange w:id="2842" w:author="Farouk Bouhafs" w:date="2024-02-15T10:19:00Z">
                      <w:rPr>
                        <w:b/>
                        <w:bCs/>
                      </w:rPr>
                    </w:rPrChange>
                  </w:rPr>
                  <w:delText>-380,4</w:delText>
                </w:r>
              </w:del>
            </w:ins>
            <w:del w:id="2843" w:author="Houyem Rais" w:date="2024-02-22T15:03:00Z">
              <w:r w:rsidRPr="00132B9B" w:rsidDel="00CB2812">
                <w:rPr>
                  <w:rFonts w:asciiTheme="minorHAnsi" w:hAnsiTheme="minorHAnsi" w:cstheme="minorHAnsi"/>
                  <w:b/>
                  <w:bCs/>
                  <w:sz w:val="20"/>
                  <w:szCs w:val="20"/>
                  <w:rPrChange w:id="2844" w:author="Farouk Bouhafs" w:date="2024-02-15T10:19:00Z">
                    <w:rPr>
                      <w:rFonts w:cs="Calibri"/>
                      <w:b/>
                      <w:bCs/>
                      <w:sz w:val="20"/>
                      <w:szCs w:val="20"/>
                    </w:rPr>
                  </w:rPrChange>
                </w:rPr>
                <w:delText>-403,1</w:delText>
              </w:r>
            </w:del>
          </w:p>
        </w:tc>
        <w:tc>
          <w:tcPr>
            <w:tcW w:w="837" w:type="pct"/>
            <w:tcBorders>
              <w:top w:val="nil"/>
              <w:left w:val="nil"/>
              <w:bottom w:val="single" w:sz="4" w:space="0" w:color="auto"/>
              <w:right w:val="single" w:sz="4" w:space="0" w:color="auto"/>
            </w:tcBorders>
            <w:shd w:val="clear" w:color="000000" w:fill="FFFFFF"/>
            <w:noWrap/>
            <w:hideMark/>
            <w:tcPrChange w:id="2845"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41C11089" w14:textId="0F22AB8C" w:rsidR="00132B9B" w:rsidRPr="00132B9B" w:rsidDel="00CB2812" w:rsidRDefault="00132B9B" w:rsidP="00132B9B">
            <w:pPr>
              <w:spacing w:before="20" w:after="20"/>
              <w:jc w:val="center"/>
              <w:rPr>
                <w:del w:id="2846" w:author="Houyem Rais" w:date="2024-02-22T15:03:00Z"/>
                <w:rFonts w:asciiTheme="minorHAnsi" w:hAnsiTheme="minorHAnsi" w:cstheme="minorHAnsi"/>
                <w:b/>
                <w:bCs/>
                <w:sz w:val="20"/>
                <w:szCs w:val="20"/>
                <w:rPrChange w:id="2847" w:author="Farouk Bouhafs" w:date="2024-02-15T10:19:00Z">
                  <w:rPr>
                    <w:del w:id="2848" w:author="Houyem Rais" w:date="2024-02-22T15:03:00Z"/>
                    <w:rFonts w:cs="Calibri"/>
                    <w:b/>
                    <w:bCs/>
                    <w:sz w:val="20"/>
                    <w:szCs w:val="20"/>
                  </w:rPr>
                </w:rPrChange>
              </w:rPr>
            </w:pPr>
            <w:ins w:id="2849" w:author="Farouk Bouhafs" w:date="2024-02-15T10:17:00Z">
              <w:del w:id="2850" w:author="Houyem Rais" w:date="2024-02-22T15:03:00Z">
                <w:r w:rsidRPr="00132B9B" w:rsidDel="00CB2812">
                  <w:rPr>
                    <w:rFonts w:asciiTheme="minorHAnsi" w:hAnsiTheme="minorHAnsi" w:cstheme="minorHAnsi"/>
                    <w:b/>
                    <w:bCs/>
                    <w:sz w:val="20"/>
                    <w:szCs w:val="20"/>
                    <w:lang w:eastAsia="fr-FR"/>
                    <w:rPrChange w:id="2851" w:author="Farouk Bouhafs" w:date="2024-02-15T10:19:00Z">
                      <w:rPr>
                        <w:rFonts w:asciiTheme="minorHAnsi" w:hAnsiTheme="minorHAnsi" w:cstheme="minorHAnsi"/>
                        <w:b/>
                        <w:bCs/>
                        <w:lang w:eastAsia="fr-FR"/>
                      </w:rPr>
                    </w:rPrChange>
                  </w:rPr>
                  <w:delText>-892,7</w:delText>
                </w:r>
              </w:del>
            </w:ins>
            <w:del w:id="2852" w:author="Houyem Rais" w:date="2024-02-22T15:03:00Z">
              <w:r w:rsidRPr="00132B9B" w:rsidDel="00CB2812">
                <w:rPr>
                  <w:rFonts w:asciiTheme="minorHAnsi" w:hAnsiTheme="minorHAnsi" w:cstheme="minorHAnsi"/>
                  <w:b/>
                  <w:bCs/>
                  <w:sz w:val="20"/>
                  <w:szCs w:val="20"/>
                  <w:rPrChange w:id="2853" w:author="Farouk Bouhafs" w:date="2024-02-15T10:19:00Z">
                    <w:rPr>
                      <w:rFonts w:cs="Calibri"/>
                      <w:b/>
                      <w:bCs/>
                      <w:sz w:val="20"/>
                      <w:szCs w:val="20"/>
                    </w:rPr>
                  </w:rPrChange>
                </w:rPr>
                <w:delText>-911,1</w:delText>
              </w:r>
            </w:del>
          </w:p>
        </w:tc>
        <w:tc>
          <w:tcPr>
            <w:tcW w:w="666" w:type="pct"/>
            <w:tcBorders>
              <w:top w:val="nil"/>
              <w:left w:val="nil"/>
              <w:bottom w:val="single" w:sz="4" w:space="0" w:color="auto"/>
              <w:right w:val="single" w:sz="4" w:space="0" w:color="auto"/>
            </w:tcBorders>
            <w:shd w:val="clear" w:color="000000" w:fill="FFFFFF"/>
            <w:noWrap/>
            <w:hideMark/>
            <w:tcPrChange w:id="2854"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26A43AD4" w14:textId="2749F7C9" w:rsidR="00132B9B" w:rsidRPr="00132B9B" w:rsidDel="00CB2812" w:rsidRDefault="00132B9B" w:rsidP="00132B9B">
            <w:pPr>
              <w:spacing w:before="20" w:after="20"/>
              <w:jc w:val="center"/>
              <w:rPr>
                <w:del w:id="2855" w:author="Houyem Rais" w:date="2024-02-22T15:03:00Z"/>
                <w:rFonts w:asciiTheme="minorHAnsi" w:hAnsiTheme="minorHAnsi" w:cstheme="minorHAnsi"/>
                <w:b/>
                <w:bCs/>
                <w:sz w:val="20"/>
                <w:szCs w:val="20"/>
                <w:rPrChange w:id="2856" w:author="Farouk Bouhafs" w:date="2024-02-15T10:19:00Z">
                  <w:rPr>
                    <w:del w:id="2857" w:author="Houyem Rais" w:date="2024-02-22T15:03:00Z"/>
                    <w:rFonts w:cs="Calibri"/>
                    <w:b/>
                    <w:bCs/>
                    <w:sz w:val="20"/>
                    <w:szCs w:val="20"/>
                  </w:rPr>
                </w:rPrChange>
              </w:rPr>
            </w:pPr>
            <w:ins w:id="2858" w:author="Farouk Bouhafs" w:date="2024-02-15T10:18:00Z">
              <w:del w:id="2859" w:author="Houyem Rais" w:date="2024-02-22T15:03:00Z">
                <w:r w:rsidRPr="00132B9B" w:rsidDel="00CB2812">
                  <w:rPr>
                    <w:rFonts w:asciiTheme="minorHAnsi" w:hAnsiTheme="minorHAnsi" w:cstheme="minorHAnsi"/>
                    <w:b/>
                    <w:bCs/>
                    <w:sz w:val="20"/>
                    <w:szCs w:val="20"/>
                    <w:lang w:eastAsia="fr-FR"/>
                    <w:rPrChange w:id="2860" w:author="Farouk Bouhafs" w:date="2024-02-15T10:19:00Z">
                      <w:rPr>
                        <w:rFonts w:asciiTheme="minorHAnsi" w:hAnsiTheme="minorHAnsi" w:cstheme="minorHAnsi"/>
                        <w:b/>
                        <w:bCs/>
                        <w:lang w:eastAsia="fr-FR"/>
                      </w:rPr>
                    </w:rPrChange>
                  </w:rPr>
                  <w:delText>-438,8</w:delText>
                </w:r>
              </w:del>
            </w:ins>
            <w:del w:id="2861" w:author="Houyem Rais" w:date="2024-02-22T15:03:00Z">
              <w:r w:rsidRPr="00132B9B" w:rsidDel="00CB2812">
                <w:rPr>
                  <w:rFonts w:asciiTheme="minorHAnsi" w:hAnsiTheme="minorHAnsi" w:cstheme="minorHAnsi"/>
                  <w:b/>
                  <w:bCs/>
                  <w:sz w:val="20"/>
                  <w:szCs w:val="20"/>
                  <w:rPrChange w:id="2862" w:author="Farouk Bouhafs" w:date="2024-02-15T10:19:00Z">
                    <w:rPr>
                      <w:rFonts w:cs="Calibri"/>
                      <w:b/>
                      <w:bCs/>
                      <w:sz w:val="20"/>
                      <w:szCs w:val="20"/>
                    </w:rPr>
                  </w:rPrChange>
                </w:rPr>
                <w:delText>-461,5</w:delText>
              </w:r>
            </w:del>
          </w:p>
        </w:tc>
      </w:tr>
      <w:tr w:rsidR="00132B9B" w:rsidRPr="00132B9B" w:rsidDel="00CB2812" w14:paraId="0E8BC8F3" w14:textId="707EDA85" w:rsidTr="00132B9B">
        <w:tblPrEx>
          <w:tblW w:w="5003" w:type="pct"/>
          <w:tblCellMar>
            <w:left w:w="0" w:type="dxa"/>
            <w:right w:w="0" w:type="dxa"/>
          </w:tblCellMar>
          <w:tblPrExChange w:id="2863" w:author="Farouk Bouhafs" w:date="2024-02-15T10:18:00Z">
            <w:tblPrEx>
              <w:tblW w:w="5003" w:type="pct"/>
              <w:tblCellMar>
                <w:left w:w="0" w:type="dxa"/>
                <w:right w:w="0" w:type="dxa"/>
              </w:tblCellMar>
            </w:tblPrEx>
          </w:tblPrExChange>
        </w:tblPrEx>
        <w:trPr>
          <w:trHeight w:val="258"/>
          <w:del w:id="2864" w:author="Houyem Rais" w:date="2024-02-22T15:03:00Z"/>
          <w:trPrChange w:id="2865" w:author="Farouk Bouhafs" w:date="2024-02-15T10:18:00Z">
            <w:trPr>
              <w:gridAfter w:val="0"/>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2866" w:author="Farouk Bouhafs" w:date="2024-02-15T10:18:00Z">
              <w:tcPr>
                <w:tcW w:w="3051" w:type="pct"/>
                <w:gridSpan w:val="4"/>
                <w:tcBorders>
                  <w:top w:val="nil"/>
                  <w:left w:val="single" w:sz="4" w:space="0" w:color="auto"/>
                  <w:bottom w:val="single" w:sz="4" w:space="0" w:color="auto"/>
                  <w:right w:val="single" w:sz="4" w:space="0" w:color="auto"/>
                </w:tcBorders>
                <w:shd w:val="clear" w:color="auto" w:fill="auto"/>
                <w:vAlign w:val="bottom"/>
                <w:hideMark/>
              </w:tcPr>
            </w:tcPrChange>
          </w:tcPr>
          <w:p w14:paraId="70988CE8" w14:textId="2A656183" w:rsidR="00132B9B" w:rsidRPr="00132B9B" w:rsidDel="00CB2812" w:rsidRDefault="00132B9B" w:rsidP="00132B9B">
            <w:pPr>
              <w:spacing w:before="20" w:after="20"/>
              <w:ind w:left="133" w:right="93"/>
              <w:jc w:val="left"/>
              <w:rPr>
                <w:del w:id="2867" w:author="Houyem Rais" w:date="2024-02-22T15:03:00Z"/>
                <w:rFonts w:asciiTheme="minorHAnsi" w:hAnsiTheme="minorHAnsi" w:cstheme="minorHAnsi"/>
                <w:sz w:val="20"/>
                <w:szCs w:val="20"/>
                <w:rPrChange w:id="2868" w:author="Farouk Bouhafs" w:date="2024-02-15T10:19:00Z">
                  <w:rPr>
                    <w:del w:id="2869" w:author="Houyem Rais" w:date="2024-02-22T15:03:00Z"/>
                    <w:rFonts w:cs="Calibri"/>
                    <w:sz w:val="20"/>
                    <w:szCs w:val="20"/>
                  </w:rPr>
                </w:rPrChange>
              </w:rPr>
            </w:pPr>
            <w:del w:id="2870" w:author="Houyem Rais" w:date="2024-02-22T15:03:00Z">
              <w:r w:rsidRPr="00132B9B" w:rsidDel="00CB2812">
                <w:rPr>
                  <w:rFonts w:asciiTheme="minorHAnsi" w:hAnsiTheme="minorHAnsi" w:cstheme="minorHAnsi"/>
                  <w:sz w:val="20"/>
                  <w:szCs w:val="20"/>
                  <w:rPrChange w:id="2871" w:author="Farouk Bouhafs" w:date="2024-02-15T10:19:00Z">
                    <w:rPr>
                      <w:rFonts w:cs="Calibri"/>
                      <w:sz w:val="20"/>
                      <w:szCs w:val="20"/>
                    </w:rPr>
                  </w:rPrChange>
                </w:rPr>
                <w:delText>VAN du risque (MDT)</w:delText>
              </w:r>
            </w:del>
          </w:p>
        </w:tc>
        <w:tc>
          <w:tcPr>
            <w:tcW w:w="516" w:type="pct"/>
            <w:tcBorders>
              <w:top w:val="nil"/>
              <w:left w:val="nil"/>
              <w:bottom w:val="single" w:sz="4" w:space="0" w:color="auto"/>
              <w:right w:val="single" w:sz="4" w:space="0" w:color="auto"/>
            </w:tcBorders>
            <w:shd w:val="clear" w:color="auto" w:fill="auto"/>
            <w:hideMark/>
            <w:tcPrChange w:id="2872"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27629C97" w14:textId="773430B7" w:rsidR="00132B9B" w:rsidRPr="00132B9B" w:rsidDel="00CB2812" w:rsidRDefault="00132B9B" w:rsidP="00132B9B">
            <w:pPr>
              <w:spacing w:before="20" w:after="20"/>
              <w:jc w:val="center"/>
              <w:rPr>
                <w:del w:id="2873" w:author="Houyem Rais" w:date="2024-02-22T15:03:00Z"/>
                <w:rFonts w:asciiTheme="minorHAnsi" w:hAnsiTheme="minorHAnsi" w:cstheme="minorHAnsi"/>
                <w:sz w:val="20"/>
                <w:szCs w:val="20"/>
                <w:rPrChange w:id="2874" w:author="Farouk Bouhafs" w:date="2024-02-15T10:19:00Z">
                  <w:rPr>
                    <w:del w:id="2875" w:author="Houyem Rais" w:date="2024-02-22T15:03:00Z"/>
                    <w:rFonts w:cs="Calibri"/>
                    <w:sz w:val="20"/>
                    <w:szCs w:val="20"/>
                  </w:rPr>
                </w:rPrChange>
              </w:rPr>
            </w:pPr>
            <w:ins w:id="2876" w:author="Farouk Bouhafs" w:date="2024-02-15T10:17:00Z">
              <w:del w:id="2877" w:author="Houyem Rais" w:date="2024-02-22T15:03:00Z">
                <w:r w:rsidRPr="00132B9B" w:rsidDel="00CB2812">
                  <w:rPr>
                    <w:rFonts w:asciiTheme="minorHAnsi" w:hAnsiTheme="minorHAnsi" w:cstheme="minorHAnsi"/>
                    <w:sz w:val="20"/>
                    <w:szCs w:val="20"/>
                    <w:rPrChange w:id="2878" w:author="Farouk Bouhafs" w:date="2024-02-15T10:19:00Z">
                      <w:rPr/>
                    </w:rPrChange>
                  </w:rPr>
                  <w:delText>-307,8</w:delText>
                </w:r>
              </w:del>
            </w:ins>
            <w:del w:id="2879" w:author="Houyem Rais" w:date="2024-02-22T15:03:00Z">
              <w:r w:rsidRPr="00132B9B" w:rsidDel="00CB2812">
                <w:rPr>
                  <w:rFonts w:asciiTheme="minorHAnsi" w:hAnsiTheme="minorHAnsi" w:cstheme="minorHAnsi"/>
                  <w:sz w:val="20"/>
                  <w:szCs w:val="20"/>
                  <w:rPrChange w:id="2880" w:author="Farouk Bouhafs" w:date="2024-02-15T10:19:00Z">
                    <w:rPr>
                      <w:rFonts w:cs="Calibri"/>
                      <w:sz w:val="20"/>
                      <w:szCs w:val="20"/>
                    </w:rPr>
                  </w:rPrChange>
                </w:rPr>
                <w:delText>-221,0</w:delText>
              </w:r>
            </w:del>
          </w:p>
        </w:tc>
        <w:tc>
          <w:tcPr>
            <w:tcW w:w="837" w:type="pct"/>
            <w:tcBorders>
              <w:top w:val="nil"/>
              <w:left w:val="nil"/>
              <w:bottom w:val="single" w:sz="4" w:space="0" w:color="auto"/>
              <w:right w:val="single" w:sz="4" w:space="0" w:color="auto"/>
            </w:tcBorders>
            <w:shd w:val="clear" w:color="000000" w:fill="FFFFFF"/>
            <w:noWrap/>
            <w:hideMark/>
            <w:tcPrChange w:id="2881"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54F977CA" w14:textId="2A7D7583" w:rsidR="00132B9B" w:rsidRPr="00132B9B" w:rsidDel="00CB2812" w:rsidRDefault="00132B9B" w:rsidP="00132B9B">
            <w:pPr>
              <w:spacing w:before="20" w:after="20"/>
              <w:jc w:val="center"/>
              <w:rPr>
                <w:del w:id="2882" w:author="Houyem Rais" w:date="2024-02-22T15:03:00Z"/>
                <w:rFonts w:asciiTheme="minorHAnsi" w:hAnsiTheme="minorHAnsi" w:cstheme="minorHAnsi"/>
                <w:sz w:val="20"/>
                <w:szCs w:val="20"/>
                <w:rPrChange w:id="2883" w:author="Farouk Bouhafs" w:date="2024-02-15T10:19:00Z">
                  <w:rPr>
                    <w:del w:id="2884" w:author="Houyem Rais" w:date="2024-02-22T15:03:00Z"/>
                    <w:rFonts w:cs="Calibri"/>
                    <w:sz w:val="20"/>
                    <w:szCs w:val="20"/>
                  </w:rPr>
                </w:rPrChange>
              </w:rPr>
            </w:pPr>
            <w:ins w:id="2885" w:author="Farouk Bouhafs" w:date="2024-02-15T10:17:00Z">
              <w:del w:id="2886" w:author="Houyem Rais" w:date="2024-02-22T15:03:00Z">
                <w:r w:rsidRPr="00132B9B" w:rsidDel="00CB2812">
                  <w:rPr>
                    <w:rFonts w:asciiTheme="minorHAnsi" w:hAnsiTheme="minorHAnsi" w:cstheme="minorHAnsi"/>
                    <w:sz w:val="20"/>
                    <w:szCs w:val="20"/>
                    <w:lang w:eastAsia="fr-FR"/>
                    <w:rPrChange w:id="2887" w:author="Farouk Bouhafs" w:date="2024-02-15T10:19:00Z">
                      <w:rPr>
                        <w:rFonts w:asciiTheme="minorHAnsi" w:hAnsiTheme="minorHAnsi" w:cstheme="minorHAnsi"/>
                        <w:lang w:eastAsia="fr-FR"/>
                      </w:rPr>
                    </w:rPrChange>
                  </w:rPr>
                  <w:delText>-105,4</w:delText>
                </w:r>
              </w:del>
            </w:ins>
            <w:del w:id="2888" w:author="Houyem Rais" w:date="2024-02-22T15:03:00Z">
              <w:r w:rsidRPr="00132B9B" w:rsidDel="00CB2812">
                <w:rPr>
                  <w:rFonts w:asciiTheme="minorHAnsi" w:hAnsiTheme="minorHAnsi" w:cstheme="minorHAnsi"/>
                  <w:sz w:val="20"/>
                  <w:szCs w:val="20"/>
                  <w:rPrChange w:id="2889" w:author="Farouk Bouhafs" w:date="2024-02-15T10:19:00Z">
                    <w:rPr>
                      <w:rFonts w:cs="Calibri"/>
                      <w:sz w:val="20"/>
                      <w:szCs w:val="20"/>
                    </w:rPr>
                  </w:rPrChange>
                </w:rPr>
                <w:delText>-102,9</w:delText>
              </w:r>
            </w:del>
          </w:p>
        </w:tc>
        <w:tc>
          <w:tcPr>
            <w:tcW w:w="666" w:type="pct"/>
            <w:tcBorders>
              <w:top w:val="nil"/>
              <w:left w:val="nil"/>
              <w:bottom w:val="single" w:sz="4" w:space="0" w:color="auto"/>
              <w:right w:val="single" w:sz="4" w:space="0" w:color="auto"/>
            </w:tcBorders>
            <w:shd w:val="clear" w:color="000000" w:fill="FFFFFF"/>
            <w:noWrap/>
            <w:hideMark/>
            <w:tcPrChange w:id="2890"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01755D5F" w14:textId="4B074214" w:rsidR="00132B9B" w:rsidRPr="00132B9B" w:rsidDel="00CB2812" w:rsidRDefault="00132B9B" w:rsidP="00132B9B">
            <w:pPr>
              <w:spacing w:before="20" w:after="20"/>
              <w:jc w:val="center"/>
              <w:rPr>
                <w:del w:id="2891" w:author="Houyem Rais" w:date="2024-02-22T15:03:00Z"/>
                <w:rFonts w:asciiTheme="minorHAnsi" w:hAnsiTheme="minorHAnsi" w:cstheme="minorHAnsi"/>
                <w:sz w:val="20"/>
                <w:szCs w:val="20"/>
                <w:rPrChange w:id="2892" w:author="Farouk Bouhafs" w:date="2024-02-15T10:19:00Z">
                  <w:rPr>
                    <w:del w:id="2893" w:author="Houyem Rais" w:date="2024-02-22T15:03:00Z"/>
                    <w:rFonts w:cs="Calibri"/>
                    <w:sz w:val="20"/>
                    <w:szCs w:val="20"/>
                  </w:rPr>
                </w:rPrChange>
              </w:rPr>
            </w:pPr>
            <w:ins w:id="2894" w:author="Farouk Bouhafs" w:date="2024-02-15T10:18:00Z">
              <w:del w:id="2895" w:author="Houyem Rais" w:date="2024-02-22T15:03:00Z">
                <w:r w:rsidRPr="00132B9B" w:rsidDel="00CB2812">
                  <w:rPr>
                    <w:rFonts w:asciiTheme="minorHAnsi" w:hAnsiTheme="minorHAnsi" w:cstheme="minorHAnsi"/>
                    <w:sz w:val="20"/>
                    <w:szCs w:val="20"/>
                    <w:lang w:eastAsia="fr-FR"/>
                    <w:rPrChange w:id="2896" w:author="Farouk Bouhafs" w:date="2024-02-15T10:19:00Z">
                      <w:rPr>
                        <w:rFonts w:asciiTheme="minorHAnsi" w:hAnsiTheme="minorHAnsi" w:cstheme="minorHAnsi"/>
                        <w:lang w:eastAsia="fr-FR"/>
                      </w:rPr>
                    </w:rPrChange>
                  </w:rPr>
                  <w:delText>-222,7</w:delText>
                </w:r>
              </w:del>
            </w:ins>
            <w:del w:id="2897" w:author="Houyem Rais" w:date="2024-02-22T15:03:00Z">
              <w:r w:rsidRPr="00132B9B" w:rsidDel="00CB2812">
                <w:rPr>
                  <w:rFonts w:asciiTheme="minorHAnsi" w:hAnsiTheme="minorHAnsi" w:cstheme="minorHAnsi"/>
                  <w:sz w:val="20"/>
                  <w:szCs w:val="20"/>
                  <w:rPrChange w:id="2898" w:author="Farouk Bouhafs" w:date="2024-02-15T10:19:00Z">
                    <w:rPr>
                      <w:rFonts w:cs="Calibri"/>
                      <w:sz w:val="20"/>
                      <w:szCs w:val="20"/>
                    </w:rPr>
                  </w:rPrChange>
                </w:rPr>
                <w:delText>-136,3</w:delText>
              </w:r>
            </w:del>
          </w:p>
        </w:tc>
      </w:tr>
      <w:tr w:rsidR="00132B9B" w:rsidRPr="00132B9B" w:rsidDel="00CB2812" w14:paraId="36EA3D0F" w14:textId="1E17365C" w:rsidTr="00132B9B">
        <w:tblPrEx>
          <w:tblW w:w="5003" w:type="pct"/>
          <w:tblCellMar>
            <w:left w:w="0" w:type="dxa"/>
            <w:right w:w="0" w:type="dxa"/>
          </w:tblCellMar>
          <w:tblPrExChange w:id="2899" w:author="Farouk Bouhafs" w:date="2024-02-15T10:18:00Z">
            <w:tblPrEx>
              <w:tblW w:w="5003" w:type="pct"/>
              <w:tblCellMar>
                <w:left w:w="0" w:type="dxa"/>
                <w:right w:w="0" w:type="dxa"/>
              </w:tblCellMar>
            </w:tblPrEx>
          </w:tblPrExChange>
        </w:tblPrEx>
        <w:trPr>
          <w:trHeight w:val="258"/>
          <w:del w:id="2900" w:author="Houyem Rais" w:date="2024-02-22T15:03:00Z"/>
          <w:trPrChange w:id="2901" w:author="Farouk Bouhafs" w:date="2024-02-15T10:18:00Z">
            <w:trPr>
              <w:gridAfter w:val="0"/>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2902" w:author="Farouk Bouhafs" w:date="2024-02-15T10:18:00Z">
              <w:tcPr>
                <w:tcW w:w="3051" w:type="pct"/>
                <w:gridSpan w:val="4"/>
                <w:tcBorders>
                  <w:top w:val="nil"/>
                  <w:left w:val="single" w:sz="4" w:space="0" w:color="auto"/>
                  <w:bottom w:val="single" w:sz="4" w:space="0" w:color="auto"/>
                  <w:right w:val="single" w:sz="4" w:space="0" w:color="auto"/>
                </w:tcBorders>
                <w:shd w:val="clear" w:color="auto" w:fill="auto"/>
                <w:vAlign w:val="bottom"/>
                <w:hideMark/>
              </w:tcPr>
            </w:tcPrChange>
          </w:tcPr>
          <w:p w14:paraId="23A8D80A" w14:textId="78A32F52" w:rsidR="00132B9B" w:rsidRPr="00132B9B" w:rsidDel="00CB2812" w:rsidRDefault="00132B9B" w:rsidP="00132B9B">
            <w:pPr>
              <w:spacing w:before="20" w:after="20"/>
              <w:ind w:left="133" w:right="93"/>
              <w:jc w:val="left"/>
              <w:rPr>
                <w:del w:id="2903" w:author="Houyem Rais" w:date="2024-02-22T15:03:00Z"/>
                <w:rFonts w:asciiTheme="minorHAnsi" w:hAnsiTheme="minorHAnsi" w:cstheme="minorHAnsi"/>
                <w:b/>
                <w:bCs/>
                <w:color w:val="002060"/>
                <w:sz w:val="20"/>
                <w:szCs w:val="20"/>
                <w:rPrChange w:id="2904" w:author="Farouk Bouhafs" w:date="2024-02-15T10:19:00Z">
                  <w:rPr>
                    <w:del w:id="2905" w:author="Houyem Rais" w:date="2024-02-22T15:03:00Z"/>
                    <w:rFonts w:cs="Calibri"/>
                    <w:b/>
                    <w:bCs/>
                    <w:color w:val="002060"/>
                    <w:sz w:val="20"/>
                    <w:szCs w:val="20"/>
                  </w:rPr>
                </w:rPrChange>
              </w:rPr>
            </w:pPr>
            <w:del w:id="2906" w:author="Houyem Rais" w:date="2024-02-22T15:03:00Z">
              <w:r w:rsidRPr="00132B9B" w:rsidDel="00CB2812">
                <w:rPr>
                  <w:rFonts w:asciiTheme="minorHAnsi" w:hAnsiTheme="minorHAnsi" w:cstheme="minorHAnsi"/>
                  <w:b/>
                  <w:bCs/>
                  <w:color w:val="002060"/>
                  <w:sz w:val="20"/>
                  <w:szCs w:val="20"/>
                  <w:rPrChange w:id="2907" w:author="Farouk Bouhafs" w:date="2024-02-15T10:19:00Z">
                    <w:rPr>
                      <w:rFonts w:cs="Calibri"/>
                      <w:b/>
                      <w:bCs/>
                      <w:color w:val="002060"/>
                      <w:sz w:val="20"/>
                      <w:szCs w:val="20"/>
                    </w:rPr>
                  </w:rPrChange>
                </w:rPr>
                <w:delText>VAN du secteur public (MDT) - Avec risque</w:delText>
              </w:r>
            </w:del>
          </w:p>
        </w:tc>
        <w:tc>
          <w:tcPr>
            <w:tcW w:w="516" w:type="pct"/>
            <w:tcBorders>
              <w:top w:val="nil"/>
              <w:left w:val="nil"/>
              <w:bottom w:val="single" w:sz="4" w:space="0" w:color="auto"/>
              <w:right w:val="single" w:sz="4" w:space="0" w:color="auto"/>
            </w:tcBorders>
            <w:shd w:val="clear" w:color="auto" w:fill="auto"/>
            <w:hideMark/>
            <w:tcPrChange w:id="2908"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1F74BABC" w14:textId="7FFF68F0" w:rsidR="00132B9B" w:rsidRPr="00132B9B" w:rsidDel="00CB2812" w:rsidRDefault="00132B9B" w:rsidP="00132B9B">
            <w:pPr>
              <w:spacing w:before="20" w:after="20"/>
              <w:ind w:left="133" w:right="93"/>
              <w:jc w:val="center"/>
              <w:rPr>
                <w:del w:id="2909" w:author="Houyem Rais" w:date="2024-02-22T15:03:00Z"/>
                <w:rFonts w:asciiTheme="minorHAnsi" w:hAnsiTheme="minorHAnsi" w:cstheme="minorHAnsi"/>
                <w:b/>
                <w:bCs/>
                <w:color w:val="002060"/>
                <w:sz w:val="20"/>
                <w:szCs w:val="20"/>
                <w:rPrChange w:id="2910" w:author="Farouk Bouhafs" w:date="2024-02-15T10:19:00Z">
                  <w:rPr>
                    <w:del w:id="2911" w:author="Houyem Rais" w:date="2024-02-22T15:03:00Z"/>
                    <w:rFonts w:cs="Calibri"/>
                    <w:b/>
                    <w:bCs/>
                    <w:color w:val="002060"/>
                    <w:sz w:val="20"/>
                    <w:szCs w:val="20"/>
                  </w:rPr>
                </w:rPrChange>
              </w:rPr>
            </w:pPr>
            <w:ins w:id="2912" w:author="Farouk Bouhafs" w:date="2024-02-15T10:17:00Z">
              <w:del w:id="2913" w:author="Houyem Rais" w:date="2024-02-22T15:03:00Z">
                <w:r w:rsidRPr="00132B9B" w:rsidDel="00CB2812">
                  <w:rPr>
                    <w:rFonts w:asciiTheme="minorHAnsi" w:hAnsiTheme="minorHAnsi" w:cstheme="minorHAnsi"/>
                    <w:b/>
                    <w:bCs/>
                    <w:color w:val="002060"/>
                    <w:sz w:val="20"/>
                    <w:szCs w:val="20"/>
                    <w:lang w:eastAsia="fr-FR"/>
                    <w:rPrChange w:id="2914" w:author="Farouk Bouhafs" w:date="2024-02-15T10:19:00Z">
                      <w:rPr>
                        <w:rFonts w:asciiTheme="minorHAnsi" w:hAnsiTheme="minorHAnsi" w:cstheme="minorHAnsi"/>
                        <w:b/>
                        <w:bCs/>
                        <w:color w:val="002060"/>
                        <w:lang w:eastAsia="fr-FR"/>
                      </w:rPr>
                    </w:rPrChange>
                  </w:rPr>
                  <w:delText>-688,2</w:delText>
                </w:r>
              </w:del>
            </w:ins>
            <w:del w:id="2915" w:author="Houyem Rais" w:date="2024-02-22T15:03:00Z">
              <w:r w:rsidRPr="00132B9B" w:rsidDel="00CB2812">
                <w:rPr>
                  <w:rFonts w:asciiTheme="minorHAnsi" w:hAnsiTheme="minorHAnsi" w:cstheme="minorHAnsi"/>
                  <w:b/>
                  <w:bCs/>
                  <w:color w:val="002060"/>
                  <w:sz w:val="20"/>
                  <w:szCs w:val="20"/>
                  <w:rPrChange w:id="2916" w:author="Farouk Bouhafs" w:date="2024-02-15T10:19:00Z">
                    <w:rPr>
                      <w:rFonts w:cs="Calibri"/>
                      <w:b/>
                      <w:bCs/>
                      <w:color w:val="002060"/>
                      <w:sz w:val="20"/>
                      <w:szCs w:val="20"/>
                    </w:rPr>
                  </w:rPrChange>
                </w:rPr>
                <w:delText>-624,2</w:delText>
              </w:r>
            </w:del>
          </w:p>
        </w:tc>
        <w:tc>
          <w:tcPr>
            <w:tcW w:w="837" w:type="pct"/>
            <w:tcBorders>
              <w:top w:val="nil"/>
              <w:left w:val="nil"/>
              <w:bottom w:val="single" w:sz="4" w:space="0" w:color="auto"/>
              <w:right w:val="single" w:sz="4" w:space="0" w:color="auto"/>
            </w:tcBorders>
            <w:shd w:val="clear" w:color="000000" w:fill="FFFFFF"/>
            <w:noWrap/>
            <w:hideMark/>
            <w:tcPrChange w:id="2917"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30FFD010" w14:textId="1CE0A233" w:rsidR="00132B9B" w:rsidRPr="00132B9B" w:rsidDel="00CB2812" w:rsidRDefault="00132B9B" w:rsidP="00132B9B">
            <w:pPr>
              <w:spacing w:before="20" w:after="20"/>
              <w:ind w:left="133" w:right="93"/>
              <w:jc w:val="center"/>
              <w:rPr>
                <w:del w:id="2918" w:author="Houyem Rais" w:date="2024-02-22T15:03:00Z"/>
                <w:rFonts w:asciiTheme="minorHAnsi" w:hAnsiTheme="minorHAnsi" w:cstheme="minorHAnsi"/>
                <w:b/>
                <w:bCs/>
                <w:color w:val="002060"/>
                <w:sz w:val="20"/>
                <w:szCs w:val="20"/>
                <w:rPrChange w:id="2919" w:author="Farouk Bouhafs" w:date="2024-02-15T10:19:00Z">
                  <w:rPr>
                    <w:del w:id="2920" w:author="Houyem Rais" w:date="2024-02-22T15:03:00Z"/>
                    <w:rFonts w:cs="Calibri"/>
                    <w:b/>
                    <w:bCs/>
                    <w:color w:val="002060"/>
                    <w:sz w:val="20"/>
                    <w:szCs w:val="20"/>
                  </w:rPr>
                </w:rPrChange>
              </w:rPr>
            </w:pPr>
            <w:ins w:id="2921" w:author="Farouk Bouhafs" w:date="2024-02-15T10:17:00Z">
              <w:del w:id="2922" w:author="Houyem Rais" w:date="2024-02-22T15:03:00Z">
                <w:r w:rsidRPr="00132B9B" w:rsidDel="00CB2812">
                  <w:rPr>
                    <w:rFonts w:asciiTheme="minorHAnsi" w:hAnsiTheme="minorHAnsi" w:cstheme="minorHAnsi"/>
                    <w:b/>
                    <w:bCs/>
                    <w:color w:val="002060"/>
                    <w:sz w:val="20"/>
                    <w:szCs w:val="20"/>
                    <w:lang w:eastAsia="fr-FR"/>
                    <w:rPrChange w:id="2923" w:author="Farouk Bouhafs" w:date="2024-02-15T10:19:00Z">
                      <w:rPr>
                        <w:rFonts w:asciiTheme="minorHAnsi" w:hAnsiTheme="minorHAnsi" w:cstheme="minorHAnsi"/>
                        <w:b/>
                        <w:bCs/>
                        <w:color w:val="002060"/>
                        <w:lang w:eastAsia="fr-FR"/>
                      </w:rPr>
                    </w:rPrChange>
                  </w:rPr>
                  <w:delText>-998,1</w:delText>
                </w:r>
              </w:del>
            </w:ins>
            <w:del w:id="2924" w:author="Houyem Rais" w:date="2024-02-22T15:03:00Z">
              <w:r w:rsidRPr="00132B9B" w:rsidDel="00CB2812">
                <w:rPr>
                  <w:rFonts w:asciiTheme="minorHAnsi" w:hAnsiTheme="minorHAnsi" w:cstheme="minorHAnsi"/>
                  <w:b/>
                  <w:bCs/>
                  <w:color w:val="002060"/>
                  <w:sz w:val="20"/>
                  <w:szCs w:val="20"/>
                  <w:rPrChange w:id="2925" w:author="Farouk Bouhafs" w:date="2024-02-15T10:19:00Z">
                    <w:rPr>
                      <w:rFonts w:cs="Calibri"/>
                      <w:b/>
                      <w:bCs/>
                      <w:color w:val="002060"/>
                      <w:sz w:val="20"/>
                      <w:szCs w:val="20"/>
                    </w:rPr>
                  </w:rPrChange>
                </w:rPr>
                <w:delText>-1014,0</w:delText>
              </w:r>
            </w:del>
          </w:p>
        </w:tc>
        <w:tc>
          <w:tcPr>
            <w:tcW w:w="666" w:type="pct"/>
            <w:tcBorders>
              <w:top w:val="nil"/>
              <w:left w:val="nil"/>
              <w:bottom w:val="single" w:sz="4" w:space="0" w:color="auto"/>
              <w:right w:val="single" w:sz="4" w:space="0" w:color="auto"/>
            </w:tcBorders>
            <w:shd w:val="clear" w:color="000000" w:fill="FFFFFF"/>
            <w:noWrap/>
            <w:hideMark/>
            <w:tcPrChange w:id="2926"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60DDC562" w14:textId="6E070351" w:rsidR="00132B9B" w:rsidRPr="00132B9B" w:rsidDel="00CB2812" w:rsidRDefault="00132B9B" w:rsidP="00132B9B">
            <w:pPr>
              <w:spacing w:before="20" w:after="20"/>
              <w:ind w:left="133" w:right="93"/>
              <w:jc w:val="center"/>
              <w:rPr>
                <w:del w:id="2927" w:author="Houyem Rais" w:date="2024-02-22T15:03:00Z"/>
                <w:rFonts w:asciiTheme="minorHAnsi" w:hAnsiTheme="minorHAnsi" w:cstheme="minorHAnsi"/>
                <w:b/>
                <w:bCs/>
                <w:color w:val="002060"/>
                <w:sz w:val="20"/>
                <w:szCs w:val="20"/>
                <w:rPrChange w:id="2928" w:author="Farouk Bouhafs" w:date="2024-02-15T10:19:00Z">
                  <w:rPr>
                    <w:del w:id="2929" w:author="Houyem Rais" w:date="2024-02-22T15:03:00Z"/>
                    <w:rFonts w:cs="Calibri"/>
                    <w:b/>
                    <w:bCs/>
                    <w:color w:val="002060"/>
                    <w:sz w:val="20"/>
                    <w:szCs w:val="20"/>
                  </w:rPr>
                </w:rPrChange>
              </w:rPr>
            </w:pPr>
            <w:ins w:id="2930" w:author="Farouk Bouhafs" w:date="2024-02-15T10:18:00Z">
              <w:del w:id="2931" w:author="Houyem Rais" w:date="2024-02-22T15:03:00Z">
                <w:r w:rsidRPr="00132B9B" w:rsidDel="00CB2812">
                  <w:rPr>
                    <w:rFonts w:asciiTheme="minorHAnsi" w:hAnsiTheme="minorHAnsi" w:cstheme="minorHAnsi"/>
                    <w:b/>
                    <w:bCs/>
                    <w:color w:val="002060"/>
                    <w:sz w:val="20"/>
                    <w:szCs w:val="20"/>
                    <w:lang w:eastAsia="fr-FR"/>
                    <w:rPrChange w:id="2932" w:author="Farouk Bouhafs" w:date="2024-02-15T10:19:00Z">
                      <w:rPr>
                        <w:rFonts w:asciiTheme="minorHAnsi" w:hAnsiTheme="minorHAnsi" w:cstheme="minorHAnsi"/>
                        <w:b/>
                        <w:bCs/>
                        <w:color w:val="002060"/>
                        <w:lang w:eastAsia="fr-FR"/>
                      </w:rPr>
                    </w:rPrChange>
                  </w:rPr>
                  <w:delText>-661,5</w:delText>
                </w:r>
              </w:del>
            </w:ins>
            <w:del w:id="2933" w:author="Houyem Rais" w:date="2024-02-22T15:03:00Z">
              <w:r w:rsidRPr="00132B9B" w:rsidDel="00CB2812">
                <w:rPr>
                  <w:rFonts w:asciiTheme="minorHAnsi" w:hAnsiTheme="minorHAnsi" w:cstheme="minorHAnsi"/>
                  <w:b/>
                  <w:bCs/>
                  <w:color w:val="002060"/>
                  <w:sz w:val="20"/>
                  <w:szCs w:val="20"/>
                  <w:rPrChange w:id="2934" w:author="Farouk Bouhafs" w:date="2024-02-15T10:19:00Z">
                    <w:rPr>
                      <w:rFonts w:cs="Calibri"/>
                      <w:b/>
                      <w:bCs/>
                      <w:color w:val="002060"/>
                      <w:sz w:val="20"/>
                      <w:szCs w:val="20"/>
                    </w:rPr>
                  </w:rPrChange>
                </w:rPr>
                <w:delText>-597,8</w:delText>
              </w:r>
            </w:del>
          </w:p>
        </w:tc>
      </w:tr>
      <w:tr w:rsidR="00132B9B" w:rsidRPr="00132B9B" w:rsidDel="00CB2812" w14:paraId="265334A4" w14:textId="45E60B79" w:rsidTr="00132B9B">
        <w:tblPrEx>
          <w:tblW w:w="5003" w:type="pct"/>
          <w:tblCellMar>
            <w:left w:w="0" w:type="dxa"/>
            <w:right w:w="0" w:type="dxa"/>
          </w:tblCellMar>
          <w:tblPrExChange w:id="2935" w:author="Farouk Bouhafs" w:date="2024-02-15T10:18:00Z">
            <w:tblPrEx>
              <w:tblW w:w="5003" w:type="pct"/>
              <w:tblCellMar>
                <w:left w:w="0" w:type="dxa"/>
                <w:right w:w="0" w:type="dxa"/>
              </w:tblCellMar>
            </w:tblPrEx>
          </w:tblPrExChange>
        </w:tblPrEx>
        <w:trPr>
          <w:trHeight w:val="258"/>
          <w:del w:id="2936" w:author="Houyem Rais" w:date="2024-02-22T15:03:00Z"/>
          <w:trPrChange w:id="2937" w:author="Farouk Bouhafs" w:date="2024-02-15T10:18:00Z">
            <w:trPr>
              <w:gridAfter w:val="0"/>
              <w:trHeight w:val="258"/>
            </w:trPr>
          </w:trPrChange>
        </w:trPr>
        <w:tc>
          <w:tcPr>
            <w:tcW w:w="2981" w:type="pct"/>
            <w:tcBorders>
              <w:top w:val="nil"/>
              <w:left w:val="single" w:sz="4" w:space="0" w:color="auto"/>
              <w:bottom w:val="single" w:sz="4" w:space="0" w:color="auto"/>
              <w:right w:val="single" w:sz="4" w:space="0" w:color="auto"/>
            </w:tcBorders>
            <w:shd w:val="clear" w:color="auto" w:fill="auto"/>
            <w:noWrap/>
            <w:vAlign w:val="center"/>
            <w:hideMark/>
            <w:tcPrChange w:id="2938" w:author="Farouk Bouhafs" w:date="2024-02-15T10:18:00Z">
              <w:tcPr>
                <w:tcW w:w="3051" w:type="pct"/>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533536F9" w14:textId="71D19E41" w:rsidR="00132B9B" w:rsidRPr="00132B9B" w:rsidDel="00CB2812" w:rsidRDefault="00132B9B" w:rsidP="00132B9B">
            <w:pPr>
              <w:spacing w:before="20" w:after="20"/>
              <w:ind w:left="133" w:right="93"/>
              <w:jc w:val="right"/>
              <w:rPr>
                <w:del w:id="2939" w:author="Houyem Rais" w:date="2024-02-22T15:03:00Z"/>
                <w:rFonts w:asciiTheme="minorHAnsi" w:hAnsiTheme="minorHAnsi" w:cstheme="minorHAnsi"/>
                <w:b/>
                <w:bCs/>
                <w:color w:val="C0504D"/>
                <w:sz w:val="20"/>
                <w:szCs w:val="20"/>
                <w:rPrChange w:id="2940" w:author="Farouk Bouhafs" w:date="2024-02-15T10:19:00Z">
                  <w:rPr>
                    <w:del w:id="2941" w:author="Houyem Rais" w:date="2024-02-22T15:03:00Z"/>
                    <w:rFonts w:cs="Calibri"/>
                    <w:b/>
                    <w:bCs/>
                    <w:color w:val="C0504D"/>
                    <w:sz w:val="20"/>
                    <w:szCs w:val="20"/>
                  </w:rPr>
                </w:rPrChange>
              </w:rPr>
            </w:pPr>
            <w:del w:id="2942" w:author="Houyem Rais" w:date="2024-02-22T15:03:00Z">
              <w:r w:rsidRPr="00132B9B" w:rsidDel="00CB2812">
                <w:rPr>
                  <w:rFonts w:asciiTheme="minorHAnsi" w:hAnsiTheme="minorHAnsi" w:cstheme="minorHAnsi"/>
                  <w:b/>
                  <w:bCs/>
                  <w:color w:val="C0504D"/>
                  <w:sz w:val="20"/>
                  <w:szCs w:val="20"/>
                  <w:rPrChange w:id="2943" w:author="Farouk Bouhafs" w:date="2024-02-15T10:19:00Z">
                    <w:rPr>
                      <w:rFonts w:cs="Calibri"/>
                      <w:b/>
                      <w:bCs/>
                      <w:color w:val="C0504D"/>
                      <w:sz w:val="20"/>
                      <w:szCs w:val="20"/>
                    </w:rPr>
                  </w:rPrChange>
                </w:rPr>
                <w:delText>Value for Money (MDT)</w:delText>
              </w:r>
            </w:del>
          </w:p>
        </w:tc>
        <w:tc>
          <w:tcPr>
            <w:tcW w:w="516" w:type="pct"/>
            <w:tcBorders>
              <w:top w:val="nil"/>
              <w:left w:val="nil"/>
              <w:bottom w:val="single" w:sz="4" w:space="0" w:color="auto"/>
              <w:right w:val="single" w:sz="4" w:space="0" w:color="auto"/>
            </w:tcBorders>
            <w:shd w:val="clear" w:color="000000" w:fill="FFFFFF"/>
            <w:noWrap/>
            <w:vAlign w:val="center"/>
            <w:tcPrChange w:id="2944" w:author="Farouk Bouhafs" w:date="2024-02-15T10:18:00Z">
              <w:tcPr>
                <w:tcW w:w="586" w:type="pct"/>
                <w:gridSpan w:val="3"/>
                <w:tcBorders>
                  <w:top w:val="nil"/>
                  <w:left w:val="nil"/>
                  <w:bottom w:val="single" w:sz="4" w:space="0" w:color="auto"/>
                  <w:right w:val="single" w:sz="4" w:space="0" w:color="auto"/>
                </w:tcBorders>
                <w:shd w:val="clear" w:color="000000" w:fill="FFFFFF"/>
                <w:noWrap/>
                <w:vAlign w:val="center"/>
              </w:tcPr>
            </w:tcPrChange>
          </w:tcPr>
          <w:p w14:paraId="3B8AD615" w14:textId="11B1211F" w:rsidR="00132B9B" w:rsidRPr="00132B9B" w:rsidDel="00CB2812" w:rsidRDefault="00132B9B" w:rsidP="00132B9B">
            <w:pPr>
              <w:spacing w:before="20" w:after="20"/>
              <w:jc w:val="center"/>
              <w:rPr>
                <w:del w:id="2945" w:author="Houyem Rais" w:date="2024-02-22T15:03:00Z"/>
                <w:rFonts w:asciiTheme="minorHAnsi" w:hAnsiTheme="minorHAnsi" w:cstheme="minorHAnsi"/>
                <w:sz w:val="20"/>
                <w:szCs w:val="20"/>
                <w:rPrChange w:id="2946" w:author="Farouk Bouhafs" w:date="2024-02-15T10:19:00Z">
                  <w:rPr>
                    <w:del w:id="2947" w:author="Houyem Rais" w:date="2024-02-22T15:03:00Z"/>
                    <w:rFonts w:cs="Calibri"/>
                    <w:sz w:val="20"/>
                    <w:szCs w:val="20"/>
                  </w:rPr>
                </w:rPrChange>
              </w:rPr>
            </w:pPr>
          </w:p>
        </w:tc>
        <w:tc>
          <w:tcPr>
            <w:tcW w:w="837" w:type="pct"/>
            <w:tcBorders>
              <w:top w:val="nil"/>
              <w:left w:val="nil"/>
              <w:bottom w:val="single" w:sz="4" w:space="0" w:color="auto"/>
              <w:right w:val="single" w:sz="4" w:space="0" w:color="auto"/>
            </w:tcBorders>
            <w:shd w:val="clear" w:color="000000" w:fill="FFFFFF"/>
            <w:noWrap/>
            <w:vAlign w:val="bottom"/>
            <w:hideMark/>
            <w:tcPrChange w:id="2948" w:author="Farouk Bouhafs" w:date="2024-02-15T10:18:00Z">
              <w:tcPr>
                <w:tcW w:w="786" w:type="pct"/>
                <w:gridSpan w:val="4"/>
                <w:tcBorders>
                  <w:top w:val="nil"/>
                  <w:left w:val="nil"/>
                  <w:bottom w:val="single" w:sz="4" w:space="0" w:color="auto"/>
                  <w:right w:val="single" w:sz="4" w:space="0" w:color="auto"/>
                </w:tcBorders>
                <w:shd w:val="clear" w:color="000000" w:fill="FFFFFF"/>
                <w:noWrap/>
                <w:vAlign w:val="center"/>
                <w:hideMark/>
              </w:tcPr>
            </w:tcPrChange>
          </w:tcPr>
          <w:p w14:paraId="3AFC086E" w14:textId="5B6C5946" w:rsidR="00132B9B" w:rsidRPr="00132B9B" w:rsidDel="00CB2812" w:rsidRDefault="00132B9B" w:rsidP="00132B9B">
            <w:pPr>
              <w:spacing w:before="20" w:after="20"/>
              <w:jc w:val="center"/>
              <w:rPr>
                <w:del w:id="2949" w:author="Houyem Rais" w:date="2024-02-22T15:03:00Z"/>
                <w:rFonts w:asciiTheme="minorHAnsi" w:hAnsiTheme="minorHAnsi" w:cstheme="minorHAnsi"/>
                <w:b/>
                <w:bCs/>
                <w:color w:val="C00000"/>
                <w:sz w:val="20"/>
                <w:szCs w:val="20"/>
                <w:rPrChange w:id="2950" w:author="Farouk Bouhafs" w:date="2024-02-15T10:19:00Z">
                  <w:rPr>
                    <w:del w:id="2951" w:author="Houyem Rais" w:date="2024-02-22T15:03:00Z"/>
                    <w:rFonts w:cs="Calibri"/>
                    <w:b/>
                    <w:bCs/>
                    <w:color w:val="C00000"/>
                    <w:sz w:val="20"/>
                    <w:szCs w:val="20"/>
                  </w:rPr>
                </w:rPrChange>
              </w:rPr>
            </w:pPr>
            <w:ins w:id="2952" w:author="Farouk Bouhafs" w:date="2024-02-15T10:17:00Z">
              <w:del w:id="2953" w:author="Houyem Rais" w:date="2024-02-22T15:03:00Z">
                <w:r w:rsidRPr="00132B9B" w:rsidDel="00CB2812">
                  <w:rPr>
                    <w:rFonts w:asciiTheme="minorHAnsi" w:hAnsiTheme="minorHAnsi" w:cstheme="minorHAnsi"/>
                    <w:b/>
                    <w:bCs/>
                    <w:color w:val="C00000"/>
                    <w:sz w:val="20"/>
                    <w:szCs w:val="20"/>
                    <w:rPrChange w:id="2954" w:author="Farouk Bouhafs" w:date="2024-02-15T10:19:00Z">
                      <w:rPr>
                        <w:rFonts w:asciiTheme="minorHAnsi" w:hAnsiTheme="minorHAnsi" w:cstheme="minorHAnsi"/>
                        <w:b/>
                        <w:bCs/>
                        <w:color w:val="C00000"/>
                      </w:rPr>
                    </w:rPrChange>
                  </w:rPr>
                  <w:delText>-309,8</w:delText>
                </w:r>
              </w:del>
            </w:ins>
            <w:del w:id="2955" w:author="Houyem Rais" w:date="2024-02-22T15:03:00Z">
              <w:r w:rsidRPr="00132B9B" w:rsidDel="00CB2812">
                <w:rPr>
                  <w:rFonts w:asciiTheme="minorHAnsi" w:hAnsiTheme="minorHAnsi" w:cstheme="minorHAnsi"/>
                  <w:b/>
                  <w:bCs/>
                  <w:color w:val="C00000"/>
                  <w:sz w:val="20"/>
                  <w:szCs w:val="20"/>
                  <w:rPrChange w:id="2956" w:author="Farouk Bouhafs" w:date="2024-02-15T10:19:00Z">
                    <w:rPr>
                      <w:rFonts w:cs="Calibri"/>
                      <w:b/>
                      <w:bCs/>
                      <w:color w:val="C00000"/>
                      <w:sz w:val="20"/>
                      <w:szCs w:val="20"/>
                    </w:rPr>
                  </w:rPrChange>
                </w:rPr>
                <w:delText>-389,9</w:delText>
              </w:r>
            </w:del>
          </w:p>
        </w:tc>
        <w:tc>
          <w:tcPr>
            <w:tcW w:w="666" w:type="pct"/>
            <w:tcBorders>
              <w:top w:val="nil"/>
              <w:left w:val="nil"/>
              <w:bottom w:val="single" w:sz="4" w:space="0" w:color="auto"/>
              <w:right w:val="single" w:sz="4" w:space="0" w:color="auto"/>
            </w:tcBorders>
            <w:shd w:val="clear" w:color="000000" w:fill="FFFFFF"/>
            <w:noWrap/>
            <w:vAlign w:val="bottom"/>
            <w:hideMark/>
            <w:tcPrChange w:id="2957" w:author="Farouk Bouhafs" w:date="2024-02-15T10:18:00Z">
              <w:tcPr>
                <w:tcW w:w="577" w:type="pct"/>
                <w:tcBorders>
                  <w:top w:val="nil"/>
                  <w:left w:val="nil"/>
                  <w:bottom w:val="single" w:sz="4" w:space="0" w:color="auto"/>
                  <w:right w:val="single" w:sz="4" w:space="0" w:color="auto"/>
                </w:tcBorders>
                <w:shd w:val="clear" w:color="000000" w:fill="FFFFFF"/>
                <w:noWrap/>
                <w:vAlign w:val="center"/>
                <w:hideMark/>
              </w:tcPr>
            </w:tcPrChange>
          </w:tcPr>
          <w:p w14:paraId="71DC2A64" w14:textId="74499500" w:rsidR="00132B9B" w:rsidRPr="00132B9B" w:rsidDel="00CB2812" w:rsidRDefault="00132B9B" w:rsidP="00132B9B">
            <w:pPr>
              <w:spacing w:before="20" w:after="20"/>
              <w:jc w:val="center"/>
              <w:rPr>
                <w:del w:id="2958" w:author="Houyem Rais" w:date="2024-02-22T15:03:00Z"/>
                <w:rFonts w:asciiTheme="minorHAnsi" w:hAnsiTheme="minorHAnsi" w:cstheme="minorHAnsi"/>
                <w:b/>
                <w:bCs/>
                <w:color w:val="C00000"/>
                <w:sz w:val="20"/>
                <w:szCs w:val="20"/>
                <w:rPrChange w:id="2959" w:author="Farouk Bouhafs" w:date="2024-02-15T10:19:00Z">
                  <w:rPr>
                    <w:del w:id="2960" w:author="Houyem Rais" w:date="2024-02-22T15:03:00Z"/>
                    <w:rFonts w:cs="Calibri"/>
                    <w:b/>
                    <w:bCs/>
                    <w:color w:val="C00000"/>
                    <w:sz w:val="20"/>
                    <w:szCs w:val="20"/>
                  </w:rPr>
                </w:rPrChange>
              </w:rPr>
            </w:pPr>
            <w:ins w:id="2961" w:author="Farouk Bouhafs" w:date="2024-02-15T10:18:00Z">
              <w:del w:id="2962" w:author="Houyem Rais" w:date="2024-02-22T15:03:00Z">
                <w:r w:rsidRPr="00132B9B" w:rsidDel="00CB2812">
                  <w:rPr>
                    <w:rFonts w:asciiTheme="minorHAnsi" w:hAnsiTheme="minorHAnsi" w:cstheme="minorHAnsi"/>
                    <w:b/>
                    <w:bCs/>
                    <w:color w:val="C00000"/>
                    <w:sz w:val="20"/>
                    <w:szCs w:val="20"/>
                    <w:rPrChange w:id="2963" w:author="Farouk Bouhafs" w:date="2024-02-15T10:19:00Z">
                      <w:rPr>
                        <w:rFonts w:asciiTheme="minorHAnsi" w:hAnsiTheme="minorHAnsi" w:cstheme="minorHAnsi"/>
                        <w:b/>
                        <w:bCs/>
                        <w:color w:val="C00000"/>
                      </w:rPr>
                    </w:rPrChange>
                  </w:rPr>
                  <w:delText>26,7</w:delText>
                </w:r>
              </w:del>
            </w:ins>
            <w:del w:id="2964" w:author="Houyem Rais" w:date="2024-02-22T15:03:00Z">
              <w:r w:rsidRPr="00132B9B" w:rsidDel="00CB2812">
                <w:rPr>
                  <w:rFonts w:asciiTheme="minorHAnsi" w:hAnsiTheme="minorHAnsi" w:cstheme="minorHAnsi"/>
                  <w:b/>
                  <w:bCs/>
                  <w:color w:val="C00000"/>
                  <w:sz w:val="20"/>
                  <w:szCs w:val="20"/>
                  <w:rPrChange w:id="2965" w:author="Farouk Bouhafs" w:date="2024-02-15T10:19:00Z">
                    <w:rPr>
                      <w:rFonts w:cs="Calibri"/>
                      <w:b/>
                      <w:bCs/>
                      <w:color w:val="C00000"/>
                      <w:sz w:val="20"/>
                      <w:szCs w:val="20"/>
                    </w:rPr>
                  </w:rPrChange>
                </w:rPr>
                <w:delText>26,4</w:delText>
              </w:r>
            </w:del>
          </w:p>
        </w:tc>
      </w:tr>
      <w:tr w:rsidR="00132B9B" w:rsidRPr="00132B9B" w:rsidDel="00CB2812" w14:paraId="3B1DD20C" w14:textId="49E08AAE" w:rsidTr="00132B9B">
        <w:trPr>
          <w:trHeight w:val="258"/>
          <w:del w:id="2966" w:author="Houyem Rais" w:date="2024-02-22T15:03:00Z"/>
        </w:trPr>
        <w:tc>
          <w:tcPr>
            <w:tcW w:w="2981" w:type="pct"/>
            <w:tcBorders>
              <w:top w:val="nil"/>
              <w:left w:val="single" w:sz="4" w:space="0" w:color="auto"/>
              <w:bottom w:val="single" w:sz="4" w:space="0" w:color="auto"/>
              <w:right w:val="nil"/>
            </w:tcBorders>
            <w:shd w:val="clear" w:color="auto" w:fill="auto"/>
            <w:noWrap/>
            <w:vAlign w:val="center"/>
            <w:hideMark/>
          </w:tcPr>
          <w:p w14:paraId="61174A39" w14:textId="7C12EE47" w:rsidR="00132B9B" w:rsidRPr="00132B9B" w:rsidDel="00CB2812" w:rsidRDefault="00132B9B" w:rsidP="00132B9B">
            <w:pPr>
              <w:spacing w:before="20" w:after="20"/>
              <w:ind w:left="133" w:right="93"/>
              <w:jc w:val="right"/>
              <w:rPr>
                <w:del w:id="2967" w:author="Houyem Rais" w:date="2024-02-22T15:03:00Z"/>
                <w:rFonts w:asciiTheme="minorHAnsi" w:hAnsiTheme="minorHAnsi" w:cstheme="minorHAnsi"/>
                <w:b/>
                <w:bCs/>
                <w:color w:val="C0504D"/>
                <w:sz w:val="20"/>
                <w:szCs w:val="20"/>
                <w:rPrChange w:id="2968" w:author="Farouk Bouhafs" w:date="2024-02-15T10:19:00Z">
                  <w:rPr>
                    <w:del w:id="2969" w:author="Houyem Rais" w:date="2024-02-22T15:03:00Z"/>
                    <w:rFonts w:cs="Calibri"/>
                    <w:b/>
                    <w:bCs/>
                    <w:color w:val="C0504D"/>
                    <w:sz w:val="20"/>
                    <w:szCs w:val="20"/>
                  </w:rPr>
                </w:rPrChange>
              </w:rPr>
            </w:pPr>
            <w:del w:id="2970" w:author="Houyem Rais" w:date="2024-02-22T15:03:00Z">
              <w:r w:rsidRPr="00132B9B" w:rsidDel="00CB2812">
                <w:rPr>
                  <w:rFonts w:asciiTheme="minorHAnsi" w:hAnsiTheme="minorHAnsi" w:cstheme="minorHAnsi"/>
                  <w:b/>
                  <w:bCs/>
                  <w:color w:val="C0504D"/>
                  <w:sz w:val="20"/>
                  <w:szCs w:val="20"/>
                  <w:rPrChange w:id="2971" w:author="Farouk Bouhafs" w:date="2024-02-15T10:19:00Z">
                    <w:rPr>
                      <w:rFonts w:cs="Calibri"/>
                      <w:b/>
                      <w:bCs/>
                      <w:color w:val="C0504D"/>
                      <w:sz w:val="20"/>
                      <w:szCs w:val="20"/>
                    </w:rPr>
                  </w:rPrChange>
                </w:rPr>
                <w:delText>Value for Money (%)</w:delText>
              </w:r>
            </w:del>
          </w:p>
        </w:tc>
        <w:tc>
          <w:tcPr>
            <w:tcW w:w="516" w:type="pct"/>
            <w:tcBorders>
              <w:top w:val="nil"/>
              <w:left w:val="single" w:sz="4" w:space="0" w:color="auto"/>
              <w:bottom w:val="single" w:sz="4" w:space="0" w:color="auto"/>
              <w:right w:val="single" w:sz="4" w:space="0" w:color="auto"/>
            </w:tcBorders>
            <w:shd w:val="clear" w:color="000000" w:fill="FFFFFF"/>
            <w:noWrap/>
            <w:vAlign w:val="center"/>
          </w:tcPr>
          <w:p w14:paraId="558753F5" w14:textId="7D4C10B3" w:rsidR="00132B9B" w:rsidRPr="00132B9B" w:rsidDel="00CB2812" w:rsidRDefault="00132B9B" w:rsidP="00132B9B">
            <w:pPr>
              <w:spacing w:before="20" w:after="20"/>
              <w:jc w:val="center"/>
              <w:rPr>
                <w:del w:id="2972" w:author="Houyem Rais" w:date="2024-02-22T15:03:00Z"/>
                <w:rFonts w:asciiTheme="minorHAnsi" w:hAnsiTheme="minorHAnsi" w:cstheme="minorHAnsi"/>
                <w:sz w:val="20"/>
                <w:szCs w:val="20"/>
                <w:rPrChange w:id="2973" w:author="Farouk Bouhafs" w:date="2024-02-15T10:19:00Z">
                  <w:rPr>
                    <w:del w:id="2974" w:author="Houyem Rais" w:date="2024-02-22T15:03:00Z"/>
                    <w:rFonts w:cs="Calibri"/>
                    <w:sz w:val="20"/>
                    <w:szCs w:val="20"/>
                  </w:rPr>
                </w:rPrChange>
              </w:rPr>
            </w:pPr>
          </w:p>
        </w:tc>
        <w:tc>
          <w:tcPr>
            <w:tcW w:w="837" w:type="pct"/>
            <w:tcBorders>
              <w:top w:val="nil"/>
              <w:left w:val="nil"/>
              <w:bottom w:val="single" w:sz="4" w:space="0" w:color="auto"/>
              <w:right w:val="single" w:sz="4" w:space="0" w:color="auto"/>
            </w:tcBorders>
            <w:shd w:val="clear" w:color="000000" w:fill="FFFFFF"/>
            <w:noWrap/>
            <w:vAlign w:val="center"/>
            <w:hideMark/>
          </w:tcPr>
          <w:p w14:paraId="55D05739" w14:textId="73786632" w:rsidR="00132B9B" w:rsidRPr="00132B9B" w:rsidDel="00CB2812" w:rsidRDefault="00132B9B" w:rsidP="00132B9B">
            <w:pPr>
              <w:spacing w:before="20" w:after="20"/>
              <w:jc w:val="center"/>
              <w:rPr>
                <w:del w:id="2975" w:author="Houyem Rais" w:date="2024-02-22T15:03:00Z"/>
                <w:rFonts w:asciiTheme="minorHAnsi" w:hAnsiTheme="minorHAnsi" w:cstheme="minorHAnsi"/>
                <w:b/>
                <w:bCs/>
                <w:color w:val="C00000"/>
                <w:sz w:val="20"/>
                <w:szCs w:val="20"/>
                <w:rPrChange w:id="2976" w:author="Farouk Bouhafs" w:date="2024-02-15T10:19:00Z">
                  <w:rPr>
                    <w:del w:id="2977" w:author="Houyem Rais" w:date="2024-02-22T15:03:00Z"/>
                    <w:rFonts w:cs="Calibri"/>
                    <w:b/>
                    <w:bCs/>
                    <w:color w:val="C00000"/>
                    <w:sz w:val="20"/>
                    <w:szCs w:val="20"/>
                  </w:rPr>
                </w:rPrChange>
              </w:rPr>
            </w:pPr>
            <w:ins w:id="2978" w:author="Farouk Bouhafs" w:date="2024-02-15T10:17:00Z">
              <w:del w:id="2979" w:author="Houyem Rais" w:date="2024-02-22T15:03:00Z">
                <w:r w:rsidRPr="00132B9B" w:rsidDel="00CB2812">
                  <w:rPr>
                    <w:rFonts w:asciiTheme="minorHAnsi" w:hAnsiTheme="minorHAnsi" w:cstheme="minorHAnsi"/>
                    <w:b/>
                    <w:bCs/>
                    <w:color w:val="FF0000"/>
                    <w:sz w:val="20"/>
                    <w:szCs w:val="20"/>
                    <w:rPrChange w:id="2980" w:author="Farouk Bouhafs" w:date="2024-02-15T10:19:00Z">
                      <w:rPr>
                        <w:rFonts w:asciiTheme="minorHAnsi" w:hAnsiTheme="minorHAnsi" w:cstheme="minorHAnsi"/>
                        <w:b/>
                        <w:bCs/>
                        <w:color w:val="FF0000"/>
                      </w:rPr>
                    </w:rPrChange>
                  </w:rPr>
                  <w:delText>-45,0%</w:delText>
                </w:r>
              </w:del>
            </w:ins>
            <w:del w:id="2981" w:author="Houyem Rais" w:date="2024-02-22T15:03:00Z">
              <w:r w:rsidRPr="00132B9B" w:rsidDel="00CB2812">
                <w:rPr>
                  <w:rFonts w:asciiTheme="minorHAnsi" w:hAnsiTheme="minorHAnsi" w:cstheme="minorHAnsi"/>
                  <w:b/>
                  <w:bCs/>
                  <w:color w:val="C00000"/>
                  <w:sz w:val="20"/>
                  <w:szCs w:val="20"/>
                  <w:rPrChange w:id="2982" w:author="Farouk Bouhafs" w:date="2024-02-15T10:19:00Z">
                    <w:rPr>
                      <w:rFonts w:cs="Calibri"/>
                      <w:b/>
                      <w:bCs/>
                      <w:color w:val="C00000"/>
                      <w:sz w:val="20"/>
                      <w:szCs w:val="20"/>
                    </w:rPr>
                  </w:rPrChange>
                </w:rPr>
                <w:delText>-62,5%</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34AF10A1" w14:textId="23D8A938" w:rsidR="00132B9B" w:rsidRPr="00132B9B" w:rsidDel="00CB2812" w:rsidRDefault="00132B9B" w:rsidP="00132B9B">
            <w:pPr>
              <w:spacing w:before="20" w:after="20"/>
              <w:jc w:val="center"/>
              <w:rPr>
                <w:del w:id="2983" w:author="Houyem Rais" w:date="2024-02-22T15:03:00Z"/>
                <w:rFonts w:asciiTheme="minorHAnsi" w:hAnsiTheme="minorHAnsi" w:cstheme="minorHAnsi"/>
                <w:b/>
                <w:bCs/>
                <w:color w:val="C00000"/>
                <w:sz w:val="20"/>
                <w:szCs w:val="20"/>
                <w:rPrChange w:id="2984" w:author="Farouk Bouhafs" w:date="2024-02-15T10:19:00Z">
                  <w:rPr>
                    <w:del w:id="2985" w:author="Houyem Rais" w:date="2024-02-22T15:03:00Z"/>
                    <w:rFonts w:cs="Calibri"/>
                    <w:b/>
                    <w:bCs/>
                    <w:color w:val="C00000"/>
                    <w:sz w:val="20"/>
                    <w:szCs w:val="20"/>
                  </w:rPr>
                </w:rPrChange>
              </w:rPr>
            </w:pPr>
            <w:ins w:id="2986" w:author="Farouk Bouhafs" w:date="2024-02-15T10:18:00Z">
              <w:del w:id="2987" w:author="Houyem Rais" w:date="2024-02-22T15:03:00Z">
                <w:r w:rsidRPr="00132B9B" w:rsidDel="00CB2812">
                  <w:rPr>
                    <w:rFonts w:asciiTheme="minorHAnsi" w:hAnsiTheme="minorHAnsi" w:cstheme="minorHAnsi"/>
                    <w:b/>
                    <w:bCs/>
                    <w:color w:val="FF0000"/>
                    <w:sz w:val="20"/>
                    <w:szCs w:val="20"/>
                    <w:rPrChange w:id="2988" w:author="Farouk Bouhafs" w:date="2024-02-15T10:19:00Z">
                      <w:rPr>
                        <w:rFonts w:asciiTheme="minorHAnsi" w:hAnsiTheme="minorHAnsi" w:cstheme="minorHAnsi"/>
                        <w:b/>
                        <w:bCs/>
                        <w:color w:val="FF0000"/>
                      </w:rPr>
                    </w:rPrChange>
                  </w:rPr>
                  <w:delText>3,9%</w:delText>
                </w:r>
              </w:del>
            </w:ins>
            <w:del w:id="2989" w:author="Houyem Rais" w:date="2024-02-22T15:03:00Z">
              <w:r w:rsidRPr="00132B9B" w:rsidDel="00CB2812">
                <w:rPr>
                  <w:rFonts w:asciiTheme="minorHAnsi" w:hAnsiTheme="minorHAnsi" w:cstheme="minorHAnsi"/>
                  <w:b/>
                  <w:bCs/>
                  <w:color w:val="C00000"/>
                  <w:sz w:val="20"/>
                  <w:szCs w:val="20"/>
                  <w:rPrChange w:id="2990" w:author="Farouk Bouhafs" w:date="2024-02-15T10:19:00Z">
                    <w:rPr>
                      <w:rFonts w:cs="Calibri"/>
                      <w:b/>
                      <w:bCs/>
                      <w:color w:val="C00000"/>
                      <w:sz w:val="20"/>
                      <w:szCs w:val="20"/>
                    </w:rPr>
                  </w:rPrChange>
                </w:rPr>
                <w:delText>4,2%</w:delText>
              </w:r>
            </w:del>
          </w:p>
        </w:tc>
      </w:tr>
    </w:tbl>
    <w:p w14:paraId="060E189C" w14:textId="799AFE25" w:rsidR="001772D6" w:rsidRPr="00007B3E" w:rsidDel="00CB2812" w:rsidRDefault="001772D6" w:rsidP="001772D6">
      <w:pPr>
        <w:rPr>
          <w:del w:id="2991" w:author="Houyem Rais" w:date="2024-02-22T15:03:00Z"/>
        </w:rPr>
      </w:pPr>
      <w:del w:id="2992" w:author="Houyem Rais" w:date="2024-02-22T15:03:00Z">
        <w:r w:rsidDel="00CB2812">
          <w:delText>L</w:delText>
        </w:r>
        <w:r w:rsidRPr="00007B3E" w:rsidDel="00CB2812">
          <w:delText xml:space="preserve">'analyse de la Value for Money (VfM) du </w:delText>
        </w:r>
        <w:r w:rsidDel="00CB2812">
          <w:delText>PPP</w:delText>
        </w:r>
        <w:r w:rsidRPr="00007B3E" w:rsidDel="00CB2812">
          <w:delText xml:space="preserve"> à paiements publics</w:delText>
        </w:r>
        <w:r w:rsidDel="00CB2812">
          <w:delText xml:space="preserve"> montre que</w:delText>
        </w:r>
        <w:r w:rsidRPr="00007B3E" w:rsidDel="00CB2812">
          <w:delText xml:space="preserve"> les redevances de sillons, bien que représentant une transaction importante entre la SNCFT et SNCFT Réseau, s'annulent mutuellement dans leur impact sur le secteur public. Les </w:delText>
        </w:r>
        <w:r w:rsidRPr="00007B3E" w:rsidDel="00CB2812">
          <w:rPr>
            <w:b/>
            <w:bCs/>
          </w:rPr>
          <w:delText>loyers annuels</w:delText>
        </w:r>
        <w:r w:rsidRPr="00007B3E" w:rsidDel="00CB2812">
          <w:delText xml:space="preserve"> versés au partenaire privé constituent la principale charge financière pour l'État. Ces paiements couvrent l'investissement initial, le service de la dette, la plus-value des fonds propres, les dépenses d’exploitation, de gestion et de maintenance.</w:delText>
        </w:r>
      </w:del>
    </w:p>
    <w:p w14:paraId="6C52E5CE" w14:textId="2A267C25" w:rsidR="001772D6" w:rsidDel="00CB2812" w:rsidRDefault="001772D6" w:rsidP="001772D6">
      <w:pPr>
        <w:rPr>
          <w:del w:id="2993" w:author="Houyem Rais" w:date="2024-02-22T15:03:00Z"/>
        </w:rPr>
      </w:pPr>
      <w:del w:id="2994" w:author="Houyem Rais" w:date="2024-02-22T15:03:00Z">
        <w:r w:rsidDel="00CB2812">
          <w:delText>L</w:delText>
        </w:r>
        <w:r w:rsidRPr="00007B3E" w:rsidDel="00CB2812">
          <w:delText xml:space="preserve">a charge élevée de ces loyers, nécessaires pour assurer la rentabilité du partenaire privé et le maintien de l'infrastructure, pèse lourdement sur le budget public, comme le montre leur valeur actuelle nette de </w:delText>
        </w:r>
      </w:del>
      <w:ins w:id="2995" w:author="Farouk Bouhafs" w:date="2024-02-15T10:19:00Z">
        <w:del w:id="2996" w:author="Houyem Rais" w:date="2024-02-22T15:03:00Z">
          <w:r w:rsidR="00132B9B" w:rsidRPr="00CB2812" w:rsidDel="00CB2812">
            <w:rPr>
              <w:b/>
              <w:bCs/>
            </w:rPr>
            <w:delText xml:space="preserve">-1 286 </w:delText>
          </w:r>
        </w:del>
      </w:ins>
      <w:del w:id="2997" w:author="Houyem Rais" w:date="2024-02-22T15:03:00Z">
        <w:r w:rsidRPr="00EA77A5" w:rsidDel="00CB2812">
          <w:rPr>
            <w:b/>
            <w:bCs/>
          </w:rPr>
          <w:delText>-1 </w:delText>
        </w:r>
        <w:r w:rsidDel="00CB2812">
          <w:rPr>
            <w:b/>
            <w:bCs/>
          </w:rPr>
          <w:delText>303</w:delText>
        </w:r>
        <w:r w:rsidRPr="00EA77A5" w:rsidDel="00CB2812">
          <w:rPr>
            <w:b/>
            <w:bCs/>
          </w:rPr>
          <w:delText xml:space="preserve"> MDT</w:delText>
        </w:r>
        <w:r w:rsidRPr="00007B3E" w:rsidDel="00CB2812">
          <w:delText xml:space="preserve">. Cette situation </w:delText>
        </w:r>
        <w:r w:rsidDel="00CB2812">
          <w:delText>signifie que</w:delText>
        </w:r>
        <w:r w:rsidRPr="00007B3E" w:rsidDel="00CB2812">
          <w:delText xml:space="preserve"> les bénéfices apportés par le </w:delText>
        </w:r>
        <w:r w:rsidDel="00CB2812">
          <w:delText xml:space="preserve">contrat de </w:delText>
        </w:r>
        <w:r w:rsidRPr="00007B3E" w:rsidDel="00CB2812">
          <w:delText xml:space="preserve">partenariat </w:delText>
        </w:r>
        <w:r w:rsidDel="00CB2812">
          <w:delText xml:space="preserve">ne permettent pas de contrebalancer </w:delText>
        </w:r>
        <w:r w:rsidRPr="00007B3E" w:rsidDel="00CB2812">
          <w:delText>les obligations financières de l'État</w:delText>
        </w:r>
        <w:r w:rsidDel="00CB2812">
          <w:delText>, aboutissant à une VfM négative de -62,</w:delText>
        </w:r>
      </w:del>
      <w:ins w:id="2998" w:author="Farouk Bouhafs" w:date="2024-02-15T10:19:00Z">
        <w:del w:id="2999" w:author="Houyem Rais" w:date="2024-02-22T15:03:00Z">
          <w:r w:rsidR="00600A62" w:rsidDel="00CB2812">
            <w:delText>4</w:delText>
          </w:r>
        </w:del>
      </w:ins>
      <w:del w:id="3000" w:author="Houyem Rais" w:date="2024-02-22T15:03:00Z">
        <w:r w:rsidDel="00CB2812">
          <w:delText>5%.</w:delText>
        </w:r>
      </w:del>
    </w:p>
    <w:p w14:paraId="4FD3DDEF" w14:textId="767200C9" w:rsidR="001D10F4" w:rsidRPr="00007B3E" w:rsidDel="00CB2812" w:rsidRDefault="001D10F4" w:rsidP="001D10F4">
      <w:pPr>
        <w:rPr>
          <w:del w:id="3001" w:author="Houyem Rais" w:date="2024-02-22T15:03:00Z"/>
        </w:rPr>
      </w:pPr>
      <w:del w:id="3002" w:author="Houyem Rais" w:date="2024-02-22T15:03:00Z">
        <w:r w:rsidRPr="00007B3E" w:rsidDel="00CB2812">
          <w:delText>L'analyse de la Value for Money (VfM) pour l'option EPC+F indique un</w:delText>
        </w:r>
        <w:r w:rsidDel="00CB2812">
          <w:delText>e</w:delText>
        </w:r>
        <w:r w:rsidRPr="00007B3E" w:rsidDel="00CB2812">
          <w:delText xml:space="preserve"> </w:delText>
        </w:r>
        <w:r w:rsidDel="00CB2812">
          <w:delText xml:space="preserve">Value for Money positive. La </w:delText>
        </w:r>
        <w:r w:rsidRPr="00007B3E" w:rsidDel="00CB2812">
          <w:delText>VAN global</w:delText>
        </w:r>
        <w:r w:rsidDel="00CB2812">
          <w:delText>e</w:delText>
        </w:r>
        <w:r w:rsidRPr="00007B3E" w:rsidDel="00CB2812">
          <w:delText xml:space="preserve"> </w:delText>
        </w:r>
        <w:r w:rsidDel="00CB2812">
          <w:delText xml:space="preserve">du secteur public est </w:delText>
        </w:r>
        <w:r w:rsidRPr="00007B3E" w:rsidDel="00CB2812">
          <w:delText>négati</w:delText>
        </w:r>
        <w:r w:rsidDel="00CB2812">
          <w:delText>ve</w:delText>
        </w:r>
        <w:r w:rsidRPr="00007B3E" w:rsidDel="00CB2812">
          <w:delText>, marqué par un service de dette plus élevé par rapport à la maîtrise d’ouvrage classique</w:delText>
        </w:r>
        <w:r w:rsidDel="00CB2812">
          <w:delText xml:space="preserve"> (~ </w:delText>
        </w:r>
        <w:r w:rsidRPr="00EA77A5" w:rsidDel="00CB2812">
          <w:rPr>
            <w:b/>
            <w:bCs/>
          </w:rPr>
          <w:delText xml:space="preserve">-440 </w:delText>
        </w:r>
      </w:del>
      <w:ins w:id="3003" w:author="Farouk Bouhafs" w:date="2024-02-15T10:20:00Z">
        <w:del w:id="3004" w:author="Houyem Rais" w:date="2024-02-22T15:03:00Z">
          <w:r w:rsidR="00D30246" w:rsidRPr="00EA77A5" w:rsidDel="00CB2812">
            <w:rPr>
              <w:b/>
              <w:bCs/>
            </w:rPr>
            <w:delText>4</w:delText>
          </w:r>
          <w:r w:rsidR="00D30246" w:rsidDel="00CB2812">
            <w:rPr>
              <w:b/>
              <w:bCs/>
            </w:rPr>
            <w:delText>39</w:delText>
          </w:r>
          <w:r w:rsidR="00D30246" w:rsidRPr="00EA77A5" w:rsidDel="00CB2812">
            <w:rPr>
              <w:b/>
              <w:bCs/>
            </w:rPr>
            <w:delText xml:space="preserve"> </w:delText>
          </w:r>
        </w:del>
      </w:ins>
      <w:del w:id="3005" w:author="Houyem Rais" w:date="2024-02-22T15:03:00Z">
        <w:r w:rsidRPr="00EA77A5" w:rsidDel="00CB2812">
          <w:rPr>
            <w:b/>
            <w:bCs/>
          </w:rPr>
          <w:delText>MDT</w:delText>
        </w:r>
        <w:r w:rsidDel="00CB2812">
          <w:delText xml:space="preserve"> en VAN)</w:delText>
        </w:r>
        <w:r w:rsidRPr="00007B3E" w:rsidDel="00CB2812">
          <w:delText>. Ceci est expliqué par les modalités de remboursement spécifiques à cette option impliquant une maturité de la dette publique plus courte (15 ans), ce qui alourdi le service de la dette publique.</w:delText>
        </w:r>
      </w:del>
    </w:p>
    <w:p w14:paraId="0DF60A5F" w14:textId="5A18DD82" w:rsidR="001D10F4" w:rsidDel="00CB2812" w:rsidRDefault="001D10F4" w:rsidP="001D10F4">
      <w:pPr>
        <w:rPr>
          <w:del w:id="3006" w:author="Houyem Rais" w:date="2024-02-22T15:03:00Z"/>
        </w:rPr>
      </w:pPr>
      <w:del w:id="3007" w:author="Houyem Rais" w:date="2024-02-22T15:03:00Z">
        <w:r w:rsidRPr="00007B3E" w:rsidDel="00CB2812">
          <w:delText xml:space="preserve">Bien que les recettes d'exploitation soient positives, elles ne compensent pas suffisamment charges opérationnelles. </w:delText>
        </w:r>
        <w:r w:rsidDel="00CB2812">
          <w:delText xml:space="preserve">Cependant, les risques associés à cette option sont moins importants que ceux de la MOP, </w:delText>
        </w:r>
        <w:r w:rsidRPr="003D3C24" w:rsidDel="00CB2812">
          <w:delText xml:space="preserve">principalement grâce au transfert </w:delText>
        </w:r>
        <w:r w:rsidDel="00CB2812">
          <w:delText xml:space="preserve">du risque lié à la disponibilité du financement public offert par la modalité EPC+F. </w:delText>
        </w:r>
      </w:del>
    </w:p>
    <w:p w14:paraId="37D04403" w14:textId="03C78B15" w:rsidR="00A11593" w:rsidRPr="00007B3E" w:rsidDel="00CB2812" w:rsidRDefault="001D10F4" w:rsidP="001D10F4">
      <w:pPr>
        <w:rPr>
          <w:del w:id="3008" w:author="Houyem Rais" w:date="2024-02-22T15:03:00Z"/>
        </w:rPr>
      </w:pPr>
      <w:del w:id="3009" w:author="Houyem Rais" w:date="2024-02-22T15:03:00Z">
        <w:r w:rsidRPr="00007B3E" w:rsidDel="00CB2812">
          <w:delText xml:space="preserve">Cette situation suggère que l'option EPC+F, </w:delText>
        </w:r>
        <w:r w:rsidDel="00CB2812">
          <w:delText>grâce à</w:delText>
        </w:r>
        <w:r w:rsidRPr="00007B3E" w:rsidDel="00CB2812">
          <w:delText xml:space="preserve"> ses avantages initiaux en termes de simplification de la construction et du financement, pourrait être la plus économiquement viable à long terme pour le secteur public</w:delText>
        </w:r>
        <w:r w:rsidDel="00CB2812">
          <w:delText xml:space="preserve"> par rapport aux autres options possibles</w:delText>
        </w:r>
        <w:r w:rsidRPr="00007B3E" w:rsidDel="00CB2812">
          <w:delText xml:space="preserve">. La Value for Money est </w:delText>
        </w:r>
        <w:r w:rsidDel="00CB2812">
          <w:delText>positive</w:delText>
        </w:r>
        <w:r w:rsidRPr="00007B3E" w:rsidDel="00CB2812">
          <w:delText xml:space="preserve"> </w:delText>
        </w:r>
        <w:r w:rsidR="00FF2810" w:rsidDel="00CB2812">
          <w:delText>(</w:delText>
        </w:r>
        <w:r w:rsidR="00FF2810" w:rsidRPr="00FF2810" w:rsidDel="00CB2812">
          <w:rPr>
            <w:b/>
            <w:bCs/>
          </w:rPr>
          <w:delText>26,4</w:delText>
        </w:r>
        <w:r w:rsidR="00FF2810" w:rsidDel="00CB2812">
          <w:delText xml:space="preserve"> </w:delText>
        </w:r>
      </w:del>
      <w:ins w:id="3010" w:author="Farouk Bouhafs" w:date="2024-02-15T10:20:00Z">
        <w:del w:id="3011" w:author="Houyem Rais" w:date="2024-02-22T15:03:00Z">
          <w:r w:rsidR="00D30246" w:rsidDel="00CB2812">
            <w:rPr>
              <w:b/>
              <w:bCs/>
            </w:rPr>
            <w:delText>7</w:delText>
          </w:r>
          <w:r w:rsidR="00D30246" w:rsidDel="00CB2812">
            <w:delText xml:space="preserve"> </w:delText>
          </w:r>
        </w:del>
      </w:ins>
      <w:del w:id="3012" w:author="Houyem Rais" w:date="2024-02-22T15:03:00Z">
        <w:r w:rsidRPr="00EA77A5" w:rsidDel="00CB2812">
          <w:rPr>
            <w:b/>
            <w:bCs/>
          </w:rPr>
          <w:delText>MDT</w:delText>
        </w:r>
        <w:r w:rsidRPr="00007B3E" w:rsidDel="00CB2812">
          <w:delText xml:space="preserve">), ce qui signifie que la mise en œuvre du projet du Barreau Est sous un EPC+F permet de </w:delText>
        </w:r>
        <w:r w:rsidDel="00CB2812">
          <w:delText>réduire</w:delText>
        </w:r>
        <w:r w:rsidRPr="00007B3E" w:rsidDel="00CB2812">
          <w:delText xml:space="preserve"> le coût total du projet pour le secteur public</w:delText>
        </w:r>
        <w:r w:rsidDel="00CB2812">
          <w:delText xml:space="preserve"> de l’ordre de 4,2</w:delText>
        </w:r>
      </w:del>
      <w:ins w:id="3013" w:author="Farouk Bouhafs" w:date="2024-02-15T10:20:00Z">
        <w:del w:id="3014" w:author="Houyem Rais" w:date="2024-02-22T15:03:00Z">
          <w:r w:rsidR="00D30246" w:rsidDel="00CB2812">
            <w:delText>3,9</w:delText>
          </w:r>
        </w:del>
      </w:ins>
      <w:del w:id="3015" w:author="Houyem Rais" w:date="2024-02-22T15:03:00Z">
        <w:r w:rsidDel="00CB2812">
          <w:delText>% par rapport à la maîtrise d’ouvrage classique</w:delText>
        </w:r>
        <w:r w:rsidR="00A11593" w:rsidRPr="00007B3E" w:rsidDel="00CB2812">
          <w:delText>.</w:delText>
        </w:r>
      </w:del>
    </w:p>
    <w:p w14:paraId="551620AB" w14:textId="3A4E88F9" w:rsidR="00A724BF" w:rsidRPr="00A8239A" w:rsidDel="00CB2812" w:rsidRDefault="001D10F4" w:rsidP="001D10F4">
      <w:pPr>
        <w:rPr>
          <w:del w:id="3016" w:author="Houyem Rais" w:date="2024-02-22T15:03:00Z"/>
        </w:rPr>
      </w:pPr>
      <w:del w:id="3017" w:author="Houyem Rais" w:date="2024-02-22T15:03:00Z">
        <w:r w:rsidRPr="00007B3E" w:rsidDel="00CB2812">
          <w:delText xml:space="preserve">En conclusion, il est recommandé de privilégier </w:delText>
        </w:r>
        <w:r w:rsidRPr="00007B3E" w:rsidDel="00CB2812">
          <w:rPr>
            <w:b/>
            <w:bCs/>
          </w:rPr>
          <w:delText xml:space="preserve">l'option </w:delText>
        </w:r>
        <w:r w:rsidDel="00CB2812">
          <w:rPr>
            <w:b/>
            <w:bCs/>
          </w:rPr>
          <w:delText>3</w:delText>
        </w:r>
        <w:r w:rsidRPr="00007B3E" w:rsidDel="00CB2812">
          <w:rPr>
            <w:b/>
            <w:bCs/>
          </w:rPr>
          <w:delText xml:space="preserve"> </w:delText>
        </w:r>
        <w:r w:rsidDel="00CB2812">
          <w:rPr>
            <w:b/>
            <w:bCs/>
          </w:rPr>
          <w:delText>–</w:delText>
        </w:r>
        <w:r w:rsidRPr="00007B3E" w:rsidDel="00CB2812">
          <w:rPr>
            <w:b/>
            <w:bCs/>
          </w:rPr>
          <w:delText xml:space="preserve"> </w:delText>
        </w:r>
        <w:r w:rsidDel="00CB2812">
          <w:rPr>
            <w:b/>
            <w:bCs/>
          </w:rPr>
          <w:delText>EPC + Financement.</w:delText>
        </w:r>
        <w:r w:rsidRPr="00007B3E" w:rsidDel="00CB2812">
          <w:delText xml:space="preserve"> La SNCFT, étant déjà en situation déficitaire, aurait du mal à supporter des coûts supplémentaires imposés par les autres options. </w:delText>
        </w:r>
        <w:r w:rsidDel="00CB2812">
          <w:delText>L’EPC+F</w:delText>
        </w:r>
        <w:r w:rsidRPr="00007B3E" w:rsidDel="00CB2812">
          <w:delText xml:space="preserve">, bien que nécessitant un investissement initial </w:delText>
        </w:r>
        <w:r w:rsidDel="00CB2812">
          <w:delText xml:space="preserve">plus important </w:delText>
        </w:r>
        <w:r w:rsidRPr="00007B3E" w:rsidDel="00CB2812">
          <w:delText>de l'État, pourrait être plus viable à long terme</w:delText>
        </w:r>
        <w:r w:rsidDel="00CB2812">
          <w:delText xml:space="preserve"> en termes de risques du projet</w:delText>
        </w:r>
        <w:r w:rsidRPr="00007B3E" w:rsidDel="00CB2812">
          <w:delText xml:space="preserve">. Enfin, </w:delText>
        </w:r>
        <w:r w:rsidRPr="00007B3E" w:rsidDel="00CB2812">
          <w:rPr>
            <w:b/>
            <w:bCs/>
          </w:rPr>
          <w:delText>l'absence d'un potentiel de revenus significatif</w:delText>
        </w:r>
        <w:r w:rsidRPr="00007B3E" w:rsidDel="00CB2812">
          <w:delText xml:space="preserve"> pour justifier un modèle PPP renforce cette recommandation. Cependant, un examen et une négociation </w:delText>
        </w:r>
        <w:r w:rsidDel="00CB2812">
          <w:delText>approfondis</w:delText>
        </w:r>
        <w:r w:rsidRPr="00007B3E" w:rsidDel="00CB2812">
          <w:delText xml:space="preserve"> des termes de financement</w:delText>
        </w:r>
        <w:r w:rsidDel="00CB2812">
          <w:delText>,</w:delText>
        </w:r>
        <w:r w:rsidRPr="00007B3E" w:rsidDel="00CB2812">
          <w:delText xml:space="preserve"> </w:delText>
        </w:r>
        <w:r w:rsidDel="00CB2812">
          <w:delText>tels qu’ils seront définis par l’approche de financement à apporter par l’opérateur EPC, pourraient</w:delText>
        </w:r>
        <w:r w:rsidRPr="00007B3E" w:rsidDel="00CB2812">
          <w:delText xml:space="preserve"> optimiser l'efficacité et la viabilité du projet</w:delText>
        </w:r>
        <w:r w:rsidDel="00CB2812">
          <w:delText xml:space="preserve"> pour le secteur public</w:delText>
        </w:r>
        <w:r w:rsidRPr="00007B3E" w:rsidDel="00CB2812">
          <w:delText>.</w:delText>
        </w:r>
        <w:r w:rsidR="00A724BF" w:rsidRPr="00007B3E" w:rsidDel="00CB2812">
          <w:rPr>
            <w:sz w:val="20"/>
            <w:szCs w:val="20"/>
          </w:rPr>
          <w:br w:type="page"/>
        </w:r>
      </w:del>
    </w:p>
    <w:p w14:paraId="4CF032D6" w14:textId="3BF1F1FB" w:rsidR="00A724BF" w:rsidRPr="00007B3E" w:rsidDel="00CB2812" w:rsidRDefault="00A724BF" w:rsidP="00A724BF">
      <w:pPr>
        <w:pStyle w:val="Titre11"/>
        <w:rPr>
          <w:del w:id="3018" w:author="Houyem Rais" w:date="2024-02-22T15:03:00Z"/>
        </w:rPr>
      </w:pPr>
      <w:bookmarkStart w:id="3019" w:name="_Toc158884970"/>
      <w:del w:id="3020" w:author="Houyem Rais" w:date="2024-02-22T15:03:00Z">
        <w:r w:rsidRPr="00007B3E" w:rsidDel="00CB2812">
          <w:delText>INTRODUCTION</w:delText>
        </w:r>
        <w:bookmarkEnd w:id="529"/>
        <w:bookmarkEnd w:id="530"/>
        <w:bookmarkEnd w:id="531"/>
        <w:bookmarkEnd w:id="532"/>
        <w:bookmarkEnd w:id="3019"/>
      </w:del>
    </w:p>
    <w:p w14:paraId="35DB191B" w14:textId="04310E50" w:rsidR="00A724BF" w:rsidRPr="00007B3E" w:rsidDel="00CB2812" w:rsidRDefault="00A724BF" w:rsidP="00A724BF">
      <w:pPr>
        <w:pStyle w:val="Titre21"/>
        <w:rPr>
          <w:del w:id="3021" w:author="Houyem Rais" w:date="2024-02-22T15:03:00Z"/>
        </w:rPr>
      </w:pPr>
      <w:bookmarkStart w:id="3022" w:name="_Toc141255137"/>
      <w:bookmarkStart w:id="3023" w:name="_Toc141255273"/>
      <w:bookmarkStart w:id="3024" w:name="_Toc141255428"/>
      <w:bookmarkStart w:id="3025" w:name="_Toc141255576"/>
      <w:bookmarkStart w:id="3026" w:name="_Toc141255724"/>
      <w:bookmarkStart w:id="3027" w:name="_Toc141255895"/>
      <w:bookmarkStart w:id="3028" w:name="_Toc141523313"/>
      <w:bookmarkStart w:id="3029" w:name="_Toc137137721"/>
      <w:bookmarkStart w:id="3030" w:name="_Toc141255577"/>
      <w:bookmarkStart w:id="3031" w:name="_Toc141255896"/>
      <w:bookmarkStart w:id="3032" w:name="_Toc158884971"/>
      <w:bookmarkEnd w:id="3022"/>
      <w:bookmarkEnd w:id="3023"/>
      <w:bookmarkEnd w:id="3024"/>
      <w:bookmarkEnd w:id="3025"/>
      <w:bookmarkEnd w:id="3026"/>
      <w:bookmarkEnd w:id="3027"/>
      <w:bookmarkEnd w:id="3028"/>
      <w:del w:id="3033" w:author="Houyem Rais" w:date="2024-02-22T15:03:00Z">
        <w:r w:rsidRPr="00007B3E" w:rsidDel="00CB2812">
          <w:delText>Contexte, caractéristiques et objectifs du projet</w:delText>
        </w:r>
        <w:bookmarkEnd w:id="3029"/>
        <w:bookmarkEnd w:id="3030"/>
        <w:bookmarkEnd w:id="3031"/>
        <w:bookmarkEnd w:id="3032"/>
      </w:del>
    </w:p>
    <w:p w14:paraId="315EE0B9" w14:textId="3046D928" w:rsidR="00A724BF" w:rsidRPr="00007B3E" w:rsidDel="00CB2812" w:rsidRDefault="00856AB0" w:rsidP="005131A0">
      <w:pPr>
        <w:tabs>
          <w:tab w:val="left" w:pos="1218"/>
          <w:tab w:val="left" w:pos="1219"/>
        </w:tabs>
        <w:spacing w:before="240" w:after="0"/>
        <w:rPr>
          <w:del w:id="3034" w:author="Houyem Rais" w:date="2024-02-22T15:03:00Z"/>
        </w:rPr>
      </w:pPr>
      <w:del w:id="3035" w:author="Houyem Rais" w:date="2024-02-22T15:03:00Z">
        <w:r w:rsidRPr="00007B3E" w:rsidDel="00CB2812">
          <w:delText>Le présent projet s’inscrit dans le cadre des activités de la Banque européenne d'investissement (BEI) dans les pays partenaires méditerranéens qui sont regroupées au sein de la Facilité euro-méditerranéenne d’investissement et de partenariat (FEMIP)</w:delText>
        </w:r>
        <w:r w:rsidR="005131A0" w:rsidDel="00CB2812">
          <w:delText xml:space="preserve"> qui </w:delText>
        </w:r>
        <w:r w:rsidRPr="00007B3E" w:rsidDel="00CB2812">
          <w:delText>soutient des projets d’infrastructure tout en visant la protection de l'environnement.</w:delText>
        </w:r>
        <w:r w:rsidR="005131A0" w:rsidDel="00CB2812">
          <w:delText xml:space="preserve"> </w:delText>
        </w:r>
        <w:r w:rsidRPr="00007B3E" w:rsidDel="00CB2812">
          <w:delText>Le pays bénéficiaire de cette opération est la République Tunisienne et le promoteur est le Ministère du Transport, en coopération avec la Société Nationale des Chemins de Fers Tunisiens (SNCFT).</w:delText>
        </w:r>
        <w:r w:rsidR="004D60C9" w:rsidRPr="00007B3E" w:rsidDel="00CB2812">
          <w:delText xml:space="preserve"> Le projet a </w:delText>
        </w:r>
        <w:r w:rsidR="0050443E" w:rsidRPr="00007B3E" w:rsidDel="00CB2812">
          <w:delText>été prévu dans le Plan Directeur National des Transports (PDNT) de Tunisie à l’Horizon 2040</w:delText>
        </w:r>
        <w:r w:rsidR="001058AF" w:rsidDel="00CB2812">
          <w:delText>.</w:delText>
        </w:r>
      </w:del>
    </w:p>
    <w:p w14:paraId="499D0EAE" w14:textId="64E6905A" w:rsidR="003D0705" w:rsidDel="00CB2812" w:rsidRDefault="00EB2F07" w:rsidP="003D0705">
      <w:pPr>
        <w:tabs>
          <w:tab w:val="left" w:pos="1218"/>
          <w:tab w:val="left" w:pos="1219"/>
        </w:tabs>
        <w:spacing w:before="240" w:after="0"/>
        <w:rPr>
          <w:del w:id="3036" w:author="Houyem Rais" w:date="2024-02-22T15:03:00Z"/>
        </w:rPr>
      </w:pPr>
      <w:del w:id="3037" w:author="Houyem Rais" w:date="2024-02-22T15:03:00Z">
        <w:r w:rsidRPr="00007B3E" w:rsidDel="00CB2812">
          <w:delText xml:space="preserve">La réalisation de ce projet a pour objectif principal </w:delText>
        </w:r>
        <w:r w:rsidR="003D0705" w:rsidRPr="00007B3E" w:rsidDel="00CB2812">
          <w:delText xml:space="preserve">de remettre en service </w:delText>
        </w:r>
      </w:del>
      <w:ins w:id="3038" w:author="Farouk Bouhafs" w:date="2024-02-05T10:32:00Z">
        <w:del w:id="3039" w:author="Houyem Rais" w:date="2024-02-22T15:03:00Z">
          <w:r w:rsidR="00271171" w:rsidDel="00CB2812">
            <w:delText>l</w:delText>
          </w:r>
        </w:del>
      </w:ins>
      <w:ins w:id="3040" w:author="Farouk Bouhafs" w:date="2024-02-05T10:33:00Z">
        <w:del w:id="3041" w:author="Houyem Rais" w:date="2024-02-22T15:03:00Z">
          <w:r w:rsidR="00271171" w:rsidDel="00CB2812">
            <w:delText xml:space="preserve">e tronçon </w:delText>
          </w:r>
        </w:del>
      </w:ins>
      <w:ins w:id="3042" w:author="Farouk Bouhafs" w:date="2024-02-05T10:32:00Z">
        <w:del w:id="3043" w:author="Houyem Rais" w:date="2024-02-22T15:03:00Z">
          <w:r w:rsidR="00271171" w:rsidRPr="00007B3E" w:rsidDel="00CB2812">
            <w:delText>Kalâa Sghira</w:delText>
          </w:r>
        </w:del>
      </w:ins>
      <w:ins w:id="3044" w:author="Farouk Bouhafs" w:date="2024-02-05T10:33:00Z">
        <w:del w:id="3045" w:author="Houyem Rais" w:date="2024-02-22T15:03:00Z">
          <w:r w:rsidR="00271171" w:rsidDel="00CB2812">
            <w:delText>-</w:delText>
          </w:r>
        </w:del>
      </w:ins>
      <w:ins w:id="3046" w:author="Farouk Bouhafs" w:date="2024-02-05T10:32:00Z">
        <w:del w:id="3047" w:author="Houyem Rais" w:date="2024-02-22T15:03:00Z">
          <w:r w:rsidR="00271171" w:rsidDel="00CB2812">
            <w:delText>Kairouan</w:delText>
          </w:r>
          <w:r w:rsidR="00271171" w:rsidRPr="00007B3E" w:rsidDel="00CB2812">
            <w:delText xml:space="preserve"> </w:delText>
          </w:r>
        </w:del>
      </w:ins>
      <w:ins w:id="3048" w:author="Farouk Bouhafs" w:date="2024-02-05T10:33:00Z">
        <w:del w:id="3049" w:author="Houyem Rais" w:date="2024-02-22T15:03:00Z">
          <w:r w:rsidR="00271171" w:rsidDel="00CB2812">
            <w:delText xml:space="preserve">de </w:delText>
          </w:r>
        </w:del>
      </w:ins>
      <w:del w:id="3050" w:author="Houyem Rais" w:date="2024-02-22T15:03:00Z">
        <w:r w:rsidR="003D0705" w:rsidRPr="00007B3E" w:rsidDel="00CB2812">
          <w:delText>la ligne ferroviaire numéro 11 entre</w:delText>
        </w:r>
      </w:del>
      <w:ins w:id="3051" w:author="Farouk Bouhafs" w:date="2024-02-05T10:33:00Z">
        <w:del w:id="3052" w:author="Houyem Rais" w:date="2024-02-22T15:03:00Z">
          <w:r w:rsidR="00271171" w:rsidDel="00CB2812">
            <w:delText>qui relie Sousse à Kasserine</w:delText>
          </w:r>
        </w:del>
      </w:ins>
      <w:del w:id="3053" w:author="Houyem Rais" w:date="2024-02-22T15:03:00Z">
        <w:r w:rsidR="003D0705" w:rsidRPr="00007B3E" w:rsidDel="00CB2812">
          <w:delText xml:space="preserve"> Kalâa Sghira et </w:delText>
        </w:r>
        <w:r w:rsidR="0014113D" w:rsidDel="00CB2812">
          <w:delText>Kairouan</w:delText>
        </w:r>
        <w:r w:rsidR="00CB64C4" w:rsidRPr="00007B3E" w:rsidDel="00CB2812">
          <w:delText xml:space="preserve">, </w:delText>
        </w:r>
        <w:r w:rsidR="003D0705" w:rsidRPr="00007B3E" w:rsidDel="00CB2812">
          <w:delText xml:space="preserve">offrant ainsi des services de transport de marchandises et de voyageurs. Cette initiative comprend la remise en état d'une section ferroviaire qui s'étend sur </w:delText>
        </w:r>
        <w:r w:rsidR="0014113D" w:rsidDel="00CB2812">
          <w:delText>51</w:delText>
        </w:r>
        <w:r w:rsidR="003D0705" w:rsidRPr="00007B3E" w:rsidDel="00CB2812">
          <w:delText xml:space="preserve"> kilomètres de Kalâa Sghira à </w:delText>
        </w:r>
        <w:r w:rsidR="0014113D" w:rsidDel="00CB2812">
          <w:delText>Sidi Amor Kenani</w:delText>
        </w:r>
        <w:r w:rsidR="004C07C1" w:rsidRPr="004C07C1" w:rsidDel="00CB2812">
          <w:delText xml:space="preserve">, la nouvelle liaison à la gare de Kalaa Sghira et à la gare marchandises de Sousse, </w:delText>
        </w:r>
        <w:r w:rsidR="003D0705" w:rsidRPr="00007B3E" w:rsidDel="00CB2812">
          <w:delText xml:space="preserve">et la construction d'une nouvelle infrastructure sur </w:delText>
        </w:r>
        <w:r w:rsidR="004C07C1" w:rsidDel="00CB2812">
          <w:delText>neuf</w:delText>
        </w:r>
        <w:r w:rsidR="003D0705" w:rsidRPr="00007B3E" w:rsidDel="00CB2812">
          <w:delText xml:space="preserve"> kilomètres entre </w:delText>
        </w:r>
        <w:r w:rsidR="0014113D" w:rsidDel="00CB2812">
          <w:delText>Sidi Amor Kenani</w:delText>
        </w:r>
        <w:r w:rsidR="003D0705" w:rsidRPr="00007B3E" w:rsidDel="00CB2812">
          <w:delText xml:space="preserve"> et Kairouan</w:delText>
        </w:r>
        <w:r w:rsidR="0014113D" w:rsidDel="00CB2812">
          <w:delText xml:space="preserve"> sud</w:delText>
        </w:r>
        <w:r w:rsidR="003D0705" w:rsidRPr="00007B3E" w:rsidDel="00CB2812">
          <w:delText>, qui représente une extension de la ligne jusqu'à Kairouan.</w:delText>
        </w:r>
        <w:r w:rsidR="00095096" w:rsidDel="00CB2812">
          <w:delText xml:space="preserve"> </w:delText>
        </w:r>
        <w:r w:rsidR="00FA2246" w:rsidDel="00CB2812">
          <w:delText xml:space="preserve">Le projet permettra </w:delText>
        </w:r>
        <w:r w:rsidR="00FA2246" w:rsidRPr="00007B3E" w:rsidDel="00CB2812">
          <w:delText>d'améliorer et de solidifier le réseau de transport dans les régions centrales de la Tunisie, en le connectant plus efficacement avec les zones de développement clés comme Sousse</w:delText>
        </w:r>
        <w:r w:rsidR="00AD1E8D" w:rsidDel="00CB2812">
          <w:delText xml:space="preserve">. Le coût d’investissement total du projet </w:delText>
        </w:r>
        <w:r w:rsidR="004C07C1" w:rsidDel="00CB2812">
          <w:delText>est estimé</w:delText>
        </w:r>
        <w:r w:rsidR="00AD1E8D" w:rsidDel="00CB2812">
          <w:delText xml:space="preserve"> à </w:delText>
        </w:r>
        <w:r w:rsidR="00A94AD8" w:rsidRPr="00CB2812" w:rsidDel="00CB2812">
          <w:rPr>
            <w:b/>
            <w:bCs/>
          </w:rPr>
          <w:delText>493,8 MDT (HT</w:delText>
        </w:r>
      </w:del>
      <w:ins w:id="3054" w:author="Farouk Bouhafs" w:date="2024-02-05T10:44:00Z">
        <w:del w:id="3055" w:author="Houyem Rais" w:date="2024-02-22T15:03:00Z">
          <w:r w:rsidR="00931335" w:rsidRPr="00CB2812" w:rsidDel="00CB2812">
            <w:rPr>
              <w:b/>
              <w:bCs/>
            </w:rPr>
            <w:delText>-CE 2023</w:delText>
          </w:r>
        </w:del>
      </w:ins>
      <w:del w:id="3056" w:author="Houyem Rais" w:date="2024-02-22T15:03:00Z">
        <w:r w:rsidR="00A94AD8" w:rsidRPr="00CB2812" w:rsidDel="00CB2812">
          <w:rPr>
            <w:b/>
            <w:bCs/>
          </w:rPr>
          <w:delText>)</w:delText>
        </w:r>
        <w:r w:rsidR="00A94AD8" w:rsidDel="00CB2812">
          <w:delText>.</w:delText>
        </w:r>
      </w:del>
    </w:p>
    <w:p w14:paraId="7993112A" w14:textId="447632D9" w:rsidR="00AB4FA4" w:rsidRPr="00007B3E" w:rsidDel="00CB2812" w:rsidRDefault="00AB4FA4" w:rsidP="00AB4FA4">
      <w:pPr>
        <w:tabs>
          <w:tab w:val="left" w:pos="1218"/>
          <w:tab w:val="left" w:pos="1219"/>
        </w:tabs>
        <w:spacing w:before="240" w:after="0"/>
        <w:rPr>
          <w:del w:id="3057" w:author="Houyem Rais" w:date="2024-02-22T15:03:00Z"/>
        </w:rPr>
      </w:pPr>
      <w:del w:id="3058" w:author="Houyem Rais" w:date="2024-02-22T15:03:00Z">
        <w:r w:rsidRPr="00007B3E" w:rsidDel="00CB2812">
          <w:delText>La ligne 11 a été partiellement détruite en 1969 dans la plaine de Kairouan y compris la bretelle Khazzazia- Kairouan. Il s’agit d’une ligne métrique (écartement égal à 1,0 mètre</w:delText>
        </w:r>
        <w:r w:rsidR="004C07C1" w:rsidRPr="004C07C1" w:rsidDel="00CB2812">
          <w:delText>) sur une plateforme permettant le changement à écartement standard et électrification,</w:delText>
        </w:r>
        <w:r w:rsidRPr="00007B3E" w:rsidDel="00CB2812">
          <w:delText xml:space="preserve"> avec des caractéristiques qui permettent de circuler </w:delText>
        </w:r>
        <w:r w:rsidDel="00CB2812">
          <w:delText xml:space="preserve">à </w:delText>
        </w:r>
        <w:r w:rsidRPr="00007B3E" w:rsidDel="00CB2812">
          <w:delText xml:space="preserve">une vitesse </w:delText>
        </w:r>
        <w:r w:rsidDel="00CB2812">
          <w:delText xml:space="preserve">pouvant aller jusqu’à </w:delText>
        </w:r>
        <w:r w:rsidR="004C07C1" w:rsidRPr="004C07C1" w:rsidDel="00CB2812">
          <w:delText>140</w:delText>
        </w:r>
        <w:r w:rsidR="004C07C1" w:rsidDel="00CB2812">
          <w:delText xml:space="preserve"> k</w:delText>
        </w:r>
        <w:r w:rsidR="004C07C1" w:rsidRPr="004C07C1" w:rsidDel="00CB2812">
          <w:delText>m/</w:delText>
        </w:r>
        <w:r w:rsidR="004C07C1" w:rsidDel="00CB2812">
          <w:delText>h</w:delText>
        </w:r>
        <w:r w:rsidR="004C07C1" w:rsidRPr="004C07C1" w:rsidDel="00CB2812">
          <w:delText xml:space="preserve"> pour </w:delText>
        </w:r>
        <w:r w:rsidR="004C07C1" w:rsidDel="00CB2812">
          <w:delText xml:space="preserve">un </w:delText>
        </w:r>
        <w:r w:rsidR="004C07C1" w:rsidRPr="004C07C1" w:rsidDel="00CB2812">
          <w:delText xml:space="preserve">écartement métrique et 160 km/h pour </w:delText>
        </w:r>
        <w:r w:rsidR="004C07C1" w:rsidDel="00CB2812">
          <w:delText xml:space="preserve">un </w:delText>
        </w:r>
        <w:r w:rsidR="004C07C1" w:rsidRPr="004C07C1" w:rsidDel="00CB2812">
          <w:delText>écartement standard.</w:delText>
        </w:r>
      </w:del>
    </w:p>
    <w:p w14:paraId="1C3D12FD" w14:textId="05899783" w:rsidR="00AB4FA4" w:rsidRPr="00007B3E" w:rsidDel="00CB2812" w:rsidRDefault="00AB4FA4" w:rsidP="003D0705">
      <w:pPr>
        <w:tabs>
          <w:tab w:val="left" w:pos="1218"/>
          <w:tab w:val="left" w:pos="1219"/>
        </w:tabs>
        <w:spacing w:before="240" w:after="0"/>
        <w:rPr>
          <w:del w:id="3059" w:author="Houyem Rais" w:date="2024-02-22T15:03:00Z"/>
        </w:rPr>
      </w:pPr>
    </w:p>
    <w:p w14:paraId="6C85F18E" w14:textId="38B5BFA0" w:rsidR="00856AB0" w:rsidRPr="00007B3E" w:rsidDel="00CB2812" w:rsidRDefault="00856AB0" w:rsidP="00856AB0">
      <w:pPr>
        <w:keepNext/>
        <w:tabs>
          <w:tab w:val="left" w:pos="1218"/>
          <w:tab w:val="left" w:pos="1219"/>
        </w:tabs>
        <w:spacing w:before="240" w:after="0"/>
        <w:jc w:val="center"/>
        <w:rPr>
          <w:del w:id="3060" w:author="Houyem Rais" w:date="2024-02-22T15:03:00Z"/>
        </w:rPr>
      </w:pPr>
      <w:del w:id="3061" w:author="Houyem Rais" w:date="2024-02-22T15:03:00Z">
        <w:r w:rsidRPr="001F110D" w:rsidDel="00CB2812">
          <w:rPr>
            <w:noProof/>
          </w:rPr>
          <w:drawing>
            <wp:inline distT="0" distB="0" distL="0" distR="0" wp14:anchorId="15FD41F9" wp14:editId="634B2C66">
              <wp:extent cx="4320000" cy="5365593"/>
              <wp:effectExtent l="0" t="0" r="4445" b="6985"/>
              <wp:docPr id="4" name="Picture 4"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A map of a roa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5365593"/>
                      </a:xfrm>
                      <a:prstGeom prst="rect">
                        <a:avLst/>
                      </a:prstGeom>
                      <a:noFill/>
                      <a:ln>
                        <a:noFill/>
                      </a:ln>
                    </pic:spPr>
                  </pic:pic>
                </a:graphicData>
              </a:graphic>
            </wp:inline>
          </w:drawing>
        </w:r>
      </w:del>
    </w:p>
    <w:p w14:paraId="24648B23" w14:textId="2B1C2A30" w:rsidR="00856AB0" w:rsidRPr="00007B3E" w:rsidDel="00CB2812" w:rsidRDefault="00856AB0" w:rsidP="00856AB0">
      <w:pPr>
        <w:pStyle w:val="Caption"/>
        <w:jc w:val="center"/>
        <w:rPr>
          <w:del w:id="3062" w:author="Houyem Rais" w:date="2024-02-22T15:03:00Z"/>
        </w:rPr>
      </w:pPr>
      <w:bookmarkStart w:id="3063" w:name="_Toc158885094"/>
      <w:del w:id="3064"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2</w:delText>
        </w:r>
        <w:r w:rsidDel="00CB2812">
          <w:rPr>
            <w:noProof/>
          </w:rPr>
          <w:fldChar w:fldCharType="end"/>
        </w:r>
        <w:r w:rsidRPr="00007B3E" w:rsidDel="00CB2812">
          <w:delText xml:space="preserve"> Ligne ferroviaire entre Kalaa </w:delText>
        </w:r>
      </w:del>
      <w:ins w:id="3065" w:author="Farouk Bouhafs" w:date="2024-02-05T10:49:00Z">
        <w:del w:id="3066" w:author="Houyem Rais" w:date="2024-02-22T15:03:00Z">
          <w:r w:rsidR="00124064" w:rsidRPr="00007B3E" w:rsidDel="00CB2812">
            <w:delText>Kal</w:delText>
          </w:r>
          <w:r w:rsidR="00124064" w:rsidDel="00CB2812">
            <w:delText>â</w:delText>
          </w:r>
          <w:r w:rsidR="00124064" w:rsidRPr="00007B3E" w:rsidDel="00CB2812">
            <w:delText xml:space="preserve">a </w:delText>
          </w:r>
        </w:del>
      </w:ins>
      <w:del w:id="3067" w:author="Houyem Rais" w:date="2024-02-22T15:03:00Z">
        <w:r w:rsidRPr="00007B3E" w:rsidDel="00CB2812">
          <w:delText>Sghira et Kairouan</w:delText>
        </w:r>
        <w:bookmarkEnd w:id="3063"/>
      </w:del>
    </w:p>
    <w:p w14:paraId="61922B60" w14:textId="1821E7C0" w:rsidR="00856AB0" w:rsidRPr="00007B3E" w:rsidDel="00CB2812" w:rsidRDefault="00856AB0" w:rsidP="00A61742">
      <w:pPr>
        <w:jc w:val="right"/>
        <w:rPr>
          <w:del w:id="3068" w:author="Houyem Rais" w:date="2024-02-22T15:03:00Z"/>
        </w:rPr>
      </w:pPr>
      <w:del w:id="3069" w:author="Houyem Rais" w:date="2024-02-22T15:03:00Z">
        <w:r w:rsidRPr="00007B3E" w:rsidDel="00CB2812">
          <w:rPr>
            <w:b/>
            <w:bCs/>
          </w:rPr>
          <w:delText>Source</w:delText>
        </w:r>
        <w:r w:rsidR="00A61742" w:rsidRPr="00007B3E" w:rsidDel="00CB2812">
          <w:delText xml:space="preserve"> </w:delText>
        </w:r>
        <w:r w:rsidRPr="00007B3E" w:rsidDel="00CB2812">
          <w:delText xml:space="preserve">: Rapport de </w:delText>
        </w:r>
        <w:r w:rsidR="00F76486" w:rsidRPr="00007B3E" w:rsidDel="00CB2812">
          <w:delText>factibilité</w:delText>
        </w:r>
        <w:r w:rsidRPr="00007B3E" w:rsidDel="00CB2812">
          <w:delText xml:space="preserve"> économique</w:delText>
        </w:r>
      </w:del>
    </w:p>
    <w:p w14:paraId="1FDFF0BA" w14:textId="73F27A7D" w:rsidR="00A724BF" w:rsidRPr="00007B3E" w:rsidDel="00CB2812" w:rsidRDefault="00A724BF" w:rsidP="00A724BF">
      <w:pPr>
        <w:pStyle w:val="Titre21"/>
        <w:rPr>
          <w:del w:id="3070" w:author="Houyem Rais" w:date="2024-02-22T15:03:00Z"/>
        </w:rPr>
      </w:pPr>
      <w:bookmarkStart w:id="3071" w:name="_Toc154048070"/>
      <w:bookmarkStart w:id="3072" w:name="_Toc158884972"/>
      <w:bookmarkStart w:id="3073" w:name="_Toc137137722"/>
      <w:bookmarkStart w:id="3074" w:name="_Toc141255578"/>
      <w:bookmarkStart w:id="3075" w:name="_Toc141255897"/>
      <w:bookmarkEnd w:id="3071"/>
      <w:del w:id="3076" w:author="Houyem Rais" w:date="2024-02-22T15:03:00Z">
        <w:r w:rsidRPr="00007B3E" w:rsidDel="00CB2812">
          <w:delText>Objectifs de l’étude</w:delText>
        </w:r>
        <w:bookmarkEnd w:id="3072"/>
      </w:del>
    </w:p>
    <w:p w14:paraId="7555588A" w14:textId="409E0121" w:rsidR="00D12061" w:rsidRPr="00007B3E" w:rsidDel="00CB2812" w:rsidRDefault="00A61742" w:rsidP="00A61742">
      <w:pPr>
        <w:rPr>
          <w:del w:id="3077" w:author="Houyem Rais" w:date="2024-02-22T15:03:00Z"/>
          <w:rFonts w:eastAsia="Calibri"/>
        </w:rPr>
      </w:pPr>
      <w:del w:id="3078" w:author="Houyem Rais" w:date="2024-02-22T15:03:00Z">
        <w:r w:rsidRPr="00007B3E" w:rsidDel="00CB2812">
          <w:rPr>
            <w:rFonts w:eastAsia="Calibri"/>
          </w:rPr>
          <w:delText xml:space="preserve">L'objectif principal de cette étude de pré-diagnostic financier et d'évaluation préalable des options PPP est de fournir une analyse approfondie des différentes possibilités d'exécution </w:delText>
        </w:r>
        <w:r w:rsidR="00D12061" w:rsidRPr="00007B3E" w:rsidDel="00CB2812">
          <w:rPr>
            <w:rFonts w:eastAsia="Calibri"/>
          </w:rPr>
          <w:delText xml:space="preserve">et d’exploitation </w:delText>
        </w:r>
        <w:r w:rsidRPr="00007B3E" w:rsidDel="00CB2812">
          <w:rPr>
            <w:rFonts w:eastAsia="Calibri"/>
          </w:rPr>
          <w:delText>du projet, en mettant en lumière leurs avantages et inconvénients respectifs.</w:delText>
        </w:r>
        <w:r w:rsidR="00D12061" w:rsidRPr="00007B3E" w:rsidDel="00CB2812">
          <w:rPr>
            <w:rFonts w:eastAsia="Calibri"/>
          </w:rPr>
          <w:delText xml:space="preserve"> N</w:delText>
        </w:r>
        <w:r w:rsidRPr="00007B3E" w:rsidDel="00CB2812">
          <w:rPr>
            <w:rFonts w:eastAsia="Calibri"/>
          </w:rPr>
          <w:delText xml:space="preserve">otre démarche </w:delText>
        </w:r>
        <w:r w:rsidR="00D12061" w:rsidRPr="00007B3E" w:rsidDel="00CB2812">
          <w:rPr>
            <w:rFonts w:eastAsia="Calibri"/>
          </w:rPr>
          <w:delText>consiste</w:delText>
        </w:r>
        <w:r w:rsidRPr="00007B3E" w:rsidDel="00CB2812">
          <w:rPr>
            <w:rFonts w:eastAsia="Calibri"/>
          </w:rPr>
          <w:delText xml:space="preserve"> à élaborer un pré-diagnostic financier solide, à développer un modèle financier robuste et à réaliser une évaluation comparative détaillée entre les options de partenariat public-privé (PPP) et les méthodes traditionnelles de maîtrise d'ouvrage publique (MOP). Notre étude se base sur la réglementation nationale </w:delText>
        </w:r>
        <w:r w:rsidR="00D12061" w:rsidRPr="00007B3E" w:rsidDel="00CB2812">
          <w:rPr>
            <w:rFonts w:eastAsia="Calibri"/>
          </w:rPr>
          <w:delText xml:space="preserve">Tunisienne </w:delText>
        </w:r>
        <w:r w:rsidRPr="00007B3E" w:rsidDel="00CB2812">
          <w:rPr>
            <w:rFonts w:eastAsia="Calibri"/>
          </w:rPr>
          <w:delText>en vigueur, tout en considérant les spécificités du projet, sa complexité, son coût global prévisionnel, le partage des risques, le niveau de performance du service rendu</w:delText>
        </w:r>
        <w:r w:rsidR="00D12061" w:rsidRPr="00007B3E" w:rsidDel="00CB2812">
          <w:rPr>
            <w:rFonts w:eastAsia="Calibri"/>
          </w:rPr>
          <w:delText>,</w:delText>
        </w:r>
        <w:r w:rsidRPr="00007B3E" w:rsidDel="00CB2812">
          <w:rPr>
            <w:rFonts w:eastAsia="Calibri"/>
          </w:rPr>
          <w:delText xml:space="preserve"> ainsi que les objectifs et impacts attendus.</w:delText>
        </w:r>
      </w:del>
    </w:p>
    <w:p w14:paraId="420F4EEA" w14:textId="60DEB201" w:rsidR="00A724BF" w:rsidRPr="00007B3E" w:rsidDel="00CB2812" w:rsidRDefault="00A61742" w:rsidP="00AB4FA4">
      <w:pPr>
        <w:rPr>
          <w:del w:id="3079" w:author="Houyem Rais" w:date="2024-02-22T15:03:00Z"/>
          <w:rFonts w:eastAsia="Calibri"/>
        </w:rPr>
      </w:pPr>
      <w:del w:id="3080" w:author="Houyem Rais" w:date="2024-02-22T15:03:00Z">
        <w:r w:rsidRPr="00007B3E" w:rsidDel="00CB2812">
          <w:rPr>
            <w:rFonts w:eastAsia="Calibri"/>
          </w:rPr>
          <w:delText xml:space="preserve">En fin de compte, </w:delText>
        </w:r>
        <w:r w:rsidR="00D12061" w:rsidRPr="00007B3E" w:rsidDel="00CB2812">
          <w:rPr>
            <w:rFonts w:eastAsia="Calibri"/>
          </w:rPr>
          <w:delText>l’étude vise</w:delText>
        </w:r>
        <w:r w:rsidRPr="00007B3E" w:rsidDel="00CB2812">
          <w:rPr>
            <w:rFonts w:eastAsia="Calibri"/>
          </w:rPr>
          <w:delText xml:space="preserve"> à fournir des recommandations éclairées </w:delText>
        </w:r>
        <w:r w:rsidR="00D12061" w:rsidRPr="00007B3E" w:rsidDel="00CB2812">
          <w:rPr>
            <w:rFonts w:eastAsia="Calibri"/>
          </w:rPr>
          <w:delText>à l’autorité contractante</w:delText>
        </w:r>
        <w:r w:rsidRPr="00007B3E" w:rsidDel="00CB2812">
          <w:rPr>
            <w:rFonts w:eastAsia="Calibri"/>
          </w:rPr>
          <w:delText xml:space="preserve"> pour </w:delText>
        </w:r>
        <w:r w:rsidR="00D12061" w:rsidRPr="00007B3E" w:rsidDel="00CB2812">
          <w:rPr>
            <w:rFonts w:eastAsia="Calibri"/>
          </w:rPr>
          <w:delText>l’</w:delText>
        </w:r>
        <w:r w:rsidRPr="00007B3E" w:rsidDel="00CB2812">
          <w:rPr>
            <w:rFonts w:eastAsia="Calibri"/>
          </w:rPr>
          <w:delText xml:space="preserve">aider </w:delText>
        </w:r>
        <w:r w:rsidR="00D12061" w:rsidRPr="00007B3E" w:rsidDel="00CB2812">
          <w:rPr>
            <w:rFonts w:eastAsia="Calibri"/>
          </w:rPr>
          <w:delText xml:space="preserve">dans </w:delText>
        </w:r>
        <w:r w:rsidRPr="00007B3E" w:rsidDel="00CB2812">
          <w:rPr>
            <w:rFonts w:eastAsia="Calibri"/>
          </w:rPr>
          <w:delText>la prise de décision en vue d'une exécution optimale du projet, tant sur le plan financier que sur celui de l'efficacité opérationnelle.</w:delText>
        </w:r>
        <w:bookmarkStart w:id="3081" w:name="_Toc137137733"/>
        <w:bookmarkStart w:id="3082" w:name="_Toc141255581"/>
        <w:bookmarkStart w:id="3083" w:name="_Toc141255900"/>
        <w:bookmarkEnd w:id="3073"/>
        <w:bookmarkEnd w:id="3074"/>
        <w:bookmarkEnd w:id="3075"/>
      </w:del>
    </w:p>
    <w:p w14:paraId="002423BB" w14:textId="55CF56C3" w:rsidR="00FF05E0" w:rsidRPr="00007B3E" w:rsidDel="00CB2812" w:rsidRDefault="00FF05E0" w:rsidP="002869F2">
      <w:pPr>
        <w:pStyle w:val="Titre11"/>
        <w:rPr>
          <w:del w:id="3084" w:author="Houyem Rais" w:date="2024-02-22T15:04:00Z"/>
        </w:rPr>
      </w:pPr>
      <w:bookmarkStart w:id="3085" w:name="_Toc158884973"/>
      <w:del w:id="3086" w:author="Houyem Rais" w:date="2024-02-22T15:04:00Z">
        <w:r w:rsidRPr="00007B3E" w:rsidDel="00CB2812">
          <w:delText>Pré-Diagnostic financier et présentation des scénarios d’exécution du Projet</w:delText>
        </w:r>
        <w:bookmarkEnd w:id="3085"/>
      </w:del>
    </w:p>
    <w:p w14:paraId="680CA211" w14:textId="3C224D44" w:rsidR="00FF05E0" w:rsidRPr="00007B3E" w:rsidRDefault="00FF05E0" w:rsidP="00FF05E0">
      <w:pPr>
        <w:pStyle w:val="Titre21"/>
      </w:pPr>
      <w:bookmarkStart w:id="3087" w:name="_Toc158884974"/>
      <w:r w:rsidRPr="00007B3E">
        <w:t>Benchmarking international</w:t>
      </w:r>
      <w:r w:rsidR="00D12061" w:rsidRPr="00007B3E">
        <w:t xml:space="preserve"> de projets ferroviaires</w:t>
      </w:r>
      <w:bookmarkEnd w:id="3087"/>
    </w:p>
    <w:p w14:paraId="4064E4F2" w14:textId="0E11BEB2" w:rsidR="004C2434" w:rsidRPr="00007B3E" w:rsidRDefault="003C3782" w:rsidP="00FF05E0">
      <w:r w:rsidRPr="00007B3E">
        <w:t>Dans cette section, nous présentons quatre benchmarks internationaux de projets ferroviaires afin de tirer les meilleures pratiques et les leçons qui profiteront au projet</w:t>
      </w:r>
      <w:r w:rsidR="00323800" w:rsidRPr="00007B3E">
        <w:t>, à savoir :</w:t>
      </w:r>
    </w:p>
    <w:p w14:paraId="31A744AD" w14:textId="7E15EBDC" w:rsidR="00323800" w:rsidRPr="00007B3E" w:rsidRDefault="00323800" w:rsidP="00C57261">
      <w:pPr>
        <w:pStyle w:val="ListParagraph"/>
      </w:pPr>
      <w:r w:rsidRPr="00007B3E">
        <w:t>Le projet Gautrain Rapid Rail Link - Afrique du Sud</w:t>
      </w:r>
    </w:p>
    <w:p w14:paraId="79026302" w14:textId="657949E1" w:rsidR="00323800" w:rsidRPr="00007B3E" w:rsidRDefault="00323800" w:rsidP="00C57261">
      <w:pPr>
        <w:pStyle w:val="ListParagraph"/>
      </w:pPr>
      <w:r w:rsidRPr="00007B3E">
        <w:t>Projet de la Liaison Ferroviaire Liefkenshoek - Belgique</w:t>
      </w:r>
    </w:p>
    <w:p w14:paraId="6B9D2C79" w14:textId="759D0BED" w:rsidR="00323800" w:rsidRPr="00007B3E" w:rsidRDefault="00323800" w:rsidP="00C57261">
      <w:pPr>
        <w:pStyle w:val="ListParagraph"/>
      </w:pPr>
      <w:r w:rsidRPr="00007B3E">
        <w:t>Réhabilitation et Modernisation de la Ligne Ferroviaire Urbaine Abu Qir en Alexandrie - Egypte</w:t>
      </w:r>
    </w:p>
    <w:p w14:paraId="1C1E554B" w14:textId="65EEE69C" w:rsidR="00323800" w:rsidRPr="00007B3E" w:rsidRDefault="00323800" w:rsidP="00C57261">
      <w:pPr>
        <w:pStyle w:val="ListParagraph"/>
      </w:pPr>
      <w:r w:rsidRPr="00007B3E">
        <w:t xml:space="preserve">Camrail (Cameroon Railways) </w:t>
      </w:r>
      <w:r w:rsidR="00C57261" w:rsidRPr="00007B3E">
        <w:t>–</w:t>
      </w:r>
      <w:r w:rsidRPr="00007B3E">
        <w:t xml:space="preserve"> Cameroun</w:t>
      </w:r>
      <w:r w:rsidR="00C57261" w:rsidRPr="00007B3E">
        <w:t>.</w:t>
      </w:r>
    </w:p>
    <w:p w14:paraId="63573A36" w14:textId="0CD5056E" w:rsidR="007134AC" w:rsidRPr="00007B3E" w:rsidRDefault="007134AC" w:rsidP="00824AB3">
      <w:pPr>
        <w:pStyle w:val="Titre31"/>
      </w:pPr>
      <w:r w:rsidRPr="00007B3E">
        <w:rPr>
          <w:rFonts w:eastAsia="Calibri"/>
        </w:rPr>
        <w:t>Le projet Gautrain Rapid Rail Link - Afrique du Sud</w:t>
      </w:r>
    </w:p>
    <w:p w14:paraId="00675FE7" w14:textId="77777777" w:rsidR="007134AC" w:rsidRPr="00007B3E" w:rsidRDefault="007134AC" w:rsidP="00824AB3">
      <w:pPr>
        <w:pStyle w:val="Titre41"/>
        <w:rPr>
          <w:lang w:val="fr-FR"/>
        </w:rPr>
      </w:pPr>
      <w:bookmarkStart w:id="3088" w:name="_Toc158884975"/>
      <w:r w:rsidRPr="00007B3E">
        <w:rPr>
          <w:lang w:val="fr-FR"/>
        </w:rPr>
        <w:t>Présentation du Projet</w:t>
      </w:r>
      <w:bookmarkEnd w:id="3088"/>
    </w:p>
    <w:p w14:paraId="18D6D5F8" w14:textId="7A764970" w:rsidR="007134AC" w:rsidRPr="00007B3E" w:rsidRDefault="007134AC" w:rsidP="007134AC">
      <w:r w:rsidRPr="00007B3E">
        <w:t>Le projet ferroviaire Gautrain Rapid Rail Link en Afrique du Sud a été lancé en 2006 dans l’objectif de résoudre les problèmes de congestion routière persistants et pour améliorer la connectivité entre Johannesburg et Pretoria. S'étendant sur 80 km, le Gautrain s'est rapidement positionné comme un projet phare dans le paysage des transports sud-africains. L'autorité contractante, responsable de la supervision du projet, s'est engagée dans un partenariat de 19,5 ans qui couvrait la conception, la construction, le financement, l'exploitation et la maintenance d'une ligne ferroviaire de 77 km, équipée de 96 wagons. Le projet a été inauguré en 2011, après cinq ans de travaux et de préparations.</w:t>
      </w:r>
      <w:r w:rsidR="001C585B" w:rsidRPr="00007B3E">
        <w:rPr>
          <w:rStyle w:val="FootnoteReference"/>
        </w:rPr>
        <w:footnoteReference w:id="2"/>
      </w:r>
    </w:p>
    <w:p w14:paraId="62CD133F" w14:textId="77777777" w:rsidR="001C585B" w:rsidRPr="00007B3E" w:rsidRDefault="001C585B" w:rsidP="001C585B">
      <w:pPr>
        <w:keepNext/>
        <w:jc w:val="center"/>
      </w:pPr>
      <w:r w:rsidRPr="001F110D">
        <w:rPr>
          <w:noProof/>
        </w:rPr>
        <w:drawing>
          <wp:inline distT="114300" distB="114300" distL="114300" distR="114300" wp14:anchorId="2EBA40D0" wp14:editId="3DDA3E8B">
            <wp:extent cx="4186155" cy="2182932"/>
            <wp:effectExtent l="0" t="0" r="5080" b="8255"/>
            <wp:docPr id="206912849" name="Picture 206912849" descr="A train on the tracks&#10;&#10;Description automatically generated"/>
            <wp:cNvGraphicFramePr/>
            <a:graphic xmlns:a="http://schemas.openxmlformats.org/drawingml/2006/main">
              <a:graphicData uri="http://schemas.openxmlformats.org/drawingml/2006/picture">
                <pic:pic xmlns:pic="http://schemas.openxmlformats.org/drawingml/2006/picture">
                  <pic:nvPicPr>
                    <pic:cNvPr id="206912849" name="Picture 206912849" descr="A train on the tracks&#10;&#10;Description automatically generated"/>
                    <pic:cNvPicPr preferRelativeResize="0"/>
                  </pic:nvPicPr>
                  <pic:blipFill>
                    <a:blip r:embed="rId12"/>
                    <a:srcRect/>
                    <a:stretch>
                      <a:fillRect/>
                    </a:stretch>
                  </pic:blipFill>
                  <pic:spPr>
                    <a:xfrm>
                      <a:off x="0" y="0"/>
                      <a:ext cx="4188052" cy="2183921"/>
                    </a:xfrm>
                    <a:prstGeom prst="rect">
                      <a:avLst/>
                    </a:prstGeom>
                    <a:ln/>
                  </pic:spPr>
                </pic:pic>
              </a:graphicData>
            </a:graphic>
          </wp:inline>
        </w:drawing>
      </w:r>
    </w:p>
    <w:p w14:paraId="6E8C8250" w14:textId="36A952FF" w:rsidR="001C585B" w:rsidRPr="00007B3E" w:rsidRDefault="001C585B" w:rsidP="001C585B">
      <w:pPr>
        <w:pStyle w:val="Caption"/>
        <w:jc w:val="center"/>
      </w:pPr>
      <w:bookmarkStart w:id="3089" w:name="_Toc158885095"/>
      <w:r w:rsidRPr="00007B3E">
        <w:t xml:space="preserve">Figure </w:t>
      </w:r>
      <w:r>
        <w:fldChar w:fldCharType="begin"/>
      </w:r>
      <w:r>
        <w:instrText xml:space="preserve"> SEQ Figure \* ARABIC </w:instrText>
      </w:r>
      <w:r>
        <w:fldChar w:fldCharType="separate"/>
      </w:r>
      <w:r w:rsidR="0019555C">
        <w:rPr>
          <w:noProof/>
        </w:rPr>
        <w:t>3</w:t>
      </w:r>
      <w:r>
        <w:rPr>
          <w:noProof/>
        </w:rPr>
        <w:fldChar w:fldCharType="end"/>
      </w:r>
      <w:r w:rsidRPr="00007B3E">
        <w:t xml:space="preserve"> La liaison ferroviaire rapide de Gautrain</w:t>
      </w:r>
      <w:bookmarkEnd w:id="3089"/>
    </w:p>
    <w:p w14:paraId="2214D263" w14:textId="46272F67" w:rsidR="001C585B" w:rsidRPr="00007B3E" w:rsidRDefault="001C585B" w:rsidP="001C585B">
      <w:pPr>
        <w:jc w:val="right"/>
        <w:rPr>
          <w:i/>
          <w:iCs/>
          <w:sz w:val="20"/>
          <w:szCs w:val="20"/>
        </w:rPr>
      </w:pPr>
      <w:r w:rsidRPr="00007B3E">
        <w:rPr>
          <w:i/>
          <w:iCs/>
          <w:sz w:val="20"/>
          <w:szCs w:val="20"/>
        </w:rPr>
        <w:t>Source</w:t>
      </w:r>
      <w:r w:rsidR="00B44318">
        <w:rPr>
          <w:i/>
          <w:iCs/>
          <w:sz w:val="20"/>
          <w:szCs w:val="20"/>
        </w:rPr>
        <w:t> </w:t>
      </w:r>
      <w:r w:rsidRPr="00007B3E">
        <w:rPr>
          <w:i/>
          <w:iCs/>
          <w:sz w:val="20"/>
          <w:szCs w:val="20"/>
        </w:rPr>
        <w:t xml:space="preserve">: Bloomberg </w:t>
      </w:r>
    </w:p>
    <w:p w14:paraId="04DB55A7" w14:textId="77777777" w:rsidR="007134AC" w:rsidRPr="00007B3E" w:rsidRDefault="007134AC" w:rsidP="00824AB3">
      <w:pPr>
        <w:pStyle w:val="Titre41"/>
        <w:rPr>
          <w:lang w:val="fr-FR"/>
        </w:rPr>
      </w:pPr>
      <w:bookmarkStart w:id="3090" w:name="_Toc158884976"/>
      <w:r w:rsidRPr="00007B3E">
        <w:rPr>
          <w:lang w:val="fr-FR"/>
        </w:rPr>
        <w:lastRenderedPageBreak/>
        <w:t>Structure Contractuelle du Projet</w:t>
      </w:r>
      <w:bookmarkEnd w:id="3090"/>
    </w:p>
    <w:p w14:paraId="6D522EB4" w14:textId="38AEBAEC" w:rsidR="0096607E" w:rsidRPr="00007B3E" w:rsidRDefault="007134AC" w:rsidP="0096607E">
      <w:r w:rsidRPr="00007B3E">
        <w:t xml:space="preserve">Le modèle de PPP choisi </w:t>
      </w:r>
      <w:r w:rsidR="008C178F">
        <w:t xml:space="preserve">est </w:t>
      </w:r>
      <w:r w:rsidRPr="00007B3E">
        <w:t>sous le modèle Design-Build-Finance-Operate-Maintain (DBFOM)</w:t>
      </w:r>
      <w:r w:rsidR="0096607E">
        <w:t>,</w:t>
      </w:r>
      <w:r w:rsidR="0096607E" w:rsidRPr="00007B3E">
        <w:t xml:space="preserve"> conformément aux réglementations de la Loi </w:t>
      </w:r>
      <w:r w:rsidR="0096607E">
        <w:t xml:space="preserve">N°1 de 1999 relative à </w:t>
      </w:r>
      <w:r w:rsidR="0096607E" w:rsidRPr="00007B3E">
        <w:t>la Gestion des Finances Publiques</w:t>
      </w:r>
      <w:r w:rsidR="00AB1582">
        <w:t xml:space="preserve"> en Afrique du Sud</w:t>
      </w:r>
      <w:r w:rsidR="0096607E" w:rsidRPr="00007B3E">
        <w:t>.</w:t>
      </w:r>
    </w:p>
    <w:p w14:paraId="6D719F3E" w14:textId="2E74C812" w:rsidR="007134AC" w:rsidRPr="00007B3E" w:rsidRDefault="008C178F" w:rsidP="007134AC">
      <w:r w:rsidRPr="00007B3E">
        <w:t>Ce partenariat de 19,5 ans a débuté en 2006,</w:t>
      </w:r>
      <w:r>
        <w:t xml:space="preserve"> et</w:t>
      </w:r>
      <w:r w:rsidRPr="00007B3E">
        <w:t xml:space="preserve"> a été </w:t>
      </w:r>
      <w:r w:rsidR="00716DE8">
        <w:t>gagné</w:t>
      </w:r>
      <w:r w:rsidRPr="00007B3E">
        <w:t xml:space="preserve"> par le consortium Bombela, sélectionné comme partenaire privé</w:t>
      </w:r>
      <w:r w:rsidR="00716DE8">
        <w:t>.</w:t>
      </w:r>
      <w:r w:rsidRPr="00007B3E">
        <w:t xml:space="preserve"> </w:t>
      </w:r>
      <w:r w:rsidR="007134AC" w:rsidRPr="00007B3E">
        <w:t xml:space="preserve">Le </w:t>
      </w:r>
      <w:r w:rsidR="00716DE8">
        <w:t xml:space="preserve">PPP </w:t>
      </w:r>
      <w:r w:rsidR="00BA2409">
        <w:t>a intégré</w:t>
      </w:r>
      <w:r w:rsidR="007134AC" w:rsidRPr="00007B3E">
        <w:t xml:space="preserve"> à la fois une phase de construction et une phase d'exploitation avec des paiements par étapes. </w:t>
      </w:r>
    </w:p>
    <w:p w14:paraId="3AF70D09" w14:textId="25D43694" w:rsidR="007134AC" w:rsidRPr="00007B3E" w:rsidRDefault="007134AC" w:rsidP="007134AC">
      <w:r w:rsidRPr="00007B3E">
        <w:t>Le financement du Gautrain a été soutenu par une subvention substantielle de 3 milliards de dollars US de la part de l'Autorité Co</w:t>
      </w:r>
      <w:r w:rsidR="009A0BBC">
        <w:t>ntractante</w:t>
      </w:r>
      <w:r w:rsidRPr="00007B3E">
        <w:t>. Cette somme a été complétée par 360 millions de dollars US de dette et 70 millions de dollars US en capitaux propres apportés par la Société de Projet.</w:t>
      </w:r>
    </w:p>
    <w:p w14:paraId="32BBD389" w14:textId="0A429975" w:rsidR="007134AC" w:rsidRPr="00007B3E" w:rsidRDefault="007134AC" w:rsidP="007134AC">
      <w:r w:rsidRPr="00007B3E">
        <w:t xml:space="preserve">Le projet a rencontré divers défis, notamment en matière de gestion du changement, avec des négociations lentes sur les changements de </w:t>
      </w:r>
      <w:r w:rsidR="00E34949">
        <w:t>périmètre</w:t>
      </w:r>
      <w:r w:rsidRPr="00007B3E">
        <w:t xml:space="preserve"> et un manque de définitions claires pour une réponse rapide. Les défis relationnels, notamment </w:t>
      </w:r>
      <w:r w:rsidR="000A7D92">
        <w:t>le manque</w:t>
      </w:r>
      <w:r w:rsidRPr="00007B3E">
        <w:t xml:space="preserve"> de communications régulières entre l'Autorité </w:t>
      </w:r>
      <w:r w:rsidR="008C0D12">
        <w:t>Contractante</w:t>
      </w:r>
      <w:r w:rsidRPr="00007B3E">
        <w:t xml:space="preserve"> et la Société de Projet, ont également été un </w:t>
      </w:r>
      <w:r w:rsidR="000A7D92">
        <w:t>obstacle</w:t>
      </w:r>
      <w:r w:rsidRPr="00007B3E">
        <w:t>. Néanmoins, ces obstacles ont été surmontés, et le Gautrain a démarré ses opérations entre l'aéroport international Or Tambo et Sandton en juin 2010, et entre la station de Rosebank à Johannesburg et Hatfield en août 2011. Le projet a eu un impact significatif sur l'économie locale, créant plus de 122 000 emplois entre 2006 et 2011.</w:t>
      </w:r>
    </w:p>
    <w:p w14:paraId="35D7EB38" w14:textId="77777777" w:rsidR="001C585B" w:rsidRPr="00007B3E" w:rsidRDefault="001C585B" w:rsidP="00323800">
      <w:pPr>
        <w:pStyle w:val="Titre31"/>
        <w:ind w:left="1560"/>
        <w:rPr>
          <w:rFonts w:eastAsia="Calibri"/>
        </w:rPr>
      </w:pPr>
      <w:r w:rsidRPr="00007B3E">
        <w:rPr>
          <w:rFonts w:eastAsia="Calibri"/>
        </w:rPr>
        <w:t>Projet de la Liaison Ferroviaire Liefkenshoek - Belgique</w:t>
      </w:r>
    </w:p>
    <w:p w14:paraId="37678A27" w14:textId="77777777" w:rsidR="001C585B" w:rsidRPr="00007B3E" w:rsidRDefault="001C585B" w:rsidP="001C585B">
      <w:pPr>
        <w:pStyle w:val="Titre41"/>
        <w:rPr>
          <w:lang w:val="fr-FR"/>
        </w:rPr>
      </w:pPr>
      <w:bookmarkStart w:id="3091" w:name="_Toc158884977"/>
      <w:r w:rsidRPr="00007B3E">
        <w:rPr>
          <w:lang w:val="fr-FR"/>
        </w:rPr>
        <w:t>Présentation du Projet de</w:t>
      </w:r>
      <w:bookmarkEnd w:id="3091"/>
      <w:r w:rsidRPr="00007B3E">
        <w:rPr>
          <w:lang w:val="fr-FR"/>
        </w:rPr>
        <w:t xml:space="preserve"> </w:t>
      </w:r>
    </w:p>
    <w:p w14:paraId="5782349C" w14:textId="56C155C9" w:rsidR="009A76DC" w:rsidRDefault="001C585B" w:rsidP="001C585B">
      <w:r w:rsidRPr="00007B3E">
        <w:t xml:space="preserve">Le projet du Liefkenshoek Rail Link (LHRL), situé au cœur du port d'Anvers en </w:t>
      </w:r>
      <w:r w:rsidR="006706AA">
        <w:t xml:space="preserve">Belgique </w:t>
      </w:r>
      <w:r w:rsidRPr="00007B3E">
        <w:t xml:space="preserve">se distingue comme le plus grand partenariat public-privé (PPP) de Belgique. Lancé en 2008 et inauguré en 2014, le LHRL a pour objectif de relier directement les rives gauche et droite du port d'Anvers dans l'intention d'améliorer la gestion du transport de fret. </w:t>
      </w:r>
      <w:r w:rsidR="00DA6CDC">
        <w:t xml:space="preserve">Le projet consiste en </w:t>
      </w:r>
      <w:r w:rsidRPr="00007B3E">
        <w:t>la création d'une liaison ferroviaire double voie de 16</w:t>
      </w:r>
      <w:r w:rsidR="008435C7">
        <w:t>,2</w:t>
      </w:r>
      <w:r w:rsidRPr="00007B3E">
        <w:t xml:space="preserve"> km, qui traverse le fleuve Scheldt et relie les terminaux de chaque côté du port.</w:t>
      </w:r>
      <w:r w:rsidR="009A76DC">
        <w:t xml:space="preserve"> L</w:t>
      </w:r>
      <w:r w:rsidR="009A76DC" w:rsidRPr="009A76DC">
        <w:t xml:space="preserve">e projet comprend : </w:t>
      </w:r>
    </w:p>
    <w:p w14:paraId="6E476FE4" w14:textId="77777777" w:rsidR="009A76DC" w:rsidRDefault="009A76DC" w:rsidP="00A8239A">
      <w:pPr>
        <w:pStyle w:val="ListParagraph"/>
      </w:pPr>
      <w:r w:rsidRPr="009A76DC">
        <w:t>une plate-forme ferroviaire en remblais (4,76 km) avec plusieurs ouvrages d’art en béton</w:t>
      </w:r>
      <w:r>
        <w:t> ;</w:t>
      </w:r>
    </w:p>
    <w:p w14:paraId="65AB5DBF" w14:textId="77777777" w:rsidR="009A76DC" w:rsidRDefault="009A76DC" w:rsidP="00A8239A">
      <w:pPr>
        <w:pStyle w:val="ListParagraph"/>
      </w:pPr>
      <w:r w:rsidRPr="009A76DC">
        <w:t>une section en tranchée ouverte et couverte (4,27 km)</w:t>
      </w:r>
      <w:r>
        <w:t> ;</w:t>
      </w:r>
    </w:p>
    <w:p w14:paraId="319AD267" w14:textId="77777777" w:rsidR="009A76DC" w:rsidRDefault="009A76DC" w:rsidP="00A8239A">
      <w:pPr>
        <w:pStyle w:val="ListParagraph"/>
      </w:pPr>
      <w:r w:rsidRPr="009A76DC">
        <w:t>la mise aux normes du tunnel immergé existant de Beveren (1,2 km)</w:t>
      </w:r>
      <w:r>
        <w:t> ;</w:t>
      </w:r>
      <w:r w:rsidRPr="009A76DC">
        <w:t xml:space="preserve"> et</w:t>
      </w:r>
    </w:p>
    <w:p w14:paraId="1A2BC699" w14:textId="2D5F06F6" w:rsidR="001C585B" w:rsidRPr="00007B3E" w:rsidRDefault="009A76DC" w:rsidP="00A8239A">
      <w:pPr>
        <w:pStyle w:val="ListParagraph"/>
      </w:pPr>
      <w:r w:rsidRPr="009A76DC">
        <w:t>la construction de 2 tunnels parallèles forés simultanément de 5,97 kilomètres de long chacun passant sous le Kanaaldock et sous l’Escaut.</w:t>
      </w:r>
    </w:p>
    <w:p w14:paraId="1C6E998D" w14:textId="07DA856A" w:rsidR="001C585B" w:rsidRPr="00007B3E" w:rsidRDefault="001C585B" w:rsidP="001C585B">
      <w:r w:rsidRPr="00007B3E">
        <w:t xml:space="preserve">L'enjeu principal de ce projet était de faciliter et d'optimiser la connectivité au sein du port d'Anvers, qui est un des plus grands ports d'Europe. En établissant cette nouvelle liaison, le projet visait non seulement à améliorer l'accès entre les différentes sections du port mais aussi à augmenter la part du </w:t>
      </w:r>
      <w:r w:rsidRPr="00007B3E">
        <w:lastRenderedPageBreak/>
        <w:t>trafic ferroviaire dans l'ensemble des mouvements de fret. Le Liefkenshoek Rail Link était prévu pour rédu</w:t>
      </w:r>
      <w:r w:rsidR="00DF1D98">
        <w:t>ire</w:t>
      </w:r>
      <w:r w:rsidRPr="00007B3E">
        <w:t xml:space="preserve"> la congestion routière en offrant une alternative de transport efficace et fiable pour les marchandises.</w:t>
      </w:r>
      <w:r w:rsidRPr="00007B3E">
        <w:rPr>
          <w:rStyle w:val="FootnoteReference"/>
        </w:rPr>
        <w:footnoteReference w:id="3"/>
      </w:r>
    </w:p>
    <w:p w14:paraId="5A057204" w14:textId="77777777" w:rsidR="001C585B" w:rsidRPr="00007B3E" w:rsidRDefault="001C585B" w:rsidP="001C585B">
      <w:pPr>
        <w:keepNext/>
        <w:jc w:val="center"/>
      </w:pPr>
      <w:r w:rsidRPr="001F110D">
        <w:rPr>
          <w:noProof/>
        </w:rPr>
        <w:drawing>
          <wp:inline distT="114300" distB="114300" distL="114300" distR="114300" wp14:anchorId="784C108D" wp14:editId="1923E98F">
            <wp:extent cx="3480238" cy="2822116"/>
            <wp:effectExtent l="0" t="0" r="0" b="0"/>
            <wp:docPr id="3" name="Picture 3" descr="A train tracks going through a tunne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train tracks going through a tunnel&#10;&#10;Description automatically generated"/>
                    <pic:cNvPicPr preferRelativeResize="0"/>
                  </pic:nvPicPr>
                  <pic:blipFill>
                    <a:blip r:embed="rId13"/>
                    <a:srcRect t="18910"/>
                    <a:stretch>
                      <a:fillRect/>
                    </a:stretch>
                  </pic:blipFill>
                  <pic:spPr>
                    <a:xfrm>
                      <a:off x="0" y="0"/>
                      <a:ext cx="3480238" cy="2822116"/>
                    </a:xfrm>
                    <a:prstGeom prst="rect">
                      <a:avLst/>
                    </a:prstGeom>
                    <a:ln/>
                  </pic:spPr>
                </pic:pic>
              </a:graphicData>
            </a:graphic>
          </wp:inline>
        </w:drawing>
      </w:r>
    </w:p>
    <w:p w14:paraId="1DF3DB59" w14:textId="0021AF8B" w:rsidR="001C585B" w:rsidRPr="00007B3E" w:rsidRDefault="001C585B" w:rsidP="001C585B">
      <w:pPr>
        <w:pStyle w:val="Caption"/>
        <w:jc w:val="center"/>
      </w:pPr>
      <w:bookmarkStart w:id="3092" w:name="_Toc158885096"/>
      <w:r w:rsidRPr="00007B3E">
        <w:t xml:space="preserve">Figure </w:t>
      </w:r>
      <w:r>
        <w:fldChar w:fldCharType="begin"/>
      </w:r>
      <w:r>
        <w:instrText xml:space="preserve"> SEQ Figure \* ARABIC </w:instrText>
      </w:r>
      <w:r>
        <w:fldChar w:fldCharType="separate"/>
      </w:r>
      <w:r w:rsidR="0019555C">
        <w:rPr>
          <w:noProof/>
        </w:rPr>
        <w:t>4</w:t>
      </w:r>
      <w:r>
        <w:rPr>
          <w:noProof/>
        </w:rPr>
        <w:fldChar w:fldCharType="end"/>
      </w:r>
      <w:r w:rsidRPr="00007B3E">
        <w:t xml:space="preserve"> La Liaison Ferroviaire Liefkenshoek</w:t>
      </w:r>
      <w:bookmarkEnd w:id="3092"/>
    </w:p>
    <w:p w14:paraId="2F329B48" w14:textId="4B657E3B" w:rsidR="001C585B" w:rsidRPr="00007B3E" w:rsidRDefault="003C3782" w:rsidP="001C585B">
      <w:pPr>
        <w:jc w:val="right"/>
        <w:rPr>
          <w:sz w:val="20"/>
          <w:szCs w:val="20"/>
        </w:rPr>
      </w:pPr>
      <w:r w:rsidRPr="00007B3E">
        <w:rPr>
          <w:i/>
          <w:iCs/>
          <w:sz w:val="20"/>
          <w:szCs w:val="20"/>
        </w:rPr>
        <w:t>S</w:t>
      </w:r>
      <w:r w:rsidR="001C585B" w:rsidRPr="00007B3E">
        <w:rPr>
          <w:i/>
          <w:iCs/>
          <w:sz w:val="20"/>
          <w:szCs w:val="20"/>
        </w:rPr>
        <w:t>ource : Vinci Construction</w:t>
      </w:r>
    </w:p>
    <w:p w14:paraId="437BEA9A" w14:textId="77777777" w:rsidR="001C585B" w:rsidRPr="00007B3E" w:rsidRDefault="001C585B" w:rsidP="001C585B">
      <w:pPr>
        <w:pStyle w:val="Titre41"/>
        <w:rPr>
          <w:lang w:val="fr-FR"/>
        </w:rPr>
      </w:pPr>
      <w:bookmarkStart w:id="3093" w:name="_Toc158884978"/>
      <w:r w:rsidRPr="00007B3E">
        <w:rPr>
          <w:lang w:val="fr-FR"/>
        </w:rPr>
        <w:t>Structure Contractuelle du Projet</w:t>
      </w:r>
      <w:bookmarkEnd w:id="3093"/>
    </w:p>
    <w:p w14:paraId="0B4C5E13" w14:textId="251C9793" w:rsidR="002E7374" w:rsidRDefault="001C585B" w:rsidP="00A31A79">
      <w:r w:rsidRPr="00007B3E">
        <w:t xml:space="preserve">La structure contractuelle du projet LHRL était basée sur un modèle de partenariat public-privé (PPP), une approche stratégique choisie par Infrabel, l’opérateur national du réseau ferroviaire belge. Ce modèle a été adopté principalement en réponse aux contraintes budgétaires de l'État fédéral belge et visait à garantir </w:t>
      </w:r>
      <w:r w:rsidR="002E7374">
        <w:t xml:space="preserve">des financements </w:t>
      </w:r>
      <w:r w:rsidRPr="00007B3E">
        <w:t xml:space="preserve">privés </w:t>
      </w:r>
      <w:r w:rsidR="00A3642B">
        <w:t>ainsi qu’un</w:t>
      </w:r>
      <w:r w:rsidRPr="00007B3E">
        <w:t>e qualité supérieure dans la conception et la construction du projet.</w:t>
      </w:r>
    </w:p>
    <w:p w14:paraId="278E75A5" w14:textId="45A0665D" w:rsidR="006F28D7" w:rsidRPr="00007B3E" w:rsidRDefault="00FF64C8" w:rsidP="006F28D7">
      <w:r w:rsidRPr="00FF64C8">
        <w:t>Les travaux</w:t>
      </w:r>
      <w:r w:rsidR="00A31A79">
        <w:t xml:space="preserve"> du LHRL</w:t>
      </w:r>
      <w:r w:rsidR="006E7C40">
        <w:t xml:space="preserve"> ont été</w:t>
      </w:r>
      <w:r w:rsidRPr="00FF64C8">
        <w:t xml:space="preserve"> confiés au groupement LocoRail</w:t>
      </w:r>
      <w:r w:rsidR="006E7C40">
        <w:t xml:space="preserve"> </w:t>
      </w:r>
      <w:r w:rsidRPr="00FF64C8">
        <w:t xml:space="preserve">et ont été réalisés en </w:t>
      </w:r>
      <w:r w:rsidR="00A3642B">
        <w:t>Design-Build-Finance-Maintain</w:t>
      </w:r>
      <w:r w:rsidRPr="00FF64C8">
        <w:t xml:space="preserve"> </w:t>
      </w:r>
      <w:r w:rsidR="00A3642B">
        <w:t>(</w:t>
      </w:r>
      <w:r w:rsidRPr="00FF64C8">
        <w:t xml:space="preserve">DBFM). Le groupement </w:t>
      </w:r>
      <w:r w:rsidR="00A31A79">
        <w:t>LOCORAIL NV</w:t>
      </w:r>
      <w:r w:rsidRPr="00FF64C8">
        <w:t xml:space="preserve">, qui rassemble CFE (25 %), VINCI Concessions (25 %) et BAM PPP-PGGM (50 %), </w:t>
      </w:r>
      <w:r w:rsidR="00242D86">
        <w:t>a été mandaté par Infrabel pour</w:t>
      </w:r>
      <w:r w:rsidRPr="00FF64C8">
        <w:t xml:space="preserve"> </w:t>
      </w:r>
      <w:r w:rsidR="004E0D8E">
        <w:t>le</w:t>
      </w:r>
      <w:r w:rsidRPr="00FF64C8">
        <w:t xml:space="preserve"> financement, la conception, la construction et la maintenance de l’infrastructure pendant 38 ans. </w:t>
      </w:r>
      <w:r w:rsidR="004E0D8E">
        <w:t xml:space="preserve">La durée totale du contrat PPP </w:t>
      </w:r>
      <w:r w:rsidR="00A31A79">
        <w:t xml:space="preserve">est de 42 ans. </w:t>
      </w:r>
      <w:r w:rsidR="006F28D7" w:rsidRPr="00007B3E">
        <w:t xml:space="preserve">Dans </w:t>
      </w:r>
      <w:r w:rsidR="006F28D7">
        <w:t>le contrat PPP</w:t>
      </w:r>
      <w:r w:rsidR="006F28D7" w:rsidRPr="00007B3E">
        <w:t xml:space="preserve">, Infrabel s'engageait à utiliser l'infrastructure pendant 38 ans contre un </w:t>
      </w:r>
      <w:r w:rsidR="006F28D7">
        <w:t xml:space="preserve">loyer </w:t>
      </w:r>
      <w:r w:rsidR="006F28D7" w:rsidRPr="00007B3E">
        <w:t>annuel</w:t>
      </w:r>
      <w:r w:rsidR="006F28D7">
        <w:t xml:space="preserve"> de 50 millions d’euros payé au partenaire privé LOCORAIL NV</w:t>
      </w:r>
      <w:r w:rsidR="006F28D7" w:rsidRPr="00007B3E">
        <w:t>.</w:t>
      </w:r>
    </w:p>
    <w:p w14:paraId="2B8CDCA3" w14:textId="185672F3" w:rsidR="005B5589" w:rsidRDefault="00287CC2" w:rsidP="00A8239A">
      <w:pPr>
        <w:jc w:val="center"/>
      </w:pPr>
      <w:r>
        <w:rPr>
          <w:noProof/>
        </w:rPr>
        <w:lastRenderedPageBreak/>
        <w:drawing>
          <wp:inline distT="0" distB="0" distL="0" distR="0" wp14:anchorId="55586BB3" wp14:editId="60104BDC">
            <wp:extent cx="3920347" cy="2883765"/>
            <wp:effectExtent l="0" t="0" r="4445" b="0"/>
            <wp:docPr id="1903869972" name="Picture 190386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8314" cy="2889625"/>
                    </a:xfrm>
                    <a:prstGeom prst="rect">
                      <a:avLst/>
                    </a:prstGeom>
                    <a:noFill/>
                  </pic:spPr>
                </pic:pic>
              </a:graphicData>
            </a:graphic>
          </wp:inline>
        </w:drawing>
      </w:r>
    </w:p>
    <w:p w14:paraId="5688B5BC" w14:textId="763E92F5" w:rsidR="00287CC2" w:rsidRPr="00007B3E" w:rsidRDefault="00287CC2" w:rsidP="00287CC2">
      <w:pPr>
        <w:pStyle w:val="Caption"/>
        <w:jc w:val="center"/>
      </w:pPr>
      <w:bookmarkStart w:id="3094" w:name="_Toc158885097"/>
      <w:r w:rsidRPr="00007B3E">
        <w:t xml:space="preserve">Figure </w:t>
      </w:r>
      <w:r w:rsidRPr="00595B14">
        <w:fldChar w:fldCharType="begin"/>
      </w:r>
      <w:r w:rsidRPr="00007B3E">
        <w:instrText xml:space="preserve"> SEQ Figure \* ARABIC </w:instrText>
      </w:r>
      <w:r w:rsidRPr="00595B14">
        <w:fldChar w:fldCharType="separate"/>
      </w:r>
      <w:r w:rsidR="0019555C">
        <w:rPr>
          <w:noProof/>
        </w:rPr>
        <w:t>5</w:t>
      </w:r>
      <w:r w:rsidRPr="00595B14">
        <w:fldChar w:fldCharType="end"/>
      </w:r>
      <w:r w:rsidRPr="00007B3E">
        <w:t xml:space="preserve"> </w:t>
      </w:r>
      <w:r w:rsidR="004E17A1">
        <w:t xml:space="preserve">Membre du consortium </w:t>
      </w:r>
      <w:r w:rsidR="00925DD9">
        <w:t>privé Locorail NV</w:t>
      </w:r>
      <w:bookmarkEnd w:id="3094"/>
    </w:p>
    <w:p w14:paraId="0235D4FB" w14:textId="2EA034C1" w:rsidR="00ED33C0" w:rsidRPr="00007B3E" w:rsidRDefault="00ED33C0" w:rsidP="00ED33C0">
      <w:pPr>
        <w:jc w:val="right"/>
        <w:rPr>
          <w:sz w:val="20"/>
          <w:szCs w:val="20"/>
        </w:rPr>
      </w:pPr>
      <w:r w:rsidRPr="00007B3E">
        <w:rPr>
          <w:i/>
          <w:iCs/>
          <w:sz w:val="20"/>
          <w:szCs w:val="20"/>
        </w:rPr>
        <w:t xml:space="preserve">Source : </w:t>
      </w:r>
      <w:r>
        <w:rPr>
          <w:i/>
          <w:iCs/>
          <w:sz w:val="20"/>
          <w:szCs w:val="20"/>
        </w:rPr>
        <w:t>Infrabel</w:t>
      </w:r>
    </w:p>
    <w:p w14:paraId="00E50B87" w14:textId="1311A1DB" w:rsidR="00287CC2" w:rsidRPr="00007B3E" w:rsidRDefault="00C34418" w:rsidP="00B302F5">
      <w:r w:rsidRPr="00007B3E">
        <w:t xml:space="preserve">Le coût </w:t>
      </w:r>
      <w:r>
        <w:t xml:space="preserve">d’investissement </w:t>
      </w:r>
      <w:r w:rsidRPr="00007B3E">
        <w:t xml:space="preserve">total du projet était évalué à </w:t>
      </w:r>
      <w:r>
        <w:t>765</w:t>
      </w:r>
      <w:r w:rsidRPr="00007B3E">
        <w:t xml:space="preserve"> millions d'euros, financé par un mélange de fonds publics et privés.</w:t>
      </w:r>
      <w:r>
        <w:t xml:space="preserve"> </w:t>
      </w:r>
      <w:r w:rsidR="006F28D7" w:rsidRPr="00FF64C8">
        <w:t xml:space="preserve">Le financement </w:t>
      </w:r>
      <w:r>
        <w:t>a été</w:t>
      </w:r>
      <w:r w:rsidR="006F28D7" w:rsidRPr="00FF64C8">
        <w:t xml:space="preserve"> porté par la BEI (Banque </w:t>
      </w:r>
      <w:r>
        <w:t>E</w:t>
      </w:r>
      <w:r w:rsidR="006F28D7" w:rsidRPr="00FF64C8">
        <w:t>uropéenne d’</w:t>
      </w:r>
      <w:r>
        <w:t>I</w:t>
      </w:r>
      <w:r w:rsidR="006F28D7" w:rsidRPr="00FF64C8">
        <w:t>nvestissement) et six banques commerciales : Bayern LB, Bank Nederlandse Gemeenten, BNP Paribas Fortis, ING, Banco Santander et Société Générale.</w:t>
      </w:r>
      <w:r w:rsidR="006F28D7">
        <w:t xml:space="preserve"> </w:t>
      </w:r>
    </w:p>
    <w:p w14:paraId="483A1BDF" w14:textId="19D28D7B" w:rsidR="001C585B" w:rsidRPr="00007B3E" w:rsidRDefault="00B04887" w:rsidP="001C585B">
      <w:r w:rsidRPr="00007B3E">
        <w:t>L</w:t>
      </w:r>
      <w:r>
        <w:t>a construction</w:t>
      </w:r>
      <w:r w:rsidRPr="00007B3E">
        <w:t xml:space="preserve"> </w:t>
      </w:r>
      <w:r w:rsidR="001C585B" w:rsidRPr="00007B3E">
        <w:t xml:space="preserve">du projet a démarré </w:t>
      </w:r>
      <w:r>
        <w:t xml:space="preserve">fin </w:t>
      </w:r>
      <w:r w:rsidR="001C585B" w:rsidRPr="00007B3E">
        <w:t xml:space="preserve">2008 et s'est achevée mi-2013, avec la mise en service opérationnelle de la ligne </w:t>
      </w:r>
      <w:r>
        <w:t>fin</w:t>
      </w:r>
      <w:r w:rsidR="001C585B" w:rsidRPr="00007B3E">
        <w:t xml:space="preserve"> 2014. Parmi les défis significatifs rencontrés, la gestion des contraintes de capacité ferroviaire et la réduction de la congestion routière ont été particulièrement saillantes. Néanmoins, le projet a atteint ses objectifs notamment en augmentant la fiabilité et la qualité de l'accès au port depuis le réseau transeuropéen de transport (TEN-T). Il a également contribué à une augmentation prévue de la part du trafic ferroviaire dans le port d'Anvers, passant de 8% à environ 15% </w:t>
      </w:r>
      <w:r w:rsidR="00B302F5">
        <w:t>en</w:t>
      </w:r>
      <w:r w:rsidR="00B302F5" w:rsidRPr="00007B3E">
        <w:t xml:space="preserve"> </w:t>
      </w:r>
      <w:r w:rsidR="001C585B" w:rsidRPr="00007B3E">
        <w:t>2020.</w:t>
      </w:r>
    </w:p>
    <w:p w14:paraId="762AB760" w14:textId="61CE2D71" w:rsidR="007134AC" w:rsidRPr="00007B3E" w:rsidRDefault="007134AC" w:rsidP="00703CDD">
      <w:pPr>
        <w:pStyle w:val="Titre31"/>
        <w:ind w:left="1560"/>
        <w:rPr>
          <w:rFonts w:eastAsia="Calibri"/>
        </w:rPr>
      </w:pPr>
      <w:r w:rsidRPr="00007B3E">
        <w:rPr>
          <w:rFonts w:eastAsia="Calibri"/>
        </w:rPr>
        <w:t>Réhabilitation et Modernisation de la Ligne Ferroviaire Urbaine</w:t>
      </w:r>
      <w:r w:rsidR="001C585B" w:rsidRPr="00007B3E">
        <w:rPr>
          <w:rFonts w:eastAsia="Calibri"/>
        </w:rPr>
        <w:t xml:space="preserve"> Abu Qir en Alexandrie - Egypte</w:t>
      </w:r>
    </w:p>
    <w:p w14:paraId="5FC9D0D0" w14:textId="77777777" w:rsidR="007134AC" w:rsidRPr="00007B3E" w:rsidRDefault="007134AC" w:rsidP="00824AB3">
      <w:pPr>
        <w:pStyle w:val="Titre41"/>
        <w:rPr>
          <w:lang w:val="fr-FR"/>
        </w:rPr>
      </w:pPr>
      <w:bookmarkStart w:id="3095" w:name="_Toc158884979"/>
      <w:r w:rsidRPr="00007B3E">
        <w:rPr>
          <w:lang w:val="fr-FR"/>
        </w:rPr>
        <w:t>Présentation du Projet</w:t>
      </w:r>
      <w:bookmarkEnd w:id="3095"/>
    </w:p>
    <w:p w14:paraId="5C5CADFA" w14:textId="77777777" w:rsidR="007134AC" w:rsidRPr="00007B3E" w:rsidRDefault="007134AC" w:rsidP="007134AC">
      <w:r w:rsidRPr="00007B3E">
        <w:t xml:space="preserve">Le projet de réhabilitation et de modernisation de la ligne ferroviaire urbaine d'Abu Qir est une initiative visant à transformer et à moderniser le réseau de transport en Égypte. Cette ligne, reliant le centre-ville d'Alexandrie à la ville nord-est d'Abu Qir, s'étend sur 21,7 km. Principalement surélevée, cette ligne était auparavant obsolète et sous-utilisée, souffrant d'un manque d'efficacité et de modernité. Le projet comprend non seulement la reconstruction de la ligne existante mais aussi l'ajout de nouvelles stations de métro, ainsi que l'élimination des intersections de niveau qui entravaient le flux de circulation. Ce projet fait partie du Cadre d'Infrastructure de Transport Urbain qui vise à </w:t>
      </w:r>
      <w:r w:rsidRPr="00007B3E">
        <w:lastRenderedPageBreak/>
        <w:t>financer de grands projets de transport public dans les villes d'Alexandrie et du Caire en Égypte sur une période de cinq ans.</w:t>
      </w:r>
    </w:p>
    <w:p w14:paraId="6A8B37AB" w14:textId="6B634191" w:rsidR="007134AC" w:rsidRDefault="007134AC" w:rsidP="007134AC">
      <w:r w:rsidRPr="00007B3E">
        <w:t>Avec une date d'achèvement prévue pour 2028, le projet d'Abu Qir - Alexandrie devrait offrir des services de transport efficaces et modernes à environ 520 000 passagers quotidiens. Ce projet, une fois achevé, devrait considérablement améliorer l'accessibilité des citadins, tout en contribuant à la dynamique économique de la région d'Alexandrie.</w:t>
      </w:r>
      <w:r w:rsidR="003C3782" w:rsidRPr="00007B3E">
        <w:rPr>
          <w:rStyle w:val="FootnoteReference"/>
        </w:rPr>
        <w:footnoteReference w:id="4"/>
      </w:r>
    </w:p>
    <w:p w14:paraId="7DD2343B" w14:textId="77777777" w:rsidR="00BA4B4A" w:rsidRDefault="00B87BA6" w:rsidP="00A8239A">
      <w:pPr>
        <w:keepNext/>
        <w:jc w:val="center"/>
      </w:pPr>
      <w:r w:rsidRPr="00B87BA6">
        <w:rPr>
          <w:noProof/>
        </w:rPr>
        <w:drawing>
          <wp:inline distT="0" distB="0" distL="0" distR="0" wp14:anchorId="650AF0F9" wp14:editId="3C470130">
            <wp:extent cx="5760720" cy="1988820"/>
            <wp:effectExtent l="0" t="0" r="0" b="0"/>
            <wp:docPr id="1223769216" name="Picture 12237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988820"/>
                    </a:xfrm>
                    <a:prstGeom prst="rect">
                      <a:avLst/>
                    </a:prstGeom>
                    <a:noFill/>
                    <a:ln>
                      <a:noFill/>
                    </a:ln>
                  </pic:spPr>
                </pic:pic>
              </a:graphicData>
            </a:graphic>
          </wp:inline>
        </w:drawing>
      </w:r>
    </w:p>
    <w:p w14:paraId="0EE633FB" w14:textId="0B5B07A1" w:rsidR="00B87BA6" w:rsidRPr="00007B3E" w:rsidRDefault="00BA4B4A" w:rsidP="00A8239A">
      <w:pPr>
        <w:pStyle w:val="Caption"/>
        <w:jc w:val="center"/>
      </w:pPr>
      <w:bookmarkStart w:id="3096" w:name="_Toc158885098"/>
      <w:r>
        <w:t xml:space="preserve">Figure </w:t>
      </w:r>
      <w:r>
        <w:fldChar w:fldCharType="begin"/>
      </w:r>
      <w:r>
        <w:instrText xml:space="preserve"> SEQ Figure \* ARABIC </w:instrText>
      </w:r>
      <w:r>
        <w:fldChar w:fldCharType="separate"/>
      </w:r>
      <w:r w:rsidR="0019555C">
        <w:rPr>
          <w:noProof/>
        </w:rPr>
        <w:t>6</w:t>
      </w:r>
      <w:r>
        <w:rPr>
          <w:noProof/>
        </w:rPr>
        <w:fldChar w:fldCharType="end"/>
      </w:r>
      <w:r>
        <w:t xml:space="preserve"> </w:t>
      </w:r>
      <w:r w:rsidRPr="00FD684C">
        <w:t>Corridor de métro Alexandrie – Abou Qir et stations proposées</w:t>
      </w:r>
      <w:bookmarkEnd w:id="3096"/>
      <w:r w:rsidR="005D6C40">
        <w:t xml:space="preserve"> </w:t>
      </w:r>
    </w:p>
    <w:p w14:paraId="79E391E1" w14:textId="77777777" w:rsidR="007134AC" w:rsidRPr="00007B3E" w:rsidRDefault="007134AC" w:rsidP="00824AB3">
      <w:pPr>
        <w:pStyle w:val="Titre41"/>
        <w:rPr>
          <w:lang w:val="fr-FR"/>
        </w:rPr>
      </w:pPr>
      <w:bookmarkStart w:id="3097" w:name="_Toc158884980"/>
      <w:r w:rsidRPr="00007B3E">
        <w:rPr>
          <w:lang w:val="fr-FR"/>
        </w:rPr>
        <w:t>Structure Contractuelle du Projet</w:t>
      </w:r>
      <w:bookmarkEnd w:id="3097"/>
    </w:p>
    <w:p w14:paraId="4E7AA9D1" w14:textId="366A6BC8" w:rsidR="007134AC" w:rsidRDefault="007134AC" w:rsidP="007134AC">
      <w:r w:rsidRPr="00007B3E">
        <w:t xml:space="preserve">Le projet, d'une valeur totale de 1,3 milliard d'euros, </w:t>
      </w:r>
      <w:r w:rsidR="008C0AB3">
        <w:t xml:space="preserve">a </w:t>
      </w:r>
      <w:r w:rsidRPr="00007B3E">
        <w:t>bénéfici</w:t>
      </w:r>
      <w:r w:rsidR="008C0AB3">
        <w:t>é</w:t>
      </w:r>
      <w:r w:rsidRPr="00007B3E">
        <w:t xml:space="preserve"> du soutien financier de plusieurs institutions internationales majeures. La Banque Européenne d'Investissement (BEI), la Banque Européenne pour la Reconstruction et le Développement (BERD), l’Agence Française de Développement (AFD), et la Banque Asiatique d’Investissement pour les Infrastructures (AIIB) ont toutes contribué au </w:t>
      </w:r>
      <w:r w:rsidRPr="00A8239A">
        <w:rPr>
          <w:b/>
          <w:bCs/>
        </w:rPr>
        <w:t>financement</w:t>
      </w:r>
      <w:r w:rsidRPr="00007B3E">
        <w:t xml:space="preserve"> de ce projet. Le gouvernement égyptien a également joué un rôle crucial en apportant une contribution de 264 millions d’euros.</w:t>
      </w:r>
    </w:p>
    <w:p w14:paraId="3814032A" w14:textId="7D992F1D" w:rsidR="002B0147" w:rsidRDefault="002B0147" w:rsidP="007134AC">
      <w:r w:rsidRPr="002B0147">
        <w:t xml:space="preserve">Les principales activités du projet seront réalisées par des entreprises/consortiums EPC pour la construction et </w:t>
      </w:r>
      <w:r w:rsidR="00ED643B">
        <w:t>la fourniture</w:t>
      </w:r>
      <w:r w:rsidRPr="002B0147">
        <w:t xml:space="preserve"> de matériel roulant.</w:t>
      </w:r>
    </w:p>
    <w:p w14:paraId="33EA5681" w14:textId="77777777" w:rsidR="005D6C40" w:rsidRDefault="00F56A59" w:rsidP="00A8239A">
      <w:pPr>
        <w:keepNext/>
        <w:jc w:val="center"/>
      </w:pPr>
      <w:r w:rsidRPr="00F56A59">
        <w:rPr>
          <w:noProof/>
        </w:rPr>
        <w:lastRenderedPageBreak/>
        <w:drawing>
          <wp:inline distT="0" distB="0" distL="0" distR="0" wp14:anchorId="11273712" wp14:editId="486A1090">
            <wp:extent cx="4515730" cy="2181512"/>
            <wp:effectExtent l="0" t="0" r="0" b="9525"/>
            <wp:docPr id="1344208592" name="Picture 134420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08592" name=""/>
                    <pic:cNvPicPr/>
                  </pic:nvPicPr>
                  <pic:blipFill>
                    <a:blip r:embed="rId16"/>
                    <a:stretch>
                      <a:fillRect/>
                    </a:stretch>
                  </pic:blipFill>
                  <pic:spPr>
                    <a:xfrm>
                      <a:off x="0" y="0"/>
                      <a:ext cx="4527541" cy="2187218"/>
                    </a:xfrm>
                    <a:prstGeom prst="rect">
                      <a:avLst/>
                    </a:prstGeom>
                  </pic:spPr>
                </pic:pic>
              </a:graphicData>
            </a:graphic>
          </wp:inline>
        </w:drawing>
      </w:r>
    </w:p>
    <w:p w14:paraId="4AF529AB" w14:textId="29D0FD73" w:rsidR="00F56A59" w:rsidRDefault="005D6C40" w:rsidP="005D6C40">
      <w:pPr>
        <w:pStyle w:val="Caption"/>
        <w:jc w:val="center"/>
        <w:rPr>
          <w:rFonts w:eastAsia="Calibri"/>
        </w:rPr>
      </w:pPr>
      <w:bookmarkStart w:id="3098" w:name="_Toc158885099"/>
      <w:r>
        <w:t xml:space="preserve">Figure </w:t>
      </w:r>
      <w:r>
        <w:fldChar w:fldCharType="begin"/>
      </w:r>
      <w:r>
        <w:instrText xml:space="preserve"> SEQ Figure \* ARABIC </w:instrText>
      </w:r>
      <w:r>
        <w:fldChar w:fldCharType="separate"/>
      </w:r>
      <w:r w:rsidR="0019555C">
        <w:rPr>
          <w:noProof/>
        </w:rPr>
        <w:t>7</w:t>
      </w:r>
      <w:r>
        <w:rPr>
          <w:noProof/>
        </w:rPr>
        <w:fldChar w:fldCharType="end"/>
      </w:r>
      <w:r>
        <w:t xml:space="preserve"> Structure contractuelle</w:t>
      </w:r>
      <w:r w:rsidRPr="001A75FD">
        <w:t xml:space="preserve"> du projet</w:t>
      </w:r>
      <w:r w:rsidR="00611EF4" w:rsidRPr="00611EF4">
        <w:rPr>
          <w:rFonts w:eastAsia="Calibri"/>
        </w:rPr>
        <w:t xml:space="preserve"> </w:t>
      </w:r>
      <w:r w:rsidR="00611EF4" w:rsidRPr="00007B3E">
        <w:rPr>
          <w:rFonts w:eastAsia="Calibri"/>
        </w:rPr>
        <w:t>de la Ligne Ferroviaire Urbaine Abu Qir</w:t>
      </w:r>
      <w:bookmarkEnd w:id="3098"/>
    </w:p>
    <w:p w14:paraId="5223C0F2" w14:textId="77777777" w:rsidR="008C6771" w:rsidRDefault="005F010D" w:rsidP="005F010D">
      <w:r w:rsidRPr="005F010D">
        <w:t xml:space="preserve">Ce projet est </w:t>
      </w:r>
      <w:r>
        <w:t>prévu</w:t>
      </w:r>
      <w:r w:rsidRPr="005F010D">
        <w:t xml:space="preserve"> sous forme de contrat de </w:t>
      </w:r>
      <w:r w:rsidRPr="00A8239A">
        <w:rPr>
          <w:b/>
          <w:bCs/>
        </w:rPr>
        <w:t>Design-Build (DB).</w:t>
      </w:r>
      <w:r w:rsidRPr="005F010D">
        <w:t xml:space="preserve"> Le principal entrepreneur EPC sera chargé de fournir une conception détaillée du système de métro. Les opérations du matériel roulant et du métro feront l'objet d'appels d'offres séparés. </w:t>
      </w:r>
      <w:r w:rsidRPr="00A8239A">
        <w:rPr>
          <w:b/>
          <w:bCs/>
        </w:rPr>
        <w:t>Systra</w:t>
      </w:r>
      <w:r w:rsidRPr="005F010D">
        <w:t xml:space="preserve">, l'un des principaux groupes mondiaux d'ingénierie et de conseil spécialisé dans la conception de transports en commun et de voies ferrées, a été chargé par </w:t>
      </w:r>
      <w:r w:rsidR="0002611E">
        <w:t xml:space="preserve">la </w:t>
      </w:r>
      <w:r w:rsidR="0002611E" w:rsidRPr="00A8239A">
        <w:rPr>
          <w:b/>
          <w:bCs/>
        </w:rPr>
        <w:t>Partie</w:t>
      </w:r>
      <w:r w:rsidR="008A25B1" w:rsidRPr="00A8239A">
        <w:rPr>
          <w:b/>
          <w:bCs/>
        </w:rPr>
        <w:t xml:space="preserve"> Contractante</w:t>
      </w:r>
      <w:r w:rsidR="0002611E" w:rsidRPr="00A8239A">
        <w:rPr>
          <w:b/>
          <w:bCs/>
        </w:rPr>
        <w:t xml:space="preserve"> (l’Autorité Nationale des Tunnels - NAT)</w:t>
      </w:r>
      <w:r w:rsidRPr="005F010D">
        <w:t xml:space="preserve"> de préparer les principes de conception technique du projet qui serviront de base à la conception détaillée qui sera fournie par </w:t>
      </w:r>
      <w:r w:rsidR="00495502">
        <w:t>le constructeur</w:t>
      </w:r>
      <w:r w:rsidRPr="005F010D">
        <w:t xml:space="preserve"> principal</w:t>
      </w:r>
      <w:r w:rsidR="00495502">
        <w:t xml:space="preserve"> (</w:t>
      </w:r>
      <w:r w:rsidRPr="005F010D">
        <w:t>EPC 1</w:t>
      </w:r>
      <w:r w:rsidR="008C6771">
        <w:t xml:space="preserve"> -</w:t>
      </w:r>
      <w:r w:rsidRPr="005F010D">
        <w:t xml:space="preserve"> Lot 1</w:t>
      </w:r>
      <w:r w:rsidR="008C6771">
        <w:t>)</w:t>
      </w:r>
      <w:r w:rsidRPr="005F010D">
        <w:t>. Les principes de conception comprennent :</w:t>
      </w:r>
    </w:p>
    <w:p w14:paraId="70D1860A" w14:textId="77777777" w:rsidR="008C6771" w:rsidRDefault="005F010D" w:rsidP="00A8239A">
      <w:pPr>
        <w:pStyle w:val="ListParagraph"/>
      </w:pPr>
      <w:r w:rsidRPr="005F010D">
        <w:t>une modernisation d'une ligne ferroviaire existante avec une emprise suffisante ;</w:t>
      </w:r>
    </w:p>
    <w:p w14:paraId="14A11FE1" w14:textId="77777777" w:rsidR="008C6771" w:rsidRDefault="005F010D" w:rsidP="00A8239A">
      <w:pPr>
        <w:pStyle w:val="ListParagraph"/>
      </w:pPr>
      <w:r w:rsidRPr="005F010D">
        <w:t>les critères de conception de l'alignement horizontal et vertical en ce qui concerne la mobilité urbaine, l'habitabilité urbaine, l'accès aux stations qui pourraient être au niveau du sol, surélevées et souterraines ;</w:t>
      </w:r>
    </w:p>
    <w:p w14:paraId="571F1D87" w14:textId="5D435B79" w:rsidR="005F010D" w:rsidRPr="005F010D" w:rsidRDefault="005F010D" w:rsidP="00A8239A">
      <w:pPr>
        <w:pStyle w:val="ListParagraph"/>
      </w:pPr>
      <w:r w:rsidRPr="005F010D">
        <w:t xml:space="preserve">critères de conception des gares pour l'ensemble des vingt gares (cinq nouvelles gares et trois gares d'échange avec </w:t>
      </w:r>
      <w:r w:rsidR="00757196" w:rsidRPr="00757196">
        <w:t xml:space="preserve">Egyptian National Railways </w:t>
      </w:r>
      <w:r w:rsidR="00757196">
        <w:t xml:space="preserve">- </w:t>
      </w:r>
      <w:r w:rsidRPr="005F010D">
        <w:t>ENR).</w:t>
      </w:r>
      <w:r w:rsidR="00485067">
        <w:rPr>
          <w:rStyle w:val="FootnoteReference"/>
        </w:rPr>
        <w:footnoteReference w:id="5"/>
      </w:r>
    </w:p>
    <w:p w14:paraId="4112422F" w14:textId="2BB59925" w:rsidR="00824AB3" w:rsidRPr="00007B3E" w:rsidRDefault="000A386B" w:rsidP="00703CDD">
      <w:pPr>
        <w:pStyle w:val="Titre31"/>
        <w:ind w:left="1560"/>
        <w:rPr>
          <w:rFonts w:eastAsia="Calibri"/>
        </w:rPr>
      </w:pPr>
      <w:r>
        <w:rPr>
          <w:rFonts w:eastAsia="Calibri"/>
        </w:rPr>
        <w:t xml:space="preserve">Le modèle </w:t>
      </w:r>
      <w:r w:rsidR="00824AB3" w:rsidRPr="00007B3E">
        <w:rPr>
          <w:rFonts w:eastAsia="Calibri"/>
        </w:rPr>
        <w:t>C</w:t>
      </w:r>
      <w:r>
        <w:rPr>
          <w:rFonts w:eastAsia="Calibri"/>
        </w:rPr>
        <w:t>AMRAIL</w:t>
      </w:r>
      <w:r w:rsidR="00824AB3" w:rsidRPr="00007B3E">
        <w:rPr>
          <w:rFonts w:eastAsia="Calibri"/>
        </w:rPr>
        <w:t xml:space="preserve"> (Cameroon Railways) - Cameroun</w:t>
      </w:r>
    </w:p>
    <w:p w14:paraId="7481D458" w14:textId="3330192F" w:rsidR="00824AB3" w:rsidRPr="00007B3E" w:rsidRDefault="00824AB3" w:rsidP="00824AB3">
      <w:pPr>
        <w:pStyle w:val="Titre41"/>
        <w:rPr>
          <w:lang w:val="fr-FR"/>
        </w:rPr>
      </w:pPr>
      <w:bookmarkStart w:id="3099" w:name="_Toc158884981"/>
      <w:r w:rsidRPr="00007B3E">
        <w:rPr>
          <w:rFonts w:eastAsia="Calibri"/>
          <w:lang w:val="fr-FR"/>
        </w:rPr>
        <w:t>Présentation</w:t>
      </w:r>
      <w:bookmarkEnd w:id="3099"/>
    </w:p>
    <w:p w14:paraId="26F8919A" w14:textId="3A6B9B73" w:rsidR="00632295" w:rsidRPr="00632295" w:rsidRDefault="00632295" w:rsidP="00632295">
      <w:r w:rsidRPr="00632295">
        <w:t xml:space="preserve">La société CAMRAIL </w:t>
      </w:r>
      <w:r w:rsidR="00E11959" w:rsidRPr="00007B3E">
        <w:t xml:space="preserve">ou Cameroun Railways </w:t>
      </w:r>
      <w:r w:rsidRPr="00632295">
        <w:t xml:space="preserve">est issue de la </w:t>
      </w:r>
      <w:r w:rsidRPr="00A8239A">
        <w:rPr>
          <w:b/>
          <w:bCs/>
        </w:rPr>
        <w:t>mise en concession des chemins de fer du Cameroun</w:t>
      </w:r>
      <w:r w:rsidRPr="00632295">
        <w:t>, initiée par le Gouvernement camerounais dans le cadre de son programme de relance économique</w:t>
      </w:r>
      <w:r w:rsidR="00507E59">
        <w:t xml:space="preserve"> visant</w:t>
      </w:r>
      <w:r w:rsidR="00507E59" w:rsidRPr="00007B3E">
        <w:t xml:space="preserve"> à diversifier les modes de transport de fret </w:t>
      </w:r>
      <w:r w:rsidR="00A30EAF">
        <w:t>dans le pays</w:t>
      </w:r>
      <w:r w:rsidR="00507E59" w:rsidRPr="00007B3E">
        <w:t>.</w:t>
      </w:r>
      <w:r w:rsidRPr="00632295">
        <w:t>   </w:t>
      </w:r>
    </w:p>
    <w:p w14:paraId="28F697D4" w14:textId="556F4828" w:rsidR="00632295" w:rsidRPr="00632295" w:rsidRDefault="00632295" w:rsidP="00632295">
      <w:r w:rsidRPr="00632295">
        <w:t xml:space="preserve">Le processus de mise en concession qui a démarré en janvier 1996, a vu </w:t>
      </w:r>
      <w:r w:rsidR="00CA523C">
        <w:t>le jour</w:t>
      </w:r>
      <w:r w:rsidRPr="00632295">
        <w:t xml:space="preserve"> avec la signature le 19 janvier 1999 de la convention de concession et le démarrage effectif des activités de CAMRAIL le 1</w:t>
      </w:r>
      <w:r w:rsidRPr="00A8239A">
        <w:rPr>
          <w:vertAlign w:val="superscript"/>
        </w:rPr>
        <w:t>er</w:t>
      </w:r>
      <w:r w:rsidR="00A25C8E">
        <w:t xml:space="preserve"> </w:t>
      </w:r>
      <w:r w:rsidRPr="00632295">
        <w:t>avril 1999.</w:t>
      </w:r>
    </w:p>
    <w:p w14:paraId="172B57CD" w14:textId="77777777" w:rsidR="00632295" w:rsidRPr="00632295" w:rsidRDefault="00632295" w:rsidP="00632295">
      <w:r w:rsidRPr="00632295">
        <w:lastRenderedPageBreak/>
        <w:t>La convention de concession concède à CAMRAIL :</w:t>
      </w:r>
    </w:p>
    <w:p w14:paraId="74D42302" w14:textId="611FD9ED" w:rsidR="00632295" w:rsidRPr="00632295" w:rsidRDefault="00632295" w:rsidP="00A8239A">
      <w:pPr>
        <w:pStyle w:val="ListParagraph"/>
      </w:pPr>
      <w:r w:rsidRPr="00632295">
        <w:t>L'exploitation technique et commerciale des services de transport ferroviaire</w:t>
      </w:r>
      <w:r w:rsidR="00A1069F">
        <w:t> ;</w:t>
      </w:r>
    </w:p>
    <w:p w14:paraId="59BE50D5" w14:textId="425CCFD7" w:rsidR="00632295" w:rsidRPr="00632295" w:rsidRDefault="00632295" w:rsidP="00A8239A">
      <w:pPr>
        <w:pStyle w:val="ListParagraph"/>
      </w:pPr>
      <w:r w:rsidRPr="00632295">
        <w:t>La maintenance, l'aménagement et la gestion des infrastructures ferroviaires</w:t>
      </w:r>
      <w:r w:rsidR="00A1069F">
        <w:t> ; et</w:t>
      </w:r>
    </w:p>
    <w:p w14:paraId="47CE6E9C" w14:textId="19A3ABE0" w:rsidR="00632295" w:rsidRPr="00632295" w:rsidRDefault="00632295" w:rsidP="00A8239A">
      <w:pPr>
        <w:pStyle w:val="ListParagraph"/>
      </w:pPr>
      <w:r w:rsidRPr="00632295">
        <w:t>La gestion courante du domaine ferroviaire.</w:t>
      </w:r>
      <w:r w:rsidR="007B3817">
        <w:rPr>
          <w:rStyle w:val="FootnoteReference"/>
        </w:rPr>
        <w:footnoteReference w:id="6"/>
      </w:r>
    </w:p>
    <w:p w14:paraId="403FA6BF" w14:textId="0F5051C9" w:rsidR="004A2BFD" w:rsidRDefault="008E0383" w:rsidP="004A2BFD">
      <w:r>
        <w:t>L</w:t>
      </w:r>
      <w:r w:rsidR="00E11959">
        <w:t xml:space="preserve">a société </w:t>
      </w:r>
      <w:r>
        <w:t>est a</w:t>
      </w:r>
      <w:r w:rsidRPr="00007B3E">
        <w:t>cti</w:t>
      </w:r>
      <w:r>
        <w:t>ve</w:t>
      </w:r>
      <w:r w:rsidRPr="00007B3E">
        <w:t xml:space="preserve"> depuis le 1</w:t>
      </w:r>
      <w:r w:rsidRPr="00007B3E">
        <w:rPr>
          <w:vertAlign w:val="superscript"/>
        </w:rPr>
        <w:t>er</w:t>
      </w:r>
      <w:r w:rsidRPr="00007B3E">
        <w:t xml:space="preserve"> avril 1999 et op</w:t>
      </w:r>
      <w:r w:rsidR="00507E59">
        <w:t>ère</w:t>
      </w:r>
      <w:r w:rsidRPr="00007B3E">
        <w:t xml:space="preserve"> sous la concession de l'État du Cameroun</w:t>
      </w:r>
      <w:r w:rsidR="00507E59">
        <w:t xml:space="preserve">, </w:t>
      </w:r>
      <w:r w:rsidR="004A2BFD">
        <w:t>avec un actionnariat réparti comme suit :</w:t>
      </w:r>
    </w:p>
    <w:p w14:paraId="005DC657" w14:textId="77777777" w:rsidR="004A2BFD" w:rsidRDefault="004A2BFD" w:rsidP="00A8239A">
      <w:pPr>
        <w:pStyle w:val="ListParagraph"/>
      </w:pPr>
      <w:r>
        <w:t>SCCF (Groupe Bolloré) : 77,4 %</w:t>
      </w:r>
    </w:p>
    <w:p w14:paraId="664E2D42" w14:textId="77777777" w:rsidR="004A2BFD" w:rsidRDefault="004A2BFD" w:rsidP="00A8239A">
      <w:pPr>
        <w:pStyle w:val="ListParagraph"/>
      </w:pPr>
      <w:r>
        <w:t>Etat Camerounais : 13,5 %</w:t>
      </w:r>
    </w:p>
    <w:p w14:paraId="28E2DF41" w14:textId="77777777" w:rsidR="004A2BFD" w:rsidRDefault="004A2BFD" w:rsidP="00A8239A">
      <w:pPr>
        <w:pStyle w:val="ListParagraph"/>
        <w:rPr>
          <w:lang w:val="en-GB"/>
        </w:rPr>
      </w:pPr>
      <w:r w:rsidRPr="00A8239A">
        <w:rPr>
          <w:lang w:val="en-GB"/>
        </w:rPr>
        <w:t>T</w:t>
      </w:r>
      <w:r>
        <w:rPr>
          <w:lang w:val="en-GB"/>
        </w:rPr>
        <w:t>otal</w:t>
      </w:r>
      <w:r w:rsidRPr="00A8239A">
        <w:rPr>
          <w:lang w:val="en-GB"/>
        </w:rPr>
        <w:t xml:space="preserve"> Cameroun : 5,3 %</w:t>
      </w:r>
    </w:p>
    <w:p w14:paraId="3AC601B0" w14:textId="3789AEA2" w:rsidR="004A2BFD" w:rsidRPr="00A8239A" w:rsidRDefault="004A2BFD" w:rsidP="00A8239A">
      <w:pPr>
        <w:pStyle w:val="ListParagraph"/>
        <w:rPr>
          <w:lang w:val="en-GB"/>
        </w:rPr>
      </w:pPr>
      <w:r w:rsidRPr="00A8239A">
        <w:rPr>
          <w:lang w:val="en-GB"/>
        </w:rPr>
        <w:t>SEBC (Groupe Thanry) : 3,8 %</w:t>
      </w:r>
      <w:r>
        <w:rPr>
          <w:lang w:val="en-GB"/>
        </w:rPr>
        <w:t>.</w:t>
      </w:r>
    </w:p>
    <w:p w14:paraId="59090B0F" w14:textId="77777777" w:rsidR="005B62E2" w:rsidRDefault="005B62E2" w:rsidP="006B6DFF"/>
    <w:p w14:paraId="0817F02E" w14:textId="77777777" w:rsidR="0020004C" w:rsidRDefault="005B62E2" w:rsidP="00A8239A">
      <w:pPr>
        <w:keepNext/>
        <w:jc w:val="center"/>
      </w:pPr>
      <w:r w:rsidRPr="005B62E2">
        <w:rPr>
          <w:noProof/>
        </w:rPr>
        <w:drawing>
          <wp:inline distT="0" distB="0" distL="0" distR="0" wp14:anchorId="4145029C" wp14:editId="0B694DAF">
            <wp:extent cx="4807984" cy="3261360"/>
            <wp:effectExtent l="0" t="0" r="0" b="0"/>
            <wp:docPr id="499864394" name="Picture 49986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4513" cy="3265788"/>
                    </a:xfrm>
                    <a:prstGeom prst="rect">
                      <a:avLst/>
                    </a:prstGeom>
                    <a:noFill/>
                    <a:ln>
                      <a:noFill/>
                    </a:ln>
                  </pic:spPr>
                </pic:pic>
              </a:graphicData>
            </a:graphic>
          </wp:inline>
        </w:drawing>
      </w:r>
    </w:p>
    <w:p w14:paraId="2C84B4C2" w14:textId="396489E7" w:rsidR="005B62E2" w:rsidRDefault="0020004C" w:rsidP="0020004C">
      <w:pPr>
        <w:pStyle w:val="Caption"/>
        <w:jc w:val="center"/>
      </w:pPr>
      <w:bookmarkStart w:id="3100" w:name="_Toc158885100"/>
      <w:r>
        <w:t xml:space="preserve">Figure </w:t>
      </w:r>
      <w:r>
        <w:fldChar w:fldCharType="begin"/>
      </w:r>
      <w:r>
        <w:instrText xml:space="preserve"> SEQ Figure \* ARABIC </w:instrText>
      </w:r>
      <w:r>
        <w:fldChar w:fldCharType="separate"/>
      </w:r>
      <w:r w:rsidR="0019555C">
        <w:rPr>
          <w:noProof/>
        </w:rPr>
        <w:t>8</w:t>
      </w:r>
      <w:r>
        <w:rPr>
          <w:noProof/>
        </w:rPr>
        <w:fldChar w:fldCharType="end"/>
      </w:r>
      <w:r>
        <w:t xml:space="preserve"> </w:t>
      </w:r>
      <w:r w:rsidRPr="00A23F03">
        <w:t>Actionnariat de la société Camrail en 2007</w:t>
      </w:r>
      <w:bookmarkEnd w:id="3100"/>
    </w:p>
    <w:p w14:paraId="4A8DC436" w14:textId="71B04893" w:rsidR="00BD0091" w:rsidRPr="00BD0091" w:rsidRDefault="00BD0091" w:rsidP="00BA3AA1">
      <w:r>
        <w:t xml:space="preserve">Source : </w:t>
      </w:r>
      <w:r w:rsidR="00BA3AA1">
        <w:t>La concession du chemin de fer du Cameroun : les paradoxes d’une réussite impopulaire AFD (2007)</w:t>
      </w:r>
    </w:p>
    <w:p w14:paraId="33BC3AEA" w14:textId="66CF0323" w:rsidR="00824AB3" w:rsidRDefault="006B6DFF" w:rsidP="00A8239A">
      <w:r>
        <w:t xml:space="preserve">Dans </w:t>
      </w:r>
      <w:r w:rsidR="002D3DC3">
        <w:t>le cadre de ce</w:t>
      </w:r>
      <w:r w:rsidRPr="006B6DFF">
        <w:t xml:space="preserve"> modèle</w:t>
      </w:r>
      <w:r w:rsidR="002D3DC3">
        <w:t>,</w:t>
      </w:r>
      <w:r w:rsidR="00676D5E">
        <w:t xml:space="preserve"> </w:t>
      </w:r>
      <w:r w:rsidR="00CC7C14" w:rsidRPr="00CC7C14">
        <w:t>CAMRAIL assure l'entretien de l'ensemble de la voie ferrée, des bâtiments</w:t>
      </w:r>
      <w:r w:rsidR="00C85595">
        <w:t>,</w:t>
      </w:r>
      <w:r w:rsidR="00CC7C14" w:rsidRPr="00CC7C14">
        <w:t xml:space="preserve"> des infrastructures ferroviaires (ponts, canalisations</w:t>
      </w:r>
      <w:r w:rsidR="00CC7C14">
        <w:t>, etc.</w:t>
      </w:r>
      <w:r w:rsidR="00CC7C14" w:rsidRPr="00CC7C14">
        <w:t>)</w:t>
      </w:r>
      <w:r w:rsidR="0098586B">
        <w:t xml:space="preserve">, </w:t>
      </w:r>
      <w:r w:rsidR="00C85595">
        <w:t>du</w:t>
      </w:r>
      <w:r w:rsidR="0098586B" w:rsidRPr="006B6DFF">
        <w:t xml:space="preserve"> matériel ferroviaire et </w:t>
      </w:r>
      <w:r w:rsidR="00C85595">
        <w:t>du</w:t>
      </w:r>
      <w:r w:rsidR="0098586B" w:rsidRPr="006B6DFF">
        <w:t xml:space="preserve"> matériel roulant</w:t>
      </w:r>
      <w:r w:rsidR="0098586B">
        <w:t xml:space="preserve"> </w:t>
      </w:r>
      <w:r w:rsidR="00CC7C14">
        <w:t>au Cameroun</w:t>
      </w:r>
      <w:r w:rsidR="00CC7C14" w:rsidRPr="00CC7C14">
        <w:t>.</w:t>
      </w:r>
      <w:r w:rsidR="00676D5E" w:rsidRPr="00676D5E">
        <w:t xml:space="preserve"> </w:t>
      </w:r>
      <w:r w:rsidR="00676D5E">
        <w:t xml:space="preserve">CAMRAIL </w:t>
      </w:r>
      <w:r w:rsidR="00676D5E" w:rsidRPr="006B6DFF">
        <w:t xml:space="preserve">couvre </w:t>
      </w:r>
      <w:r w:rsidR="00676D5E">
        <w:t xml:space="preserve">également </w:t>
      </w:r>
      <w:r w:rsidR="00676D5E" w:rsidRPr="006B6DFF">
        <w:t>l'ensemble des programmes d'investissement</w:t>
      </w:r>
      <w:r w:rsidR="00676D5E">
        <w:t>.</w:t>
      </w:r>
    </w:p>
    <w:p w14:paraId="4C04E42A" w14:textId="77777777" w:rsidR="00570FE2" w:rsidRDefault="00055A44" w:rsidP="00A8239A">
      <w:pPr>
        <w:keepNext/>
        <w:jc w:val="center"/>
      </w:pPr>
      <w:r>
        <w:rPr>
          <w:noProof/>
        </w:rPr>
        <w:lastRenderedPageBreak/>
        <w:drawing>
          <wp:inline distT="0" distB="0" distL="0" distR="0" wp14:anchorId="0CD0B63F" wp14:editId="611D033B">
            <wp:extent cx="3737476" cy="4410222"/>
            <wp:effectExtent l="0" t="0" r="0" b="0"/>
            <wp:docPr id="612120206" name="Picture 6121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0" cy="4416174"/>
                    </a:xfrm>
                    <a:prstGeom prst="rect">
                      <a:avLst/>
                    </a:prstGeom>
                    <a:noFill/>
                  </pic:spPr>
                </pic:pic>
              </a:graphicData>
            </a:graphic>
          </wp:inline>
        </w:drawing>
      </w:r>
    </w:p>
    <w:p w14:paraId="351AB124" w14:textId="320F4B98" w:rsidR="00055A44" w:rsidRDefault="00570FE2" w:rsidP="00570FE2">
      <w:pPr>
        <w:pStyle w:val="Caption"/>
        <w:jc w:val="center"/>
      </w:pPr>
      <w:bookmarkStart w:id="3101" w:name="_Toc158885101"/>
      <w:r>
        <w:t xml:space="preserve">Figure </w:t>
      </w:r>
      <w:r>
        <w:fldChar w:fldCharType="begin"/>
      </w:r>
      <w:r>
        <w:instrText xml:space="preserve"> SEQ Figure \* ARABIC </w:instrText>
      </w:r>
      <w:r>
        <w:fldChar w:fldCharType="separate"/>
      </w:r>
      <w:r w:rsidR="0019555C">
        <w:rPr>
          <w:noProof/>
        </w:rPr>
        <w:t>9</w:t>
      </w:r>
      <w:r>
        <w:rPr>
          <w:noProof/>
        </w:rPr>
        <w:fldChar w:fldCharType="end"/>
      </w:r>
      <w:r>
        <w:t xml:space="preserve"> Carte des lignes ferroviaires gérées par CAMRAIL</w:t>
      </w:r>
      <w:bookmarkEnd w:id="3101"/>
    </w:p>
    <w:p w14:paraId="7833800A" w14:textId="22E26900" w:rsidR="00570FE2" w:rsidRPr="00570FE2" w:rsidRDefault="00570FE2" w:rsidP="00A8239A">
      <w:pPr>
        <w:jc w:val="right"/>
      </w:pPr>
      <w:r w:rsidRPr="00A8239A">
        <w:rPr>
          <w:b/>
          <w:bCs/>
        </w:rPr>
        <w:t>Source</w:t>
      </w:r>
      <w:r>
        <w:t xml:space="preserve"> : </w:t>
      </w:r>
      <w:r w:rsidRPr="0079201E">
        <w:t>camrail.net</w:t>
      </w:r>
    </w:p>
    <w:p w14:paraId="572D0217" w14:textId="77777777" w:rsidR="00824AB3" w:rsidRPr="00007B3E" w:rsidRDefault="00824AB3" w:rsidP="00824AB3">
      <w:pPr>
        <w:pStyle w:val="Titre41"/>
        <w:rPr>
          <w:lang w:val="fr-FR"/>
        </w:rPr>
      </w:pPr>
      <w:bookmarkStart w:id="3102" w:name="_Toc158884982"/>
      <w:r w:rsidRPr="00007B3E">
        <w:rPr>
          <w:lang w:val="fr-FR"/>
        </w:rPr>
        <w:t>Structure contractuelle</w:t>
      </w:r>
      <w:bookmarkEnd w:id="3102"/>
    </w:p>
    <w:p w14:paraId="74B61973" w14:textId="77777777" w:rsidR="00824AB3" w:rsidRPr="00007B3E" w:rsidRDefault="00824AB3" w:rsidP="00824AB3">
      <w:pPr>
        <w:spacing w:before="0" w:after="160" w:line="259" w:lineRule="auto"/>
      </w:pPr>
      <w:r w:rsidRPr="00007B3E">
        <w:t xml:space="preserve">Le gouvernement camerounais, dans son approche stratégique, a opté pour un modèle de concession, en confiant la gestion à SAGA/SDV (groupe Bolloré) et Comazar. Cette structure de gestion assigne à Camrail, dominée par Bolloré et Comazar, la responsabilité de l'exploitation ferroviaire, tandis que le gouvernement et les employés détiennent des participations minoritaires. </w:t>
      </w:r>
    </w:p>
    <w:p w14:paraId="08FB3C9A" w14:textId="2EB83480" w:rsidR="00824AB3" w:rsidRPr="00007B3E" w:rsidRDefault="00824AB3" w:rsidP="00824AB3">
      <w:pPr>
        <w:spacing w:before="0" w:after="160" w:line="259" w:lineRule="auto"/>
      </w:pPr>
      <w:r w:rsidRPr="00007B3E">
        <w:t xml:space="preserve">La durée de la concession, initialement fixée à </w:t>
      </w:r>
      <w:r w:rsidRPr="00A8239A">
        <w:rPr>
          <w:b/>
          <w:bCs/>
        </w:rPr>
        <w:t>20 ans</w:t>
      </w:r>
      <w:r w:rsidRPr="00007B3E">
        <w:t xml:space="preserve"> et renouvelable par périodes de cinq ans, confie à Camrail la tâche de </w:t>
      </w:r>
      <w:r w:rsidRPr="00A8239A">
        <w:rPr>
          <w:b/>
          <w:bCs/>
        </w:rPr>
        <w:t>gérer</w:t>
      </w:r>
      <w:r w:rsidRPr="00007B3E">
        <w:t xml:space="preserve"> et </w:t>
      </w:r>
      <w:r w:rsidRPr="00A8239A">
        <w:rPr>
          <w:b/>
          <w:bCs/>
        </w:rPr>
        <w:t>d'améliorer</w:t>
      </w:r>
      <w:r w:rsidRPr="00007B3E">
        <w:t xml:space="preserve"> l'infrastructure ferroviaire. Cette responsabilité s'accompagne d'un programme d'investissement important, principalement financé par des emprunts internationaux.</w:t>
      </w:r>
      <w:r w:rsidR="003C3782" w:rsidRPr="00007B3E">
        <w:rPr>
          <w:rStyle w:val="FootnoteReference"/>
        </w:rPr>
        <w:footnoteReference w:id="7"/>
      </w:r>
    </w:p>
    <w:p w14:paraId="2950A21C" w14:textId="77777777" w:rsidR="00824AB3" w:rsidRPr="00007B3E" w:rsidRDefault="00824AB3" w:rsidP="00824AB3">
      <w:pPr>
        <w:pStyle w:val="Titre41"/>
        <w:rPr>
          <w:lang w:val="fr-FR"/>
        </w:rPr>
      </w:pPr>
      <w:bookmarkStart w:id="3103" w:name="_Toc158884983"/>
      <w:r w:rsidRPr="00007B3E">
        <w:rPr>
          <w:rFonts w:eastAsia="Calibri"/>
          <w:lang w:val="fr-FR"/>
        </w:rPr>
        <w:lastRenderedPageBreak/>
        <w:t xml:space="preserve">Camrail - </w:t>
      </w:r>
      <w:r w:rsidRPr="00007B3E">
        <w:rPr>
          <w:lang w:val="fr-FR"/>
        </w:rPr>
        <w:t>u</w:t>
      </w:r>
      <w:r w:rsidRPr="00007B3E">
        <w:rPr>
          <w:rFonts w:eastAsia="Calibri"/>
          <w:lang w:val="fr-FR"/>
        </w:rPr>
        <w:t xml:space="preserve">n </w:t>
      </w:r>
      <w:r w:rsidRPr="00007B3E">
        <w:rPr>
          <w:lang w:val="fr-FR"/>
        </w:rPr>
        <w:t>e</w:t>
      </w:r>
      <w:r w:rsidRPr="00007B3E">
        <w:rPr>
          <w:rFonts w:eastAsia="Calibri"/>
          <w:lang w:val="fr-FR"/>
        </w:rPr>
        <w:t>xemple d'</w:t>
      </w:r>
      <w:r w:rsidRPr="00007B3E">
        <w:rPr>
          <w:lang w:val="fr-FR"/>
        </w:rPr>
        <w:t>é</w:t>
      </w:r>
      <w:r w:rsidRPr="00007B3E">
        <w:rPr>
          <w:rFonts w:eastAsia="Calibri"/>
          <w:lang w:val="fr-FR"/>
        </w:rPr>
        <w:t>chec</w:t>
      </w:r>
      <w:bookmarkEnd w:id="3103"/>
      <w:r w:rsidRPr="00007B3E">
        <w:rPr>
          <w:lang w:val="fr-FR"/>
        </w:rPr>
        <w:t xml:space="preserve"> </w:t>
      </w:r>
    </w:p>
    <w:p w14:paraId="1567CE90" w14:textId="77777777" w:rsidR="00824AB3" w:rsidRPr="00007B3E" w:rsidRDefault="00824AB3" w:rsidP="00824AB3">
      <w:pPr>
        <w:spacing w:before="0" w:after="160" w:line="259" w:lineRule="auto"/>
      </w:pPr>
      <w:r w:rsidRPr="00007B3E">
        <w:t>L'échec de Camrail a été tragiquement mis en évidence par l'accident ferroviaire d'Eseka en octobre 2016, qui a entraîné la mort de 79 personnes et fait environ 600 blessés. Cet incident a révélé des failles majeures dans la gestion et l'entretien des infrastructures depuis la privatisation des chemins de fer et la concession à Camrail. Partiellement attribué à une surcharge inattendue due à l'effondrement d'un pont, l'accident a soulevé des inquiétudes quant à la capacité du réseau à supporter de telles charges, surtout en considérant son état délabré.</w:t>
      </w:r>
    </w:p>
    <w:p w14:paraId="14AB54A7" w14:textId="77777777" w:rsidR="001C585B" w:rsidRPr="00007B3E" w:rsidRDefault="001C585B" w:rsidP="001C585B">
      <w:pPr>
        <w:keepNext/>
        <w:jc w:val="center"/>
      </w:pPr>
      <w:r w:rsidRPr="001F110D">
        <w:rPr>
          <w:noProof/>
        </w:rPr>
        <w:drawing>
          <wp:inline distT="114300" distB="114300" distL="114300" distR="114300" wp14:anchorId="7276FF96" wp14:editId="56129B0C">
            <wp:extent cx="3462035" cy="2653346"/>
            <wp:effectExtent l="0" t="0" r="5080" b="0"/>
            <wp:docPr id="2" name="Picture 2" descr="A group of people standing near a trai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group of people standing near a train&#10;&#10;Description automatically generated"/>
                    <pic:cNvPicPr preferRelativeResize="0"/>
                  </pic:nvPicPr>
                  <pic:blipFill>
                    <a:blip r:embed="rId19"/>
                    <a:srcRect/>
                    <a:stretch>
                      <a:fillRect/>
                    </a:stretch>
                  </pic:blipFill>
                  <pic:spPr>
                    <a:xfrm>
                      <a:off x="0" y="0"/>
                      <a:ext cx="3467212" cy="2657313"/>
                    </a:xfrm>
                    <a:prstGeom prst="rect">
                      <a:avLst/>
                    </a:prstGeom>
                    <a:ln/>
                  </pic:spPr>
                </pic:pic>
              </a:graphicData>
            </a:graphic>
          </wp:inline>
        </w:drawing>
      </w:r>
    </w:p>
    <w:p w14:paraId="7D1E3A91" w14:textId="05ABB43F" w:rsidR="001C585B" w:rsidRPr="00007B3E" w:rsidRDefault="001C585B" w:rsidP="001C585B">
      <w:pPr>
        <w:pStyle w:val="Caption"/>
        <w:jc w:val="center"/>
      </w:pPr>
      <w:bookmarkStart w:id="3104" w:name="_Toc158885102"/>
      <w:r w:rsidRPr="00007B3E">
        <w:t xml:space="preserve">Figure </w:t>
      </w:r>
      <w:r>
        <w:fldChar w:fldCharType="begin"/>
      </w:r>
      <w:r>
        <w:instrText xml:space="preserve"> SEQ Figure \* ARABIC </w:instrText>
      </w:r>
      <w:r>
        <w:fldChar w:fldCharType="separate"/>
      </w:r>
      <w:r w:rsidR="0019555C">
        <w:rPr>
          <w:noProof/>
        </w:rPr>
        <w:t>10</w:t>
      </w:r>
      <w:r>
        <w:rPr>
          <w:noProof/>
        </w:rPr>
        <w:fldChar w:fldCharType="end"/>
      </w:r>
      <w:r w:rsidRPr="00007B3E">
        <w:t xml:space="preserve"> L'accident ferroviaire d'Eseka en octobre 2016</w:t>
      </w:r>
      <w:bookmarkEnd w:id="3104"/>
    </w:p>
    <w:p w14:paraId="0BB9D041" w14:textId="7E047FBB" w:rsidR="001C585B" w:rsidRPr="00007B3E" w:rsidRDefault="001C585B" w:rsidP="001C585B">
      <w:pPr>
        <w:jc w:val="right"/>
        <w:rPr>
          <w:i/>
          <w:iCs/>
          <w:sz w:val="20"/>
          <w:szCs w:val="20"/>
        </w:rPr>
      </w:pPr>
      <w:r w:rsidRPr="00007B3E">
        <w:rPr>
          <w:i/>
          <w:iCs/>
          <w:sz w:val="20"/>
          <w:szCs w:val="20"/>
        </w:rPr>
        <w:t>Source : Le Parisien</w:t>
      </w:r>
    </w:p>
    <w:p w14:paraId="4A6C1B3E" w14:textId="7DDEE782" w:rsidR="00824AB3" w:rsidRDefault="00824AB3" w:rsidP="00824AB3">
      <w:pPr>
        <w:spacing w:before="0" w:after="160" w:line="259" w:lineRule="auto"/>
      </w:pPr>
      <w:r w:rsidRPr="00007B3E">
        <w:t xml:space="preserve">Cet événement a mis en lumière </w:t>
      </w:r>
      <w:r w:rsidR="00037E87">
        <w:t>l’insuffisance</w:t>
      </w:r>
      <w:r w:rsidRPr="00007B3E">
        <w:t xml:space="preserve"> </w:t>
      </w:r>
      <w:r w:rsidR="00F63EDE">
        <w:t>d</w:t>
      </w:r>
      <w:r w:rsidR="00037E87">
        <w:t>e l</w:t>
      </w:r>
      <w:r w:rsidRPr="00007B3E">
        <w:t xml:space="preserve">'entretien </w:t>
      </w:r>
      <w:r w:rsidR="00037E87">
        <w:t>e</w:t>
      </w:r>
      <w:r w:rsidRPr="00007B3E">
        <w:t>t de la sécurité des infrastructures</w:t>
      </w:r>
      <w:r w:rsidR="00996933">
        <w:t xml:space="preserve"> sur les lignes gérées par la société</w:t>
      </w:r>
      <w:r w:rsidRPr="00007B3E">
        <w:t>, soule</w:t>
      </w:r>
      <w:r w:rsidR="00397F7E">
        <w:t>vant</w:t>
      </w:r>
      <w:r w:rsidRPr="00007B3E">
        <w:t xml:space="preserve"> des questions critiques sur la responsabilité et la gestion des risques dans les PPP, en particulier pour les infrastructures vitales telles que les chemins de fer.</w:t>
      </w:r>
    </w:p>
    <w:p w14:paraId="1BBEA21B" w14:textId="5AC2D235" w:rsidR="008A35E8" w:rsidRPr="00007B3E" w:rsidRDefault="002A740F" w:rsidP="00824AB3">
      <w:pPr>
        <w:spacing w:before="0" w:after="160" w:line="259" w:lineRule="auto"/>
      </w:pPr>
      <w:r w:rsidRPr="002A740F">
        <w:t xml:space="preserve">L'échec du modèle CAMRAIL au Cameroun est attribué à une série de manquements opérationnels et de gouvernance. Premièrement, des problèmes </w:t>
      </w:r>
      <w:r w:rsidRPr="00A8239A">
        <w:rPr>
          <w:b/>
          <w:bCs/>
        </w:rPr>
        <w:t>techniques</w:t>
      </w:r>
      <w:r w:rsidRPr="002A740F">
        <w:t xml:space="preserve"> tels que le surchargement des trains, des défaillances de freinage et l'absence de contrôles adéquats ont </w:t>
      </w:r>
      <w:r w:rsidR="00146858">
        <w:t xml:space="preserve">tous contribué à l’accident </w:t>
      </w:r>
      <w:r w:rsidR="00B60224">
        <w:t>d’Eseka.</w:t>
      </w:r>
      <w:r w:rsidRPr="002A740F">
        <w:t xml:space="preserve"> De plus, des </w:t>
      </w:r>
      <w:r w:rsidRPr="00A8239A">
        <w:rPr>
          <w:b/>
          <w:bCs/>
        </w:rPr>
        <w:t>retards</w:t>
      </w:r>
      <w:r w:rsidRPr="002A740F">
        <w:t xml:space="preserve"> considérables dans la mise en œuvre des </w:t>
      </w:r>
      <w:r w:rsidRPr="00A8239A">
        <w:rPr>
          <w:b/>
          <w:bCs/>
        </w:rPr>
        <w:t>travaux de renouvellement</w:t>
      </w:r>
      <w:r w:rsidRPr="002A740F">
        <w:t xml:space="preserve"> des infrastructures, prévus entre 2009 et 2012</w:t>
      </w:r>
      <w:r w:rsidR="00DB5D03">
        <w:t xml:space="preserve"> </w:t>
      </w:r>
      <w:r w:rsidR="00EB2348">
        <w:t>dans</w:t>
      </w:r>
      <w:r w:rsidR="001D480B">
        <w:t xml:space="preserve"> </w:t>
      </w:r>
      <w:r w:rsidR="00B4162F">
        <w:t xml:space="preserve">un </w:t>
      </w:r>
      <w:r w:rsidR="001D480B" w:rsidRPr="001D480B">
        <w:t xml:space="preserve">avenant </w:t>
      </w:r>
      <w:r w:rsidR="001D480B">
        <w:t>du contrat de concession</w:t>
      </w:r>
      <w:r w:rsidRPr="002A740F">
        <w:t>, et le manque de transparence et d'évaluation sur l'avancement de ces travaux soulèvent des questions sur la gestion et le suivi du projet. En outre, l'accident d'Eseka a mis en lumière une responsabilité judiciaire et financière significative pour CAMRAIL, démontrant des lacunes dans l'engagement de l'entreprise envers la sécurité et la maintenance. Cette situation suggère une négligence dans la gestion des risques et une préoccupation insuffisante pour les normes de sécurité ferroviaire.</w:t>
      </w:r>
      <w:r w:rsidR="00026E60">
        <w:rPr>
          <w:rStyle w:val="FootnoteReference"/>
        </w:rPr>
        <w:footnoteReference w:id="8"/>
      </w:r>
    </w:p>
    <w:p w14:paraId="33A683B9" w14:textId="03208688" w:rsidR="000D656E" w:rsidRPr="00007B3E" w:rsidRDefault="003C3782" w:rsidP="003C3782">
      <w:pPr>
        <w:pStyle w:val="Titre31"/>
      </w:pPr>
      <w:r w:rsidRPr="00007B3E">
        <w:lastRenderedPageBreak/>
        <w:t>Synthèse et leçons tirées de l’étude de benchmark</w:t>
      </w:r>
    </w:p>
    <w:p w14:paraId="394AE861" w14:textId="539D25C8" w:rsidR="003C3782" w:rsidRPr="00007B3E" w:rsidRDefault="003C3782" w:rsidP="00AE5029">
      <w:r w:rsidRPr="00007B3E">
        <w:t>L'étude des benchmarks internationaux sur des projets ferroviaires menés sous des PPP</w:t>
      </w:r>
      <w:r w:rsidR="00D402AC" w:rsidRPr="00007B3E">
        <w:t xml:space="preserve"> ou en marchés publics</w:t>
      </w:r>
      <w:r w:rsidRPr="00007B3E">
        <w:t xml:space="preserve"> a fourni des </w:t>
      </w:r>
      <w:r w:rsidR="00DA3BAF" w:rsidRPr="00007B3E">
        <w:t>leçons</w:t>
      </w:r>
      <w:r w:rsidR="00F70C97">
        <w:t xml:space="preserve"> suivantes</w:t>
      </w:r>
      <w:r w:rsidR="00DA3BAF" w:rsidRPr="00007B3E">
        <w:t xml:space="preserve"> à tirer</w:t>
      </w:r>
      <w:r w:rsidRPr="00007B3E">
        <w:t xml:space="preserve"> pour le projet de la Ligne 11 (Barreau Est) :</w:t>
      </w:r>
    </w:p>
    <w:p w14:paraId="09C19F64" w14:textId="77777777" w:rsidR="003C3782" w:rsidRPr="000E7AC4" w:rsidRDefault="003C3782" w:rsidP="000E7AC4">
      <w:pPr>
        <w:pStyle w:val="ListParagraph"/>
      </w:pPr>
      <w:r w:rsidRPr="000E7AC4">
        <w:rPr>
          <w:b/>
          <w:bCs/>
        </w:rPr>
        <w:t>Importance d'une planification et gestion rigoureuse</w:t>
      </w:r>
      <w:r w:rsidRPr="000E7AC4">
        <w:t xml:space="preserve"> : Le projet Liefkenshoek en Belgique et le Gautrain en Afrique du Sud démontrent l'importance d'une gestion rigoureuse et d'une planification minutieuse dans la mise en œuvre des projets ferroviaires. Ces projets ont réussi grâce à une collaboration étroite entre les partenaires publics et privés, soulignant l'importance de définir clairement les rôles, les responsabilités et les attentes dès le départ.</w:t>
      </w:r>
    </w:p>
    <w:p w14:paraId="640C841C" w14:textId="0B673915" w:rsidR="003C3782" w:rsidRPr="000E7AC4" w:rsidRDefault="003C3782" w:rsidP="000E7AC4">
      <w:pPr>
        <w:pStyle w:val="ListParagraph"/>
      </w:pPr>
      <w:r w:rsidRPr="000E7AC4">
        <w:rPr>
          <w:b/>
          <w:bCs/>
        </w:rPr>
        <w:t>Nécessité d'une infrastructure solide et d'un entretien régulier</w:t>
      </w:r>
      <w:r w:rsidRPr="000E7AC4">
        <w:t xml:space="preserve"> : L'échec tragique de Camrail au Cameroun met en évidence les conséquences d'une négligence en matière d'entretien et de mise à jour de l'infrastructure</w:t>
      </w:r>
      <w:r w:rsidR="00713A98">
        <w:t xml:space="preserve"> de la part du concessionnaire</w:t>
      </w:r>
      <w:r w:rsidRPr="000E7AC4">
        <w:t>. Pour le projet de la Ligne 11, il est crucial d'assurer un entretien régulier et des inspections pour garantir la sécurité et la durabilité des infrastructures.</w:t>
      </w:r>
    </w:p>
    <w:p w14:paraId="4F351CA2" w14:textId="1E2467FA" w:rsidR="003C3782" w:rsidRPr="000E7AC4" w:rsidRDefault="003C3782" w:rsidP="000E7AC4">
      <w:pPr>
        <w:pStyle w:val="ListParagraph"/>
      </w:pPr>
      <w:r w:rsidRPr="000E7AC4">
        <w:rPr>
          <w:b/>
          <w:bCs/>
        </w:rPr>
        <w:t>Implication des financements mixtes pour une viabilité financière</w:t>
      </w:r>
      <w:r w:rsidRPr="000E7AC4">
        <w:t xml:space="preserve"> : L'approche mixte de financement, observée dans les projets comme Abu Qir - Alexandrie, où les contributions sont partagées entre des institutions publiques et privées internationales</w:t>
      </w:r>
      <w:r w:rsidR="000804B1" w:rsidRPr="000E7AC4">
        <w:t xml:space="preserve"> (telle que </w:t>
      </w:r>
      <w:r w:rsidR="004346E4" w:rsidRPr="000E7AC4">
        <w:t>la BEI</w:t>
      </w:r>
      <w:r w:rsidR="007A0893" w:rsidRPr="000E7AC4">
        <w:t xml:space="preserve"> et </w:t>
      </w:r>
      <w:r w:rsidR="004346E4" w:rsidRPr="000E7AC4">
        <w:t>l’AIIB)</w:t>
      </w:r>
      <w:r w:rsidRPr="000E7AC4">
        <w:t>, pourrait être un modèle viable pour le projet de la Ligne 11. Cette méthode de financement offre une répartition équilibrée des risques financiers et assure une source de financement stable pour le projet.</w:t>
      </w:r>
    </w:p>
    <w:p w14:paraId="4398535C" w14:textId="35AB367E" w:rsidR="003C3782" w:rsidRPr="00007B3E" w:rsidRDefault="003C3782" w:rsidP="003C3782">
      <w:r w:rsidRPr="00007B3E">
        <w:t xml:space="preserve">Pour le projet du Barreau Est, il </w:t>
      </w:r>
      <w:r w:rsidR="00B410EA">
        <w:t>sera</w:t>
      </w:r>
      <w:r w:rsidR="004E2942">
        <w:t xml:space="preserve"> probablement</w:t>
      </w:r>
      <w:r w:rsidR="00B410EA" w:rsidRPr="00007B3E">
        <w:t xml:space="preserve"> </w:t>
      </w:r>
      <w:r w:rsidRPr="00007B3E">
        <w:t xml:space="preserve">recommandé d'adopter une </w:t>
      </w:r>
      <w:r w:rsidRPr="00007B3E">
        <w:rPr>
          <w:b/>
          <w:bCs/>
        </w:rPr>
        <w:t xml:space="preserve">structure de PPP </w:t>
      </w:r>
      <w:r w:rsidR="003207EF">
        <w:rPr>
          <w:b/>
          <w:bCs/>
        </w:rPr>
        <w:t>à paiements publics</w:t>
      </w:r>
      <w:r w:rsidRPr="00007B3E">
        <w:t>, similaire à celle utilisée dans le projet Liefkenshoek ou Gautrain, où les responsabilités, les obligations et les risques sont clairement répartis entre les parties publique et privée. Ceci est essentiel pour attirer des investisseurs de confiance et garantir une exécution efficace du projet.</w:t>
      </w:r>
    </w:p>
    <w:p w14:paraId="45C2C876" w14:textId="09382E98" w:rsidR="003C3782" w:rsidRPr="00007B3E" w:rsidRDefault="003C3782" w:rsidP="003C3782">
      <w:r w:rsidRPr="00007B3E">
        <w:t xml:space="preserve">Inspiré par les leçons de Camrail, le projet de la Ligne 11 doit également mettre un accent particulier sur la </w:t>
      </w:r>
      <w:r w:rsidRPr="00007B3E">
        <w:rPr>
          <w:b/>
          <w:bCs/>
        </w:rPr>
        <w:t>sécurité et un programme d'entretien régulier</w:t>
      </w:r>
      <w:r w:rsidRPr="00007B3E">
        <w:t xml:space="preserve">. Cela implique d'allouer des ressources </w:t>
      </w:r>
      <w:r w:rsidR="000E7AC4">
        <w:t xml:space="preserve">financières et humaines </w:t>
      </w:r>
      <w:r w:rsidRPr="00007B3E">
        <w:t>suffisantes pour l'entretien continu et les mises à niveau de l'infrastructure afin d'éviter tout incident potentiel.</w:t>
      </w:r>
    </w:p>
    <w:p w14:paraId="5C91411D" w14:textId="7ECA1870" w:rsidR="003C3782" w:rsidRPr="00007B3E" w:rsidRDefault="003C3782" w:rsidP="003C3782">
      <w:r w:rsidRPr="00007B3E">
        <w:t xml:space="preserve">Enfin, la </w:t>
      </w:r>
      <w:r w:rsidR="003C6BB6">
        <w:t>mobilisation</w:t>
      </w:r>
      <w:r w:rsidR="003C6BB6" w:rsidRPr="00007B3E">
        <w:t xml:space="preserve"> </w:t>
      </w:r>
      <w:r w:rsidRPr="00007B3E">
        <w:t xml:space="preserve">de </w:t>
      </w:r>
      <w:r w:rsidRPr="00007B3E">
        <w:rPr>
          <w:b/>
          <w:bCs/>
        </w:rPr>
        <w:t xml:space="preserve">financements </w:t>
      </w:r>
      <w:r w:rsidR="003C6BB6">
        <w:rPr>
          <w:b/>
          <w:bCs/>
        </w:rPr>
        <w:t>d</w:t>
      </w:r>
      <w:r w:rsidRPr="00007B3E">
        <w:rPr>
          <w:b/>
          <w:bCs/>
        </w:rPr>
        <w:t>i</w:t>
      </w:r>
      <w:r w:rsidR="003C6BB6">
        <w:rPr>
          <w:b/>
          <w:bCs/>
        </w:rPr>
        <w:t>versifié</w:t>
      </w:r>
      <w:r w:rsidR="00376BB6">
        <w:rPr>
          <w:b/>
          <w:bCs/>
        </w:rPr>
        <w:t>s</w:t>
      </w:r>
      <w:r w:rsidRPr="00007B3E">
        <w:t>, comme dans le cas du projet Abu Qir - Alexandrie, pourrait être bénéfique pour la Ligne 11. Explorer diverses sources de financement, y compris les prêts internationaux, les subventions et les capitaux propres privés, pourrait fournir la stabilité financière nécessaire pour le succès du projet.</w:t>
      </w:r>
    </w:p>
    <w:p w14:paraId="1E2BD5A9" w14:textId="6F11555A" w:rsidR="00FF05E0" w:rsidRPr="00007B3E" w:rsidDel="00CB2812" w:rsidRDefault="00FF05E0" w:rsidP="00CB2812">
      <w:pPr>
        <w:pStyle w:val="Titre21"/>
        <w:rPr>
          <w:del w:id="3105" w:author="Houyem Rais" w:date="2024-02-22T15:03:00Z"/>
        </w:rPr>
        <w:pPrChange w:id="3106" w:author="Houyem Rais" w:date="2024-02-22T15:03:00Z">
          <w:pPr>
            <w:pStyle w:val="Titre21"/>
          </w:pPr>
        </w:pPrChange>
      </w:pPr>
      <w:bookmarkStart w:id="3107" w:name="_Toc158884984"/>
      <w:del w:id="3108" w:author="Houyem Rais" w:date="2024-02-22T15:03:00Z">
        <w:r w:rsidRPr="00007B3E" w:rsidDel="00CB2812">
          <w:delText>Cadre juridique et institutionnel du projet</w:delText>
        </w:r>
        <w:bookmarkEnd w:id="3107"/>
      </w:del>
    </w:p>
    <w:p w14:paraId="12B06DDE" w14:textId="6F8BDE90" w:rsidR="00FF05E0" w:rsidRPr="00007B3E" w:rsidDel="00CB2812" w:rsidRDefault="007D4D50" w:rsidP="00CB2812">
      <w:pPr>
        <w:numPr>
          <w:ilvl w:val="1"/>
          <w:numId w:val="1"/>
        </w:numPr>
        <w:tabs>
          <w:tab w:val="left" w:pos="2730"/>
        </w:tabs>
        <w:spacing w:before="240" w:after="240"/>
        <w:ind w:left="1134"/>
        <w:jc w:val="left"/>
        <w:outlineLvl w:val="2"/>
        <w:rPr>
          <w:del w:id="3109" w:author="Houyem Rais" w:date="2024-02-22T15:03:00Z"/>
        </w:rPr>
        <w:pPrChange w:id="3110" w:author="Houyem Rais" w:date="2024-02-22T15:03:00Z">
          <w:pPr/>
        </w:pPrChange>
      </w:pPr>
      <w:del w:id="3111" w:author="Houyem Rais" w:date="2024-02-22T15:03:00Z">
        <w:r w:rsidRPr="00007B3E" w:rsidDel="00CB2812">
          <w:delText xml:space="preserve">Dans cette section, nous détaillons le cadre juridique et institutionnel </w:delText>
        </w:r>
        <w:r w:rsidR="004C7A6E" w:rsidRPr="00007B3E" w:rsidDel="00CB2812">
          <w:delText xml:space="preserve">relatif au secteur ferroviaire et aux partenariats public-privé en Tunisie, en relation avec le présent projet de </w:delText>
        </w:r>
        <w:r w:rsidR="008D28A3" w:rsidRPr="00007B3E" w:rsidDel="00CB2812">
          <w:delText xml:space="preserve">réhabilitation de la </w:delText>
        </w:r>
      </w:del>
      <w:ins w:id="3112" w:author="Farouk Bouhafs" w:date="2024-02-14T17:28:00Z">
        <w:del w:id="3113" w:author="Houyem Rais" w:date="2024-02-22T15:03:00Z">
          <w:r w:rsidR="00F02446" w:rsidDel="00CB2812">
            <w:delText xml:space="preserve">section </w:delText>
          </w:r>
          <w:r w:rsidR="00F02446" w:rsidRPr="00007B3E" w:rsidDel="00CB2812">
            <w:delText>entre Kalaa Sghira et Kairouan</w:delText>
          </w:r>
          <w:r w:rsidR="00F02446" w:rsidDel="00CB2812">
            <w:delText xml:space="preserve"> de</w:delText>
          </w:r>
          <w:r w:rsidR="00F02446" w:rsidRPr="00007B3E" w:rsidDel="00CB2812">
            <w:delText xml:space="preserve"> </w:delText>
          </w:r>
        </w:del>
      </w:ins>
      <w:ins w:id="3114" w:author="Farouk Bouhafs" w:date="2024-02-14T17:31:00Z">
        <w:del w:id="3115" w:author="Houyem Rais" w:date="2024-02-22T15:03:00Z">
          <w:r w:rsidR="00574D4B" w:rsidDel="00CB2812">
            <w:delText xml:space="preserve">la </w:delText>
          </w:r>
        </w:del>
      </w:ins>
      <w:del w:id="3116" w:author="Houyem Rais" w:date="2024-02-22T15:03:00Z">
        <w:r w:rsidR="008D28A3" w:rsidRPr="00007B3E" w:rsidDel="00CB2812">
          <w:delText>ligne 11</w:delText>
        </w:r>
      </w:del>
      <w:ins w:id="3117" w:author="Farouk Bouhafs" w:date="2024-02-14T17:28:00Z">
        <w:del w:id="3118" w:author="Houyem Rais" w:date="2024-02-22T15:03:00Z">
          <w:r w:rsidR="00F02446" w:rsidDel="00CB2812">
            <w:delText xml:space="preserve"> (Barreau Est)</w:delText>
          </w:r>
        </w:del>
      </w:ins>
      <w:del w:id="3119" w:author="Houyem Rais" w:date="2024-02-22T15:03:00Z">
        <w:r w:rsidR="008D28A3" w:rsidRPr="00007B3E" w:rsidDel="00CB2812">
          <w:delText xml:space="preserve"> entre Kalaa Sghira et Kairouan.</w:delText>
        </w:r>
      </w:del>
    </w:p>
    <w:p w14:paraId="039CEB6D" w14:textId="11C192BE" w:rsidR="004C2434" w:rsidRPr="00007B3E" w:rsidDel="00CB2812" w:rsidRDefault="004C2434" w:rsidP="00CB2812">
      <w:pPr>
        <w:pStyle w:val="Titre31"/>
        <w:numPr>
          <w:ilvl w:val="1"/>
          <w:numId w:val="1"/>
        </w:numPr>
        <w:tabs>
          <w:tab w:val="left" w:pos="2730"/>
        </w:tabs>
        <w:ind w:left="1134"/>
        <w:outlineLvl w:val="2"/>
        <w:rPr>
          <w:del w:id="3120" w:author="Houyem Rais" w:date="2024-02-22T15:03:00Z"/>
        </w:rPr>
        <w:pPrChange w:id="3121" w:author="Houyem Rais" w:date="2024-02-22T15:03:00Z">
          <w:pPr>
            <w:pStyle w:val="Titre31"/>
          </w:pPr>
        </w:pPrChange>
      </w:pPr>
      <w:del w:id="3122" w:author="Houyem Rais" w:date="2024-02-22T15:03:00Z">
        <w:r w:rsidRPr="00007B3E" w:rsidDel="00CB2812">
          <w:delText>Cadre juridique du secteur ferroviaire en Tunisie</w:delText>
        </w:r>
      </w:del>
    </w:p>
    <w:p w14:paraId="327BF955" w14:textId="5D838F76" w:rsidR="004C2434" w:rsidRPr="00007B3E" w:rsidDel="00CB2812" w:rsidRDefault="00881004" w:rsidP="00CB2812">
      <w:pPr>
        <w:numPr>
          <w:ilvl w:val="1"/>
          <w:numId w:val="1"/>
        </w:numPr>
        <w:tabs>
          <w:tab w:val="left" w:pos="2730"/>
        </w:tabs>
        <w:spacing w:before="240" w:after="240"/>
        <w:ind w:left="1134"/>
        <w:jc w:val="left"/>
        <w:outlineLvl w:val="2"/>
        <w:rPr>
          <w:del w:id="3123" w:author="Houyem Rais" w:date="2024-02-22T15:03:00Z"/>
        </w:rPr>
        <w:pPrChange w:id="3124" w:author="Houyem Rais" w:date="2024-02-22T15:03:00Z">
          <w:pPr/>
        </w:pPrChange>
      </w:pPr>
      <w:del w:id="3125" w:author="Houyem Rais" w:date="2024-02-22T15:03:00Z">
        <w:r w:rsidRPr="00007B3E" w:rsidDel="00CB2812">
          <w:delText xml:space="preserve">Dans ce qui suit, nous présentons les principaux lois et décrets constituant le </w:delText>
        </w:r>
        <w:r w:rsidR="00BD2320" w:rsidRPr="00007B3E" w:rsidDel="00CB2812">
          <w:delText xml:space="preserve">cadre juridique </w:delText>
        </w:r>
        <w:r w:rsidRPr="00007B3E" w:rsidDel="00CB2812">
          <w:delText>régissant le</w:delText>
        </w:r>
        <w:r w:rsidR="00DB139E" w:rsidRPr="00007B3E" w:rsidDel="00CB2812">
          <w:delText xml:space="preserve"> secteur ferroviaire en Tunisie</w:delText>
        </w:r>
        <w:r w:rsidRPr="00007B3E" w:rsidDel="00CB2812">
          <w:delText>.</w:delText>
        </w:r>
      </w:del>
    </w:p>
    <w:p w14:paraId="4FB8B072" w14:textId="4B8F1C08" w:rsidR="00323783" w:rsidRPr="00007B3E" w:rsidDel="00CB2812" w:rsidRDefault="00323783" w:rsidP="00CB2812">
      <w:pPr>
        <w:pStyle w:val="Titre41"/>
        <w:numPr>
          <w:ilvl w:val="1"/>
          <w:numId w:val="1"/>
        </w:numPr>
        <w:tabs>
          <w:tab w:val="left" w:pos="2730"/>
        </w:tabs>
        <w:ind w:left="1134"/>
        <w:outlineLvl w:val="2"/>
        <w:rPr>
          <w:del w:id="3126" w:author="Houyem Rais" w:date="2024-02-22T15:03:00Z"/>
          <w:lang w:val="fr-FR"/>
        </w:rPr>
        <w:pPrChange w:id="3127" w:author="Houyem Rais" w:date="2024-02-22T15:03:00Z">
          <w:pPr>
            <w:pStyle w:val="Titre41"/>
          </w:pPr>
        </w:pPrChange>
      </w:pPr>
      <w:bookmarkStart w:id="3128" w:name="_Toc158884985"/>
      <w:del w:id="3129" w:author="Houyem Rais" w:date="2024-02-22T15:03:00Z">
        <w:r w:rsidRPr="00007B3E" w:rsidDel="00CB2812">
          <w:rPr>
            <w:lang w:val="fr-FR"/>
          </w:rPr>
          <w:delText>La loi n° 98-74 du 19 août 1998</w:delText>
        </w:r>
        <w:r w:rsidR="007964B7" w:rsidRPr="00007B3E" w:rsidDel="00CB2812">
          <w:rPr>
            <w:lang w:val="fr-FR"/>
          </w:rPr>
          <w:delText>, relative aux chemins de fer</w:delText>
        </w:r>
        <w:r w:rsidR="0032396F" w:rsidRPr="00007B3E" w:rsidDel="00CB2812">
          <w:rPr>
            <w:lang w:val="fr-FR"/>
          </w:rPr>
          <w:delText>, complétée et modifiée par la Loi n°2005-23 du 7 Mars 2005</w:delText>
        </w:r>
        <w:bookmarkEnd w:id="3128"/>
      </w:del>
    </w:p>
    <w:p w14:paraId="6C412473" w14:textId="1BE2F548" w:rsidR="009D09A7" w:rsidRPr="00007B3E" w:rsidDel="00CB2812" w:rsidRDefault="009D09A7" w:rsidP="00CB2812">
      <w:pPr>
        <w:numPr>
          <w:ilvl w:val="1"/>
          <w:numId w:val="1"/>
        </w:numPr>
        <w:tabs>
          <w:tab w:val="left" w:pos="2730"/>
        </w:tabs>
        <w:spacing w:before="240" w:after="240"/>
        <w:ind w:left="1134"/>
        <w:jc w:val="left"/>
        <w:outlineLvl w:val="2"/>
        <w:rPr>
          <w:del w:id="3130" w:author="Houyem Rais" w:date="2024-02-22T15:03:00Z"/>
        </w:rPr>
        <w:pPrChange w:id="3131" w:author="Houyem Rais" w:date="2024-02-22T15:03:00Z">
          <w:pPr/>
        </w:pPrChange>
      </w:pPr>
      <w:del w:id="3132" w:author="Houyem Rais" w:date="2024-02-22T15:03:00Z">
        <w:r w:rsidRPr="00007B3E" w:rsidDel="00CB2812">
          <w:delText xml:space="preserve">La Loi n° 98-74 du 19 août 1998 </w:delText>
        </w:r>
        <w:r w:rsidR="0032396F" w:rsidRPr="00007B3E" w:rsidDel="00CB2812">
          <w:delText xml:space="preserve">(modifiée et complétée par la loi n°2005-23 du 7 Mars 2005) </w:delText>
        </w:r>
        <w:r w:rsidRPr="00007B3E" w:rsidDel="00CB2812">
          <w:delText>détermine les règles régissant le domaine public ferroviaire en Tunisie et établit les principes de sa conservation, sa protection, et les normes de sécurité pour l'exploitation et la circulation sur le réseau ferroviaire. Elle s'applique aux voies ferrées officiellement classées comme chemins de fer et à leurs dépendances, dont la désignation est faite par arrêté ministériel. La loi stipule également que la législation courante concernant la voirie est applicable au domaine ferroviaire, sauf mention contraire. Les voies ferrées, gares, dépôts, et terrains associés font partie du domaine public des chemins de fer, qui est défini comme inaliénable et insaisissable, soulignant ainsi son importance stratégique et sa protection contre l'usurpation ou la dégradation.</w:delText>
        </w:r>
      </w:del>
    </w:p>
    <w:p w14:paraId="26FF1B3A" w14:textId="25993DC3" w:rsidR="009D09A7" w:rsidRPr="00007B3E" w:rsidDel="00CB2812" w:rsidRDefault="009D09A7" w:rsidP="00CB2812">
      <w:pPr>
        <w:numPr>
          <w:ilvl w:val="1"/>
          <w:numId w:val="1"/>
        </w:numPr>
        <w:tabs>
          <w:tab w:val="left" w:pos="2730"/>
        </w:tabs>
        <w:spacing w:before="240" w:after="240"/>
        <w:ind w:left="1134"/>
        <w:jc w:val="left"/>
        <w:outlineLvl w:val="2"/>
        <w:rPr>
          <w:del w:id="3133" w:author="Houyem Rais" w:date="2024-02-22T15:03:00Z"/>
        </w:rPr>
        <w:pPrChange w:id="3134" w:author="Houyem Rais" w:date="2024-02-22T15:03:00Z">
          <w:pPr/>
        </w:pPrChange>
      </w:pPr>
      <w:del w:id="3135" w:author="Houyem Rais" w:date="2024-02-22T15:03:00Z">
        <w:r w:rsidRPr="00007B3E" w:rsidDel="00CB2812">
          <w:delText>En plus de définir la consistance du domaine ferroviaire, la loi précise également les obligations des propriétés riveraines en matière d'alignement, d'écoulement des eaux, et d'autres restrictions visant à protéger l'intégrité et la fonctionnalité des infrastructures ferroviaires. Elle interdit toute construction non autorisée à proximité immédiate des voies ferrées et impose des servitudes sur les propriétés avoisinantes pour assurer la sécurité et la visibilité, notamment autour des passages à niveau. Des dispositions spécifiques réglementent les activités susceptibles d'interférer avec l'exploitation ferroviaire, telles que l'établissement de traversées, les modifications de terrain et la prévention des risques d'incendie, afin de garantir un environnement sûr et efficace pour le transport ferroviaire.</w:delText>
        </w:r>
      </w:del>
    </w:p>
    <w:p w14:paraId="5DCDEE5C" w14:textId="453E4E25" w:rsidR="002004A5" w:rsidRPr="00007B3E" w:rsidDel="00CB2812" w:rsidRDefault="002004A5" w:rsidP="00CB2812">
      <w:pPr>
        <w:numPr>
          <w:ilvl w:val="1"/>
          <w:numId w:val="1"/>
        </w:numPr>
        <w:tabs>
          <w:tab w:val="left" w:pos="2730"/>
        </w:tabs>
        <w:spacing w:before="240" w:after="240"/>
        <w:ind w:left="1134"/>
        <w:jc w:val="left"/>
        <w:outlineLvl w:val="2"/>
        <w:rPr>
          <w:del w:id="3136" w:author="Houyem Rais" w:date="2024-02-22T15:03:00Z"/>
        </w:rPr>
        <w:pPrChange w:id="3137" w:author="Houyem Rais" w:date="2024-02-22T15:03:00Z">
          <w:pPr/>
        </w:pPrChange>
      </w:pPr>
      <w:del w:id="3138" w:author="Houyem Rais" w:date="2024-02-22T15:03:00Z">
        <w:r w:rsidRPr="00007B3E" w:rsidDel="00CB2812">
          <w:delText xml:space="preserve">La loi n° 2005-23 du 7 mars 2005 </w:delText>
        </w:r>
        <w:r w:rsidR="007E54AF" w:rsidRPr="00007B3E" w:rsidDel="00CB2812">
          <w:delText>porte sur</w:delText>
        </w:r>
        <w:r w:rsidRPr="00007B3E" w:rsidDel="00CB2812">
          <w:delText xml:space="preserve"> les spécifications techniques du matériel roulant ferroviaire, en mettant l'accent sur l'introduction de mesures renforcées concernant la maintenance et la sécurité. De plus, elle intègre des réglementations mises à jour, comme celles énoncées dans l'article 25, relatives au transport de matières dangereuses.</w:delText>
        </w:r>
      </w:del>
    </w:p>
    <w:p w14:paraId="4B1E24B8" w14:textId="1E0718D4" w:rsidR="00323783" w:rsidRPr="00007B3E" w:rsidDel="00CB2812" w:rsidRDefault="00323783" w:rsidP="00CB2812">
      <w:pPr>
        <w:pStyle w:val="Titre41"/>
        <w:numPr>
          <w:ilvl w:val="1"/>
          <w:numId w:val="1"/>
        </w:numPr>
        <w:tabs>
          <w:tab w:val="left" w:pos="2730"/>
        </w:tabs>
        <w:ind w:left="1134"/>
        <w:outlineLvl w:val="2"/>
        <w:rPr>
          <w:del w:id="3139" w:author="Houyem Rais" w:date="2024-02-22T15:03:00Z"/>
          <w:lang w:val="fr-FR"/>
        </w:rPr>
        <w:pPrChange w:id="3140" w:author="Houyem Rais" w:date="2024-02-22T15:03:00Z">
          <w:pPr>
            <w:pStyle w:val="Titre41"/>
          </w:pPr>
        </w:pPrChange>
      </w:pPr>
      <w:bookmarkStart w:id="3141" w:name="_Toc158884986"/>
      <w:del w:id="3142" w:author="Houyem Rais" w:date="2024-02-22T15:03:00Z">
        <w:r w:rsidRPr="00007B3E" w:rsidDel="00CB2812">
          <w:rPr>
            <w:lang w:val="fr-FR"/>
          </w:rPr>
          <w:delText xml:space="preserve">La Loi n° 98-90 du 2 novembre 1998, relative à la Société </w:delText>
        </w:r>
        <w:r w:rsidR="006D23E1" w:rsidRPr="00007B3E" w:rsidDel="00CB2812">
          <w:rPr>
            <w:lang w:val="fr-FR"/>
          </w:rPr>
          <w:delText>N</w:delText>
        </w:r>
        <w:r w:rsidRPr="00007B3E" w:rsidDel="00CB2812">
          <w:rPr>
            <w:lang w:val="fr-FR"/>
          </w:rPr>
          <w:delText xml:space="preserve">ationale des </w:delText>
        </w:r>
        <w:r w:rsidR="006D23E1" w:rsidRPr="00007B3E" w:rsidDel="00CB2812">
          <w:rPr>
            <w:lang w:val="fr-FR"/>
          </w:rPr>
          <w:delText>C</w:delText>
        </w:r>
        <w:r w:rsidRPr="00007B3E" w:rsidDel="00CB2812">
          <w:rPr>
            <w:lang w:val="fr-FR"/>
          </w:rPr>
          <w:delText xml:space="preserve">hemins de </w:delText>
        </w:r>
        <w:r w:rsidR="006D23E1" w:rsidRPr="00007B3E" w:rsidDel="00CB2812">
          <w:rPr>
            <w:lang w:val="fr-FR"/>
          </w:rPr>
          <w:delText>F</w:delText>
        </w:r>
        <w:r w:rsidRPr="00007B3E" w:rsidDel="00CB2812">
          <w:rPr>
            <w:lang w:val="fr-FR"/>
          </w:rPr>
          <w:delText xml:space="preserve">er </w:delText>
        </w:r>
        <w:r w:rsidR="006D23E1" w:rsidRPr="00007B3E" w:rsidDel="00CB2812">
          <w:rPr>
            <w:lang w:val="fr-FR"/>
          </w:rPr>
          <w:delText>T</w:delText>
        </w:r>
        <w:r w:rsidRPr="00007B3E" w:rsidDel="00CB2812">
          <w:rPr>
            <w:lang w:val="fr-FR"/>
          </w:rPr>
          <w:delText>unisiens</w:delText>
        </w:r>
        <w:bookmarkEnd w:id="3141"/>
      </w:del>
    </w:p>
    <w:p w14:paraId="2757067D" w14:textId="079A8B6E" w:rsidR="00183EAB" w:rsidRPr="00007B3E" w:rsidDel="00CB2812" w:rsidRDefault="00EA251C" w:rsidP="00CB2812">
      <w:pPr>
        <w:numPr>
          <w:ilvl w:val="1"/>
          <w:numId w:val="1"/>
        </w:numPr>
        <w:tabs>
          <w:tab w:val="left" w:pos="2730"/>
        </w:tabs>
        <w:spacing w:before="240" w:after="240"/>
        <w:ind w:left="1134"/>
        <w:jc w:val="left"/>
        <w:outlineLvl w:val="2"/>
        <w:rPr>
          <w:del w:id="3143" w:author="Houyem Rais" w:date="2024-02-22T15:03:00Z"/>
        </w:rPr>
        <w:pPrChange w:id="3144" w:author="Houyem Rais" w:date="2024-02-22T15:03:00Z">
          <w:pPr/>
        </w:pPrChange>
      </w:pPr>
      <w:del w:id="3145" w:author="Houyem Rais" w:date="2024-02-22T15:03:00Z">
        <w:r w:rsidRPr="00007B3E" w:rsidDel="00CB2812">
          <w:delText>La Loi n° 98-90 du 2 novembre 1998 définit les responsabilités et le champ d'action de la Société Nationale des Chemins de Fer Tunisiens (SNCFT). Selon cette législation, la SNCFT est chargée de l'exploitation du réseau ferroviaire tunisien. Elle a la responsabilité de la gestion et de l'entretien des infrastructures qui lui sont conférées par l'État sous forme de concession. Cela inclut le transport ferroviaire des passagers et des marchandises. La loi attribue également à la SNCFT la mission de gérer, d'aménager et de développer le réseau ferré national, tout en exploitant ces services dans un esprit commercial compétitif vis-à-vis d'autres modes de transport, tout en tenant compte des obligations de service public dictées par l'État.</w:delText>
        </w:r>
      </w:del>
    </w:p>
    <w:p w14:paraId="5F0ABA0F" w14:textId="5D76628A" w:rsidR="000551D2" w:rsidRPr="00007B3E" w:rsidDel="00CB2812" w:rsidRDefault="0029561C" w:rsidP="00CB2812">
      <w:pPr>
        <w:numPr>
          <w:ilvl w:val="1"/>
          <w:numId w:val="1"/>
        </w:numPr>
        <w:tabs>
          <w:tab w:val="left" w:pos="2730"/>
        </w:tabs>
        <w:spacing w:before="240" w:after="240"/>
        <w:ind w:left="1134"/>
        <w:jc w:val="left"/>
        <w:outlineLvl w:val="2"/>
        <w:rPr>
          <w:del w:id="3146" w:author="Houyem Rais" w:date="2024-02-22T15:03:00Z"/>
        </w:rPr>
        <w:pPrChange w:id="3147" w:author="Houyem Rais" w:date="2024-02-22T15:03:00Z">
          <w:pPr/>
        </w:pPrChange>
      </w:pPr>
      <w:del w:id="3148" w:author="Houyem Rais" w:date="2024-02-22T15:03:00Z">
        <w:r w:rsidRPr="00007B3E" w:rsidDel="00CB2812">
          <w:delText>En outre, l'article 2 de la loi établit que l'État accorde à la SNCFT, via une convention de concession, les droits sur les installations fixes nécessaires à l'exploitation du réseau ferré. Cela comprend les voies ferrées, les gares, les ateliers, les dépôts et autres composants indispensables au fonctionnement et à l'exploitation du réseau. Cette convention détermine les détails précis du domaine concédé et les modalités de gestion de ce dernier. La signature de cette convention entre l'État et la SNCFT est formalisée par un décret, qui est promulgué sur proposition du ministre en charge du transport.</w:delText>
        </w:r>
      </w:del>
    </w:p>
    <w:p w14:paraId="5E737C2F" w14:textId="24FEEE70" w:rsidR="00323783" w:rsidRPr="00007B3E" w:rsidDel="00CB2812" w:rsidRDefault="00323783" w:rsidP="00CB2812">
      <w:pPr>
        <w:pStyle w:val="Titre41"/>
        <w:numPr>
          <w:ilvl w:val="1"/>
          <w:numId w:val="1"/>
        </w:numPr>
        <w:tabs>
          <w:tab w:val="left" w:pos="2730"/>
        </w:tabs>
        <w:ind w:left="1134"/>
        <w:outlineLvl w:val="2"/>
        <w:rPr>
          <w:del w:id="3149" w:author="Houyem Rais" w:date="2024-02-22T15:03:00Z"/>
          <w:lang w:val="fr-FR"/>
        </w:rPr>
        <w:pPrChange w:id="3150" w:author="Houyem Rais" w:date="2024-02-22T15:03:00Z">
          <w:pPr>
            <w:pStyle w:val="Titre41"/>
          </w:pPr>
        </w:pPrChange>
      </w:pPr>
      <w:bookmarkStart w:id="3151" w:name="_Toc158884987"/>
      <w:del w:id="3152" w:author="Houyem Rais" w:date="2024-02-22T15:03:00Z">
        <w:r w:rsidRPr="00007B3E" w:rsidDel="00CB2812">
          <w:rPr>
            <w:lang w:val="fr-FR"/>
          </w:rPr>
          <w:delText>La loi n° 2004-33 relative à l'organisation des transports terrestres</w:delText>
        </w:r>
        <w:bookmarkEnd w:id="3151"/>
      </w:del>
    </w:p>
    <w:p w14:paraId="79D70E63" w14:textId="35932481" w:rsidR="00C23E8B" w:rsidRPr="00007B3E" w:rsidDel="00CB2812" w:rsidRDefault="00C51741" w:rsidP="00CB2812">
      <w:pPr>
        <w:numPr>
          <w:ilvl w:val="1"/>
          <w:numId w:val="1"/>
        </w:numPr>
        <w:tabs>
          <w:tab w:val="left" w:pos="2730"/>
        </w:tabs>
        <w:spacing w:before="240" w:after="240"/>
        <w:ind w:left="1134"/>
        <w:jc w:val="left"/>
        <w:outlineLvl w:val="2"/>
        <w:rPr>
          <w:del w:id="3153" w:author="Houyem Rais" w:date="2024-02-22T15:03:00Z"/>
        </w:rPr>
        <w:pPrChange w:id="3154" w:author="Houyem Rais" w:date="2024-02-22T15:03:00Z">
          <w:pPr/>
        </w:pPrChange>
      </w:pPr>
      <w:del w:id="3155" w:author="Houyem Rais" w:date="2024-02-22T15:03:00Z">
        <w:r w:rsidRPr="00007B3E" w:rsidDel="00CB2812">
          <w:delText xml:space="preserve">La législation en vigueur </w:delText>
        </w:r>
        <w:r w:rsidR="00C23E8B" w:rsidRPr="00007B3E" w:rsidDel="00CB2812">
          <w:delText>encadrant le secteur des transports n'établit pas de dispositions spécifiques pour le transport ferroviaire en tant que tel, mais le traite plutôt dans le cadre plus large du transport terrestre et public. En vertu de ces lois générales, le transport ferroviaire est soumis aux mêmes régulations que celles qui s'appliquent à l'ensemble des transports terrestres, couvrant des aspects tels que la sécurité, le coût, l'impact environnemental et la réponse aux besoins de la communauté. Bien que les textes législatifs ne mentionnent pas explicitement le transport ferroviaire, les principes qu'ils contiennent en matière d'études, de planification et de gestion de l'infrastructure de transport sont supposés s'y appliquer de manière implicite.</w:delText>
        </w:r>
      </w:del>
    </w:p>
    <w:p w14:paraId="6A77EF20" w14:textId="0A601605" w:rsidR="005A3E11" w:rsidRPr="00007B3E" w:rsidDel="00CB2812" w:rsidRDefault="00C23E8B" w:rsidP="00CB2812">
      <w:pPr>
        <w:numPr>
          <w:ilvl w:val="1"/>
          <w:numId w:val="1"/>
        </w:numPr>
        <w:tabs>
          <w:tab w:val="left" w:pos="2730"/>
        </w:tabs>
        <w:spacing w:before="240" w:after="240"/>
        <w:ind w:left="1134"/>
        <w:jc w:val="left"/>
        <w:outlineLvl w:val="2"/>
        <w:rPr>
          <w:del w:id="3156" w:author="Houyem Rais" w:date="2024-02-22T15:03:00Z"/>
        </w:rPr>
        <w:pPrChange w:id="3157" w:author="Houyem Rais" w:date="2024-02-22T15:03:00Z">
          <w:pPr/>
        </w:pPrChange>
      </w:pPr>
      <w:del w:id="3158" w:author="Houyem Rais" w:date="2024-02-22T15:03:00Z">
        <w:r w:rsidRPr="00007B3E" w:rsidDel="00CB2812">
          <w:delText>En outre, le cadre législatif en place aborde la coordination, le financement, la tarification et les subventions susceptibles d'influencer le secteur ferroviaire, comme le suggèrent plusieurs articles de la loi. Par exemple, l'Article 4 insiste sur la promotion du transport collectif, incluant le ferroviaire, pour son efficacité dans le transport en masse et de certaines marchandises. Selon l'Article 20, l'État peut confier la gestion des services publics de transport collectif à des entreprises publiques ou privées par le biais de contrats d'exploitation ou de concession, dans le respect de la concurrence. Ces contrats précisent les modalités opérationnelles, les obligations des parties, la tarification, et les conditions de financement, encadrées par des décrets.</w:delText>
        </w:r>
      </w:del>
    </w:p>
    <w:p w14:paraId="01835127" w14:textId="6D1E0307" w:rsidR="00467BC9" w:rsidRPr="00007B3E" w:rsidDel="00CB2812" w:rsidRDefault="00467BC9" w:rsidP="00CB2812">
      <w:pPr>
        <w:pStyle w:val="Titre31"/>
        <w:numPr>
          <w:ilvl w:val="1"/>
          <w:numId w:val="1"/>
        </w:numPr>
        <w:tabs>
          <w:tab w:val="left" w:pos="2730"/>
        </w:tabs>
        <w:ind w:left="1134"/>
        <w:outlineLvl w:val="2"/>
        <w:rPr>
          <w:del w:id="3159" w:author="Houyem Rais" w:date="2024-02-22T15:03:00Z"/>
        </w:rPr>
        <w:pPrChange w:id="3160" w:author="Houyem Rais" w:date="2024-02-22T15:03:00Z">
          <w:pPr>
            <w:pStyle w:val="Titre31"/>
          </w:pPr>
        </w:pPrChange>
      </w:pPr>
      <w:del w:id="3161" w:author="Houyem Rais" w:date="2024-02-22T15:03:00Z">
        <w:r w:rsidRPr="00007B3E" w:rsidDel="00CB2812">
          <w:delText>Cadre juridique de la passation de marché en Tunisie</w:delText>
        </w:r>
      </w:del>
    </w:p>
    <w:p w14:paraId="1FD3C42C" w14:textId="163ACF11" w:rsidR="00467BC9" w:rsidRPr="00007B3E" w:rsidDel="00CB2812" w:rsidRDefault="00467BC9" w:rsidP="00CB2812">
      <w:pPr>
        <w:numPr>
          <w:ilvl w:val="1"/>
          <w:numId w:val="1"/>
        </w:numPr>
        <w:tabs>
          <w:tab w:val="left" w:pos="2730"/>
        </w:tabs>
        <w:spacing w:before="240" w:after="240"/>
        <w:ind w:left="1134"/>
        <w:jc w:val="left"/>
        <w:outlineLvl w:val="2"/>
        <w:rPr>
          <w:del w:id="3162" w:author="Houyem Rais" w:date="2024-02-22T15:03:00Z"/>
        </w:rPr>
        <w:pPrChange w:id="3163" w:author="Houyem Rais" w:date="2024-02-22T15:03:00Z">
          <w:pPr/>
        </w:pPrChange>
      </w:pPr>
      <w:del w:id="3164" w:author="Houyem Rais" w:date="2024-02-22T15:03:00Z">
        <w:r w:rsidRPr="00007B3E" w:rsidDel="00CB2812">
          <w:delText xml:space="preserve">Le cadre juridique </w:delText>
        </w:r>
        <w:bookmarkStart w:id="3165" w:name="_Hlk152666085"/>
        <w:r w:rsidRPr="00007B3E" w:rsidDel="00CB2812">
          <w:delText>des marchés publics en Tunisie est représenté par :</w:delText>
        </w:r>
      </w:del>
    </w:p>
    <w:p w14:paraId="1A19877B" w14:textId="0D002588" w:rsidR="00467BC9" w:rsidRPr="00007B3E" w:rsidDel="00CB2812" w:rsidRDefault="00124064" w:rsidP="00CB2812">
      <w:pPr>
        <w:pStyle w:val="ListParagraph"/>
        <w:numPr>
          <w:ilvl w:val="1"/>
          <w:numId w:val="1"/>
        </w:numPr>
        <w:tabs>
          <w:tab w:val="left" w:pos="2730"/>
        </w:tabs>
        <w:spacing w:before="240" w:after="240"/>
        <w:ind w:left="1134"/>
        <w:jc w:val="left"/>
        <w:outlineLvl w:val="2"/>
        <w:rPr>
          <w:del w:id="3166" w:author="Houyem Rais" w:date="2024-02-22T15:03:00Z"/>
        </w:rPr>
        <w:pPrChange w:id="3167" w:author="Houyem Rais" w:date="2024-02-22T15:03:00Z">
          <w:pPr>
            <w:pStyle w:val="ListParagraph"/>
          </w:pPr>
        </w:pPrChange>
      </w:pPr>
      <w:ins w:id="3168" w:author="Farouk Bouhafs" w:date="2024-02-05T10:51:00Z">
        <w:del w:id="3169" w:author="Houyem Rais" w:date="2024-02-22T15:03:00Z">
          <w:r w:rsidDel="00CB2812">
            <w:delText xml:space="preserve">Le </w:delText>
          </w:r>
        </w:del>
      </w:ins>
      <w:del w:id="3170" w:author="Houyem Rais" w:date="2024-02-22T15:03:00Z">
        <w:r w:rsidR="00467BC9" w:rsidRPr="00007B3E" w:rsidDel="00CB2812">
          <w:delText>Décret n° 2014-1039 du 13 mars 2014, portant réglementation des marchés publics ; et</w:delText>
        </w:r>
      </w:del>
    </w:p>
    <w:p w14:paraId="606F35B3" w14:textId="7EC6136D" w:rsidR="00467BC9" w:rsidDel="00CB2812" w:rsidRDefault="00124064" w:rsidP="00CB2812">
      <w:pPr>
        <w:pStyle w:val="ListParagraph"/>
        <w:numPr>
          <w:ilvl w:val="1"/>
          <w:numId w:val="1"/>
        </w:numPr>
        <w:tabs>
          <w:tab w:val="left" w:pos="2730"/>
        </w:tabs>
        <w:spacing w:before="240" w:after="240"/>
        <w:ind w:left="1134"/>
        <w:jc w:val="left"/>
        <w:outlineLvl w:val="2"/>
        <w:rPr>
          <w:ins w:id="3171" w:author="Farouk Bouhafs" w:date="2024-02-05T10:50:00Z"/>
          <w:del w:id="3172" w:author="Houyem Rais" w:date="2024-02-22T15:03:00Z"/>
        </w:rPr>
        <w:pPrChange w:id="3173" w:author="Houyem Rais" w:date="2024-02-22T15:03:00Z">
          <w:pPr>
            <w:pStyle w:val="ListParagraph"/>
          </w:pPr>
        </w:pPrChange>
      </w:pPr>
      <w:ins w:id="3174" w:author="Farouk Bouhafs" w:date="2024-02-05T10:51:00Z">
        <w:del w:id="3175" w:author="Houyem Rais" w:date="2024-02-22T15:03:00Z">
          <w:r w:rsidDel="00CB2812">
            <w:delText xml:space="preserve">Le </w:delText>
          </w:r>
        </w:del>
      </w:ins>
      <w:del w:id="3176" w:author="Houyem Rais" w:date="2024-02-22T15:03:00Z">
        <w:r w:rsidR="00467BC9" w:rsidRPr="00007B3E" w:rsidDel="00CB2812">
          <w:delText>Décret gouvernemental n° 2018-416 du 11 mai 2018, modifiant et complétant le décret n° 2014-1039 du 13 mars 2014, portant réglementation des marchés publics</w:delText>
        </w:r>
      </w:del>
      <w:ins w:id="3177" w:author="Farouk Bouhafs" w:date="2024-02-05T10:50:00Z">
        <w:del w:id="3178" w:author="Houyem Rais" w:date="2024-02-22T15:03:00Z">
          <w:r w:rsidDel="00CB2812">
            <w:delText> ;</w:delText>
          </w:r>
        </w:del>
      </w:ins>
      <w:ins w:id="3179" w:author="Farouk Bouhafs" w:date="2024-02-05T10:51:00Z">
        <w:del w:id="3180" w:author="Houyem Rais" w:date="2024-02-22T15:03:00Z">
          <w:r w:rsidDel="00CB2812">
            <w:delText xml:space="preserve"> et</w:delText>
          </w:r>
        </w:del>
      </w:ins>
      <w:del w:id="3181" w:author="Houyem Rais" w:date="2024-02-22T15:03:00Z">
        <w:r w:rsidR="00467BC9" w:rsidRPr="00007B3E" w:rsidDel="00CB2812">
          <w:delText>.</w:delText>
        </w:r>
      </w:del>
    </w:p>
    <w:p w14:paraId="49B2C876" w14:textId="34962EE5" w:rsidR="00124064" w:rsidRPr="00007B3E" w:rsidDel="00CB2812" w:rsidRDefault="00124064" w:rsidP="00CB2812">
      <w:pPr>
        <w:pStyle w:val="ListParagraph"/>
        <w:numPr>
          <w:ilvl w:val="1"/>
          <w:numId w:val="1"/>
        </w:numPr>
        <w:tabs>
          <w:tab w:val="left" w:pos="2730"/>
        </w:tabs>
        <w:spacing w:before="240" w:after="240"/>
        <w:ind w:left="1134"/>
        <w:jc w:val="left"/>
        <w:outlineLvl w:val="2"/>
        <w:rPr>
          <w:del w:id="3182" w:author="Houyem Rais" w:date="2024-02-22T15:03:00Z"/>
        </w:rPr>
        <w:pPrChange w:id="3183" w:author="Houyem Rais" w:date="2024-02-22T15:03:00Z">
          <w:pPr>
            <w:pStyle w:val="ListParagraph"/>
          </w:pPr>
        </w:pPrChange>
      </w:pPr>
      <w:ins w:id="3184" w:author="Farouk Bouhafs" w:date="2024-02-05T10:51:00Z">
        <w:del w:id="3185" w:author="Houyem Rais" w:date="2024-02-22T15:03:00Z">
          <w:r w:rsidDel="00CB2812">
            <w:delText xml:space="preserve">Le </w:delText>
          </w:r>
          <w:r w:rsidRPr="00124064" w:rsidDel="00CB2812">
            <w:delText>Décret-loi n° 2022-68 du 19 octobre 2022, édictant des dispositions spéciales pour l'amélioration de l'efficacité de la réalisation des projets publics et privés.</w:delText>
          </w:r>
        </w:del>
      </w:ins>
    </w:p>
    <w:bookmarkEnd w:id="3165"/>
    <w:p w14:paraId="256C00D3" w14:textId="795BAD06" w:rsidR="00467BC9" w:rsidRPr="00007B3E" w:rsidDel="00CB2812" w:rsidRDefault="00467BC9" w:rsidP="00CB2812">
      <w:pPr>
        <w:numPr>
          <w:ilvl w:val="1"/>
          <w:numId w:val="1"/>
        </w:numPr>
        <w:tabs>
          <w:tab w:val="left" w:pos="2730"/>
        </w:tabs>
        <w:spacing w:before="240" w:after="240"/>
        <w:ind w:left="1134"/>
        <w:jc w:val="left"/>
        <w:outlineLvl w:val="2"/>
        <w:rPr>
          <w:del w:id="3186" w:author="Houyem Rais" w:date="2024-02-22T15:03:00Z"/>
        </w:rPr>
        <w:pPrChange w:id="3187" w:author="Houyem Rais" w:date="2024-02-22T15:03:00Z">
          <w:pPr/>
        </w:pPrChange>
      </w:pPr>
      <w:del w:id="3188" w:author="Houyem Rais" w:date="2024-02-22T15:03:00Z">
        <w:r w:rsidRPr="00007B3E" w:rsidDel="00CB2812">
          <w:delText>Les acteurs d’un contrat de marché public sont :</w:delText>
        </w:r>
      </w:del>
    </w:p>
    <w:p w14:paraId="3B686E9A" w14:textId="00707274"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3189" w:author="Houyem Rais" w:date="2024-02-22T15:03:00Z"/>
        </w:rPr>
        <w:pPrChange w:id="3190" w:author="Houyem Rais" w:date="2024-02-22T15:03:00Z">
          <w:pPr>
            <w:pStyle w:val="ListParagraph"/>
          </w:pPr>
        </w:pPrChange>
      </w:pPr>
      <w:del w:id="3191" w:author="Houyem Rais" w:date="2024-02-22T15:03:00Z">
        <w:r w:rsidRPr="00007B3E" w:rsidDel="00CB2812">
          <w:delText xml:space="preserve">Le titulaire du marché : c’est l’entreprise, le fournisseur ou le prestataire de services qui conclut le marché avec l’acheteur public. Il s’agit d’une </w:delText>
        </w:r>
        <w:r w:rsidR="00D95009" w:rsidRPr="00007B3E" w:rsidDel="00CB2812">
          <w:delText>p</w:delText>
        </w:r>
        <w:r w:rsidRPr="00007B3E" w:rsidDel="00CB2812">
          <w:delText xml:space="preserve">ersonne </w:delText>
        </w:r>
        <w:r w:rsidR="00D95009" w:rsidRPr="00007B3E" w:rsidDel="00CB2812">
          <w:delText>p</w:delText>
        </w:r>
        <w:r w:rsidRPr="00007B3E" w:rsidDel="00CB2812">
          <w:delText>ublique ou privée.</w:delText>
        </w:r>
      </w:del>
    </w:p>
    <w:p w14:paraId="3067DC84" w14:textId="46FDFA87"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3192" w:author="Houyem Rais" w:date="2024-02-22T15:03:00Z"/>
        </w:rPr>
        <w:pPrChange w:id="3193" w:author="Houyem Rais" w:date="2024-02-22T15:03:00Z">
          <w:pPr>
            <w:pStyle w:val="ListParagraph"/>
          </w:pPr>
        </w:pPrChange>
      </w:pPr>
      <w:del w:id="3194" w:author="Houyem Rais" w:date="2024-02-22T15:03:00Z">
        <w:r w:rsidRPr="00007B3E" w:rsidDel="00CB2812">
          <w:delText>L’acheteur public : il s’agit d’une personne de droit public : l’Etat, les collectivités locales, les établissements publics, les établissements publics à caractère non administratif et les entreprises publiques</w:delText>
        </w:r>
        <w:r w:rsidR="00D95009" w:rsidRPr="00007B3E" w:rsidDel="00CB2812">
          <w:delText>,</w:delText>
        </w:r>
        <w:r w:rsidRPr="00007B3E" w:rsidDel="00CB2812">
          <w:delText xml:space="preserve"> autorisés à conclure des contrats de marchés publics.</w:delText>
        </w:r>
      </w:del>
    </w:p>
    <w:p w14:paraId="1B83943D" w14:textId="216E9D13" w:rsidR="00467BC9" w:rsidRPr="00007B3E" w:rsidDel="00CB2812" w:rsidRDefault="00467BC9" w:rsidP="00CB2812">
      <w:pPr>
        <w:numPr>
          <w:ilvl w:val="1"/>
          <w:numId w:val="1"/>
        </w:numPr>
        <w:tabs>
          <w:tab w:val="left" w:pos="2730"/>
        </w:tabs>
        <w:spacing w:before="240" w:after="240"/>
        <w:ind w:left="1134"/>
        <w:jc w:val="left"/>
        <w:outlineLvl w:val="2"/>
        <w:rPr>
          <w:del w:id="3195" w:author="Houyem Rais" w:date="2024-02-22T15:03:00Z"/>
        </w:rPr>
        <w:pPrChange w:id="3196" w:author="Houyem Rais" w:date="2024-02-22T15:03:00Z">
          <w:pPr/>
        </w:pPrChange>
      </w:pPr>
      <w:del w:id="3197" w:author="Houyem Rais" w:date="2024-02-22T15:03:00Z">
        <w:r w:rsidRPr="00007B3E" w:rsidDel="00CB2812">
          <w:delText xml:space="preserve">Doivent faire l’objet de « marchés publics » au sens du décret du 13 mars 2014, les commandes d’un montant supérieur à 200 000 DT s’agissant des travaux ou d’un montant supérieur à 100 000 DT s’agissant de la fourniture de biens et de services. </w:delText>
        </w:r>
      </w:del>
    </w:p>
    <w:p w14:paraId="21DAAB4C" w14:textId="4B347CF2" w:rsidR="00467BC9" w:rsidRPr="00007B3E" w:rsidDel="00CB2812" w:rsidRDefault="00467BC9" w:rsidP="00CB2812">
      <w:pPr>
        <w:numPr>
          <w:ilvl w:val="1"/>
          <w:numId w:val="1"/>
        </w:numPr>
        <w:tabs>
          <w:tab w:val="left" w:pos="2730"/>
        </w:tabs>
        <w:spacing w:before="240" w:after="240"/>
        <w:ind w:left="1134"/>
        <w:jc w:val="left"/>
        <w:outlineLvl w:val="2"/>
        <w:rPr>
          <w:del w:id="3198" w:author="Houyem Rais" w:date="2024-02-22T15:03:00Z"/>
        </w:rPr>
        <w:pPrChange w:id="3199" w:author="Houyem Rais" w:date="2024-02-22T15:03:00Z">
          <w:pPr/>
        </w:pPrChange>
      </w:pPr>
      <w:del w:id="3200" w:author="Houyem Rais" w:date="2024-02-22T15:03:00Z">
        <w:r w:rsidRPr="00007B3E" w:rsidDel="00CB2812">
          <w:delText xml:space="preserve">En deçà de ces seuils, les commandes doivent faire l’objet d’une mise en concurrence, mais ne sont pas soumises aux procédures spécifiques aux marchés publics. Elles doivent en tout état de cause respecter une procédure écrite ainsi que les principes de transparence, efficacité, bonne gestion des deniers publics, concurrence, liberté d’accès à la commande publique, égalité devant la commande publique et intégrité des procédures. </w:delText>
        </w:r>
      </w:del>
    </w:p>
    <w:p w14:paraId="6FE52F9C" w14:textId="15306CE0" w:rsidR="00467BC9" w:rsidRPr="00007B3E" w:rsidDel="00CB2812" w:rsidRDefault="00467BC9" w:rsidP="00CB2812">
      <w:pPr>
        <w:numPr>
          <w:ilvl w:val="1"/>
          <w:numId w:val="1"/>
        </w:numPr>
        <w:tabs>
          <w:tab w:val="left" w:pos="2730"/>
        </w:tabs>
        <w:spacing w:before="240" w:after="240"/>
        <w:ind w:left="1134"/>
        <w:jc w:val="left"/>
        <w:outlineLvl w:val="2"/>
        <w:rPr>
          <w:del w:id="3201" w:author="Houyem Rais" w:date="2024-02-22T15:03:00Z"/>
        </w:rPr>
        <w:pPrChange w:id="3202" w:author="Houyem Rais" w:date="2024-02-22T15:03:00Z">
          <w:pPr/>
        </w:pPrChange>
      </w:pPr>
      <w:del w:id="3203" w:author="Houyem Rais" w:date="2024-02-22T15:03:00Z">
        <w:r w:rsidRPr="00007B3E" w:rsidDel="00CB2812">
          <w:delText>Parmi les marchés publics, le seul marché permettant une mission globale est le marché de conception réalisation, qui porte à la fois sur la conception d’un projet et l’exécution des travaux ou sur la conception d’un ouvrage, la fourniture de ses équipements et sa réalisation. La possibilité de recourir à un tel marché doit être justifiée par des motifs d’ordre technique liés à la fonctionnalité et la mise en œuvre technique de l’ouvrage.</w:delText>
        </w:r>
      </w:del>
    </w:p>
    <w:p w14:paraId="2D5FABFF" w14:textId="51F1648E" w:rsidR="004C2434" w:rsidRPr="00007B3E" w:rsidDel="00CB2812" w:rsidRDefault="004C2434" w:rsidP="00CB2812">
      <w:pPr>
        <w:pStyle w:val="Titre31"/>
        <w:numPr>
          <w:ilvl w:val="1"/>
          <w:numId w:val="1"/>
        </w:numPr>
        <w:tabs>
          <w:tab w:val="left" w:pos="2730"/>
        </w:tabs>
        <w:ind w:left="1134"/>
        <w:outlineLvl w:val="2"/>
        <w:rPr>
          <w:del w:id="3204" w:author="Houyem Rais" w:date="2024-02-22T15:03:00Z"/>
        </w:rPr>
        <w:pPrChange w:id="3205" w:author="Houyem Rais" w:date="2024-02-22T15:03:00Z">
          <w:pPr>
            <w:pStyle w:val="Titre31"/>
          </w:pPr>
        </w:pPrChange>
      </w:pPr>
      <w:del w:id="3206" w:author="Houyem Rais" w:date="2024-02-22T15:03:00Z">
        <w:r w:rsidRPr="00007B3E" w:rsidDel="00CB2812">
          <w:delText>Cadre juridique des partenariats public-privé en Tunisie</w:delText>
        </w:r>
      </w:del>
    </w:p>
    <w:p w14:paraId="5E39A623" w14:textId="425F3258" w:rsidR="00FC2A45" w:rsidRPr="00007B3E" w:rsidDel="00CB2812" w:rsidRDefault="002917AF" w:rsidP="00CB2812">
      <w:pPr>
        <w:numPr>
          <w:ilvl w:val="1"/>
          <w:numId w:val="1"/>
        </w:numPr>
        <w:tabs>
          <w:tab w:val="left" w:pos="2730"/>
        </w:tabs>
        <w:spacing w:before="240" w:after="240"/>
        <w:ind w:left="1134"/>
        <w:jc w:val="left"/>
        <w:outlineLvl w:val="2"/>
        <w:rPr>
          <w:del w:id="3207" w:author="Houyem Rais" w:date="2024-02-22T15:03:00Z"/>
        </w:rPr>
        <w:pPrChange w:id="3208" w:author="Houyem Rais" w:date="2024-02-22T15:03:00Z">
          <w:pPr/>
        </w:pPrChange>
      </w:pPr>
      <w:del w:id="3209" w:author="Houyem Rais" w:date="2024-02-22T15:03:00Z">
        <w:r w:rsidRPr="00007B3E" w:rsidDel="00CB2812">
          <w:delText xml:space="preserve">Les Partenariats Public-Privé en Tunisie reposent sur un système juridique </w:delText>
        </w:r>
        <w:r w:rsidR="00DD6144" w:rsidRPr="00007B3E" w:rsidDel="00CB2812">
          <w:delText>bicéphale q</w:delText>
        </w:r>
        <w:r w:rsidRPr="00007B3E" w:rsidDel="00CB2812">
          <w:delText xml:space="preserve">ui encadre deux formes de </w:delText>
        </w:r>
        <w:r w:rsidR="00DD6144" w:rsidRPr="00007B3E" w:rsidDel="00CB2812">
          <w:delText>contrats</w:delText>
        </w:r>
        <w:r w:rsidRPr="00007B3E" w:rsidDel="00CB2812">
          <w:delText xml:space="preserve"> : les concessions et les contrats de </w:delText>
        </w:r>
        <w:r w:rsidR="002E644D" w:rsidDel="00CB2812">
          <w:delText>p</w:delText>
        </w:r>
        <w:r w:rsidRPr="00007B3E" w:rsidDel="00CB2812">
          <w:delText>artenariat.</w:delText>
        </w:r>
      </w:del>
    </w:p>
    <w:p w14:paraId="38AD97BE" w14:textId="1712A71F" w:rsidR="00467BC9" w:rsidRPr="00007B3E" w:rsidDel="00CB2812" w:rsidRDefault="00467BC9" w:rsidP="00CB2812">
      <w:pPr>
        <w:pStyle w:val="Titre41"/>
        <w:numPr>
          <w:ilvl w:val="1"/>
          <w:numId w:val="1"/>
        </w:numPr>
        <w:tabs>
          <w:tab w:val="left" w:pos="2730"/>
        </w:tabs>
        <w:ind w:left="1134"/>
        <w:outlineLvl w:val="2"/>
        <w:rPr>
          <w:del w:id="3210" w:author="Houyem Rais" w:date="2024-02-22T15:03:00Z"/>
          <w:bCs/>
          <w:lang w:val="fr-FR"/>
        </w:rPr>
        <w:pPrChange w:id="3211" w:author="Houyem Rais" w:date="2024-02-22T15:03:00Z">
          <w:pPr>
            <w:pStyle w:val="Titre41"/>
          </w:pPr>
        </w:pPrChange>
      </w:pPr>
      <w:bookmarkStart w:id="3212" w:name="_Toc158884988"/>
      <w:del w:id="3213" w:author="Houyem Rais" w:date="2024-02-22T15:03:00Z">
        <w:r w:rsidRPr="00007B3E" w:rsidDel="00CB2812">
          <w:rPr>
            <w:lang w:val="fr-FR"/>
          </w:rPr>
          <w:delText>Les Contrats de Concession</w:delText>
        </w:r>
        <w:bookmarkEnd w:id="3212"/>
      </w:del>
    </w:p>
    <w:p w14:paraId="76A31A3A" w14:textId="036A4C2A" w:rsidR="00467BC9" w:rsidRPr="00007B3E" w:rsidDel="00CB2812" w:rsidRDefault="00467BC9" w:rsidP="00CB2812">
      <w:pPr>
        <w:numPr>
          <w:ilvl w:val="1"/>
          <w:numId w:val="1"/>
        </w:numPr>
        <w:tabs>
          <w:tab w:val="left" w:pos="2730"/>
        </w:tabs>
        <w:spacing w:before="240" w:after="240"/>
        <w:ind w:left="1134"/>
        <w:jc w:val="left"/>
        <w:outlineLvl w:val="2"/>
        <w:rPr>
          <w:del w:id="3214" w:author="Houyem Rais" w:date="2024-02-22T15:03:00Z"/>
          <w:rtl/>
        </w:rPr>
        <w:pPrChange w:id="3215" w:author="Houyem Rais" w:date="2024-02-22T15:03:00Z">
          <w:pPr/>
        </w:pPrChange>
      </w:pPr>
      <w:del w:id="3216" w:author="Houyem Rais" w:date="2024-02-22T15:03:00Z">
        <w:r w:rsidRPr="00007B3E" w:rsidDel="00CB2812">
          <w:delText>Les contrats de concession en Tunisie sont régis par la Loi n°2008-23 du 1</w:delText>
        </w:r>
        <w:r w:rsidRPr="00007B3E" w:rsidDel="00CB2812">
          <w:rPr>
            <w:vertAlign w:val="superscript"/>
          </w:rPr>
          <w:delText>er</w:delText>
        </w:r>
        <w:r w:rsidRPr="00007B3E" w:rsidDel="00CB2812">
          <w:delText xml:space="preserve"> </w:delText>
        </w:r>
        <w:r w:rsidR="00E00B1A" w:rsidRPr="00007B3E" w:rsidDel="00CB2812">
          <w:delText>a</w:delText>
        </w:r>
        <w:r w:rsidRPr="00007B3E" w:rsidDel="00CB2812">
          <w:delText>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delText>
        </w:r>
      </w:del>
    </w:p>
    <w:p w14:paraId="6A322AD7" w14:textId="2F039E94" w:rsidR="00467BC9" w:rsidRPr="00007B3E" w:rsidDel="00CB2812" w:rsidRDefault="00467BC9" w:rsidP="00CB2812">
      <w:pPr>
        <w:numPr>
          <w:ilvl w:val="1"/>
          <w:numId w:val="1"/>
        </w:numPr>
        <w:tabs>
          <w:tab w:val="left" w:pos="2730"/>
        </w:tabs>
        <w:spacing w:before="240" w:after="240"/>
        <w:ind w:left="1134"/>
        <w:jc w:val="left"/>
        <w:outlineLvl w:val="2"/>
        <w:rPr>
          <w:del w:id="3217" w:author="Houyem Rais" w:date="2024-02-22T15:03:00Z"/>
        </w:rPr>
        <w:pPrChange w:id="3218" w:author="Houyem Rais" w:date="2024-02-22T15:03:00Z">
          <w:pPr/>
        </w:pPrChange>
      </w:pPr>
      <w:del w:id="3219" w:author="Houyem Rais" w:date="2024-02-22T15:03:00Z">
        <w:r w:rsidRPr="00007B3E" w:rsidDel="00CB2812">
          <w:delText>Selon l’article 2 de la loi, la concession est « </w:delText>
        </w:r>
        <w:r w:rsidRPr="00007B3E" w:rsidDel="00CB2812">
          <w:rPr>
            <w:i/>
            <w:iCs/>
          </w:rPr>
          <w:delText xml:space="preserve">un contrat par lequel une personne publique dénommée « concédant » délègue, pour une durée limitée, à une personne publique ou privée dénommée « concessionnaire », la </w:delText>
        </w:r>
        <w:r w:rsidRPr="00007B3E" w:rsidDel="00CB2812">
          <w:rPr>
            <w:b/>
            <w:bCs/>
            <w:i/>
            <w:iCs/>
          </w:rPr>
          <w:delText>gestion d’un service public</w:delText>
        </w:r>
        <w:r w:rsidRPr="00007B3E" w:rsidDel="00CB2812">
          <w:rPr>
            <w:i/>
            <w:iCs/>
          </w:rPr>
          <w:delText xml:space="preserve"> ou </w:delText>
        </w:r>
        <w:r w:rsidRPr="00007B3E" w:rsidDel="00CB2812">
          <w:rPr>
            <w:b/>
            <w:bCs/>
            <w:i/>
            <w:iCs/>
          </w:rPr>
          <w:delText>l’utilisation et l’exploitation des domaines ou des outillages publics</w:delText>
        </w:r>
        <w:r w:rsidRPr="00007B3E" w:rsidDel="00CB2812">
          <w:rPr>
            <w:i/>
            <w:iCs/>
          </w:rPr>
          <w:delText xml:space="preserve"> en contrepartie de </w:delText>
        </w:r>
        <w:r w:rsidRPr="00007B3E" w:rsidDel="00CB2812">
          <w:rPr>
            <w:b/>
            <w:bCs/>
            <w:i/>
            <w:iCs/>
          </w:rPr>
          <w:delText>rémunération qu’il perçoit sur les usagers à son profit</w:delText>
        </w:r>
        <w:r w:rsidRPr="00007B3E" w:rsidDel="00CB2812">
          <w:rPr>
            <w:i/>
            <w:iCs/>
          </w:rPr>
          <w:delText xml:space="preserve"> dans les conditions fixées par le contrat</w:delText>
        </w:r>
        <w:r w:rsidRPr="00007B3E" w:rsidDel="00CB2812">
          <w:delText> ».</w:delText>
        </w:r>
      </w:del>
    </w:p>
    <w:p w14:paraId="21A2590B" w14:textId="1E9C7645" w:rsidR="00467BC9" w:rsidRPr="00007B3E" w:rsidDel="00CB2812" w:rsidRDefault="00467BC9" w:rsidP="00CB2812">
      <w:pPr>
        <w:numPr>
          <w:ilvl w:val="1"/>
          <w:numId w:val="1"/>
        </w:numPr>
        <w:tabs>
          <w:tab w:val="left" w:pos="2730"/>
        </w:tabs>
        <w:spacing w:before="240" w:after="240"/>
        <w:ind w:left="1134"/>
        <w:jc w:val="left"/>
        <w:outlineLvl w:val="2"/>
        <w:rPr>
          <w:del w:id="3220" w:author="Houyem Rais" w:date="2024-02-22T15:03:00Z"/>
        </w:rPr>
        <w:pPrChange w:id="3221" w:author="Houyem Rais" w:date="2024-02-22T15:03:00Z">
          <w:pPr/>
        </w:pPrChange>
      </w:pPr>
      <w:del w:id="3222" w:author="Houyem Rais" w:date="2024-02-22T15:03:00Z">
        <w:r w:rsidRPr="00007B3E" w:rsidDel="00CB2812">
          <w:delText xml:space="preserve">La loi délimite aussi les pouvoirs attribués au concessionnaire dans le cadre d’un contrat de concession, à savoir « la </w:delText>
        </w:r>
        <w:r w:rsidRPr="00007B3E" w:rsidDel="00CB2812">
          <w:rPr>
            <w:b/>
            <w:bCs/>
          </w:rPr>
          <w:delText>réalisation</w:delText>
        </w:r>
        <w:r w:rsidRPr="00007B3E" w:rsidDel="00CB2812">
          <w:delText xml:space="preserve">, la </w:delText>
        </w:r>
        <w:r w:rsidRPr="00007B3E" w:rsidDel="00CB2812">
          <w:rPr>
            <w:b/>
            <w:bCs/>
          </w:rPr>
          <w:delText>modification</w:delText>
        </w:r>
        <w:r w:rsidRPr="00007B3E" w:rsidDel="00CB2812">
          <w:delText xml:space="preserve"> ou </w:delText>
        </w:r>
        <w:r w:rsidRPr="00007B3E" w:rsidDel="00CB2812">
          <w:rPr>
            <w:b/>
            <w:bCs/>
          </w:rPr>
          <w:delText>l’extension</w:delText>
        </w:r>
        <w:r w:rsidRPr="00007B3E" w:rsidDel="00CB2812">
          <w:delText xml:space="preserve"> des constructions, ouvrages et installations ou d’acquérir des biens nécessaires à l’exécution de l’objet du contrat ».</w:delText>
        </w:r>
      </w:del>
    </w:p>
    <w:p w14:paraId="67BC2A3F" w14:textId="75D5D870" w:rsidR="00467BC9" w:rsidRPr="00007B3E" w:rsidDel="00CB2812" w:rsidRDefault="00467BC9" w:rsidP="00CB2812">
      <w:pPr>
        <w:numPr>
          <w:ilvl w:val="1"/>
          <w:numId w:val="1"/>
        </w:numPr>
        <w:tabs>
          <w:tab w:val="left" w:pos="2730"/>
        </w:tabs>
        <w:spacing w:before="240" w:after="240"/>
        <w:ind w:left="1134"/>
        <w:jc w:val="left"/>
        <w:outlineLvl w:val="2"/>
        <w:rPr>
          <w:del w:id="3223" w:author="Houyem Rais" w:date="2024-02-22T15:03:00Z"/>
        </w:rPr>
        <w:pPrChange w:id="3224" w:author="Houyem Rais" w:date="2024-02-22T15:03:00Z">
          <w:pPr/>
        </w:pPrChange>
      </w:pPr>
      <w:del w:id="3225" w:author="Houyem Rais" w:date="2024-02-22T15:03:00Z">
        <w:r w:rsidRPr="00007B3E" w:rsidDel="00CB2812">
          <w:delText>« Le contrat peut autoriser le concessionnaire à occuper des parties du domaine revenant au concédant afin de réaliser, de modifier ou d’étendre les constructions, ouvrages et installations susvisés », ajoute la loi. La concession, est donc avec ou sans construction, avec ou sans financement par le concessionnaire.</w:delText>
        </w:r>
      </w:del>
    </w:p>
    <w:p w14:paraId="5E124BA6" w14:textId="2EBC6128" w:rsidR="00785F6F" w:rsidRPr="00007B3E" w:rsidDel="00CB2812" w:rsidRDefault="00785F6F" w:rsidP="00CB2812">
      <w:pPr>
        <w:numPr>
          <w:ilvl w:val="1"/>
          <w:numId w:val="1"/>
        </w:numPr>
        <w:tabs>
          <w:tab w:val="left" w:pos="2730"/>
        </w:tabs>
        <w:spacing w:before="240" w:after="240"/>
        <w:ind w:left="1134"/>
        <w:jc w:val="left"/>
        <w:outlineLvl w:val="2"/>
        <w:rPr>
          <w:del w:id="3226" w:author="Houyem Rais" w:date="2024-02-22T15:03:00Z"/>
        </w:rPr>
        <w:pPrChange w:id="3227" w:author="Houyem Rais" w:date="2024-02-22T15:03:00Z">
          <w:pPr/>
        </w:pPrChange>
      </w:pPr>
      <w:del w:id="3228" w:author="Houyem Rais" w:date="2024-02-22T15:03:00Z">
        <w:r w:rsidRPr="00007B3E" w:rsidDel="00CB2812">
          <w:delText xml:space="preserve">Les </w:delText>
        </w:r>
        <w:r w:rsidR="00C82EF9" w:rsidRPr="00007B3E" w:rsidDel="00CB2812">
          <w:delText>deux</w:delText>
        </w:r>
        <w:r w:rsidRPr="00007B3E" w:rsidDel="00CB2812">
          <w:delText xml:space="preserve"> textes </w:delText>
        </w:r>
        <w:r w:rsidR="00C82EF9" w:rsidRPr="00007B3E" w:rsidDel="00CB2812">
          <w:delText xml:space="preserve">d’application de la loi sur </w:delText>
        </w:r>
        <w:r w:rsidRPr="00007B3E" w:rsidDel="00CB2812">
          <w:delText>les concessions en Tunisie</w:delText>
        </w:r>
        <w:r w:rsidR="00DC033F" w:rsidRPr="00007B3E" w:rsidDel="00CB2812">
          <w:delText xml:space="preserve"> sont </w:delText>
        </w:r>
        <w:r w:rsidRPr="00007B3E" w:rsidDel="00CB2812">
          <w:delText>:</w:delText>
        </w:r>
      </w:del>
    </w:p>
    <w:p w14:paraId="0506CDF1" w14:textId="5EF66CCC" w:rsidR="00DC033F" w:rsidRPr="00007B3E" w:rsidDel="00CB2812" w:rsidRDefault="00DC033F" w:rsidP="00CB2812">
      <w:pPr>
        <w:pStyle w:val="ListParagraph"/>
        <w:numPr>
          <w:ilvl w:val="1"/>
          <w:numId w:val="1"/>
        </w:numPr>
        <w:tabs>
          <w:tab w:val="left" w:pos="2730"/>
        </w:tabs>
        <w:spacing w:before="240" w:after="240"/>
        <w:ind w:left="1134"/>
        <w:jc w:val="left"/>
        <w:outlineLvl w:val="2"/>
        <w:rPr>
          <w:del w:id="3229" w:author="Houyem Rais" w:date="2024-02-22T15:03:00Z"/>
        </w:rPr>
        <w:pPrChange w:id="3230" w:author="Houyem Rais" w:date="2024-02-22T15:03:00Z">
          <w:pPr>
            <w:pStyle w:val="ListParagraph"/>
          </w:pPr>
        </w:pPrChange>
      </w:pPr>
      <w:del w:id="3231" w:author="Houyem Rais" w:date="2024-02-22T15:03:00Z">
        <w:r w:rsidRPr="00007B3E" w:rsidDel="00CB2812">
          <w:delText>Le Décret n° 2008-2034 du 26 mai 2008, fixant les modalités de la tenue du registre des droits réels grevant les constructions, ouvrages et équipements fixes édifiés dans le cadre des concessions.</w:delText>
        </w:r>
      </w:del>
    </w:p>
    <w:p w14:paraId="03556E33" w14:textId="00712007" w:rsidR="00D70EDC" w:rsidRPr="00007B3E" w:rsidDel="00CB2812" w:rsidRDefault="00DC033F" w:rsidP="00CB2812">
      <w:pPr>
        <w:pStyle w:val="ListParagraph"/>
        <w:numPr>
          <w:ilvl w:val="1"/>
          <w:numId w:val="1"/>
        </w:numPr>
        <w:tabs>
          <w:tab w:val="left" w:pos="2730"/>
        </w:tabs>
        <w:spacing w:before="240" w:after="240"/>
        <w:ind w:left="1134"/>
        <w:jc w:val="left"/>
        <w:outlineLvl w:val="2"/>
        <w:rPr>
          <w:del w:id="3232" w:author="Houyem Rais" w:date="2024-02-22T15:03:00Z"/>
        </w:rPr>
        <w:pPrChange w:id="3233" w:author="Houyem Rais" w:date="2024-02-22T15:03:00Z">
          <w:pPr>
            <w:pStyle w:val="ListParagraph"/>
          </w:pPr>
        </w:pPrChange>
      </w:pPr>
      <w:del w:id="3234" w:author="Houyem Rais" w:date="2024-02-22T15:03:00Z">
        <w:r w:rsidRPr="00007B3E" w:rsidDel="00CB2812">
          <w:delText xml:space="preserve"> Le Décret n° 2010-1753 du 19 juillet 2010, fixant les conditions et procédures d'octroi des concessions, révisé et complété par le décret n° 2013-4631 du 18 novembre 2013.</w:delText>
        </w:r>
      </w:del>
    </w:p>
    <w:p w14:paraId="688DAF2F" w14:textId="3501A862" w:rsidR="00D70EDC" w:rsidRPr="00007B3E" w:rsidDel="00CB2812" w:rsidRDefault="00D70EDC" w:rsidP="00CB2812">
      <w:pPr>
        <w:numPr>
          <w:ilvl w:val="1"/>
          <w:numId w:val="1"/>
        </w:numPr>
        <w:tabs>
          <w:tab w:val="left" w:pos="2730"/>
        </w:tabs>
        <w:spacing w:before="240" w:after="240"/>
        <w:ind w:left="1134"/>
        <w:jc w:val="left"/>
        <w:outlineLvl w:val="2"/>
        <w:rPr>
          <w:del w:id="3235" w:author="Houyem Rais" w:date="2024-02-22T15:03:00Z"/>
        </w:rPr>
        <w:pPrChange w:id="3236" w:author="Houyem Rais" w:date="2024-02-22T15:03:00Z">
          <w:pPr/>
        </w:pPrChange>
      </w:pPr>
      <w:del w:id="3237" w:author="Houyem Rais" w:date="2024-02-22T15:03:00Z">
        <w:r w:rsidRPr="00007B3E" w:rsidDel="00CB2812">
          <w:delText xml:space="preserve">La loi des concessions est complétée par les décrets suivants : </w:delText>
        </w:r>
      </w:del>
    </w:p>
    <w:p w14:paraId="7C1BBB5F" w14:textId="35C5CBF5" w:rsidR="005A30F9" w:rsidRPr="00007B3E" w:rsidDel="00CB2812" w:rsidRDefault="005A30F9" w:rsidP="00CB2812">
      <w:pPr>
        <w:pStyle w:val="ListParagraph"/>
        <w:numPr>
          <w:ilvl w:val="1"/>
          <w:numId w:val="1"/>
        </w:numPr>
        <w:tabs>
          <w:tab w:val="left" w:pos="2730"/>
        </w:tabs>
        <w:spacing w:before="240" w:after="240"/>
        <w:ind w:left="1134"/>
        <w:jc w:val="left"/>
        <w:outlineLvl w:val="2"/>
        <w:rPr>
          <w:del w:id="3238" w:author="Houyem Rais" w:date="2024-02-22T15:03:00Z"/>
        </w:rPr>
        <w:pPrChange w:id="3239" w:author="Houyem Rais" w:date="2024-02-22T15:03:00Z">
          <w:pPr>
            <w:pStyle w:val="ListParagraph"/>
          </w:pPr>
        </w:pPrChange>
      </w:pPr>
      <w:del w:id="3240" w:author="Houyem Rais" w:date="2024-02-22T15:03:00Z">
        <w:r w:rsidRPr="00007B3E" w:rsidDel="00CB2812">
          <w:delText>Décret n°2010-1753 du 19 juillet 2010 fixant les conditions et procédures d’octroi des concessions ;</w:delText>
        </w:r>
      </w:del>
    </w:p>
    <w:p w14:paraId="4EF02FE9" w14:textId="0B1A5A49" w:rsidR="005A30F9" w:rsidRPr="00007B3E" w:rsidDel="00CB2812" w:rsidRDefault="005A30F9" w:rsidP="00CB2812">
      <w:pPr>
        <w:pStyle w:val="ListParagraph"/>
        <w:numPr>
          <w:ilvl w:val="1"/>
          <w:numId w:val="1"/>
        </w:numPr>
        <w:tabs>
          <w:tab w:val="left" w:pos="2730"/>
        </w:tabs>
        <w:spacing w:before="240" w:after="240"/>
        <w:ind w:left="1134"/>
        <w:jc w:val="left"/>
        <w:outlineLvl w:val="2"/>
        <w:rPr>
          <w:del w:id="3241" w:author="Houyem Rais" w:date="2024-02-22T15:03:00Z"/>
        </w:rPr>
        <w:pPrChange w:id="3242" w:author="Houyem Rais" w:date="2024-02-22T15:03:00Z">
          <w:pPr>
            <w:pStyle w:val="ListParagraph"/>
          </w:pPr>
        </w:pPrChange>
      </w:pPr>
      <w:del w:id="3243" w:author="Houyem Rais" w:date="2024-02-22T15:03:00Z">
        <w:r w:rsidRPr="00007B3E" w:rsidDel="00CB2812">
          <w:delText>Décret n°2013-4630 du 18 novembre 2013 portant création d’une unité de suivi des concessions au sein de la Présidence du Gouvernement ; et</w:delText>
        </w:r>
      </w:del>
    </w:p>
    <w:p w14:paraId="0A626725" w14:textId="464F00FF" w:rsidR="005A30F9" w:rsidRPr="00007B3E" w:rsidDel="00CB2812" w:rsidRDefault="005A30F9" w:rsidP="00CB2812">
      <w:pPr>
        <w:pStyle w:val="ListParagraph"/>
        <w:numPr>
          <w:ilvl w:val="1"/>
          <w:numId w:val="1"/>
        </w:numPr>
        <w:tabs>
          <w:tab w:val="left" w:pos="2730"/>
        </w:tabs>
        <w:spacing w:before="240" w:after="240"/>
        <w:ind w:left="1134"/>
        <w:jc w:val="left"/>
        <w:outlineLvl w:val="2"/>
        <w:rPr>
          <w:del w:id="3244" w:author="Houyem Rais" w:date="2024-02-22T15:03:00Z"/>
        </w:rPr>
        <w:pPrChange w:id="3245" w:author="Houyem Rais" w:date="2024-02-22T15:03:00Z">
          <w:pPr>
            <w:pStyle w:val="ListParagraph"/>
          </w:pPr>
        </w:pPrChange>
      </w:pPr>
      <w:del w:id="3246" w:author="Houyem Rais" w:date="2024-02-22T15:03:00Z">
        <w:r w:rsidRPr="00007B3E" w:rsidDel="00CB2812">
          <w:delText xml:space="preserve">Décret n°2013-4631 du 18 novembre 2013 modifiant et complétant le décret 2010-1753 du 19 juillet 2010 fixant les conditions et procédures d’octroi des concessions. </w:delText>
        </w:r>
      </w:del>
    </w:p>
    <w:p w14:paraId="0296EBF4" w14:textId="4F0482BA" w:rsidR="00467BC9" w:rsidRPr="00007B3E" w:rsidDel="00CB2812" w:rsidRDefault="00467BC9" w:rsidP="00CB2812">
      <w:pPr>
        <w:pStyle w:val="Titre41"/>
        <w:numPr>
          <w:ilvl w:val="1"/>
          <w:numId w:val="1"/>
        </w:numPr>
        <w:tabs>
          <w:tab w:val="left" w:pos="2730"/>
        </w:tabs>
        <w:ind w:left="1134"/>
        <w:outlineLvl w:val="2"/>
        <w:rPr>
          <w:del w:id="3247" w:author="Houyem Rais" w:date="2024-02-22T15:03:00Z"/>
          <w:lang w:val="fr-FR"/>
        </w:rPr>
        <w:pPrChange w:id="3248" w:author="Houyem Rais" w:date="2024-02-22T15:03:00Z">
          <w:pPr>
            <w:pStyle w:val="Titre41"/>
          </w:pPr>
        </w:pPrChange>
      </w:pPr>
      <w:bookmarkStart w:id="3249" w:name="_Toc158884989"/>
      <w:del w:id="3250" w:author="Houyem Rais" w:date="2024-02-22T15:03:00Z">
        <w:r w:rsidRPr="00007B3E" w:rsidDel="00CB2812">
          <w:rPr>
            <w:lang w:val="fr-FR"/>
          </w:rPr>
          <w:delText>Les Contrats de Partenariat</w:delText>
        </w:r>
        <w:bookmarkEnd w:id="3249"/>
      </w:del>
    </w:p>
    <w:p w14:paraId="7367FED9" w14:textId="739A2C0F" w:rsidR="00E00B1A" w:rsidRPr="00007B3E" w:rsidDel="00CB2812" w:rsidRDefault="00E00B1A" w:rsidP="00CB2812">
      <w:pPr>
        <w:numPr>
          <w:ilvl w:val="1"/>
          <w:numId w:val="1"/>
        </w:numPr>
        <w:tabs>
          <w:tab w:val="left" w:pos="2730"/>
        </w:tabs>
        <w:spacing w:before="240" w:after="240"/>
        <w:ind w:left="1134"/>
        <w:jc w:val="left"/>
        <w:outlineLvl w:val="2"/>
        <w:rPr>
          <w:del w:id="3251" w:author="Houyem Rais" w:date="2024-02-22T15:03:00Z"/>
        </w:rPr>
        <w:pPrChange w:id="3252" w:author="Houyem Rais" w:date="2024-02-22T15:03:00Z">
          <w:pPr/>
        </w:pPrChange>
      </w:pPr>
      <w:del w:id="3253" w:author="Houyem Rais" w:date="2024-02-22T15:03:00Z">
        <w:r w:rsidRPr="00007B3E" w:rsidDel="00CB2812">
          <w:delText xml:space="preserve">Une autre loi complète la loi sur les concessions en permettant le paiement par l’autorité contractante du partenaire privé. Il s’agit de la loi </w:delText>
        </w:r>
        <w:r w:rsidR="00467BC9" w:rsidRPr="00007B3E" w:rsidDel="00CB2812">
          <w:delText>n°2015-49 du 27 novembre 2015, relative aux contrats de partenariat public-privé</w:delText>
        </w:r>
        <w:r w:rsidR="00E067BD" w:rsidRPr="00007B3E" w:rsidDel="00CB2812">
          <w:delText xml:space="preserve">, amendée par la loi n° 2019-47 du 29 mai 2019 relative à l’amélioration du climat de l’investissement. </w:delText>
        </w:r>
      </w:del>
    </w:p>
    <w:p w14:paraId="4DB5EFA7" w14:textId="17E9C8AA" w:rsidR="00467BC9" w:rsidRPr="00007B3E" w:rsidDel="00CB2812" w:rsidRDefault="00E00B1A" w:rsidP="00CB2812">
      <w:pPr>
        <w:numPr>
          <w:ilvl w:val="1"/>
          <w:numId w:val="1"/>
        </w:numPr>
        <w:tabs>
          <w:tab w:val="left" w:pos="2730"/>
        </w:tabs>
        <w:spacing w:before="240" w:after="240"/>
        <w:ind w:left="1134"/>
        <w:jc w:val="left"/>
        <w:outlineLvl w:val="2"/>
        <w:rPr>
          <w:del w:id="3254" w:author="Houyem Rais" w:date="2024-02-22T15:03:00Z"/>
        </w:rPr>
        <w:pPrChange w:id="3255" w:author="Houyem Rais" w:date="2024-02-22T15:03:00Z">
          <w:pPr/>
        </w:pPrChange>
      </w:pPr>
      <w:del w:id="3256" w:author="Houyem Rais" w:date="2024-02-22T15:03:00Z">
        <w:r w:rsidRPr="00007B3E" w:rsidDel="00CB2812">
          <w:delText>L</w:delText>
        </w:r>
        <w:r w:rsidR="00467BC9" w:rsidRPr="00007B3E" w:rsidDel="00CB2812">
          <w:delText xml:space="preserve">’article 3 </w:delText>
        </w:r>
        <w:r w:rsidR="00AA4291" w:rsidRPr="00007B3E" w:rsidDel="00CB2812">
          <w:delText>définit</w:delText>
        </w:r>
        <w:r w:rsidR="00467BC9" w:rsidRPr="00007B3E" w:rsidDel="00CB2812">
          <w:delText xml:space="preserve"> le contrat de partenariat public privé </w:delText>
        </w:r>
        <w:r w:rsidR="00F8253F" w:rsidRPr="00007B3E" w:rsidDel="00CB2812">
          <w:delText>comme étant</w:delText>
        </w:r>
        <w:r w:rsidR="00467BC9" w:rsidRPr="00007B3E" w:rsidDel="00CB2812">
          <w:delText xml:space="preserve"> «</w:delText>
        </w:r>
        <w:r w:rsidRPr="00007B3E" w:rsidDel="00CB2812">
          <w:delText> </w:delText>
        </w:r>
        <w:r w:rsidR="00467BC9" w:rsidRPr="00007B3E" w:rsidDel="00CB2812">
          <w:delText>un contrat écrit à durée déterminée par lequel une personne publique confie à un partenaire privé une mission globale portant totalement ou partiellement sur la conception et la réalisation d’ouvrages, d’équipements ou d’infrastructures matérielles ou immatérielles nécessaires pour assurer un service public ».</w:delText>
        </w:r>
        <w:r w:rsidR="00F8253F" w:rsidRPr="00007B3E" w:rsidDel="00CB2812">
          <w:delText xml:space="preserve"> </w:delText>
        </w:r>
        <w:r w:rsidR="00467BC9" w:rsidRPr="00007B3E" w:rsidDel="00CB2812">
          <w:delText xml:space="preserve">Selon le même article, le contrat de partenariat « comporte le </w:delText>
        </w:r>
        <w:r w:rsidR="00467BC9" w:rsidRPr="00007B3E" w:rsidDel="00CB2812">
          <w:rPr>
            <w:b/>
            <w:bCs/>
          </w:rPr>
          <w:delText>financement</w:delText>
        </w:r>
        <w:r w:rsidR="00467BC9" w:rsidRPr="00007B3E" w:rsidDel="00CB2812">
          <w:delText xml:space="preserve">, la </w:delText>
        </w:r>
        <w:r w:rsidR="00467BC9" w:rsidRPr="00007B3E" w:rsidDel="00CB2812">
          <w:rPr>
            <w:b/>
            <w:bCs/>
          </w:rPr>
          <w:delText>réalisation</w:delText>
        </w:r>
        <w:r w:rsidR="00467BC9" w:rsidRPr="00007B3E" w:rsidDel="00CB2812">
          <w:delText xml:space="preserve"> ou la </w:delText>
        </w:r>
        <w:r w:rsidR="00467BC9" w:rsidRPr="00007B3E" w:rsidDel="00CB2812">
          <w:rPr>
            <w:b/>
            <w:bCs/>
          </w:rPr>
          <w:delText>transformation</w:delText>
        </w:r>
        <w:r w:rsidR="00467BC9" w:rsidRPr="00007B3E" w:rsidDel="00CB2812">
          <w:delText xml:space="preserve">, ainsi que </w:delText>
        </w:r>
        <w:r w:rsidR="00467BC9" w:rsidRPr="00007B3E" w:rsidDel="00CB2812">
          <w:rPr>
            <w:b/>
            <w:bCs/>
          </w:rPr>
          <w:delText>l’exploitation</w:delText>
        </w:r>
        <w:r w:rsidR="00467BC9" w:rsidRPr="00007B3E" w:rsidDel="00CB2812">
          <w:delText xml:space="preserve"> en cas de besoin, et la </w:delText>
        </w:r>
        <w:r w:rsidR="00467BC9" w:rsidRPr="00007B3E" w:rsidDel="00CB2812">
          <w:rPr>
            <w:b/>
            <w:bCs/>
          </w:rPr>
          <w:delText>maintenance</w:delText>
        </w:r>
        <w:r w:rsidR="00467BC9" w:rsidRPr="00007B3E" w:rsidDel="00CB2812">
          <w:delText xml:space="preserve"> moyennant une </w:delText>
        </w:r>
        <w:r w:rsidR="00467BC9" w:rsidRPr="00007B3E" w:rsidDel="00CB2812">
          <w:rPr>
            <w:b/>
            <w:bCs/>
          </w:rPr>
          <w:delText>rémunération versée par la personne publique</w:delText>
        </w:r>
        <w:r w:rsidR="00467BC9" w:rsidRPr="00007B3E" w:rsidDel="00CB2812">
          <w:delText xml:space="preserve"> </w:delText>
        </w:r>
        <w:r w:rsidR="00467BC9" w:rsidRPr="00007B3E" w:rsidDel="00CB2812">
          <w:rPr>
            <w:b/>
            <w:bCs/>
          </w:rPr>
          <w:delText>au partenaire privé</w:delText>
        </w:r>
        <w:r w:rsidR="00467BC9" w:rsidRPr="00007B3E" w:rsidDel="00CB2812">
          <w:delText xml:space="preserve"> pendant la durée du contrat et conformément aux conditions qui y sont prévues … ».</w:delText>
        </w:r>
      </w:del>
    </w:p>
    <w:p w14:paraId="09DDF621" w14:textId="28AC076C" w:rsidR="00467BC9" w:rsidRPr="00007B3E" w:rsidDel="00CB2812" w:rsidRDefault="00467BC9" w:rsidP="00CB2812">
      <w:pPr>
        <w:numPr>
          <w:ilvl w:val="1"/>
          <w:numId w:val="1"/>
        </w:numPr>
        <w:tabs>
          <w:tab w:val="left" w:pos="2730"/>
        </w:tabs>
        <w:spacing w:before="240" w:after="240"/>
        <w:ind w:left="1134"/>
        <w:jc w:val="left"/>
        <w:outlineLvl w:val="2"/>
        <w:rPr>
          <w:del w:id="3257" w:author="Houyem Rais" w:date="2024-02-22T15:03:00Z"/>
        </w:rPr>
        <w:pPrChange w:id="3258" w:author="Houyem Rais" w:date="2024-02-22T15:03:00Z">
          <w:pPr/>
        </w:pPrChange>
      </w:pPr>
      <w:del w:id="3259" w:author="Houyem Rais" w:date="2024-02-22T15:03:00Z">
        <w:r w:rsidRPr="00007B3E" w:rsidDel="00CB2812">
          <w:delText>Dans le cadre de ce contrat</w:delText>
        </w:r>
        <w:r w:rsidR="0022497F" w:rsidRPr="00007B3E" w:rsidDel="00CB2812">
          <w:delText xml:space="preserve"> de partenariat</w:delText>
        </w:r>
        <w:r w:rsidRPr="00007B3E" w:rsidDel="00CB2812">
          <w:delText xml:space="preserve">, le risque de fluctuation des recettes du </w:delText>
        </w:r>
        <w:r w:rsidR="00B83B38" w:rsidRPr="00007B3E" w:rsidDel="00CB2812">
          <w:delText>projet</w:delText>
        </w:r>
        <w:r w:rsidRPr="00007B3E" w:rsidDel="00CB2812">
          <w:delText xml:space="preserve"> n’est pas transféré au partenaire privé même si le partenaire privé </w:delText>
        </w:r>
        <w:r w:rsidR="000D656E" w:rsidRPr="00007B3E" w:rsidDel="00CB2812">
          <w:delText>les collectes</w:delText>
        </w:r>
        <w:r w:rsidRPr="00007B3E" w:rsidDel="00CB2812">
          <w:delText xml:space="preserve"> pour le compte de l’Etat. Le contrat de partenariat implique le recours à une société de projet. La composition de l’actionnariat de la société de projet doit refléter le caractère global du contrat (article 17 de la loi de 2015).</w:delText>
        </w:r>
        <w:r w:rsidRPr="00007B3E" w:rsidDel="00CB2812">
          <w:rPr>
            <w:vertAlign w:val="superscript"/>
          </w:rPr>
          <w:footnoteReference w:id="9"/>
        </w:r>
      </w:del>
    </w:p>
    <w:p w14:paraId="27487B7D" w14:textId="07542565" w:rsidR="00703A6E" w:rsidRPr="00007B3E" w:rsidDel="00CB2812" w:rsidRDefault="00703A6E" w:rsidP="00CB2812">
      <w:pPr>
        <w:numPr>
          <w:ilvl w:val="1"/>
          <w:numId w:val="1"/>
        </w:numPr>
        <w:tabs>
          <w:tab w:val="left" w:pos="2730"/>
        </w:tabs>
        <w:spacing w:before="240" w:after="240"/>
        <w:ind w:left="1134"/>
        <w:jc w:val="left"/>
        <w:outlineLvl w:val="2"/>
        <w:rPr>
          <w:del w:id="3262" w:author="Houyem Rais" w:date="2024-02-22T15:03:00Z"/>
        </w:rPr>
        <w:pPrChange w:id="3263" w:author="Houyem Rais" w:date="2024-02-22T15:03:00Z">
          <w:pPr/>
        </w:pPrChange>
      </w:pPr>
      <w:del w:id="3264" w:author="Houyem Rais" w:date="2024-02-22T15:03:00Z">
        <w:r w:rsidRPr="00007B3E" w:rsidDel="00CB2812">
          <w:delText xml:space="preserve">Les </w:delText>
        </w:r>
        <w:r w:rsidR="00C466A6" w:rsidRPr="00007B3E" w:rsidDel="00CB2812">
          <w:delText xml:space="preserve">décrets d’application des contrats de Partenariat </w:delText>
        </w:r>
        <w:r w:rsidRPr="00007B3E" w:rsidDel="00CB2812">
          <w:delText>en Tunisie comportent :</w:delText>
        </w:r>
      </w:del>
    </w:p>
    <w:p w14:paraId="1C9FEA14" w14:textId="12D45D18" w:rsidR="00FA7221" w:rsidRPr="00007B3E" w:rsidDel="00CB2812" w:rsidRDefault="00FA7221" w:rsidP="00CB2812">
      <w:pPr>
        <w:pStyle w:val="ListParagraph"/>
        <w:numPr>
          <w:ilvl w:val="1"/>
          <w:numId w:val="1"/>
        </w:numPr>
        <w:tabs>
          <w:tab w:val="left" w:pos="2730"/>
        </w:tabs>
        <w:spacing w:before="240" w:after="240"/>
        <w:ind w:left="1134"/>
        <w:jc w:val="left"/>
        <w:outlineLvl w:val="2"/>
        <w:rPr>
          <w:del w:id="3265" w:author="Houyem Rais" w:date="2024-02-22T15:03:00Z"/>
        </w:rPr>
        <w:pPrChange w:id="3266" w:author="Houyem Rais" w:date="2024-02-22T15:03:00Z">
          <w:pPr>
            <w:pStyle w:val="ListParagraph"/>
          </w:pPr>
        </w:pPrChange>
      </w:pPr>
      <w:del w:id="3267" w:author="Houyem Rais" w:date="2024-02-22T15:03:00Z">
        <w:r w:rsidRPr="00007B3E" w:rsidDel="00CB2812">
          <w:delText>Décret gouvernemental n° 771 du 20 juin 2016, portant composition et prérogatives du Conseil Stratégique de Partenariats Public-Privé.</w:delText>
        </w:r>
      </w:del>
    </w:p>
    <w:p w14:paraId="3DE3B50B" w14:textId="53B5E268" w:rsidR="00FA7221" w:rsidRPr="00007B3E" w:rsidDel="00CB2812" w:rsidRDefault="00FA7221" w:rsidP="00CB2812">
      <w:pPr>
        <w:pStyle w:val="ListParagraph"/>
        <w:numPr>
          <w:ilvl w:val="1"/>
          <w:numId w:val="1"/>
        </w:numPr>
        <w:tabs>
          <w:tab w:val="left" w:pos="2730"/>
        </w:tabs>
        <w:spacing w:before="240" w:after="240"/>
        <w:ind w:left="1134"/>
        <w:jc w:val="left"/>
        <w:outlineLvl w:val="2"/>
        <w:rPr>
          <w:del w:id="3268" w:author="Houyem Rais" w:date="2024-02-22T15:03:00Z"/>
        </w:rPr>
        <w:pPrChange w:id="3269" w:author="Houyem Rais" w:date="2024-02-22T15:03:00Z">
          <w:pPr>
            <w:pStyle w:val="ListParagraph"/>
          </w:pPr>
        </w:pPrChange>
      </w:pPr>
      <w:del w:id="3270" w:author="Houyem Rais" w:date="2024-02-22T15:03:00Z">
        <w:r w:rsidRPr="00007B3E" w:rsidDel="00CB2812">
          <w:delText xml:space="preserve"> Décret gouvernemental n° 772 du 20 juin 2016, portant fixation des conditions et des procédures d’octroi des contrats de Partenariats Public-Privé.</w:delText>
        </w:r>
      </w:del>
    </w:p>
    <w:p w14:paraId="63A52E2D" w14:textId="4F0E0E3D" w:rsidR="00FA7221" w:rsidRPr="00007B3E" w:rsidDel="00CB2812" w:rsidRDefault="00FA7221" w:rsidP="00CB2812">
      <w:pPr>
        <w:pStyle w:val="ListParagraph"/>
        <w:numPr>
          <w:ilvl w:val="1"/>
          <w:numId w:val="1"/>
        </w:numPr>
        <w:tabs>
          <w:tab w:val="left" w:pos="2730"/>
        </w:tabs>
        <w:spacing w:before="240" w:after="240"/>
        <w:ind w:left="1134"/>
        <w:jc w:val="left"/>
        <w:outlineLvl w:val="2"/>
        <w:rPr>
          <w:del w:id="3271" w:author="Houyem Rais" w:date="2024-02-22T15:03:00Z"/>
        </w:rPr>
        <w:pPrChange w:id="3272" w:author="Houyem Rais" w:date="2024-02-22T15:03:00Z">
          <w:pPr>
            <w:pStyle w:val="ListParagraph"/>
          </w:pPr>
        </w:pPrChange>
      </w:pPr>
      <w:del w:id="3273" w:author="Houyem Rais" w:date="2024-02-22T15:03:00Z">
        <w:r w:rsidRPr="00007B3E" w:rsidDel="00CB2812">
          <w:delText xml:space="preserve"> Décret gouvernemental n° 782 du 20 juin 2016, portant sur les modalités de la tenue du registre des droits réels grevant les constructions, ouvrages et équipements fixes édifiés dans le cadre de contrats de Partenariat Public-Privé.</w:delText>
        </w:r>
      </w:del>
    </w:p>
    <w:p w14:paraId="52E9639E" w14:textId="1D646FE9" w:rsidR="00FA7221" w:rsidRPr="00007B3E" w:rsidDel="00CB2812" w:rsidRDefault="00FA7221" w:rsidP="00CB2812">
      <w:pPr>
        <w:pStyle w:val="ListParagraph"/>
        <w:numPr>
          <w:ilvl w:val="1"/>
          <w:numId w:val="1"/>
        </w:numPr>
        <w:tabs>
          <w:tab w:val="left" w:pos="2730"/>
        </w:tabs>
        <w:spacing w:before="240" w:after="240"/>
        <w:ind w:left="1134"/>
        <w:jc w:val="left"/>
        <w:outlineLvl w:val="2"/>
        <w:rPr>
          <w:del w:id="3274" w:author="Houyem Rais" w:date="2024-02-22T15:03:00Z"/>
        </w:rPr>
        <w:pPrChange w:id="3275" w:author="Houyem Rais" w:date="2024-02-22T15:03:00Z">
          <w:pPr>
            <w:pStyle w:val="ListParagraph"/>
          </w:pPr>
        </w:pPrChange>
      </w:pPr>
      <w:del w:id="3276" w:author="Houyem Rais" w:date="2024-02-22T15:03:00Z">
        <w:r w:rsidRPr="00007B3E" w:rsidDel="00CB2812">
          <w:delText>Décret gouvernemental n° 1104 du 4 juillet 2016, portant conditions et modalités de fixation de la contrepartie à régler par la personne publique à la société de projet, et fixation des conditions et modalités de cession et de nantissement des créances.</w:delText>
        </w:r>
      </w:del>
    </w:p>
    <w:p w14:paraId="6B5B150F" w14:textId="1B321ACF" w:rsidR="00703A6E" w:rsidRPr="00007B3E" w:rsidDel="00CB2812" w:rsidRDefault="00FA7221" w:rsidP="00CB2812">
      <w:pPr>
        <w:pStyle w:val="ListParagraph"/>
        <w:numPr>
          <w:ilvl w:val="1"/>
          <w:numId w:val="1"/>
        </w:numPr>
        <w:tabs>
          <w:tab w:val="left" w:pos="2730"/>
        </w:tabs>
        <w:spacing w:before="240" w:after="240"/>
        <w:ind w:left="1134"/>
        <w:jc w:val="left"/>
        <w:outlineLvl w:val="2"/>
        <w:rPr>
          <w:del w:id="3277" w:author="Houyem Rais" w:date="2024-02-22T15:03:00Z"/>
        </w:rPr>
        <w:pPrChange w:id="3278" w:author="Houyem Rais" w:date="2024-02-22T15:03:00Z">
          <w:pPr>
            <w:pStyle w:val="ListParagraph"/>
          </w:pPr>
        </w:pPrChange>
      </w:pPr>
      <w:del w:id="3279" w:author="Houyem Rais" w:date="2024-02-22T15:03:00Z">
        <w:r w:rsidRPr="00007B3E" w:rsidDel="00CB2812">
          <w:delText>Décret gouvernemental n° 1185 du 14 octobre 2016, portant organisation et attributions de l’Instance Générale des Partenariats Public-Privé.</w:delText>
        </w:r>
      </w:del>
    </w:p>
    <w:p w14:paraId="26717896" w14:textId="5B7D297F" w:rsidR="004C2434" w:rsidRPr="00007B3E" w:rsidDel="00CB2812" w:rsidRDefault="004C2434" w:rsidP="00CB2812">
      <w:pPr>
        <w:pStyle w:val="Titre31"/>
        <w:numPr>
          <w:ilvl w:val="1"/>
          <w:numId w:val="1"/>
        </w:numPr>
        <w:tabs>
          <w:tab w:val="left" w:pos="2730"/>
        </w:tabs>
        <w:ind w:left="1134"/>
        <w:outlineLvl w:val="2"/>
        <w:rPr>
          <w:del w:id="3280" w:author="Houyem Rais" w:date="2024-02-22T15:03:00Z"/>
        </w:rPr>
        <w:pPrChange w:id="3281" w:author="Houyem Rais" w:date="2024-02-22T15:03:00Z">
          <w:pPr>
            <w:pStyle w:val="Titre31"/>
          </w:pPr>
        </w:pPrChange>
      </w:pPr>
      <w:del w:id="3282" w:author="Houyem Rais" w:date="2024-02-22T15:03:00Z">
        <w:r w:rsidRPr="00007B3E" w:rsidDel="00CB2812">
          <w:delText>Cadre institutionnel</w:delText>
        </w:r>
        <w:r w:rsidR="00BA2DCA" w:rsidRPr="00007B3E" w:rsidDel="00CB2812">
          <w:delText xml:space="preserve"> du projet</w:delText>
        </w:r>
      </w:del>
    </w:p>
    <w:p w14:paraId="669059A4" w14:textId="26C5F56E" w:rsidR="00BA2DCA" w:rsidRPr="00007B3E" w:rsidDel="00CB2812" w:rsidRDefault="00BA2DCA" w:rsidP="00CB2812">
      <w:pPr>
        <w:pStyle w:val="Titre41"/>
        <w:numPr>
          <w:ilvl w:val="1"/>
          <w:numId w:val="1"/>
        </w:numPr>
        <w:tabs>
          <w:tab w:val="left" w:pos="2730"/>
        </w:tabs>
        <w:ind w:left="1134"/>
        <w:outlineLvl w:val="2"/>
        <w:rPr>
          <w:del w:id="3283" w:author="Houyem Rais" w:date="2024-02-22T15:03:00Z"/>
          <w:lang w:val="fr-FR"/>
        </w:rPr>
        <w:pPrChange w:id="3284" w:author="Houyem Rais" w:date="2024-02-22T15:03:00Z">
          <w:pPr>
            <w:pStyle w:val="Titre41"/>
          </w:pPr>
        </w:pPrChange>
      </w:pPr>
      <w:bookmarkStart w:id="3285" w:name="_Toc158884990"/>
      <w:del w:id="3286" w:author="Houyem Rais" w:date="2024-02-22T15:03:00Z">
        <w:r w:rsidRPr="00007B3E" w:rsidDel="00CB2812">
          <w:rPr>
            <w:lang w:val="fr-FR"/>
          </w:rPr>
          <w:delText>Cadre institutionnel du secteur ferroviaire en Tunisie</w:delText>
        </w:r>
        <w:bookmarkEnd w:id="3285"/>
      </w:del>
    </w:p>
    <w:p w14:paraId="0B03981F" w14:textId="63102B29" w:rsidR="00DF2380" w:rsidRPr="00007B3E" w:rsidDel="00CB2812" w:rsidRDefault="00905574" w:rsidP="00CB2812">
      <w:pPr>
        <w:numPr>
          <w:ilvl w:val="1"/>
          <w:numId w:val="1"/>
        </w:numPr>
        <w:tabs>
          <w:tab w:val="left" w:pos="2730"/>
        </w:tabs>
        <w:spacing w:before="240" w:after="240"/>
        <w:ind w:left="1134"/>
        <w:jc w:val="left"/>
        <w:outlineLvl w:val="2"/>
        <w:rPr>
          <w:del w:id="3287" w:author="Houyem Rais" w:date="2024-02-22T15:03:00Z"/>
        </w:rPr>
        <w:pPrChange w:id="3288" w:author="Houyem Rais" w:date="2024-02-22T15:03:00Z">
          <w:pPr/>
        </w:pPrChange>
      </w:pPr>
      <w:del w:id="3289" w:author="Houyem Rais" w:date="2024-02-22T15:03:00Z">
        <w:r w:rsidRPr="00007B3E" w:rsidDel="00CB2812">
          <w:delText xml:space="preserve">Nous présentons dans ce qui suit </w:delText>
        </w:r>
        <w:r w:rsidR="00417E28" w:rsidRPr="00007B3E" w:rsidDel="00CB2812">
          <w:delText>les principaux intervenants du secteur ferroviaire en Tunisie.</w:delText>
        </w:r>
      </w:del>
    </w:p>
    <w:p w14:paraId="41666E61" w14:textId="7CD3CC3D" w:rsidR="005E4E85" w:rsidRPr="00007B3E" w:rsidDel="00CB2812" w:rsidRDefault="00583CAE" w:rsidP="00CB2812">
      <w:pPr>
        <w:pStyle w:val="ListParagraph"/>
        <w:numPr>
          <w:ilvl w:val="1"/>
          <w:numId w:val="1"/>
        </w:numPr>
        <w:tabs>
          <w:tab w:val="left" w:pos="2730"/>
        </w:tabs>
        <w:spacing w:before="240" w:after="240"/>
        <w:ind w:left="1134"/>
        <w:jc w:val="left"/>
        <w:outlineLvl w:val="2"/>
        <w:rPr>
          <w:del w:id="3290" w:author="Houyem Rais" w:date="2024-02-22T15:03:00Z"/>
          <w:b/>
          <w:bCs/>
        </w:rPr>
        <w:pPrChange w:id="3291" w:author="Houyem Rais" w:date="2024-02-22T15:03:00Z">
          <w:pPr>
            <w:pStyle w:val="ListParagraph"/>
            <w:numPr>
              <w:numId w:val="14"/>
            </w:numPr>
            <w:ind w:left="720"/>
          </w:pPr>
        </w:pPrChange>
      </w:pPr>
      <w:del w:id="3292" w:author="Houyem Rais" w:date="2024-02-22T15:03:00Z">
        <w:r w:rsidRPr="00007B3E" w:rsidDel="00CB2812">
          <w:rPr>
            <w:b/>
            <w:bCs/>
          </w:rPr>
          <w:delText>Le Ministère du Transport</w:delText>
        </w:r>
        <w:r w:rsidR="00C10D76" w:rsidRPr="00007B3E" w:rsidDel="00CB2812">
          <w:rPr>
            <w:b/>
            <w:bCs/>
          </w:rPr>
          <w:delText> :</w:delText>
        </w:r>
      </w:del>
    </w:p>
    <w:p w14:paraId="593C4E5F" w14:textId="23B0F97A" w:rsidR="00583CAE" w:rsidDel="00CB2812" w:rsidRDefault="00583CAE" w:rsidP="00CB2812">
      <w:pPr>
        <w:numPr>
          <w:ilvl w:val="1"/>
          <w:numId w:val="1"/>
        </w:numPr>
        <w:tabs>
          <w:tab w:val="left" w:pos="2730"/>
        </w:tabs>
        <w:spacing w:before="240" w:after="240"/>
        <w:ind w:left="1134"/>
        <w:jc w:val="left"/>
        <w:outlineLvl w:val="2"/>
        <w:rPr>
          <w:ins w:id="3293" w:author="Farouk Bouhafs" w:date="2024-02-05T11:21:00Z"/>
          <w:del w:id="3294" w:author="Houyem Rais" w:date="2024-02-22T15:03:00Z"/>
        </w:rPr>
        <w:pPrChange w:id="3295" w:author="Houyem Rais" w:date="2024-02-22T15:03:00Z">
          <w:pPr/>
        </w:pPrChange>
      </w:pPr>
      <w:del w:id="3296" w:author="Houyem Rais" w:date="2024-02-22T15:03:00Z">
        <w:r w:rsidRPr="00007B3E" w:rsidDel="00CB2812">
          <w:delText>C’est le ministère responsable des politiques et des programmes du secteur des transports (terrestre, maritime, aérien</w:delText>
        </w:r>
        <w:r w:rsidR="003C5E77" w:rsidRPr="00007B3E" w:rsidDel="00CB2812">
          <w:delText xml:space="preserve">, logistique </w:delText>
        </w:r>
        <w:r w:rsidRPr="00007B3E" w:rsidDel="00CB2812">
          <w:delText xml:space="preserve">et ferroviaire). Le </w:delText>
        </w:r>
        <w:r w:rsidR="006B3974" w:rsidRPr="00007B3E" w:rsidDel="00CB2812">
          <w:delText xml:space="preserve">Ministère comporte sous </w:delText>
        </w:r>
        <w:r w:rsidR="00D820E8" w:rsidRPr="00007B3E" w:rsidDel="00CB2812">
          <w:delText>sa</w:delText>
        </w:r>
        <w:r w:rsidR="006B3974" w:rsidRPr="00007B3E" w:rsidDel="00CB2812">
          <w:delText xml:space="preserve"> tutelle, entre autres, la </w:delText>
        </w:r>
        <w:r w:rsidR="00811283" w:rsidRPr="00007B3E" w:rsidDel="00CB2812">
          <w:delText xml:space="preserve">Société </w:delText>
        </w:r>
        <w:r w:rsidR="006B3974" w:rsidRPr="00007B3E" w:rsidDel="00CB2812">
          <w:delText>Nationale des Chemins de Fer Tunisiens (SNCFT) et la Société des Travaux Ferroviaires (SOTRAFER).</w:delText>
        </w:r>
      </w:del>
    </w:p>
    <w:p w14:paraId="06CF82B8" w14:textId="07DDE117" w:rsidR="0060113B" w:rsidRPr="0060113B" w:rsidDel="00CB2812" w:rsidRDefault="0060113B" w:rsidP="00CB2812">
      <w:pPr>
        <w:numPr>
          <w:ilvl w:val="1"/>
          <w:numId w:val="1"/>
        </w:numPr>
        <w:tabs>
          <w:tab w:val="left" w:pos="2730"/>
        </w:tabs>
        <w:spacing w:before="240" w:after="240"/>
        <w:ind w:left="1134"/>
        <w:jc w:val="left"/>
        <w:outlineLvl w:val="2"/>
        <w:rPr>
          <w:ins w:id="3297" w:author="Farouk Bouhafs" w:date="2024-02-05T11:21:00Z"/>
          <w:del w:id="3298" w:author="Houyem Rais" w:date="2024-02-22T15:03:00Z"/>
        </w:rPr>
        <w:pPrChange w:id="3299" w:author="Houyem Rais" w:date="2024-02-22T15:03:00Z">
          <w:pPr/>
        </w:pPrChange>
      </w:pPr>
      <w:ins w:id="3300" w:author="Farouk Bouhafs" w:date="2024-02-05T11:21:00Z">
        <w:del w:id="3301" w:author="Houyem Rais" w:date="2024-02-22T15:03:00Z">
          <w:r w:rsidRPr="0060113B" w:rsidDel="00CB2812">
            <w:delText>Il est important de souligner les attributions et l'organisation du Ministère du Transport conformément aux dispositions des textes suivants :</w:delText>
          </w:r>
        </w:del>
      </w:ins>
    </w:p>
    <w:p w14:paraId="61D69440" w14:textId="30289F12" w:rsidR="0060113B" w:rsidRPr="0060113B" w:rsidDel="00CB2812" w:rsidRDefault="0060113B" w:rsidP="00CB2812">
      <w:pPr>
        <w:pStyle w:val="ListParagraph"/>
        <w:numPr>
          <w:ilvl w:val="1"/>
          <w:numId w:val="1"/>
        </w:numPr>
        <w:tabs>
          <w:tab w:val="left" w:pos="2730"/>
        </w:tabs>
        <w:spacing w:before="240" w:after="240"/>
        <w:ind w:left="1134"/>
        <w:jc w:val="left"/>
        <w:outlineLvl w:val="2"/>
        <w:rPr>
          <w:ins w:id="3302" w:author="Farouk Bouhafs" w:date="2024-02-05T11:21:00Z"/>
          <w:del w:id="3303" w:author="Houyem Rais" w:date="2024-02-22T15:03:00Z"/>
        </w:rPr>
        <w:pPrChange w:id="3304" w:author="Houyem Rais" w:date="2024-02-22T15:03:00Z">
          <w:pPr/>
        </w:pPrChange>
      </w:pPr>
      <w:ins w:id="3305" w:author="Farouk Bouhafs" w:date="2024-02-05T11:21:00Z">
        <w:del w:id="3306" w:author="Houyem Rais" w:date="2024-02-22T15:03:00Z">
          <w:r w:rsidRPr="0060113B" w:rsidDel="00CB2812">
            <w:delText>Le Décret n° 2014-409 du 16 janvier 2014 fixant les attributions du Ministère du Transport : Ce décret détaille les responsabilités du ministère dans la planification, la régulation et le contrôle de l'ensemble des modes de transport en Tunisie. Il clarifie le rôle du ministère en tant qu'entité gouvernementale chargée de développer et de mettre en œuvre les politiques de transport, en assurant une coordination efficace entre les différents acteurs du secteur.</w:delText>
          </w:r>
        </w:del>
      </w:ins>
    </w:p>
    <w:p w14:paraId="78603CE1" w14:textId="7A942BFE" w:rsidR="0060113B" w:rsidRPr="00007B3E" w:rsidDel="00CB2812" w:rsidRDefault="0060113B" w:rsidP="00CB2812">
      <w:pPr>
        <w:pStyle w:val="ListParagraph"/>
        <w:numPr>
          <w:ilvl w:val="1"/>
          <w:numId w:val="1"/>
        </w:numPr>
        <w:tabs>
          <w:tab w:val="left" w:pos="2730"/>
        </w:tabs>
        <w:spacing w:before="240" w:after="240"/>
        <w:ind w:left="1134"/>
        <w:jc w:val="left"/>
        <w:outlineLvl w:val="2"/>
        <w:rPr>
          <w:del w:id="3307" w:author="Houyem Rais" w:date="2024-02-22T15:03:00Z"/>
        </w:rPr>
        <w:pPrChange w:id="3308" w:author="Houyem Rais" w:date="2024-02-22T15:03:00Z">
          <w:pPr/>
        </w:pPrChange>
      </w:pPr>
      <w:ins w:id="3309" w:author="Farouk Bouhafs" w:date="2024-02-05T11:21:00Z">
        <w:del w:id="3310" w:author="Houyem Rais" w:date="2024-02-22T15:03:00Z">
          <w:r w:rsidRPr="0060113B" w:rsidDel="00CB2812">
            <w:delText>Le Décret n° 2014-410 du 16 janvier 2014, portant organisation des services centraux du ministère du transport</w:delText>
          </w:r>
        </w:del>
      </w:ins>
      <w:ins w:id="3311" w:author="Farouk Bouhafs" w:date="2024-02-05T11:22:00Z">
        <w:del w:id="3312" w:author="Houyem Rais" w:date="2024-02-22T15:03:00Z">
          <w:r w:rsidDel="00CB2812">
            <w:delText> :</w:delText>
          </w:r>
        </w:del>
      </w:ins>
      <w:ins w:id="3313" w:author="Farouk Bouhafs" w:date="2024-02-05T11:21:00Z">
        <w:del w:id="3314" w:author="Houyem Rais" w:date="2024-02-22T15:03:00Z">
          <w:r w:rsidRPr="0060113B" w:rsidDel="00CB2812">
            <w:delText xml:space="preserve"> Ce décret structure l'organisation interne du ministère et définit la configuration des différentes directions et services, leur rôle et leurs interactions, afin d'optimiser la gestion des projets de transport, y compris la régulation du secteur ferroviaire.</w:delText>
          </w:r>
        </w:del>
      </w:ins>
    </w:p>
    <w:p w14:paraId="57AA01F9" w14:textId="43373F14" w:rsidR="00CD0AD1" w:rsidDel="00CB2812" w:rsidRDefault="00CD0AD1" w:rsidP="00CB2812">
      <w:pPr>
        <w:numPr>
          <w:ilvl w:val="1"/>
          <w:numId w:val="1"/>
        </w:numPr>
        <w:tabs>
          <w:tab w:val="left" w:pos="2730"/>
        </w:tabs>
        <w:spacing w:before="240" w:after="240"/>
        <w:ind w:left="1134"/>
        <w:jc w:val="left"/>
        <w:outlineLvl w:val="2"/>
        <w:rPr>
          <w:ins w:id="3315" w:author="Farouk Bouhafs" w:date="2024-02-05T10:52:00Z"/>
          <w:del w:id="3316" w:author="Houyem Rais" w:date="2024-02-22T15:03:00Z"/>
        </w:rPr>
        <w:pPrChange w:id="3317" w:author="Houyem Rais" w:date="2024-02-22T15:03:00Z">
          <w:pPr/>
        </w:pPrChange>
      </w:pPr>
      <w:del w:id="3318" w:author="Houyem Rais" w:date="2024-02-22T15:03:00Z">
        <w:r w:rsidRPr="00007B3E" w:rsidDel="00CB2812">
          <w:delText xml:space="preserve">Dans le cadre du projet de ligne ferroviaire 11, le Ministère du Transport </w:delText>
        </w:r>
        <w:r w:rsidR="00FA4AFE" w:rsidRPr="00007B3E" w:rsidDel="00CB2812">
          <w:delText>aura un rôle de supervision et de</w:delText>
        </w:r>
        <w:r w:rsidRPr="00007B3E" w:rsidDel="00CB2812">
          <w:delText xml:space="preserve"> coordination entre les différents acteurs </w:delText>
        </w:r>
        <w:r w:rsidR="00FA4AFE" w:rsidRPr="00007B3E" w:rsidDel="00CB2812">
          <w:delText>pour</w:delText>
        </w:r>
        <w:r w:rsidRPr="00007B3E" w:rsidDel="00CB2812">
          <w:delText xml:space="preserve"> assure</w:delText>
        </w:r>
        <w:r w:rsidR="00FA4AFE" w:rsidRPr="00007B3E" w:rsidDel="00CB2812">
          <w:delText>r</w:delText>
        </w:r>
        <w:r w:rsidRPr="00007B3E" w:rsidDel="00CB2812">
          <w:delText xml:space="preserve"> la gouvernance globale</w:delText>
        </w:r>
        <w:r w:rsidR="00FA4AFE" w:rsidRPr="00007B3E" w:rsidDel="00CB2812">
          <w:delText xml:space="preserve"> du projet</w:delText>
        </w:r>
        <w:r w:rsidRPr="00007B3E" w:rsidDel="00CB2812">
          <w:delText>.</w:delText>
        </w:r>
      </w:del>
    </w:p>
    <w:p w14:paraId="36D4EFFC" w14:textId="397BAEEB" w:rsidR="00124064" w:rsidRPr="00007B3E" w:rsidDel="00CB2812" w:rsidRDefault="00124064" w:rsidP="00CB2812">
      <w:pPr>
        <w:numPr>
          <w:ilvl w:val="1"/>
          <w:numId w:val="1"/>
        </w:numPr>
        <w:tabs>
          <w:tab w:val="left" w:pos="2730"/>
        </w:tabs>
        <w:spacing w:before="240" w:after="240"/>
        <w:ind w:left="1134"/>
        <w:jc w:val="left"/>
        <w:outlineLvl w:val="2"/>
        <w:rPr>
          <w:del w:id="3319" w:author="Houyem Rais" w:date="2024-02-22T15:03:00Z"/>
        </w:rPr>
        <w:pPrChange w:id="3320" w:author="Houyem Rais" w:date="2024-02-22T15:03:00Z">
          <w:pPr/>
        </w:pPrChange>
      </w:pPr>
    </w:p>
    <w:p w14:paraId="0F2D3963" w14:textId="71813BB2" w:rsidR="005E4E85" w:rsidRPr="00007B3E" w:rsidDel="00CB2812" w:rsidRDefault="002D39FE" w:rsidP="00CB2812">
      <w:pPr>
        <w:pStyle w:val="ListParagraph"/>
        <w:numPr>
          <w:ilvl w:val="1"/>
          <w:numId w:val="1"/>
        </w:numPr>
        <w:tabs>
          <w:tab w:val="left" w:pos="2730"/>
        </w:tabs>
        <w:spacing w:before="240" w:after="240"/>
        <w:ind w:left="1134"/>
        <w:jc w:val="left"/>
        <w:outlineLvl w:val="2"/>
        <w:rPr>
          <w:del w:id="3321" w:author="Houyem Rais" w:date="2024-02-22T15:03:00Z"/>
          <w:b/>
          <w:bCs/>
        </w:rPr>
        <w:pPrChange w:id="3322" w:author="Houyem Rais" w:date="2024-02-22T15:03:00Z">
          <w:pPr>
            <w:pStyle w:val="ListParagraph"/>
            <w:numPr>
              <w:numId w:val="14"/>
            </w:numPr>
            <w:ind w:left="720"/>
          </w:pPr>
        </w:pPrChange>
      </w:pPr>
      <w:del w:id="3323" w:author="Houyem Rais" w:date="2024-02-22T15:03:00Z">
        <w:r w:rsidRPr="00007B3E" w:rsidDel="00CB2812">
          <w:rPr>
            <w:b/>
            <w:bCs/>
          </w:rPr>
          <w:delText xml:space="preserve">La </w:delText>
        </w:r>
        <w:r w:rsidR="00DF2380" w:rsidRPr="00007B3E" w:rsidDel="00CB2812">
          <w:rPr>
            <w:b/>
            <w:bCs/>
          </w:rPr>
          <w:delText xml:space="preserve">Société Nationale des Chemins de </w:delText>
        </w:r>
        <w:r w:rsidR="00583CAE" w:rsidRPr="00007B3E" w:rsidDel="00CB2812">
          <w:rPr>
            <w:b/>
            <w:bCs/>
          </w:rPr>
          <w:delText>F</w:delText>
        </w:r>
        <w:r w:rsidR="00DF2380" w:rsidRPr="00007B3E" w:rsidDel="00CB2812">
          <w:rPr>
            <w:b/>
            <w:bCs/>
          </w:rPr>
          <w:delText>er Tunisiens (SNCFT) :</w:delText>
        </w:r>
        <w:r w:rsidR="002476AF" w:rsidDel="00CB2812">
          <w:rPr>
            <w:b/>
            <w:bCs/>
          </w:rPr>
          <w:delText xml:space="preserve"> </w:delText>
        </w:r>
      </w:del>
    </w:p>
    <w:p w14:paraId="7AFC14E7" w14:textId="11A42F0B" w:rsidR="00F313CE" w:rsidRPr="00007B3E" w:rsidDel="00CB2812" w:rsidRDefault="00480C65" w:rsidP="00CB2812">
      <w:pPr>
        <w:numPr>
          <w:ilvl w:val="1"/>
          <w:numId w:val="1"/>
        </w:numPr>
        <w:tabs>
          <w:tab w:val="left" w:pos="2730"/>
        </w:tabs>
        <w:spacing w:before="240" w:after="240"/>
        <w:ind w:left="1134"/>
        <w:jc w:val="left"/>
        <w:outlineLvl w:val="2"/>
        <w:rPr>
          <w:del w:id="3324" w:author="Houyem Rais" w:date="2024-02-22T15:03:00Z"/>
        </w:rPr>
        <w:pPrChange w:id="3325" w:author="Houyem Rais" w:date="2024-02-22T15:03:00Z">
          <w:pPr/>
        </w:pPrChange>
      </w:pPr>
      <w:del w:id="3326" w:author="Houyem Rais" w:date="2024-02-22T15:03:00Z">
        <w:r w:rsidRPr="00007B3E" w:rsidDel="00CB2812">
          <w:delText>C’</w:delText>
        </w:r>
        <w:r w:rsidR="00F313CE" w:rsidRPr="00007B3E" w:rsidDel="00CB2812">
          <w:delText>est un établissement public non administratif chargé de la gestion, de l’exploitation et de l’entretien du réseau ferroviaire tunisien</w:delText>
        </w:r>
        <w:r w:rsidR="00D56FAA" w:rsidRPr="00007B3E" w:rsidDel="00CB2812">
          <w:delText xml:space="preserve">, qui couvre </w:delText>
        </w:r>
        <w:r w:rsidRPr="00007B3E" w:rsidDel="00CB2812">
          <w:delText xml:space="preserve">plus de </w:delText>
        </w:r>
        <w:r w:rsidR="00D56FAA" w:rsidRPr="00007B3E" w:rsidDel="00CB2812">
          <w:delText>2167 km</w:delText>
        </w:r>
        <w:r w:rsidR="00F313CE" w:rsidRPr="00007B3E" w:rsidDel="00CB2812">
          <w:delText>.</w:delText>
        </w:r>
        <w:r w:rsidR="00920516" w:rsidRPr="00007B3E" w:rsidDel="00CB2812">
          <w:delText xml:space="preserve"> La SNCFT</w:delText>
        </w:r>
        <w:r w:rsidR="00F313CE" w:rsidRPr="00007B3E" w:rsidDel="00CB2812">
          <w:delText xml:space="preserve"> est responsable du développement de ce réseau à travers l’extension des lignes existantes ou la création de nouvelles lignes. Cet établissement, qui est doté de la personnalité civile et de l’autonomie financière, est placé sous la tutelle du Ministère du Transport.</w:delText>
        </w:r>
      </w:del>
    </w:p>
    <w:p w14:paraId="652DF2EA" w14:textId="4E53B0A2" w:rsidR="00020330" w:rsidRPr="00007B3E" w:rsidDel="00CB2812" w:rsidRDefault="00020330" w:rsidP="00CB2812">
      <w:pPr>
        <w:numPr>
          <w:ilvl w:val="1"/>
          <w:numId w:val="1"/>
        </w:numPr>
        <w:tabs>
          <w:tab w:val="left" w:pos="2730"/>
        </w:tabs>
        <w:spacing w:before="240" w:after="240"/>
        <w:ind w:left="1134"/>
        <w:jc w:val="left"/>
        <w:outlineLvl w:val="2"/>
        <w:rPr>
          <w:del w:id="3327" w:author="Houyem Rais" w:date="2024-02-22T15:03:00Z"/>
        </w:rPr>
        <w:pPrChange w:id="3328" w:author="Houyem Rais" w:date="2024-02-22T15:03:00Z">
          <w:pPr/>
        </w:pPrChange>
      </w:pPr>
      <w:del w:id="3329" w:author="Houyem Rais" w:date="2024-02-22T15:03:00Z">
        <w:r w:rsidRPr="00007B3E" w:rsidDel="00CB2812">
          <w:delText>La société a comme mi</w:delText>
        </w:r>
        <w:r w:rsidR="00F313CE" w:rsidRPr="00007B3E" w:rsidDel="00CB2812">
          <w:delText>ssions</w:delText>
        </w:r>
        <w:r w:rsidR="00C16899" w:rsidRPr="00007B3E" w:rsidDel="00CB2812">
          <w:delText xml:space="preserve"> </w:delText>
        </w:r>
        <w:r w:rsidRPr="00007B3E" w:rsidDel="00CB2812">
          <w:delText>:</w:delText>
        </w:r>
      </w:del>
    </w:p>
    <w:p w14:paraId="23FD2B86" w14:textId="57CCE0AD" w:rsidR="00F313CE" w:rsidRPr="00007B3E" w:rsidDel="00CB2812" w:rsidRDefault="00C16899" w:rsidP="00CB2812">
      <w:pPr>
        <w:pStyle w:val="ListParagraph"/>
        <w:numPr>
          <w:ilvl w:val="1"/>
          <w:numId w:val="1"/>
        </w:numPr>
        <w:tabs>
          <w:tab w:val="left" w:pos="2730"/>
        </w:tabs>
        <w:spacing w:before="240" w:after="240"/>
        <w:ind w:left="1134"/>
        <w:jc w:val="left"/>
        <w:outlineLvl w:val="2"/>
        <w:rPr>
          <w:del w:id="3330" w:author="Houyem Rais" w:date="2024-02-22T15:03:00Z"/>
        </w:rPr>
        <w:pPrChange w:id="3331" w:author="Houyem Rais" w:date="2024-02-22T15:03:00Z">
          <w:pPr>
            <w:pStyle w:val="ListParagraph"/>
          </w:pPr>
        </w:pPrChange>
      </w:pPr>
      <w:del w:id="3332" w:author="Houyem Rais" w:date="2024-02-22T15:03:00Z">
        <w:r w:rsidRPr="00007B3E" w:rsidDel="00CB2812">
          <w:delText>D’a</w:delText>
        </w:r>
        <w:r w:rsidR="00F313CE" w:rsidRPr="00007B3E" w:rsidDel="00CB2812">
          <w:delText>ssurer, dans les meilleures conditions de sécurité et de ponctualité, les services de transport ferroviaire de voyageurs et de marchandises sur le réseau ferroviaire tunisien.</w:delText>
        </w:r>
      </w:del>
    </w:p>
    <w:p w14:paraId="49B6F94E" w14:textId="47D00C77" w:rsidR="003A2817" w:rsidRPr="00007B3E" w:rsidDel="00CB2812" w:rsidRDefault="00C16899" w:rsidP="00CB2812">
      <w:pPr>
        <w:pStyle w:val="ListParagraph"/>
        <w:numPr>
          <w:ilvl w:val="1"/>
          <w:numId w:val="1"/>
        </w:numPr>
        <w:tabs>
          <w:tab w:val="left" w:pos="2730"/>
        </w:tabs>
        <w:spacing w:before="240" w:after="240"/>
        <w:ind w:left="1134"/>
        <w:jc w:val="left"/>
        <w:outlineLvl w:val="2"/>
        <w:rPr>
          <w:del w:id="3333" w:author="Houyem Rais" w:date="2024-02-22T15:03:00Z"/>
        </w:rPr>
        <w:pPrChange w:id="3334" w:author="Houyem Rais" w:date="2024-02-22T15:03:00Z">
          <w:pPr>
            <w:pStyle w:val="ListParagraph"/>
          </w:pPr>
        </w:pPrChange>
      </w:pPr>
      <w:del w:id="3335" w:author="Houyem Rais" w:date="2024-02-22T15:03:00Z">
        <w:r w:rsidRPr="00007B3E" w:rsidDel="00CB2812">
          <w:delText>De g</w:delText>
        </w:r>
        <w:r w:rsidR="00F313CE" w:rsidRPr="00007B3E" w:rsidDel="00CB2812">
          <w:delText>érer et contrôler les biens qui lui sont confiés par l’État sous forme de concession.</w:delText>
        </w:r>
        <w:r w:rsidR="003821BF" w:rsidRPr="00007B3E" w:rsidDel="00CB2812">
          <w:rPr>
            <w:rStyle w:val="FootnoteReference"/>
          </w:rPr>
          <w:footnoteReference w:id="10"/>
        </w:r>
      </w:del>
    </w:p>
    <w:p w14:paraId="0369D035" w14:textId="137B1A95" w:rsidR="00291D77" w:rsidDel="00CB2812" w:rsidRDefault="00291D77" w:rsidP="00CB2812">
      <w:pPr>
        <w:pStyle w:val="ListParagraph"/>
        <w:numPr>
          <w:ilvl w:val="1"/>
          <w:numId w:val="1"/>
        </w:numPr>
        <w:tabs>
          <w:tab w:val="left" w:pos="2730"/>
        </w:tabs>
        <w:spacing w:before="240" w:after="240"/>
        <w:ind w:left="1134"/>
        <w:jc w:val="left"/>
        <w:outlineLvl w:val="2"/>
        <w:rPr>
          <w:ins w:id="3338" w:author="Farouk Bouhafs" w:date="2024-02-05T11:33:00Z"/>
          <w:del w:id="3339" w:author="Houyem Rais" w:date="2024-02-22T15:03:00Z"/>
        </w:rPr>
        <w:pPrChange w:id="3340" w:author="Houyem Rais" w:date="2024-02-22T15:03:00Z">
          <w:pPr/>
        </w:pPrChange>
      </w:pPr>
    </w:p>
    <w:p w14:paraId="556ACD26" w14:textId="64AC5635" w:rsidR="003C0C91" w:rsidDel="00CB2812" w:rsidRDefault="003C0C91" w:rsidP="00CB2812">
      <w:pPr>
        <w:numPr>
          <w:ilvl w:val="1"/>
          <w:numId w:val="1"/>
        </w:numPr>
        <w:tabs>
          <w:tab w:val="left" w:pos="2730"/>
        </w:tabs>
        <w:spacing w:before="240" w:after="240"/>
        <w:ind w:left="1134"/>
        <w:jc w:val="left"/>
        <w:outlineLvl w:val="2"/>
        <w:rPr>
          <w:ins w:id="3341" w:author="Farouk Bouhafs" w:date="2024-02-05T11:53:00Z"/>
          <w:del w:id="3342" w:author="Houyem Rais" w:date="2024-02-22T15:03:00Z"/>
        </w:rPr>
        <w:pPrChange w:id="3343" w:author="Houyem Rais" w:date="2024-02-22T15:03:00Z">
          <w:pPr/>
        </w:pPrChange>
      </w:pPr>
      <w:ins w:id="3344" w:author="Farouk Bouhafs" w:date="2024-02-05T11:53:00Z">
        <w:del w:id="3345" w:author="Houyem Rais" w:date="2024-02-22T15:03:00Z">
          <w:r w:rsidRPr="003C0C91" w:rsidDel="00CB2812">
            <w:delText xml:space="preserve">La SNCFT est régie par la </w:delText>
          </w:r>
          <w:r w:rsidRPr="003C0C91" w:rsidDel="00CB2812">
            <w:rPr>
              <w:b/>
              <w:bCs/>
              <w:rPrChange w:id="3346" w:author="Farouk Bouhafs" w:date="2024-02-05T11:54:00Z">
                <w:rPr/>
              </w:rPrChange>
            </w:rPr>
            <w:delText>Loi n° 69-31 du 09 Mai 1969</w:delText>
          </w:r>
          <w:r w:rsidRPr="003C0C91" w:rsidDel="00CB2812">
            <w:delText xml:space="preserve">, portant approbation des statuts de la Société Nationale des Chemins de Fer Tunisiens (modifiant le décret du 27 décembre 1956), ainsi que le </w:delText>
          </w:r>
          <w:r w:rsidRPr="003C0C91" w:rsidDel="00CB2812">
            <w:rPr>
              <w:b/>
              <w:bCs/>
              <w:rPrChange w:id="3347" w:author="Farouk Bouhafs" w:date="2024-02-05T11:54:00Z">
                <w:rPr/>
              </w:rPrChange>
            </w:rPr>
            <w:delText>décret n°2004-1056 du 3 mai 2004</w:delText>
          </w:r>
          <w:r w:rsidRPr="003C0C91" w:rsidDel="00CB2812">
            <w:delText>, fixant l’organisation administrative et financière et les modalités de fonctionnement de la SNCFT. Ces textes définissent le cadre réglementaire de la Société Nationale des Chemins de Fer Tunisiens et établissent ses statuts, précisant son rôle en tant qu'établissement public non administratif responsable de la gestion, de l'exploitation et de l'entretien du réseau ferroviaire tunisien. Ils détaillent l'organisation administrative et financière de la société, ainsi que les modalités de son fonctionnement sous la tutelle du Ministère du Transport, soulignant sa mission de fournir des services de transport ferroviaire de voyageurs et de marchandises et de gérer les biens de l'État lui sont confiés.</w:delText>
          </w:r>
        </w:del>
      </w:ins>
    </w:p>
    <w:p w14:paraId="76B89986" w14:textId="2C51195E" w:rsidR="003A2817" w:rsidRPr="00007B3E" w:rsidDel="00CB2812" w:rsidRDefault="003A2817" w:rsidP="00CB2812">
      <w:pPr>
        <w:numPr>
          <w:ilvl w:val="1"/>
          <w:numId w:val="1"/>
        </w:numPr>
        <w:tabs>
          <w:tab w:val="left" w:pos="2730"/>
        </w:tabs>
        <w:spacing w:before="240" w:after="240"/>
        <w:ind w:left="1134"/>
        <w:jc w:val="left"/>
        <w:outlineLvl w:val="2"/>
        <w:rPr>
          <w:del w:id="3348" w:author="Houyem Rais" w:date="2024-02-22T15:03:00Z"/>
        </w:rPr>
        <w:pPrChange w:id="3349" w:author="Houyem Rais" w:date="2024-02-22T15:03:00Z">
          <w:pPr/>
        </w:pPrChange>
      </w:pPr>
      <w:del w:id="3350" w:author="Houyem Rais" w:date="2024-02-22T15:03:00Z">
        <w:r w:rsidRPr="00007B3E" w:rsidDel="00CB2812">
          <w:delText xml:space="preserve">Dans le cadre du projet de la </w:delText>
        </w:r>
      </w:del>
      <w:ins w:id="3351" w:author="Farouk Bouhafs" w:date="2024-02-14T17:29:00Z">
        <w:del w:id="3352" w:author="Houyem Rais" w:date="2024-02-22T15:03:00Z">
          <w:r w:rsidR="00E36CC0" w:rsidRPr="00E36CC0" w:rsidDel="00CB2812">
            <w:delText xml:space="preserve">section entre Kalaa Sghira et Kairouan de </w:delText>
          </w:r>
        </w:del>
      </w:ins>
      <w:ins w:id="3353" w:author="Farouk Bouhafs" w:date="2024-02-14T17:31:00Z">
        <w:del w:id="3354" w:author="Houyem Rais" w:date="2024-02-22T15:03:00Z">
          <w:r w:rsidR="00574D4B" w:rsidDel="00CB2812">
            <w:delText xml:space="preserve">la </w:delText>
          </w:r>
        </w:del>
      </w:ins>
      <w:ins w:id="3355" w:author="Farouk Bouhafs" w:date="2024-02-14T17:29:00Z">
        <w:del w:id="3356" w:author="Houyem Rais" w:date="2024-02-22T15:03:00Z">
          <w:r w:rsidR="00E36CC0" w:rsidRPr="00E36CC0" w:rsidDel="00CB2812">
            <w:delText>ligne 11 (Barreau Est)</w:delText>
          </w:r>
        </w:del>
      </w:ins>
      <w:del w:id="3357" w:author="Houyem Rais" w:date="2024-02-22T15:03:00Z">
        <w:r w:rsidRPr="00007B3E" w:rsidDel="00CB2812">
          <w:delText xml:space="preserve">ligne 11, la SNCFT </w:delText>
        </w:r>
        <w:r w:rsidR="000B6F8E" w:rsidRPr="00007B3E" w:rsidDel="00CB2812">
          <w:delText>agira comme le</w:delText>
        </w:r>
        <w:r w:rsidR="009F19C6" w:rsidRPr="00007B3E" w:rsidDel="00CB2812">
          <w:delText xml:space="preserve"> vis-à-vis public qui </w:delText>
        </w:r>
        <w:r w:rsidRPr="00007B3E" w:rsidDel="00CB2812">
          <w:delText>participera à la structuration du PPP et à l'identification d'un partenaire privé pour la gestion efficace de la ligne, couvrant la réhabilitation, l'exploitation et la maintenance.</w:delText>
        </w:r>
      </w:del>
    </w:p>
    <w:p w14:paraId="0CEDBCBC" w14:textId="1E29F3C0" w:rsidR="00444ED2" w:rsidRPr="00007B3E" w:rsidDel="00CB2812" w:rsidRDefault="00444ED2" w:rsidP="00CB2812">
      <w:pPr>
        <w:pStyle w:val="ListParagraph"/>
        <w:numPr>
          <w:ilvl w:val="1"/>
          <w:numId w:val="1"/>
        </w:numPr>
        <w:tabs>
          <w:tab w:val="left" w:pos="2730"/>
        </w:tabs>
        <w:spacing w:before="240" w:after="240"/>
        <w:ind w:left="1134"/>
        <w:jc w:val="left"/>
        <w:outlineLvl w:val="2"/>
        <w:rPr>
          <w:del w:id="3358" w:author="Houyem Rais" w:date="2024-02-22T15:03:00Z"/>
          <w:b/>
          <w:bCs/>
        </w:rPr>
        <w:pPrChange w:id="3359" w:author="Houyem Rais" w:date="2024-02-22T15:03:00Z">
          <w:pPr>
            <w:pStyle w:val="ListParagraph"/>
            <w:numPr>
              <w:numId w:val="14"/>
            </w:numPr>
            <w:ind w:left="720"/>
          </w:pPr>
        </w:pPrChange>
      </w:pPr>
      <w:del w:id="3360" w:author="Houyem Rais" w:date="2024-02-22T15:03:00Z">
        <w:r w:rsidRPr="00007B3E" w:rsidDel="00CB2812">
          <w:rPr>
            <w:b/>
            <w:bCs/>
          </w:rPr>
          <w:delText>La SNCFT Réseau</w:delText>
        </w:r>
        <w:r w:rsidR="00870E56" w:rsidRPr="00007B3E" w:rsidDel="00CB2812">
          <w:rPr>
            <w:b/>
            <w:bCs/>
          </w:rPr>
          <w:delText xml:space="preserve"> - le </w:delText>
        </w:r>
        <w:r w:rsidR="00481DE6" w:rsidDel="00CB2812">
          <w:rPr>
            <w:b/>
            <w:bCs/>
          </w:rPr>
          <w:delText xml:space="preserve">futur </w:delText>
        </w:r>
        <w:r w:rsidR="00870E56" w:rsidRPr="00007B3E" w:rsidDel="00CB2812">
          <w:rPr>
            <w:b/>
            <w:bCs/>
          </w:rPr>
          <w:delText>gestionnaire de l’infrastructure ferroviaire</w:delText>
        </w:r>
        <w:r w:rsidR="00300F49" w:rsidRPr="00007B3E" w:rsidDel="00CB2812">
          <w:rPr>
            <w:b/>
            <w:bCs/>
          </w:rPr>
          <w:delText> :</w:delText>
        </w:r>
      </w:del>
    </w:p>
    <w:p w14:paraId="4EC9C2EE" w14:textId="4B75737A" w:rsidR="00B0477F" w:rsidRPr="00007B3E" w:rsidDel="00CB2812" w:rsidRDefault="00C0329E" w:rsidP="00CB2812">
      <w:pPr>
        <w:numPr>
          <w:ilvl w:val="1"/>
          <w:numId w:val="1"/>
        </w:numPr>
        <w:tabs>
          <w:tab w:val="left" w:pos="2730"/>
        </w:tabs>
        <w:spacing w:before="240" w:after="240"/>
        <w:ind w:left="1134"/>
        <w:jc w:val="left"/>
        <w:outlineLvl w:val="2"/>
        <w:rPr>
          <w:del w:id="3361" w:author="Houyem Rais" w:date="2024-02-22T15:03:00Z"/>
        </w:rPr>
        <w:pPrChange w:id="3362" w:author="Houyem Rais" w:date="2024-02-22T15:03:00Z">
          <w:pPr/>
        </w:pPrChange>
      </w:pPr>
      <w:del w:id="3363" w:author="Houyem Rais" w:date="2024-02-22T15:03:00Z">
        <w:r w:rsidRPr="00007B3E" w:rsidDel="00CB2812">
          <w:delText xml:space="preserve">Selon </w:delText>
        </w:r>
        <w:bookmarkStart w:id="3364" w:name="_Hlk153525671"/>
        <w:r w:rsidRPr="00007B3E" w:rsidDel="00CB2812">
          <w:delText xml:space="preserve">l’étude du Plan Directeur National </w:delText>
        </w:r>
        <w:r w:rsidR="00B24421" w:rsidRPr="00007B3E" w:rsidDel="00CB2812">
          <w:delText>des Transports à l’horizon 2040</w:delText>
        </w:r>
        <w:bookmarkEnd w:id="3364"/>
        <w:r w:rsidR="00FF79BB" w:rsidRPr="00007B3E" w:rsidDel="00CB2812">
          <w:rPr>
            <w:rStyle w:val="FootnoteReference"/>
          </w:rPr>
          <w:footnoteReference w:id="11"/>
        </w:r>
        <w:r w:rsidR="00334E94" w:rsidRPr="00007B3E" w:rsidDel="00CB2812">
          <w:delText xml:space="preserve">, </w:delText>
        </w:r>
        <w:r w:rsidR="00B0477F" w:rsidRPr="00007B3E" w:rsidDel="00CB2812">
          <w:delText xml:space="preserve">SNCFT Réseau serait </w:delText>
        </w:r>
        <w:r w:rsidR="00643C57" w:rsidRPr="00007B3E" w:rsidDel="00CB2812">
          <w:delText xml:space="preserve">une entité du Groupe SNCFT </w:delText>
        </w:r>
        <w:r w:rsidR="00B0477F" w:rsidRPr="00007B3E" w:rsidDel="00CB2812">
          <w:delText>chargée de :</w:delText>
        </w:r>
      </w:del>
    </w:p>
    <w:p w14:paraId="2D48002D" w14:textId="55842777" w:rsidR="00B0477F" w:rsidRPr="00007B3E" w:rsidDel="00CB2812" w:rsidRDefault="00B0477F" w:rsidP="00CB2812">
      <w:pPr>
        <w:pStyle w:val="ListParagraph"/>
        <w:numPr>
          <w:ilvl w:val="1"/>
          <w:numId w:val="1"/>
        </w:numPr>
        <w:tabs>
          <w:tab w:val="left" w:pos="2730"/>
        </w:tabs>
        <w:spacing w:before="240" w:after="240"/>
        <w:ind w:left="1134"/>
        <w:jc w:val="left"/>
        <w:outlineLvl w:val="2"/>
        <w:rPr>
          <w:del w:id="3367" w:author="Houyem Rais" w:date="2024-02-22T15:03:00Z"/>
        </w:rPr>
        <w:pPrChange w:id="3368" w:author="Houyem Rais" w:date="2024-02-22T15:03:00Z">
          <w:pPr>
            <w:pStyle w:val="ListParagraph"/>
          </w:pPr>
        </w:pPrChange>
      </w:pPr>
      <w:del w:id="3369" w:author="Houyem Rais" w:date="2024-02-22T15:03:00Z">
        <w:r w:rsidRPr="00007B3E" w:rsidDel="00CB2812">
          <w:delText>L’entretien du réseau ferré national,</w:delText>
        </w:r>
      </w:del>
    </w:p>
    <w:p w14:paraId="3E3B7E69" w14:textId="5104BE7D" w:rsidR="00B0477F" w:rsidRPr="00007B3E" w:rsidDel="00CB2812" w:rsidRDefault="00B0477F" w:rsidP="00CB2812">
      <w:pPr>
        <w:pStyle w:val="ListParagraph"/>
        <w:numPr>
          <w:ilvl w:val="1"/>
          <w:numId w:val="1"/>
        </w:numPr>
        <w:tabs>
          <w:tab w:val="left" w:pos="2730"/>
        </w:tabs>
        <w:spacing w:before="240" w:after="240"/>
        <w:ind w:left="1134"/>
        <w:jc w:val="left"/>
        <w:outlineLvl w:val="2"/>
        <w:rPr>
          <w:del w:id="3370" w:author="Houyem Rais" w:date="2024-02-22T15:03:00Z"/>
        </w:rPr>
        <w:pPrChange w:id="3371" w:author="Houyem Rais" w:date="2024-02-22T15:03:00Z">
          <w:pPr>
            <w:pStyle w:val="ListParagraph"/>
          </w:pPr>
        </w:pPrChange>
      </w:pPr>
      <w:del w:id="3372" w:author="Houyem Rais" w:date="2024-02-22T15:03:00Z">
        <w:r w:rsidRPr="00007B3E" w:rsidDel="00CB2812">
          <w:delText>La construction de nouvelles lignes de chemin de fer,</w:delText>
        </w:r>
      </w:del>
    </w:p>
    <w:p w14:paraId="0B6D679A" w14:textId="49D7BDC7" w:rsidR="00B0477F" w:rsidRPr="00007B3E" w:rsidDel="00CB2812" w:rsidRDefault="00B0477F" w:rsidP="00CB2812">
      <w:pPr>
        <w:pStyle w:val="ListParagraph"/>
        <w:numPr>
          <w:ilvl w:val="1"/>
          <w:numId w:val="1"/>
        </w:numPr>
        <w:tabs>
          <w:tab w:val="left" w:pos="2730"/>
        </w:tabs>
        <w:spacing w:before="240" w:after="240"/>
        <w:ind w:left="1134"/>
        <w:jc w:val="left"/>
        <w:outlineLvl w:val="2"/>
        <w:rPr>
          <w:del w:id="3373" w:author="Houyem Rais" w:date="2024-02-22T15:03:00Z"/>
        </w:rPr>
        <w:pPrChange w:id="3374" w:author="Houyem Rais" w:date="2024-02-22T15:03:00Z">
          <w:pPr>
            <w:pStyle w:val="ListParagraph"/>
          </w:pPr>
        </w:pPrChange>
      </w:pPr>
      <w:del w:id="3375" w:author="Houyem Rais" w:date="2024-02-22T15:03:00Z">
        <w:r w:rsidRPr="00007B3E" w:rsidDel="00CB2812">
          <w:delText>La gestion de la circulation de tous les trains empruntant le réseau ferré national en :</w:delText>
        </w:r>
      </w:del>
    </w:p>
    <w:p w14:paraId="5D40EEC9" w14:textId="79C8868D" w:rsidR="00B0477F" w:rsidRPr="00007B3E" w:rsidDel="00CB2812" w:rsidRDefault="00B0477F" w:rsidP="00CB2812">
      <w:pPr>
        <w:pStyle w:val="Bullet2"/>
        <w:numPr>
          <w:ilvl w:val="1"/>
          <w:numId w:val="1"/>
        </w:numPr>
        <w:tabs>
          <w:tab w:val="left" w:pos="2730"/>
        </w:tabs>
        <w:spacing w:before="240" w:after="240"/>
        <w:ind w:left="1134"/>
        <w:jc w:val="left"/>
        <w:outlineLvl w:val="2"/>
        <w:rPr>
          <w:del w:id="3376" w:author="Houyem Rais" w:date="2024-02-22T15:03:00Z"/>
        </w:rPr>
        <w:pPrChange w:id="3377" w:author="Houyem Rais" w:date="2024-02-22T15:03:00Z">
          <w:pPr>
            <w:pStyle w:val="Bullet2"/>
          </w:pPr>
        </w:pPrChange>
      </w:pPr>
      <w:del w:id="3378" w:author="Houyem Rais" w:date="2024-02-22T15:03:00Z">
        <w:r w:rsidRPr="00007B3E" w:rsidDel="00CB2812">
          <w:delText>Attribuant des sillons (attribution d’une portion de voie sur un créneau horaire) aux</w:delText>
        </w:r>
        <w:r w:rsidR="00C0329E" w:rsidRPr="00007B3E" w:rsidDel="00CB2812">
          <w:delText xml:space="preserve"> </w:delText>
        </w:r>
        <w:r w:rsidRPr="00007B3E" w:rsidDel="00CB2812">
          <w:delText>exploitants ferroviaires (filiales du Groupe SNCFT et à long terme autre entité indépendante).</w:delText>
        </w:r>
      </w:del>
    </w:p>
    <w:p w14:paraId="6C538159" w14:textId="33CF0E74" w:rsidR="00B0477F" w:rsidRPr="00007B3E" w:rsidDel="00CB2812" w:rsidRDefault="00B0477F" w:rsidP="00CB2812">
      <w:pPr>
        <w:pStyle w:val="Bullet2"/>
        <w:numPr>
          <w:ilvl w:val="1"/>
          <w:numId w:val="1"/>
        </w:numPr>
        <w:tabs>
          <w:tab w:val="left" w:pos="2730"/>
        </w:tabs>
        <w:spacing w:before="240" w:after="240"/>
        <w:ind w:left="1134"/>
        <w:jc w:val="left"/>
        <w:outlineLvl w:val="2"/>
        <w:rPr>
          <w:del w:id="3379" w:author="Houyem Rais" w:date="2024-02-22T15:03:00Z"/>
        </w:rPr>
        <w:pPrChange w:id="3380" w:author="Houyem Rais" w:date="2024-02-22T15:03:00Z">
          <w:pPr>
            <w:pStyle w:val="Bullet2"/>
          </w:pPr>
        </w:pPrChange>
      </w:pPr>
      <w:del w:id="3381" w:author="Houyem Rais" w:date="2024-02-22T15:03:00Z">
        <w:r w:rsidRPr="00007B3E" w:rsidDel="00CB2812">
          <w:delText>Recouvrant auprès d’eux les redevances d’accès au réseau, qui devraient constituer, en</w:delText>
        </w:r>
        <w:r w:rsidR="00C0329E" w:rsidRPr="00007B3E" w:rsidDel="00CB2812">
          <w:delText xml:space="preserve"> </w:delText>
        </w:r>
        <w:r w:rsidRPr="00007B3E" w:rsidDel="00CB2812">
          <w:delText>principe, une part essentielle de ses recettes.</w:delText>
        </w:r>
      </w:del>
    </w:p>
    <w:p w14:paraId="2C323EE0" w14:textId="6070EDAF" w:rsidR="00F86C97" w:rsidRPr="00007B3E" w:rsidDel="00CB2812" w:rsidRDefault="008C74B9" w:rsidP="00CB2812">
      <w:pPr>
        <w:numPr>
          <w:ilvl w:val="1"/>
          <w:numId w:val="1"/>
        </w:numPr>
        <w:tabs>
          <w:tab w:val="left" w:pos="2730"/>
        </w:tabs>
        <w:spacing w:before="240" w:after="240"/>
        <w:ind w:left="1134"/>
        <w:jc w:val="left"/>
        <w:outlineLvl w:val="2"/>
        <w:rPr>
          <w:del w:id="3382" w:author="Houyem Rais" w:date="2024-02-22T15:03:00Z"/>
        </w:rPr>
        <w:pPrChange w:id="3383" w:author="Houyem Rais" w:date="2024-02-22T15:03:00Z">
          <w:pPr/>
        </w:pPrChange>
      </w:pPr>
      <w:del w:id="3384" w:author="Houyem Rais" w:date="2024-02-22T15:03:00Z">
        <w:r w:rsidRPr="00007B3E" w:rsidDel="00CB2812">
          <w:delText xml:space="preserve">En cas </w:delText>
        </w:r>
        <w:r w:rsidR="002E66D9" w:rsidRPr="00007B3E" w:rsidDel="00CB2812">
          <w:delText xml:space="preserve">de mise en œuvre du projet en marché public, la SNCFT Réseau </w:delText>
        </w:r>
        <w:r w:rsidR="00F21EE8" w:rsidDel="00CB2812">
          <w:delText xml:space="preserve">assumera le rôle de </w:delText>
        </w:r>
        <w:r w:rsidR="00F21EE8" w:rsidRPr="00A8239A" w:rsidDel="00CB2812">
          <w:rPr>
            <w:b/>
            <w:bCs/>
            <w:u w:val="single"/>
          </w:rPr>
          <w:delText>l’autorité contractante</w:delText>
        </w:r>
        <w:r w:rsidR="00F21EE8" w:rsidDel="00CB2812">
          <w:delText xml:space="preserve"> et </w:delText>
        </w:r>
        <w:r w:rsidR="00F576D6" w:rsidRPr="00007B3E" w:rsidDel="00CB2812">
          <w:delText>sera l’entité publique qui :</w:delText>
        </w:r>
      </w:del>
    </w:p>
    <w:p w14:paraId="6F88981C" w14:textId="464A2279" w:rsidR="00F576D6" w:rsidRPr="00007B3E" w:rsidDel="00CB2812" w:rsidRDefault="00F576D6" w:rsidP="00CB2812">
      <w:pPr>
        <w:pStyle w:val="ListParagraph"/>
        <w:numPr>
          <w:ilvl w:val="1"/>
          <w:numId w:val="1"/>
        </w:numPr>
        <w:tabs>
          <w:tab w:val="left" w:pos="2730"/>
        </w:tabs>
        <w:spacing w:before="240" w:after="240"/>
        <w:ind w:left="1134"/>
        <w:jc w:val="left"/>
        <w:outlineLvl w:val="2"/>
        <w:rPr>
          <w:del w:id="3385" w:author="Houyem Rais" w:date="2024-02-22T15:03:00Z"/>
        </w:rPr>
        <w:pPrChange w:id="3386" w:author="Houyem Rais" w:date="2024-02-22T15:03:00Z">
          <w:pPr>
            <w:pStyle w:val="ListParagraph"/>
          </w:pPr>
        </w:pPrChange>
      </w:pPr>
      <w:del w:id="3387" w:author="Houyem Rais" w:date="2024-02-22T15:03:00Z">
        <w:r w:rsidRPr="00007B3E" w:rsidDel="00CB2812">
          <w:delText>Financera le</w:delText>
        </w:r>
        <w:r w:rsidR="00E85A0B" w:rsidRPr="00007B3E" w:rsidDel="00CB2812">
          <w:delText>s couts de construction de la ligne</w:delText>
        </w:r>
      </w:del>
    </w:p>
    <w:p w14:paraId="5A2EFDCC" w14:textId="59C0907A" w:rsidR="00E85A0B" w:rsidRPr="00007B3E" w:rsidDel="00CB2812" w:rsidRDefault="00E85A0B" w:rsidP="00CB2812">
      <w:pPr>
        <w:pStyle w:val="ListParagraph"/>
        <w:numPr>
          <w:ilvl w:val="1"/>
          <w:numId w:val="1"/>
        </w:numPr>
        <w:tabs>
          <w:tab w:val="left" w:pos="2730"/>
        </w:tabs>
        <w:spacing w:before="240" w:after="240"/>
        <w:ind w:left="1134"/>
        <w:jc w:val="left"/>
        <w:outlineLvl w:val="2"/>
        <w:rPr>
          <w:del w:id="3388" w:author="Houyem Rais" w:date="2024-02-22T15:03:00Z"/>
        </w:rPr>
        <w:pPrChange w:id="3389" w:author="Houyem Rais" w:date="2024-02-22T15:03:00Z">
          <w:pPr>
            <w:pStyle w:val="ListParagraph"/>
          </w:pPr>
        </w:pPrChange>
      </w:pPr>
      <w:del w:id="3390" w:author="Houyem Rais" w:date="2024-02-22T15:03:00Z">
        <w:r w:rsidRPr="00007B3E" w:rsidDel="00CB2812">
          <w:delText>Réalisera les travaux de maintenance de la ligne</w:delText>
        </w:r>
      </w:del>
    </w:p>
    <w:p w14:paraId="49D3D572" w14:textId="7FB8017D" w:rsidR="00263B1F" w:rsidDel="00CB2812" w:rsidRDefault="00E85A0B" w:rsidP="00CB2812">
      <w:pPr>
        <w:pStyle w:val="ListParagraph"/>
        <w:numPr>
          <w:ilvl w:val="1"/>
          <w:numId w:val="1"/>
        </w:numPr>
        <w:tabs>
          <w:tab w:val="left" w:pos="2730"/>
        </w:tabs>
        <w:spacing w:before="240" w:after="240"/>
        <w:ind w:left="1134"/>
        <w:jc w:val="left"/>
        <w:outlineLvl w:val="2"/>
        <w:rPr>
          <w:del w:id="3391" w:author="Houyem Rais" w:date="2024-02-22T15:03:00Z"/>
        </w:rPr>
        <w:pPrChange w:id="3392" w:author="Houyem Rais" w:date="2024-02-22T15:03:00Z">
          <w:pPr>
            <w:pStyle w:val="ListParagraph"/>
          </w:pPr>
        </w:pPrChange>
      </w:pPr>
      <w:del w:id="3393" w:author="Houyem Rais" w:date="2024-02-22T15:03:00Z">
        <w:r w:rsidRPr="00007B3E" w:rsidDel="00CB2812">
          <w:delText xml:space="preserve">Collectera les redevances de sillons auprès </w:delText>
        </w:r>
        <w:r w:rsidR="00263B1F" w:rsidRPr="00007B3E" w:rsidDel="00CB2812">
          <w:delText>de la SNCFT</w:delText>
        </w:r>
        <w:r w:rsidR="008652E4" w:rsidDel="00CB2812">
          <w:delText xml:space="preserve"> (et à long terme toute autre entité indépendante)</w:delText>
        </w:r>
        <w:r w:rsidR="00300F49" w:rsidRPr="00007B3E" w:rsidDel="00CB2812">
          <w:delText>.</w:delText>
        </w:r>
      </w:del>
    </w:p>
    <w:p w14:paraId="355A537C" w14:textId="511E17F0" w:rsidR="00DF4FF1" w:rsidDel="00CB2812" w:rsidRDefault="00DF4FF1" w:rsidP="00CB2812">
      <w:pPr>
        <w:numPr>
          <w:ilvl w:val="1"/>
          <w:numId w:val="1"/>
        </w:numPr>
        <w:tabs>
          <w:tab w:val="left" w:pos="2730"/>
        </w:tabs>
        <w:spacing w:before="240" w:after="240"/>
        <w:ind w:left="1134"/>
        <w:jc w:val="left"/>
        <w:outlineLvl w:val="2"/>
        <w:rPr>
          <w:del w:id="3394" w:author="Houyem Rais" w:date="2024-02-22T15:03:00Z"/>
        </w:rPr>
        <w:pPrChange w:id="3395" w:author="Houyem Rais" w:date="2024-02-22T15:03:00Z">
          <w:pPr/>
        </w:pPrChange>
      </w:pPr>
    </w:p>
    <w:tbl>
      <w:tblPr>
        <w:tblStyle w:val="TableGrid"/>
        <w:tblW w:w="0" w:type="auto"/>
        <w:jc w:val="center"/>
        <w:shd w:val="clear" w:color="auto" w:fill="C1FFFF"/>
        <w:tblLook w:val="04A0" w:firstRow="1" w:lastRow="0" w:firstColumn="1" w:lastColumn="0" w:noHBand="0" w:noVBand="1"/>
      </w:tblPr>
      <w:tblGrid>
        <w:gridCol w:w="9062"/>
      </w:tblGrid>
      <w:tr w:rsidR="00DF4FF1" w:rsidRPr="00BC3FF8" w:rsidDel="00CB2812" w14:paraId="6B948BF8" w14:textId="363E490C" w:rsidTr="00A8239A">
        <w:trPr>
          <w:jc w:val="center"/>
          <w:del w:id="3396" w:author="Houyem Rais" w:date="2024-02-22T15:03:00Z"/>
        </w:trPr>
        <w:tc>
          <w:tcPr>
            <w:tcW w:w="9062" w:type="dxa"/>
            <w:shd w:val="clear" w:color="auto" w:fill="C1FFFF"/>
          </w:tcPr>
          <w:p w14:paraId="50936A43" w14:textId="4C50CFDE" w:rsidR="000F1FAF" w:rsidRPr="00A8239A" w:rsidDel="00CB2812" w:rsidRDefault="000F1FAF" w:rsidP="00CB2812">
            <w:pPr>
              <w:numPr>
                <w:ilvl w:val="1"/>
                <w:numId w:val="1"/>
              </w:numPr>
              <w:tabs>
                <w:tab w:val="left" w:pos="2730"/>
              </w:tabs>
              <w:spacing w:before="240" w:after="240"/>
              <w:ind w:left="1134"/>
              <w:jc w:val="left"/>
              <w:outlineLvl w:val="2"/>
              <w:rPr>
                <w:del w:id="3397" w:author="Houyem Rais" w:date="2024-02-22T15:03:00Z"/>
                <w:b/>
                <w:bCs/>
                <w:lang w:val="fr-FR"/>
              </w:rPr>
              <w:pPrChange w:id="3398" w:author="Houyem Rais" w:date="2024-02-22T15:03:00Z">
                <w:pPr>
                  <w:spacing w:before="40" w:after="60"/>
                  <w:jc w:val="center"/>
                </w:pPr>
              </w:pPrChange>
            </w:pPr>
            <w:del w:id="3399" w:author="Houyem Rais" w:date="2024-02-22T15:03:00Z">
              <w:r w:rsidRPr="00220A4E" w:rsidDel="00CB2812">
                <w:rPr>
                  <w:b/>
                  <w:bCs/>
                  <w:lang w:val="fr-FR"/>
                </w:rPr>
                <w:delText>Encadré : Réforme institutionnelle en cours du secteur ferroviaire au Maroc</w:delText>
              </w:r>
            </w:del>
          </w:p>
          <w:p w14:paraId="1C863E26" w14:textId="111D114A" w:rsidR="00D35B2C" w:rsidRPr="00A8239A" w:rsidDel="00CB2812" w:rsidRDefault="00D35B2C" w:rsidP="00CB2812">
            <w:pPr>
              <w:numPr>
                <w:ilvl w:val="1"/>
                <w:numId w:val="1"/>
              </w:numPr>
              <w:tabs>
                <w:tab w:val="left" w:pos="2730"/>
              </w:tabs>
              <w:spacing w:before="240" w:after="240"/>
              <w:ind w:left="1134"/>
              <w:jc w:val="left"/>
              <w:outlineLvl w:val="2"/>
              <w:rPr>
                <w:del w:id="3400" w:author="Houyem Rais" w:date="2024-02-22T15:03:00Z"/>
                <w:lang w:val="fr-FR"/>
              </w:rPr>
              <w:pPrChange w:id="3401" w:author="Houyem Rais" w:date="2024-02-22T15:03:00Z">
                <w:pPr>
                  <w:spacing w:before="40" w:after="60"/>
                </w:pPr>
              </w:pPrChange>
            </w:pPr>
            <w:del w:id="3402" w:author="Houyem Rais" w:date="2024-02-22T15:03:00Z">
              <w:r w:rsidRPr="00220A4E" w:rsidDel="00CB2812">
                <w:rPr>
                  <w:lang w:val="fr-FR"/>
                </w:rPr>
                <w:delText>Créé en</w:delText>
              </w:r>
              <w:r w:rsidRPr="00220A4E" w:rsidDel="00CB2812">
                <w:rPr>
                  <w:b/>
                  <w:bCs/>
                  <w:lang w:val="fr-FR"/>
                </w:rPr>
                <w:delText xml:space="preserve"> </w:delText>
              </w:r>
              <w:r w:rsidRPr="00220A4E" w:rsidDel="00CB2812">
                <w:rPr>
                  <w:lang w:val="fr-FR"/>
                </w:rPr>
                <w:delText>Août 1963, l’Office National des Chemins de Fer « ONCF » est un Etablissement Public à caractère Industriel et Commercial (EPIC), ayant pour mission d’assurer :</w:delText>
              </w:r>
            </w:del>
          </w:p>
          <w:p w14:paraId="650AE62F" w14:textId="7279E220"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03" w:author="Houyem Rais" w:date="2024-02-22T15:03:00Z"/>
                <w:lang w:val="fr-FR"/>
              </w:rPr>
              <w:pPrChange w:id="3404" w:author="Houyem Rais" w:date="2024-02-22T15:03:00Z">
                <w:pPr>
                  <w:pStyle w:val="ListParagraph"/>
                  <w:spacing w:before="40" w:after="60"/>
                </w:pPr>
              </w:pPrChange>
            </w:pPr>
            <w:del w:id="3405" w:author="Houyem Rais" w:date="2024-02-22T15:03:00Z">
              <w:r w:rsidRPr="00220A4E" w:rsidDel="00CB2812">
                <w:rPr>
                  <w:lang w:val="fr-FR"/>
                </w:rPr>
                <w:delText>l’exploitation du réseau ferré national</w:delText>
              </w:r>
              <w:r w:rsidR="000F1FAF" w:rsidRPr="00220A4E" w:rsidDel="00CB2812">
                <w:rPr>
                  <w:lang w:val="fr-FR"/>
                </w:rPr>
                <w:delText> ;</w:delText>
              </w:r>
            </w:del>
          </w:p>
          <w:p w14:paraId="6E2D839F" w14:textId="15587938"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06" w:author="Houyem Rais" w:date="2024-02-22T15:03:00Z"/>
                <w:lang w:val="fr-FR"/>
              </w:rPr>
              <w:pPrChange w:id="3407" w:author="Houyem Rais" w:date="2024-02-22T15:03:00Z">
                <w:pPr>
                  <w:pStyle w:val="ListParagraph"/>
                  <w:spacing w:before="40" w:after="60"/>
                </w:pPr>
              </w:pPrChange>
            </w:pPr>
            <w:del w:id="3408" w:author="Houyem Rais" w:date="2024-02-22T15:03:00Z">
              <w:r w:rsidRPr="00220A4E" w:rsidDel="00CB2812">
                <w:rPr>
                  <w:lang w:val="fr-FR"/>
                </w:rPr>
                <w:delText xml:space="preserve">la réalisation des études, la construction et l’exploitation de nouvelles lignes de chemins de fer </w:delText>
              </w:r>
              <w:r w:rsidR="000F1FAF" w:rsidRPr="00220A4E" w:rsidDel="00CB2812">
                <w:rPr>
                  <w:lang w:val="fr-FR"/>
                </w:rPr>
                <w:delText>;</w:delText>
              </w:r>
            </w:del>
          </w:p>
          <w:p w14:paraId="631F4FD7" w14:textId="71BA7B8A"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09" w:author="Houyem Rais" w:date="2024-02-22T15:03:00Z"/>
                <w:lang w:val="fr-FR"/>
              </w:rPr>
              <w:pPrChange w:id="3410" w:author="Houyem Rais" w:date="2024-02-22T15:03:00Z">
                <w:pPr>
                  <w:pStyle w:val="ListParagraph"/>
                  <w:spacing w:before="40" w:after="60"/>
                </w:pPr>
              </w:pPrChange>
            </w:pPr>
            <w:del w:id="3411" w:author="Houyem Rais" w:date="2024-02-22T15:03:00Z">
              <w:r w:rsidRPr="00220A4E" w:rsidDel="00CB2812">
                <w:rPr>
                  <w:lang w:val="fr-FR"/>
                </w:rPr>
                <w:delText>l’exploitation des entreprises se rattachant, directement ou indirectement, à l’objet de l’Office.</w:delText>
              </w:r>
            </w:del>
          </w:p>
          <w:p w14:paraId="4346C64B" w14:textId="0743F499" w:rsidR="00D35B2C" w:rsidRPr="00A8239A" w:rsidDel="00CB2812" w:rsidRDefault="00D35B2C" w:rsidP="00CB2812">
            <w:pPr>
              <w:numPr>
                <w:ilvl w:val="1"/>
                <w:numId w:val="1"/>
              </w:numPr>
              <w:tabs>
                <w:tab w:val="left" w:pos="2730"/>
              </w:tabs>
              <w:spacing w:before="240" w:after="240"/>
              <w:ind w:left="1134"/>
              <w:jc w:val="left"/>
              <w:outlineLvl w:val="2"/>
              <w:rPr>
                <w:del w:id="3412" w:author="Houyem Rais" w:date="2024-02-22T15:03:00Z"/>
                <w:rtl/>
                <w:lang w:val="fr-FR" w:bidi="ar-TN"/>
              </w:rPr>
              <w:pPrChange w:id="3413" w:author="Houyem Rais" w:date="2024-02-22T15:03:00Z">
                <w:pPr>
                  <w:spacing w:before="40" w:after="60"/>
                </w:pPr>
              </w:pPrChange>
            </w:pPr>
            <w:del w:id="3414" w:author="Houyem Rais" w:date="2024-02-22T15:03:00Z">
              <w:r w:rsidRPr="00220A4E" w:rsidDel="00CB2812">
                <w:rPr>
                  <w:lang w:val="fr-FR"/>
                </w:rPr>
                <w:delText xml:space="preserve">Cependant, la capacité de l’ONCF à solliciter </w:delText>
              </w:r>
              <w:r w:rsidR="000F1FAF" w:rsidRPr="00220A4E" w:rsidDel="00CB2812">
                <w:rPr>
                  <w:lang w:val="fr-FR"/>
                </w:rPr>
                <w:delText>l</w:delText>
              </w:r>
              <w:r w:rsidRPr="00220A4E" w:rsidDel="00CB2812">
                <w:rPr>
                  <w:lang w:val="fr-FR"/>
                </w:rPr>
                <w:delText xml:space="preserve">e marché sans soutien « explicite » de l’Etat est désormais compromise notamment au vu de l’ampleur des engagements relatifs aux extensions du réseau. Pour cela, la nécessité d’envisager un </w:delText>
              </w:r>
              <w:r w:rsidRPr="00220A4E" w:rsidDel="00CB2812">
                <w:rPr>
                  <w:b/>
                  <w:bCs/>
                  <w:lang w:val="fr-FR"/>
                </w:rPr>
                <w:delText>nouveau cadre institutionnel</w:delText>
              </w:r>
              <w:r w:rsidRPr="00220A4E" w:rsidDel="00CB2812">
                <w:rPr>
                  <w:lang w:val="fr-FR"/>
                </w:rPr>
                <w:delText xml:space="preserve"> pour le secteur s’est imposée, assurant une meilleure lisibilité sur le périmètre commercialement viable et permettant de rationaliser l’engagement de l’Etat (à limiter au périmètre d’Aménagement du Territoire).</w:delText>
              </w:r>
            </w:del>
          </w:p>
          <w:p w14:paraId="0D320743" w14:textId="2A0F3D06" w:rsidR="00D35B2C" w:rsidRPr="00A8239A" w:rsidDel="00CB2812" w:rsidRDefault="00D35B2C" w:rsidP="00CB2812">
            <w:pPr>
              <w:numPr>
                <w:ilvl w:val="1"/>
                <w:numId w:val="1"/>
              </w:numPr>
              <w:tabs>
                <w:tab w:val="left" w:pos="2730"/>
              </w:tabs>
              <w:spacing w:before="240" w:after="240"/>
              <w:ind w:left="1134"/>
              <w:jc w:val="left"/>
              <w:outlineLvl w:val="2"/>
              <w:rPr>
                <w:del w:id="3415" w:author="Houyem Rais" w:date="2024-02-22T15:03:00Z"/>
                <w:lang w:val="fr-FR"/>
              </w:rPr>
              <w:pPrChange w:id="3416" w:author="Houyem Rais" w:date="2024-02-22T15:03:00Z">
                <w:pPr>
                  <w:spacing w:before="40" w:after="60"/>
                </w:pPr>
              </w:pPrChange>
            </w:pPr>
            <w:del w:id="3417" w:author="Houyem Rais" w:date="2024-02-22T15:03:00Z">
              <w:r w:rsidRPr="00220A4E" w:rsidDel="00CB2812">
                <w:rPr>
                  <w:lang w:val="fr-FR"/>
                </w:rPr>
                <w:delText>En juillet 2019, l’Etat et l’ONCF ont signé un Protocole d’Accord visant à donner un cadre aux opérations prioritaires à déployer par l’ONCF permettant le développement durable du secteur ferroviaire.</w:delText>
              </w:r>
            </w:del>
          </w:p>
          <w:p w14:paraId="534D4AEA" w14:textId="3EB522B8" w:rsidR="00D35B2C" w:rsidRPr="00A8239A" w:rsidDel="00CB2812" w:rsidRDefault="00D35B2C" w:rsidP="00CB2812">
            <w:pPr>
              <w:numPr>
                <w:ilvl w:val="1"/>
                <w:numId w:val="1"/>
              </w:numPr>
              <w:tabs>
                <w:tab w:val="left" w:pos="2730"/>
              </w:tabs>
              <w:spacing w:before="240" w:after="240"/>
              <w:ind w:left="1134"/>
              <w:jc w:val="left"/>
              <w:outlineLvl w:val="2"/>
              <w:rPr>
                <w:del w:id="3418" w:author="Houyem Rais" w:date="2024-02-22T15:03:00Z"/>
                <w:lang w:val="fr-FR"/>
              </w:rPr>
              <w:pPrChange w:id="3419" w:author="Houyem Rais" w:date="2024-02-22T15:03:00Z">
                <w:pPr>
                  <w:spacing w:before="40" w:after="60"/>
                </w:pPr>
              </w:pPrChange>
            </w:pPr>
            <w:del w:id="3420" w:author="Houyem Rais" w:date="2024-02-22T15:03:00Z">
              <w:r w:rsidRPr="00220A4E" w:rsidDel="00CB2812">
                <w:rPr>
                  <w:lang w:val="fr-FR"/>
                </w:rPr>
                <w:delText>Ce Protocole d’Accord a vocation de convenir des principes directeurs de la refonte du schéma institutionnel régissant le secteur ferroviaire et de préciser les engagements respectifs des parties prenantes.</w:delText>
              </w:r>
            </w:del>
          </w:p>
          <w:p w14:paraId="573FC7FA" w14:textId="75F7D695" w:rsidR="00D35B2C" w:rsidRPr="00A8239A" w:rsidDel="00CB2812" w:rsidRDefault="00D35B2C" w:rsidP="00CB2812">
            <w:pPr>
              <w:numPr>
                <w:ilvl w:val="1"/>
                <w:numId w:val="1"/>
              </w:numPr>
              <w:tabs>
                <w:tab w:val="left" w:pos="2730"/>
              </w:tabs>
              <w:spacing w:before="240" w:after="240"/>
              <w:ind w:left="1134"/>
              <w:jc w:val="left"/>
              <w:outlineLvl w:val="2"/>
              <w:rPr>
                <w:del w:id="3421" w:author="Houyem Rais" w:date="2024-02-22T15:03:00Z"/>
                <w:lang w:val="fr-FR"/>
              </w:rPr>
              <w:pPrChange w:id="3422" w:author="Houyem Rais" w:date="2024-02-22T15:03:00Z">
                <w:pPr>
                  <w:spacing w:before="40" w:after="60"/>
                </w:pPr>
              </w:pPrChange>
            </w:pPr>
            <w:del w:id="3423" w:author="Houyem Rais" w:date="2024-02-22T15:03:00Z">
              <w:r w:rsidRPr="00220A4E" w:rsidDel="00CB2812">
                <w:rPr>
                  <w:lang w:val="fr-FR"/>
                </w:rPr>
                <w:delText>Les principes structurants du Protocole d’accord et de la réforme envisagée sont comme suit :</w:delText>
              </w:r>
            </w:del>
          </w:p>
          <w:p w14:paraId="44E79AE9" w14:textId="5CEED21D"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24" w:author="Houyem Rais" w:date="2024-02-22T15:03:00Z"/>
                <w:lang w:val="fr-FR"/>
              </w:rPr>
              <w:pPrChange w:id="3425" w:author="Houyem Rais" w:date="2024-02-22T15:03:00Z">
                <w:pPr>
                  <w:pStyle w:val="ListParagraph"/>
                  <w:numPr>
                    <w:numId w:val="68"/>
                  </w:numPr>
                  <w:spacing w:before="40" w:after="60"/>
                  <w:ind w:left="720"/>
                </w:pPr>
              </w:pPrChange>
            </w:pPr>
            <w:del w:id="3426" w:author="Houyem Rais" w:date="2024-02-22T15:03:00Z">
              <w:r w:rsidRPr="00220A4E" w:rsidDel="00CB2812">
                <w:rPr>
                  <w:b/>
                  <w:bCs/>
                  <w:lang w:val="fr-FR"/>
                </w:rPr>
                <w:delText>Consécration du rôle de l’Etat pour le financement des extensions du réseau ferroviaire</w:delText>
              </w:r>
              <w:r w:rsidRPr="00220A4E" w:rsidDel="00CB2812">
                <w:rPr>
                  <w:lang w:val="fr-FR"/>
                </w:rPr>
                <w:delText> et son engagement pour la prise en charge de ce rôle.</w:delText>
              </w:r>
            </w:del>
          </w:p>
          <w:p w14:paraId="042EB55D" w14:textId="42628892"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27" w:author="Houyem Rais" w:date="2024-02-22T15:03:00Z"/>
                <w:lang w:val="fr-FR"/>
              </w:rPr>
              <w:pPrChange w:id="3428" w:author="Houyem Rais" w:date="2024-02-22T15:03:00Z">
                <w:pPr>
                  <w:pStyle w:val="ListParagraph"/>
                  <w:numPr>
                    <w:numId w:val="68"/>
                  </w:numPr>
                  <w:spacing w:before="40" w:after="60"/>
                  <w:ind w:left="720"/>
                </w:pPr>
              </w:pPrChange>
            </w:pPr>
            <w:del w:id="3429" w:author="Houyem Rais" w:date="2024-02-22T15:03:00Z">
              <w:r w:rsidRPr="00220A4E" w:rsidDel="00CB2812">
                <w:rPr>
                  <w:b/>
                  <w:bCs/>
                  <w:lang w:val="fr-FR"/>
                </w:rPr>
                <w:delText>Une réforme institutionnelle</w:delText>
              </w:r>
              <w:r w:rsidRPr="00220A4E" w:rsidDel="00CB2812">
                <w:rPr>
                  <w:lang w:val="fr-FR"/>
                </w:rPr>
                <w:delText> consistant à :</w:delText>
              </w:r>
            </w:del>
          </w:p>
          <w:p w14:paraId="0EF066A9" w14:textId="38A60EEE" w:rsidR="00D35B2C" w:rsidRPr="00A8239A" w:rsidDel="00CB2812" w:rsidRDefault="009C620C" w:rsidP="00CB2812">
            <w:pPr>
              <w:pStyle w:val="ListParagraph"/>
              <w:numPr>
                <w:ilvl w:val="1"/>
                <w:numId w:val="1"/>
              </w:numPr>
              <w:tabs>
                <w:tab w:val="left" w:pos="2730"/>
              </w:tabs>
              <w:spacing w:before="240" w:after="240"/>
              <w:ind w:left="1134"/>
              <w:jc w:val="left"/>
              <w:outlineLvl w:val="2"/>
              <w:rPr>
                <w:del w:id="3430" w:author="Houyem Rais" w:date="2024-02-22T15:03:00Z"/>
                <w:lang w:val="fr-FR"/>
              </w:rPr>
              <w:pPrChange w:id="3431" w:author="Houyem Rais" w:date="2024-02-22T15:03:00Z">
                <w:pPr>
                  <w:pStyle w:val="ListParagraph"/>
                  <w:spacing w:before="40" w:after="60"/>
                </w:pPr>
              </w:pPrChange>
            </w:pPr>
            <w:del w:id="3432" w:author="Houyem Rais" w:date="2024-02-22T15:03:00Z">
              <w:r w:rsidRPr="00220A4E" w:rsidDel="00CB2812">
                <w:rPr>
                  <w:lang w:val="fr-FR"/>
                </w:rPr>
                <w:delText>Maintenir</w:delText>
              </w:r>
              <w:r w:rsidR="00D35B2C" w:rsidRPr="00220A4E" w:rsidDel="00CB2812">
                <w:rPr>
                  <w:lang w:val="fr-FR"/>
                </w:rPr>
                <w:delText xml:space="preserve"> de l’ONCF dans son statut d’établissement public, porteur de l’infrastructure ferroviaire ;</w:delText>
              </w:r>
            </w:del>
          </w:p>
          <w:p w14:paraId="379F2BE0" w14:textId="7347879B" w:rsidR="00D35B2C" w:rsidRPr="00A8239A" w:rsidDel="00CB2812" w:rsidRDefault="009C620C" w:rsidP="00CB2812">
            <w:pPr>
              <w:pStyle w:val="ListParagraph"/>
              <w:numPr>
                <w:ilvl w:val="1"/>
                <w:numId w:val="1"/>
              </w:numPr>
              <w:tabs>
                <w:tab w:val="left" w:pos="2730"/>
              </w:tabs>
              <w:spacing w:before="240" w:after="240"/>
              <w:ind w:left="1134"/>
              <w:jc w:val="left"/>
              <w:outlineLvl w:val="2"/>
              <w:rPr>
                <w:del w:id="3433" w:author="Houyem Rais" w:date="2024-02-22T15:03:00Z"/>
                <w:lang w:val="fr-FR"/>
              </w:rPr>
              <w:pPrChange w:id="3434" w:author="Houyem Rais" w:date="2024-02-22T15:03:00Z">
                <w:pPr>
                  <w:pStyle w:val="ListParagraph"/>
                  <w:spacing w:before="40" w:after="60"/>
                </w:pPr>
              </w:pPrChange>
            </w:pPr>
            <w:del w:id="3435" w:author="Houyem Rais" w:date="2024-02-22T15:03:00Z">
              <w:r w:rsidRPr="00220A4E" w:rsidDel="00CB2812">
                <w:rPr>
                  <w:lang w:val="fr-FR"/>
                </w:rPr>
                <w:delText>Créer</w:delText>
              </w:r>
              <w:r w:rsidR="00D35B2C" w:rsidRPr="00220A4E" w:rsidDel="00CB2812">
                <w:rPr>
                  <w:lang w:val="fr-FR"/>
                </w:rPr>
                <w:delText xml:space="preserve"> </w:delText>
              </w:r>
              <w:r w:rsidR="00D35B2C" w:rsidRPr="00220A4E" w:rsidDel="00CB2812">
                <w:rPr>
                  <w:b/>
                  <w:bCs/>
                  <w:i/>
                  <w:iCs/>
                  <w:lang w:val="fr-FR"/>
                </w:rPr>
                <w:delText>ONCF SA</w:delText>
              </w:r>
              <w:r w:rsidR="00D35B2C" w:rsidRPr="00220A4E" w:rsidDel="00CB2812">
                <w:rPr>
                  <w:lang w:val="fr-FR"/>
                </w:rPr>
                <w:delText>, filiale de l’ONCF EPIC, en charge des missions de gestion de l’infrastructure et d’exploitation ferroviaire.</w:delText>
              </w:r>
            </w:del>
          </w:p>
          <w:p w14:paraId="7062F8FA" w14:textId="625AA8AD" w:rsidR="00D35B2C" w:rsidRPr="00A8239A" w:rsidDel="00CB2812" w:rsidRDefault="00D35B2C" w:rsidP="00CB2812">
            <w:pPr>
              <w:numPr>
                <w:ilvl w:val="1"/>
                <w:numId w:val="1"/>
              </w:numPr>
              <w:tabs>
                <w:tab w:val="left" w:pos="2730"/>
              </w:tabs>
              <w:spacing w:before="240" w:after="240"/>
              <w:ind w:left="1134"/>
              <w:jc w:val="left"/>
              <w:outlineLvl w:val="2"/>
              <w:rPr>
                <w:del w:id="3436" w:author="Houyem Rais" w:date="2024-02-22T15:03:00Z"/>
                <w:lang w:val="fr-FR"/>
              </w:rPr>
              <w:pPrChange w:id="3437" w:author="Houyem Rais" w:date="2024-02-22T15:03:00Z">
                <w:pPr>
                  <w:spacing w:before="40" w:after="60"/>
                  <w:ind w:left="594"/>
                </w:pPr>
              </w:pPrChange>
            </w:pPr>
            <w:del w:id="3438" w:author="Houyem Rais" w:date="2024-02-22T15:03:00Z">
              <w:r w:rsidRPr="00220A4E" w:rsidDel="00CB2812">
                <w:rPr>
                  <w:lang w:val="fr-FR"/>
                </w:rPr>
                <w:delText>Ici, le principal enjeu réside dans la distinction juridique et financière entre les deux périmètres Etat et ONCF.</w:delText>
              </w:r>
            </w:del>
          </w:p>
          <w:p w14:paraId="1FF68F66" w14:textId="648BA0E0"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39" w:author="Houyem Rais" w:date="2024-02-22T15:03:00Z"/>
                <w:lang w:val="fr-FR"/>
              </w:rPr>
              <w:pPrChange w:id="3440" w:author="Houyem Rais" w:date="2024-02-22T15:03:00Z">
                <w:pPr>
                  <w:pStyle w:val="ListParagraph"/>
                  <w:numPr>
                    <w:numId w:val="68"/>
                  </w:numPr>
                  <w:spacing w:before="40" w:after="60"/>
                  <w:ind w:left="720"/>
                </w:pPr>
              </w:pPrChange>
            </w:pPr>
            <w:del w:id="3441" w:author="Houyem Rais" w:date="2024-02-22T15:03:00Z">
              <w:r w:rsidRPr="00220A4E" w:rsidDel="00CB2812">
                <w:rPr>
                  <w:b/>
                  <w:bCs/>
                  <w:lang w:val="fr-FR"/>
                </w:rPr>
                <w:delText>Restructuration comptable</w:delText>
              </w:r>
              <w:r w:rsidRPr="00220A4E" w:rsidDel="00CB2812">
                <w:rPr>
                  <w:lang w:val="fr-FR"/>
                </w:rPr>
                <w:delText> : la mise en place d’une politique comptable reflétant les spécificités de traitement des infrastructures ferroviaires.</w:delText>
              </w:r>
            </w:del>
          </w:p>
          <w:p w14:paraId="50E80A34" w14:textId="107F8400"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42" w:author="Houyem Rais" w:date="2024-02-22T15:03:00Z"/>
                <w:lang w:val="fr-FR"/>
              </w:rPr>
              <w:pPrChange w:id="3443" w:author="Houyem Rais" w:date="2024-02-22T15:03:00Z">
                <w:pPr>
                  <w:pStyle w:val="ListParagraph"/>
                  <w:numPr>
                    <w:numId w:val="68"/>
                  </w:numPr>
                  <w:spacing w:before="40" w:after="60"/>
                  <w:ind w:left="720"/>
                </w:pPr>
              </w:pPrChange>
            </w:pPr>
            <w:del w:id="3444" w:author="Houyem Rais" w:date="2024-02-22T15:03:00Z">
              <w:r w:rsidRPr="00220A4E" w:rsidDel="00CB2812">
                <w:rPr>
                  <w:b/>
                  <w:bCs/>
                  <w:lang w:val="fr-FR"/>
                </w:rPr>
                <w:delText>Amélioration du profil du passif ONCF à travers la restructuration de la dette</w:delText>
              </w:r>
              <w:r w:rsidRPr="00220A4E" w:rsidDel="00CB2812">
                <w:rPr>
                  <w:lang w:val="fr-FR"/>
                </w:rPr>
                <w:delText> : Restructuration de la dette ONCF pour 10 milliards de dirhams à travers de nouveaux emprunts long terme bénéficiant de la garantie de l’Etat.</w:delText>
              </w:r>
            </w:del>
          </w:p>
          <w:p w14:paraId="70DC5809" w14:textId="5CD64650"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45" w:author="Houyem Rais" w:date="2024-02-22T15:03:00Z"/>
                <w:lang w:val="fr-FR"/>
              </w:rPr>
              <w:pPrChange w:id="3446" w:author="Houyem Rais" w:date="2024-02-22T15:03:00Z">
                <w:pPr>
                  <w:pStyle w:val="ListParagraph"/>
                  <w:numPr>
                    <w:numId w:val="68"/>
                  </w:numPr>
                  <w:spacing w:before="40" w:after="60"/>
                  <w:ind w:left="720"/>
                </w:pPr>
              </w:pPrChange>
            </w:pPr>
            <w:del w:id="3447" w:author="Houyem Rais" w:date="2024-02-22T15:03:00Z">
              <w:r w:rsidRPr="00220A4E" w:rsidDel="00CB2812">
                <w:rPr>
                  <w:b/>
                  <w:bCs/>
                  <w:lang w:val="fr-FR"/>
                </w:rPr>
                <w:delText>Revalorisation du patrimoine de l’ONCF</w:delText>
              </w:r>
              <w:r w:rsidRPr="00220A4E" w:rsidDel="00CB2812">
                <w:rPr>
                  <w:lang w:val="fr-FR"/>
                </w:rPr>
                <w:delText> à travers :</w:delText>
              </w:r>
            </w:del>
          </w:p>
          <w:p w14:paraId="502A47BB" w14:textId="76C6B6D7"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48" w:author="Houyem Rais" w:date="2024-02-22T15:03:00Z"/>
                <w:lang w:val="fr-FR"/>
              </w:rPr>
              <w:pPrChange w:id="3449" w:author="Houyem Rais" w:date="2024-02-22T15:03:00Z">
                <w:pPr>
                  <w:pStyle w:val="ListParagraph"/>
                  <w:spacing w:before="40" w:after="60"/>
                </w:pPr>
              </w:pPrChange>
            </w:pPr>
            <w:del w:id="3450" w:author="Houyem Rais" w:date="2024-02-22T15:03:00Z">
              <w:r w:rsidRPr="00220A4E" w:rsidDel="00CB2812">
                <w:rPr>
                  <w:lang w:val="fr-FR"/>
                </w:rPr>
                <w:delText>Cessions des actifs non stratégiques ;</w:delText>
              </w:r>
            </w:del>
          </w:p>
          <w:p w14:paraId="010EB185" w14:textId="70307257"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51" w:author="Houyem Rais" w:date="2024-02-22T15:03:00Z"/>
                <w:lang w:val="fr-FR"/>
              </w:rPr>
              <w:pPrChange w:id="3452" w:author="Houyem Rais" w:date="2024-02-22T15:03:00Z">
                <w:pPr>
                  <w:pStyle w:val="ListParagraph"/>
                  <w:spacing w:before="40" w:after="60"/>
                </w:pPr>
              </w:pPrChange>
            </w:pPr>
            <w:del w:id="3453" w:author="Houyem Rais" w:date="2024-02-22T15:03:00Z">
              <w:r w:rsidRPr="00220A4E" w:rsidDel="00CB2812">
                <w:rPr>
                  <w:lang w:val="fr-FR"/>
                </w:rPr>
                <w:delText>Monétisation du périmètre foncier et projets avoisinant les gares.</w:delText>
              </w:r>
            </w:del>
          </w:p>
          <w:p w14:paraId="2BBCF3F7" w14:textId="546A3831" w:rsidR="00D35B2C" w:rsidRPr="00A8239A" w:rsidDel="00CB2812" w:rsidRDefault="00D35B2C" w:rsidP="00CB2812">
            <w:pPr>
              <w:pStyle w:val="ListParagraph"/>
              <w:numPr>
                <w:ilvl w:val="1"/>
                <w:numId w:val="1"/>
              </w:numPr>
              <w:tabs>
                <w:tab w:val="left" w:pos="2730"/>
              </w:tabs>
              <w:spacing w:before="240" w:after="240"/>
              <w:ind w:left="1134"/>
              <w:jc w:val="left"/>
              <w:outlineLvl w:val="2"/>
              <w:rPr>
                <w:del w:id="3454" w:author="Houyem Rais" w:date="2024-02-22T15:03:00Z"/>
                <w:b/>
                <w:bCs/>
                <w:lang w:val="fr-FR"/>
              </w:rPr>
              <w:pPrChange w:id="3455" w:author="Houyem Rais" w:date="2024-02-22T15:03:00Z">
                <w:pPr>
                  <w:pStyle w:val="ListParagraph"/>
                  <w:numPr>
                    <w:numId w:val="68"/>
                  </w:numPr>
                  <w:spacing w:before="40" w:after="60"/>
                  <w:ind w:left="720"/>
                </w:pPr>
              </w:pPrChange>
            </w:pPr>
            <w:del w:id="3456" w:author="Houyem Rais" w:date="2024-02-22T15:03:00Z">
              <w:r w:rsidRPr="00220A4E" w:rsidDel="00CB2812">
                <w:rPr>
                  <w:b/>
                  <w:bCs/>
                  <w:lang w:val="fr-FR"/>
                </w:rPr>
                <w:delText>Amélioration de l’efficience opérationnelle</w:delText>
              </w:r>
              <w:r w:rsidRPr="00220A4E" w:rsidDel="00CB2812">
                <w:rPr>
                  <w:lang w:val="fr-FR"/>
                </w:rPr>
                <w:delText xml:space="preserve"> à travers :</w:delText>
              </w:r>
            </w:del>
          </w:p>
          <w:p w14:paraId="0AE80A80" w14:textId="6A097B0F" w:rsidR="00D35B2C" w:rsidRPr="00BC3FF8" w:rsidDel="00CB2812" w:rsidRDefault="00D35B2C" w:rsidP="00CB2812">
            <w:pPr>
              <w:pStyle w:val="ListParagraph"/>
              <w:numPr>
                <w:ilvl w:val="1"/>
                <w:numId w:val="1"/>
              </w:numPr>
              <w:tabs>
                <w:tab w:val="left" w:pos="2730"/>
              </w:tabs>
              <w:spacing w:before="240" w:after="240"/>
              <w:ind w:left="1134"/>
              <w:jc w:val="left"/>
              <w:outlineLvl w:val="2"/>
              <w:rPr>
                <w:del w:id="3457" w:author="Houyem Rais" w:date="2024-02-22T15:03:00Z"/>
              </w:rPr>
              <w:pPrChange w:id="3458" w:author="Houyem Rais" w:date="2024-02-22T15:03:00Z">
                <w:pPr>
                  <w:pStyle w:val="ListParagraph"/>
                  <w:spacing w:before="40" w:after="60"/>
                </w:pPr>
              </w:pPrChange>
            </w:pPr>
            <w:del w:id="3459" w:author="Houyem Rais" w:date="2024-02-22T15:03:00Z">
              <w:r w:rsidRPr="00BC3FF8" w:rsidDel="00CB2812">
                <w:delText>Partenariat industriel OCP-ONCF ;</w:delText>
              </w:r>
            </w:del>
          </w:p>
          <w:p w14:paraId="3D43DB43" w14:textId="1C124B9F" w:rsidR="00E72857" w:rsidRPr="00A8239A" w:rsidDel="00CB2812" w:rsidRDefault="00D35B2C" w:rsidP="00CB2812">
            <w:pPr>
              <w:pStyle w:val="ListParagraph"/>
              <w:numPr>
                <w:ilvl w:val="1"/>
                <w:numId w:val="1"/>
              </w:numPr>
              <w:tabs>
                <w:tab w:val="left" w:pos="2730"/>
              </w:tabs>
              <w:spacing w:before="240" w:after="240"/>
              <w:ind w:left="1134"/>
              <w:jc w:val="left"/>
              <w:outlineLvl w:val="2"/>
              <w:rPr>
                <w:del w:id="3460" w:author="Houyem Rais" w:date="2024-02-22T15:03:00Z"/>
                <w:lang w:val="fr-FR"/>
              </w:rPr>
              <w:pPrChange w:id="3461" w:author="Houyem Rais" w:date="2024-02-22T15:03:00Z">
                <w:pPr>
                  <w:pStyle w:val="ListParagraph"/>
                  <w:spacing w:before="40" w:after="60"/>
                </w:pPr>
              </w:pPrChange>
            </w:pPr>
            <w:del w:id="3462" w:author="Houyem Rais" w:date="2024-02-22T15:03:00Z">
              <w:r w:rsidRPr="00220A4E" w:rsidDel="00CB2812">
                <w:rPr>
                  <w:lang w:val="fr-FR"/>
                </w:rPr>
                <w:delText>Assainissement des dettes fournisseurs et amélioration des délais de paiement.</w:delText>
              </w:r>
            </w:del>
          </w:p>
          <w:p w14:paraId="61D2A279" w14:textId="7751FD2C" w:rsidR="00155910" w:rsidDel="00CB2812" w:rsidRDefault="00F7592C" w:rsidP="00CB2812">
            <w:pPr>
              <w:keepNext/>
              <w:numPr>
                <w:ilvl w:val="1"/>
                <w:numId w:val="1"/>
              </w:numPr>
              <w:tabs>
                <w:tab w:val="left" w:pos="2730"/>
              </w:tabs>
              <w:spacing w:before="240" w:after="240"/>
              <w:ind w:left="1134"/>
              <w:jc w:val="left"/>
              <w:outlineLvl w:val="2"/>
              <w:rPr>
                <w:del w:id="3463" w:author="Houyem Rais" w:date="2024-02-22T15:03:00Z"/>
              </w:rPr>
              <w:pPrChange w:id="3464" w:author="Houyem Rais" w:date="2024-02-22T15:03:00Z">
                <w:pPr>
                  <w:keepNext/>
                  <w:spacing w:before="40" w:after="60"/>
                  <w:jc w:val="center"/>
                </w:pPr>
              </w:pPrChange>
            </w:pPr>
            <w:del w:id="3465" w:author="Houyem Rais" w:date="2024-02-22T15:03:00Z">
              <w:r w:rsidRPr="000B030B" w:rsidDel="00CB2812">
                <w:rPr>
                  <w:noProof/>
                </w:rPr>
                <w:drawing>
                  <wp:inline distT="0" distB="0" distL="0" distR="0" wp14:anchorId="690B0310" wp14:editId="4037DCF5">
                    <wp:extent cx="4937263" cy="3137491"/>
                    <wp:effectExtent l="19050" t="19050" r="15875" b="25400"/>
                    <wp:docPr id="1592602922" name="Picture 159260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02922" name=""/>
                            <pic:cNvPicPr/>
                          </pic:nvPicPr>
                          <pic:blipFill>
                            <a:blip r:embed="rId20"/>
                            <a:stretch>
                              <a:fillRect/>
                            </a:stretch>
                          </pic:blipFill>
                          <pic:spPr>
                            <a:xfrm>
                              <a:off x="0" y="0"/>
                              <a:ext cx="4958424" cy="3150939"/>
                            </a:xfrm>
                            <a:prstGeom prst="rect">
                              <a:avLst/>
                            </a:prstGeom>
                            <a:ln>
                              <a:solidFill>
                                <a:schemeClr val="tx1"/>
                              </a:solidFill>
                            </a:ln>
                          </pic:spPr>
                        </pic:pic>
                      </a:graphicData>
                    </a:graphic>
                  </wp:inline>
                </w:drawing>
              </w:r>
            </w:del>
          </w:p>
          <w:p w14:paraId="2BD196B2" w14:textId="7C48C498" w:rsidR="00F7592C" w:rsidRPr="00A8239A" w:rsidDel="00CB2812" w:rsidRDefault="00155910" w:rsidP="00CB2812">
            <w:pPr>
              <w:pStyle w:val="Caption"/>
              <w:numPr>
                <w:ilvl w:val="1"/>
                <w:numId w:val="1"/>
              </w:numPr>
              <w:tabs>
                <w:tab w:val="left" w:pos="2730"/>
              </w:tabs>
              <w:spacing w:before="240" w:after="240"/>
              <w:ind w:left="1134"/>
              <w:jc w:val="left"/>
              <w:outlineLvl w:val="2"/>
              <w:rPr>
                <w:del w:id="3466" w:author="Houyem Rais" w:date="2024-02-22T15:03:00Z"/>
                <w:lang w:val="fr-FR"/>
              </w:rPr>
              <w:pPrChange w:id="3467" w:author="Houyem Rais" w:date="2024-02-22T15:03:00Z">
                <w:pPr>
                  <w:pStyle w:val="Caption"/>
                  <w:spacing w:before="40"/>
                  <w:jc w:val="center"/>
                </w:pPr>
              </w:pPrChange>
            </w:pPr>
            <w:bookmarkStart w:id="3468" w:name="_Toc158885103"/>
            <w:del w:id="3469" w:author="Houyem Rais" w:date="2024-02-22T15:03:00Z">
              <w:r w:rsidRPr="00220A4E" w:rsidDel="00CB2812">
                <w:rPr>
                  <w:lang w:val="fr-FR"/>
                </w:rPr>
                <w:delText xml:space="preserve">Figure </w:delText>
              </w:r>
              <w:r w:rsidDel="00CB2812">
                <w:fldChar w:fldCharType="begin"/>
              </w:r>
              <w:r w:rsidRPr="00220A4E" w:rsidDel="00CB2812">
                <w:rPr>
                  <w:lang w:val="fr-FR"/>
                </w:rPr>
                <w:delInstrText xml:space="preserve"> SEQ Figure \* ARABIC </w:delInstrText>
              </w:r>
              <w:r w:rsidDel="00CB2812">
                <w:fldChar w:fldCharType="separate"/>
              </w:r>
              <w:r w:rsidR="0019555C" w:rsidDel="00CB2812">
                <w:rPr>
                  <w:noProof/>
                  <w:lang w:val="fr-FR"/>
                </w:rPr>
                <w:delText>11</w:delText>
              </w:r>
              <w:r w:rsidDel="00CB2812">
                <w:fldChar w:fldCharType="end"/>
              </w:r>
              <w:r w:rsidRPr="00220A4E" w:rsidDel="00CB2812">
                <w:rPr>
                  <w:lang w:val="fr-FR"/>
                </w:rPr>
                <w:delText xml:space="preserve"> Schéma institutionnel cible de la réforme du secteur ferroviaire au Maroc</w:delText>
              </w:r>
              <w:bookmarkEnd w:id="3468"/>
            </w:del>
          </w:p>
          <w:p w14:paraId="46D4C4F3" w14:textId="1D17D475" w:rsidR="00155910" w:rsidRPr="00155910" w:rsidDel="00CB2812" w:rsidRDefault="00155910" w:rsidP="00CB2812">
            <w:pPr>
              <w:numPr>
                <w:ilvl w:val="1"/>
                <w:numId w:val="1"/>
              </w:numPr>
              <w:tabs>
                <w:tab w:val="left" w:pos="2730"/>
              </w:tabs>
              <w:spacing w:before="240" w:after="240"/>
              <w:ind w:left="1134"/>
              <w:jc w:val="left"/>
              <w:outlineLvl w:val="2"/>
              <w:rPr>
                <w:del w:id="3470" w:author="Houyem Rais" w:date="2024-02-22T15:03:00Z"/>
              </w:rPr>
              <w:pPrChange w:id="3471" w:author="Houyem Rais" w:date="2024-02-22T15:03:00Z">
                <w:pPr>
                  <w:spacing w:before="40" w:after="60"/>
                  <w:jc w:val="right"/>
                </w:pPr>
              </w:pPrChange>
            </w:pPr>
            <w:del w:id="3472" w:author="Houyem Rais" w:date="2024-02-22T15:03:00Z">
              <w:r w:rsidRPr="00A8239A" w:rsidDel="00CB2812">
                <w:rPr>
                  <w:b/>
                  <w:bCs/>
                </w:rPr>
                <w:delText>Source</w:delText>
              </w:r>
              <w:r w:rsidDel="00CB2812">
                <w:delText xml:space="preserve">: </w:delText>
              </w:r>
              <w:r w:rsidR="00E20A86" w:rsidDel="00CB2812">
                <w:delText>ONCF (2020)</w:delText>
              </w:r>
            </w:del>
          </w:p>
        </w:tc>
      </w:tr>
    </w:tbl>
    <w:p w14:paraId="4B2C408D" w14:textId="0E852236" w:rsidR="00E6092E" w:rsidDel="00CB2812" w:rsidRDefault="00E6092E" w:rsidP="00CB2812">
      <w:pPr>
        <w:numPr>
          <w:ilvl w:val="1"/>
          <w:numId w:val="1"/>
        </w:numPr>
        <w:tabs>
          <w:tab w:val="left" w:pos="2730"/>
        </w:tabs>
        <w:spacing w:before="240" w:after="240"/>
        <w:ind w:left="1134"/>
        <w:jc w:val="left"/>
        <w:outlineLvl w:val="2"/>
        <w:rPr>
          <w:del w:id="3473" w:author="Houyem Rais" w:date="2024-02-22T15:03:00Z"/>
        </w:rPr>
        <w:pPrChange w:id="3474" w:author="Houyem Rais" w:date="2024-02-22T15:03:00Z">
          <w:pPr/>
        </w:pPrChange>
      </w:pPr>
    </w:p>
    <w:p w14:paraId="5E884CAF" w14:textId="3BE9240E" w:rsidR="0073358C" w:rsidDel="00CB2812" w:rsidRDefault="00E6092E" w:rsidP="00CB2812">
      <w:pPr>
        <w:numPr>
          <w:ilvl w:val="1"/>
          <w:numId w:val="1"/>
        </w:numPr>
        <w:tabs>
          <w:tab w:val="left" w:pos="2730"/>
        </w:tabs>
        <w:spacing w:before="240" w:after="240"/>
        <w:ind w:left="1134"/>
        <w:jc w:val="left"/>
        <w:outlineLvl w:val="2"/>
        <w:rPr>
          <w:del w:id="3475" w:author="Houyem Rais" w:date="2024-02-22T15:03:00Z"/>
        </w:rPr>
        <w:pPrChange w:id="3476" w:author="Houyem Rais" w:date="2024-02-22T15:03:00Z">
          <w:pPr/>
        </w:pPrChange>
      </w:pPr>
      <w:del w:id="3477" w:author="Houyem Rais" w:date="2024-02-22T15:03:00Z">
        <w:r w:rsidRPr="00E6092E" w:rsidDel="00CB2812">
          <w:delText xml:space="preserve">La mise en avant de la </w:delText>
        </w:r>
        <w:r w:rsidRPr="00A8239A" w:rsidDel="00CB2812">
          <w:rPr>
            <w:b/>
            <w:bCs/>
          </w:rPr>
          <w:delText>SNCFT Réseau</w:delText>
        </w:r>
        <w:r w:rsidRPr="00E6092E" w:rsidDel="00CB2812">
          <w:delText xml:space="preserve"> s'aligne sur les pratiques de réformes institutionnelles observées dans des contextes similaires, comme celui de l'ONCF au Maroc. Dans ce cadre, l'État marocain a restructuré son secteur ferroviaire pour séparer clairement les responsabilités de financement et d'exploitation, en maintenant l'ONCF comme porteur de l'infrastructure tout en créant une filiale opérationnelle.</w:delText>
        </w:r>
      </w:del>
    </w:p>
    <w:p w14:paraId="3E389FE5" w14:textId="32701FA2" w:rsidR="00E6092E" w:rsidRPr="00E6092E" w:rsidDel="00CB2812" w:rsidRDefault="00E6092E" w:rsidP="00CB2812">
      <w:pPr>
        <w:numPr>
          <w:ilvl w:val="1"/>
          <w:numId w:val="1"/>
        </w:numPr>
        <w:tabs>
          <w:tab w:val="left" w:pos="2730"/>
        </w:tabs>
        <w:spacing w:before="240" w:after="240"/>
        <w:ind w:left="1134"/>
        <w:jc w:val="left"/>
        <w:outlineLvl w:val="2"/>
        <w:rPr>
          <w:del w:id="3478" w:author="Houyem Rais" w:date="2024-02-22T15:03:00Z"/>
        </w:rPr>
        <w:pPrChange w:id="3479" w:author="Houyem Rais" w:date="2024-02-22T15:03:00Z">
          <w:pPr/>
        </w:pPrChange>
      </w:pPr>
      <w:del w:id="3480" w:author="Houyem Rais" w:date="2024-02-22T15:03:00Z">
        <w:r w:rsidRPr="00E6092E" w:rsidDel="00CB2812">
          <w:delText xml:space="preserve">De manière analogue, la SNCFT Réseau </w:delText>
        </w:r>
        <w:r w:rsidRPr="00A8239A" w:rsidDel="00CB2812">
          <w:rPr>
            <w:b/>
            <w:bCs/>
          </w:rPr>
          <w:delText>centralisera la gestion de l'infrastructure ferroviaire tunisienne</w:delText>
        </w:r>
        <w:r w:rsidRPr="00E6092E" w:rsidDel="00CB2812">
          <w:delText>, s'occupant de l'entretien, la construction de nouvelles lignes et la gestion de la circulation, en attribuant des sillons et en collectant les redevances, ce qui est essentiel pour la durabilité et l'efficience du réseau.</w:delText>
        </w:r>
      </w:del>
    </w:p>
    <w:p w14:paraId="45228FCE" w14:textId="77C60338" w:rsidR="00126475" w:rsidDel="00CB2812" w:rsidRDefault="00E6092E" w:rsidP="00CB2812">
      <w:pPr>
        <w:numPr>
          <w:ilvl w:val="1"/>
          <w:numId w:val="1"/>
        </w:numPr>
        <w:tabs>
          <w:tab w:val="left" w:pos="2730"/>
        </w:tabs>
        <w:spacing w:before="240" w:after="240"/>
        <w:ind w:left="1134"/>
        <w:jc w:val="left"/>
        <w:outlineLvl w:val="2"/>
        <w:rPr>
          <w:del w:id="3481" w:author="Houyem Rais" w:date="2024-02-22T15:03:00Z"/>
        </w:rPr>
        <w:pPrChange w:id="3482" w:author="Houyem Rais" w:date="2024-02-22T15:03:00Z">
          <w:pPr/>
        </w:pPrChange>
      </w:pPr>
      <w:del w:id="3483" w:author="Houyem Rais" w:date="2024-02-22T15:03:00Z">
        <w:r w:rsidRPr="00E6092E" w:rsidDel="00CB2812">
          <w:delText>Cette approche permettra de mieux gérer les ressources, d'améliorer l'efficacité opérationnelle et de rationaliser l'engagement de l'État. Elle devrait également favoriser un financement plus ciblé des infrastructures, essentiel pour le développement territorial et la croissance économique.</w:delText>
        </w:r>
      </w:del>
    </w:p>
    <w:p w14:paraId="1D5AF899" w14:textId="12E7E438" w:rsidR="00E6092E" w:rsidRPr="00E6092E" w:rsidDel="00CB2812" w:rsidRDefault="00E6092E" w:rsidP="00CB2812">
      <w:pPr>
        <w:numPr>
          <w:ilvl w:val="1"/>
          <w:numId w:val="1"/>
        </w:numPr>
        <w:tabs>
          <w:tab w:val="left" w:pos="2730"/>
        </w:tabs>
        <w:spacing w:before="240" w:after="240"/>
        <w:ind w:left="1134"/>
        <w:jc w:val="left"/>
        <w:outlineLvl w:val="2"/>
        <w:rPr>
          <w:del w:id="3484" w:author="Houyem Rais" w:date="2024-02-22T15:03:00Z"/>
        </w:rPr>
        <w:pPrChange w:id="3485" w:author="Houyem Rais" w:date="2024-02-22T15:03:00Z">
          <w:pPr/>
        </w:pPrChange>
      </w:pPr>
      <w:del w:id="3486" w:author="Houyem Rais" w:date="2024-02-22T15:03:00Z">
        <w:r w:rsidRPr="00E6092E" w:rsidDel="00CB2812">
          <w:delText>En Tunisie, cette structuration vise à optimiser les performances du réseau, à encourager l'innovation et à garantir une meilleure qualité de service, alignant les objectifs de développement du pays avec une gestion stratégique et moderne du secteur ferroviaire.</w:delText>
        </w:r>
      </w:del>
    </w:p>
    <w:p w14:paraId="2BB4152F" w14:textId="652AE800" w:rsidR="00DF4FF1" w:rsidRPr="00DF4FF1" w:rsidDel="00CB2812" w:rsidRDefault="00DF4FF1" w:rsidP="00CB2812">
      <w:pPr>
        <w:numPr>
          <w:ilvl w:val="1"/>
          <w:numId w:val="1"/>
        </w:numPr>
        <w:tabs>
          <w:tab w:val="left" w:pos="2730"/>
        </w:tabs>
        <w:spacing w:before="240" w:after="240"/>
        <w:ind w:left="1134"/>
        <w:jc w:val="left"/>
        <w:outlineLvl w:val="2"/>
        <w:rPr>
          <w:del w:id="3487" w:author="Houyem Rais" w:date="2024-02-22T15:03:00Z"/>
        </w:rPr>
        <w:pPrChange w:id="3488" w:author="Houyem Rais" w:date="2024-02-22T15:03:00Z">
          <w:pPr/>
        </w:pPrChange>
      </w:pPr>
    </w:p>
    <w:p w14:paraId="0580A6F9" w14:textId="0BBB1EA2"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489" w:author="Houyem Rais" w:date="2024-02-22T15:03:00Z"/>
          <w:b/>
          <w:bCs/>
        </w:rPr>
        <w:pPrChange w:id="3490" w:author="Houyem Rais" w:date="2024-02-22T15:03:00Z">
          <w:pPr>
            <w:pStyle w:val="ListParagraph"/>
            <w:numPr>
              <w:numId w:val="14"/>
            </w:numPr>
            <w:ind w:left="720"/>
          </w:pPr>
        </w:pPrChange>
      </w:pPr>
      <w:del w:id="3491" w:author="Houyem Rais" w:date="2024-02-22T15:03:00Z">
        <w:r w:rsidRPr="00007B3E" w:rsidDel="00CB2812">
          <w:rPr>
            <w:b/>
            <w:bCs/>
          </w:rPr>
          <w:delText>La Société des Travaux Ferroviaires (SOTRAFER) - Ministère du Transport :</w:delText>
        </w:r>
      </w:del>
    </w:p>
    <w:p w14:paraId="1B6D93D6" w14:textId="32F99993" w:rsidR="00E52950" w:rsidRPr="00007B3E" w:rsidDel="00CB2812" w:rsidRDefault="00E52950" w:rsidP="00CB2812">
      <w:pPr>
        <w:numPr>
          <w:ilvl w:val="1"/>
          <w:numId w:val="1"/>
        </w:numPr>
        <w:tabs>
          <w:tab w:val="left" w:pos="2730"/>
        </w:tabs>
        <w:spacing w:before="240" w:after="240"/>
        <w:ind w:left="1134"/>
        <w:jc w:val="left"/>
        <w:outlineLvl w:val="2"/>
        <w:rPr>
          <w:del w:id="3492" w:author="Houyem Rais" w:date="2024-02-22T15:03:00Z"/>
        </w:rPr>
        <w:pPrChange w:id="3493" w:author="Houyem Rais" w:date="2024-02-22T15:03:00Z">
          <w:pPr/>
        </w:pPrChange>
      </w:pPr>
      <w:del w:id="3494" w:author="Houyem Rais" w:date="2024-02-22T15:03:00Z">
        <w:r w:rsidRPr="00007B3E" w:rsidDel="00CB2812">
          <w:delText>Créée en 1984, la SOTRAFER est une Société Anonyme spécialisée dans :</w:delText>
        </w:r>
      </w:del>
    </w:p>
    <w:p w14:paraId="55CD447E" w14:textId="1638A428"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495" w:author="Houyem Rais" w:date="2024-02-22T15:03:00Z"/>
        </w:rPr>
        <w:pPrChange w:id="3496" w:author="Houyem Rais" w:date="2024-02-22T15:03:00Z">
          <w:pPr>
            <w:pStyle w:val="ListParagraph"/>
          </w:pPr>
        </w:pPrChange>
      </w:pPr>
      <w:del w:id="3497" w:author="Houyem Rais" w:date="2024-02-22T15:03:00Z">
        <w:r w:rsidRPr="00007B3E" w:rsidDel="00CB2812">
          <w:delText>Le renouvellement des voies existantes.</w:delText>
        </w:r>
      </w:del>
    </w:p>
    <w:p w14:paraId="3EC9881D" w14:textId="584EDB32"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498" w:author="Houyem Rais" w:date="2024-02-22T15:03:00Z"/>
        </w:rPr>
        <w:pPrChange w:id="3499" w:author="Houyem Rais" w:date="2024-02-22T15:03:00Z">
          <w:pPr>
            <w:pStyle w:val="ListParagraph"/>
          </w:pPr>
        </w:pPrChange>
      </w:pPr>
      <w:del w:id="3500" w:author="Houyem Rais" w:date="2024-02-22T15:03:00Z">
        <w:r w:rsidRPr="00007B3E" w:rsidDel="00CB2812">
          <w:delText>La pose de nouvelles voies.</w:delText>
        </w:r>
      </w:del>
    </w:p>
    <w:p w14:paraId="5477A16B" w14:textId="6D21D49B"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501" w:author="Houyem Rais" w:date="2024-02-22T15:03:00Z"/>
        </w:rPr>
        <w:pPrChange w:id="3502" w:author="Houyem Rais" w:date="2024-02-22T15:03:00Z">
          <w:pPr>
            <w:pStyle w:val="ListParagraph"/>
          </w:pPr>
        </w:pPrChange>
      </w:pPr>
      <w:del w:id="3503" w:author="Houyem Rais" w:date="2024-02-22T15:03:00Z">
        <w:r w:rsidRPr="00007B3E" w:rsidDel="00CB2812">
          <w:delText>L'entretien des voies.</w:delText>
        </w:r>
      </w:del>
    </w:p>
    <w:p w14:paraId="0C785A65" w14:textId="718B6057"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504" w:author="Houyem Rais" w:date="2024-02-22T15:03:00Z"/>
        </w:rPr>
        <w:pPrChange w:id="3505" w:author="Houyem Rais" w:date="2024-02-22T15:03:00Z">
          <w:pPr>
            <w:pStyle w:val="ListParagraph"/>
          </w:pPr>
        </w:pPrChange>
      </w:pPr>
      <w:del w:id="3506" w:author="Houyem Rais" w:date="2024-02-22T15:03:00Z">
        <w:r w:rsidRPr="00007B3E" w:rsidDel="00CB2812">
          <w:delText>L'aménagement des voies</w:delText>
        </w:r>
        <w:r w:rsidR="00A25421" w:rsidRPr="00007B3E" w:rsidDel="00CB2812">
          <w:delText>,</w:delText>
        </w:r>
        <w:r w:rsidRPr="00007B3E" w:rsidDel="00CB2812">
          <w:delText xml:space="preserve"> des gares et des ateliers.</w:delText>
        </w:r>
      </w:del>
    </w:p>
    <w:p w14:paraId="003083FA" w14:textId="7B9EEEE1"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507" w:author="Houyem Rais" w:date="2024-02-22T15:03:00Z"/>
        </w:rPr>
        <w:pPrChange w:id="3508" w:author="Houyem Rais" w:date="2024-02-22T15:03:00Z">
          <w:pPr>
            <w:pStyle w:val="ListParagraph"/>
          </w:pPr>
        </w:pPrChange>
      </w:pPr>
      <w:del w:id="3509" w:author="Houyem Rais" w:date="2024-02-22T15:03:00Z">
        <w:r w:rsidRPr="00007B3E" w:rsidDel="00CB2812">
          <w:delText>La pose des voies des métros légers.</w:delText>
        </w:r>
      </w:del>
    </w:p>
    <w:p w14:paraId="6043B289" w14:textId="2E1A8E32" w:rsidR="00E52950" w:rsidRPr="00007B3E" w:rsidDel="00CB2812" w:rsidRDefault="00E52950" w:rsidP="00CB2812">
      <w:pPr>
        <w:pStyle w:val="ListParagraph"/>
        <w:numPr>
          <w:ilvl w:val="1"/>
          <w:numId w:val="1"/>
        </w:numPr>
        <w:tabs>
          <w:tab w:val="left" w:pos="2730"/>
        </w:tabs>
        <w:spacing w:before="240" w:after="240"/>
        <w:ind w:left="1134"/>
        <w:jc w:val="left"/>
        <w:outlineLvl w:val="2"/>
        <w:rPr>
          <w:del w:id="3510" w:author="Houyem Rais" w:date="2024-02-22T15:03:00Z"/>
        </w:rPr>
        <w:pPrChange w:id="3511" w:author="Houyem Rais" w:date="2024-02-22T15:03:00Z">
          <w:pPr>
            <w:pStyle w:val="ListParagraph"/>
          </w:pPr>
        </w:pPrChange>
      </w:pPr>
      <w:del w:id="3512" w:author="Houyem Rais" w:date="2024-02-22T15:03:00Z">
        <w:r w:rsidRPr="00007B3E" w:rsidDel="00CB2812">
          <w:delText>La construction et l'entretien des voies des embranchements ferroviaires.</w:delText>
        </w:r>
        <w:r w:rsidRPr="00007B3E" w:rsidDel="00CB2812">
          <w:rPr>
            <w:rStyle w:val="FootnoteReference"/>
          </w:rPr>
          <w:footnoteReference w:id="12"/>
        </w:r>
      </w:del>
    </w:p>
    <w:p w14:paraId="4206F82C" w14:textId="463F7B57" w:rsidR="008723BD" w:rsidRPr="00007B3E" w:rsidDel="00CB2812" w:rsidRDefault="008723BD" w:rsidP="00CB2812">
      <w:pPr>
        <w:numPr>
          <w:ilvl w:val="1"/>
          <w:numId w:val="1"/>
        </w:numPr>
        <w:tabs>
          <w:tab w:val="left" w:pos="2730"/>
        </w:tabs>
        <w:spacing w:before="240" w:after="240"/>
        <w:ind w:left="1134"/>
        <w:jc w:val="left"/>
        <w:outlineLvl w:val="2"/>
        <w:rPr>
          <w:del w:id="3515" w:author="Houyem Rais" w:date="2024-02-22T15:03:00Z"/>
        </w:rPr>
        <w:pPrChange w:id="3516" w:author="Houyem Rais" w:date="2024-02-22T15:03:00Z">
          <w:pPr/>
        </w:pPrChange>
      </w:pPr>
      <w:del w:id="3517" w:author="Houyem Rais" w:date="2024-02-22T15:03:00Z">
        <w:r w:rsidRPr="00007B3E" w:rsidDel="00CB2812">
          <w:delText xml:space="preserve">Dans le cadre </w:delText>
        </w:r>
        <w:r w:rsidR="000B6F8E" w:rsidRPr="00007B3E" w:rsidDel="00CB2812">
          <w:delText xml:space="preserve">du projet </w:delText>
        </w:r>
        <w:r w:rsidRPr="00007B3E" w:rsidDel="00CB2812">
          <w:delText xml:space="preserve">de la </w:delText>
        </w:r>
      </w:del>
      <w:ins w:id="3518" w:author="Farouk Bouhafs" w:date="2024-02-14T17:30:00Z">
        <w:del w:id="3519" w:author="Houyem Rais" w:date="2024-02-22T15:03:00Z">
          <w:r w:rsidR="00574D4B" w:rsidRPr="00574D4B" w:rsidDel="00CB2812">
            <w:delText xml:space="preserve">section entre Kalaa Sghira et Kairouan de </w:delText>
          </w:r>
        </w:del>
      </w:ins>
      <w:ins w:id="3520" w:author="Farouk Bouhafs" w:date="2024-02-14T17:31:00Z">
        <w:del w:id="3521" w:author="Houyem Rais" w:date="2024-02-22T15:03:00Z">
          <w:r w:rsidR="00574D4B" w:rsidDel="00CB2812">
            <w:delText xml:space="preserve">la </w:delText>
          </w:r>
        </w:del>
      </w:ins>
      <w:ins w:id="3522" w:author="Farouk Bouhafs" w:date="2024-02-14T17:30:00Z">
        <w:del w:id="3523" w:author="Houyem Rais" w:date="2024-02-22T15:03:00Z">
          <w:r w:rsidR="00574D4B" w:rsidRPr="00574D4B" w:rsidDel="00CB2812">
            <w:delText>ligne 11 (Barreau Est)</w:delText>
          </w:r>
        </w:del>
      </w:ins>
      <w:del w:id="3524" w:author="Houyem Rais" w:date="2024-02-22T15:03:00Z">
        <w:r w:rsidRPr="00007B3E" w:rsidDel="00CB2812">
          <w:delText xml:space="preserve">ligne 11, </w:delText>
        </w:r>
        <w:r w:rsidR="00F4433F" w:rsidRPr="00007B3E" w:rsidDel="00CB2812">
          <w:delText>la SOTRAFER pourra agir en tant que sous-contractant pour l'exécution des travaux ferroviaires, en collaboration avec le partenaire privé sélectionné.</w:delText>
        </w:r>
      </w:del>
    </w:p>
    <w:p w14:paraId="3ECC252D" w14:textId="059683B0" w:rsidR="005E4E85" w:rsidRPr="00007B3E" w:rsidDel="00CB2812" w:rsidRDefault="00E52950" w:rsidP="00CB2812">
      <w:pPr>
        <w:pStyle w:val="ListParagraph"/>
        <w:numPr>
          <w:ilvl w:val="1"/>
          <w:numId w:val="1"/>
        </w:numPr>
        <w:tabs>
          <w:tab w:val="left" w:pos="2730"/>
        </w:tabs>
        <w:spacing w:before="240" w:after="240"/>
        <w:ind w:left="1134"/>
        <w:jc w:val="left"/>
        <w:outlineLvl w:val="2"/>
        <w:rPr>
          <w:del w:id="3525" w:author="Houyem Rais" w:date="2024-02-22T15:03:00Z"/>
          <w:b/>
          <w:bCs/>
        </w:rPr>
        <w:pPrChange w:id="3526" w:author="Houyem Rais" w:date="2024-02-22T15:03:00Z">
          <w:pPr>
            <w:pStyle w:val="ListParagraph"/>
            <w:numPr>
              <w:numId w:val="14"/>
            </w:numPr>
            <w:ind w:left="720"/>
          </w:pPr>
        </w:pPrChange>
      </w:pPr>
      <w:del w:id="3527" w:author="Houyem Rais" w:date="2024-02-22T15:03:00Z">
        <w:r w:rsidRPr="00007B3E" w:rsidDel="00CB2812">
          <w:rPr>
            <w:b/>
            <w:bCs/>
          </w:rPr>
          <w:delText xml:space="preserve">Le </w:delText>
        </w:r>
        <w:r w:rsidR="00DF2380" w:rsidRPr="00007B3E" w:rsidDel="00CB2812">
          <w:rPr>
            <w:b/>
            <w:bCs/>
          </w:rPr>
          <w:delText>Ministère de l'Équipement</w:delText>
        </w:r>
        <w:r w:rsidR="00CC1E55" w:rsidRPr="00007B3E" w:rsidDel="00CB2812">
          <w:rPr>
            <w:b/>
            <w:bCs/>
          </w:rPr>
          <w:delText xml:space="preserve"> et</w:delText>
        </w:r>
        <w:r w:rsidR="00DF2380" w:rsidRPr="00007B3E" w:rsidDel="00CB2812">
          <w:rPr>
            <w:b/>
            <w:bCs/>
          </w:rPr>
          <w:delText xml:space="preserve"> de l'Habitat</w:delText>
        </w:r>
        <w:r w:rsidR="00CC1E55" w:rsidRPr="00007B3E" w:rsidDel="00CB2812">
          <w:rPr>
            <w:b/>
            <w:bCs/>
          </w:rPr>
          <w:delText xml:space="preserve"> </w:delText>
        </w:r>
        <w:r w:rsidR="00F365F2" w:rsidRPr="00007B3E" w:rsidDel="00CB2812">
          <w:rPr>
            <w:b/>
            <w:bCs/>
          </w:rPr>
          <w:delText xml:space="preserve">(MEH) </w:delText>
        </w:r>
        <w:r w:rsidR="00DF2380" w:rsidRPr="00007B3E" w:rsidDel="00CB2812">
          <w:rPr>
            <w:b/>
            <w:bCs/>
          </w:rPr>
          <w:delText>:</w:delText>
        </w:r>
      </w:del>
    </w:p>
    <w:p w14:paraId="20D94892" w14:textId="02FC0215" w:rsidR="00DF2380" w:rsidRPr="00007B3E" w:rsidDel="00CB2812" w:rsidRDefault="00DF2380" w:rsidP="00CB2812">
      <w:pPr>
        <w:numPr>
          <w:ilvl w:val="1"/>
          <w:numId w:val="1"/>
        </w:numPr>
        <w:tabs>
          <w:tab w:val="left" w:pos="2730"/>
        </w:tabs>
        <w:spacing w:before="240" w:after="240"/>
        <w:ind w:left="1134"/>
        <w:jc w:val="left"/>
        <w:outlineLvl w:val="2"/>
        <w:rPr>
          <w:del w:id="3528" w:author="Houyem Rais" w:date="2024-02-22T15:03:00Z"/>
        </w:rPr>
        <w:pPrChange w:id="3529" w:author="Houyem Rais" w:date="2024-02-22T15:03:00Z">
          <w:pPr/>
        </w:pPrChange>
      </w:pPr>
      <w:del w:id="3530" w:author="Houyem Rais" w:date="2024-02-22T15:03:00Z">
        <w:r w:rsidRPr="00007B3E" w:rsidDel="00CB2812">
          <w:delText>Ce ministère est chargé de la planification, de la coordination et de la supervision des projets d'infrastructure de transport en Tunisie, y compris les lignes ferroviaires. Il élabore les politiques et les stratégies de développement ferroviaire et veille à la mise en œuvre des projets.</w:delText>
        </w:r>
      </w:del>
    </w:p>
    <w:p w14:paraId="6E55D49E" w14:textId="407A0CC3" w:rsidR="00C00D92" w:rsidRPr="00007B3E" w:rsidDel="00CB2812" w:rsidRDefault="00CC1E55" w:rsidP="00CB2812">
      <w:pPr>
        <w:numPr>
          <w:ilvl w:val="1"/>
          <w:numId w:val="1"/>
        </w:numPr>
        <w:tabs>
          <w:tab w:val="left" w:pos="2730"/>
        </w:tabs>
        <w:spacing w:before="240" w:after="240"/>
        <w:ind w:left="1134"/>
        <w:jc w:val="left"/>
        <w:outlineLvl w:val="2"/>
        <w:rPr>
          <w:del w:id="3531" w:author="Houyem Rais" w:date="2024-02-22T15:03:00Z"/>
          <w:b/>
          <w:i/>
          <w:iCs/>
          <w:szCs w:val="24"/>
        </w:rPr>
        <w:pPrChange w:id="3532" w:author="Houyem Rais" w:date="2024-02-22T15:03:00Z">
          <w:pPr/>
        </w:pPrChange>
      </w:pPr>
      <w:del w:id="3533" w:author="Houyem Rais" w:date="2024-02-22T15:03:00Z">
        <w:r w:rsidRPr="00007B3E" w:rsidDel="00CB2812">
          <w:delText xml:space="preserve">Dans le cadre du projet de la </w:delText>
        </w:r>
      </w:del>
      <w:ins w:id="3534" w:author="Farouk Bouhafs" w:date="2024-02-14T17:30:00Z">
        <w:del w:id="3535" w:author="Houyem Rais" w:date="2024-02-22T15:03:00Z">
          <w:r w:rsidR="00574D4B" w:rsidRPr="00574D4B" w:rsidDel="00CB2812">
            <w:delText xml:space="preserve">section entre Kalaa Sghira et Kairouan de </w:delText>
          </w:r>
          <w:r w:rsidR="00574D4B" w:rsidDel="00CB2812">
            <w:delText xml:space="preserve">la </w:delText>
          </w:r>
          <w:r w:rsidR="00574D4B" w:rsidRPr="00574D4B" w:rsidDel="00CB2812">
            <w:delText>ligne 11 (Barreau Est)</w:delText>
          </w:r>
        </w:del>
      </w:ins>
      <w:del w:id="3536" w:author="Houyem Rais" w:date="2024-02-22T15:03:00Z">
        <w:r w:rsidRPr="00007B3E" w:rsidDel="00CB2812">
          <w:delText xml:space="preserve">ligne 11, </w:delText>
        </w:r>
        <w:r w:rsidR="00F365F2" w:rsidRPr="00007B3E" w:rsidDel="00CB2812">
          <w:delText xml:space="preserve">le MEH </w:delText>
        </w:r>
        <w:r w:rsidRPr="00007B3E" w:rsidDel="00CB2812">
          <w:delText>travaillerait en étroite collaboration avec le Ministère du Transport pour aligner le projet avec les objectifs nationaux d'infrastructures et d'aménagement du territoire.</w:delText>
        </w:r>
      </w:del>
    </w:p>
    <w:p w14:paraId="5BA1FA23" w14:textId="648462E7" w:rsidR="00BA2DCA" w:rsidRPr="00007B3E" w:rsidDel="00CB2812" w:rsidRDefault="00BA2DCA" w:rsidP="00CB2812">
      <w:pPr>
        <w:pStyle w:val="Titre41"/>
        <w:numPr>
          <w:ilvl w:val="1"/>
          <w:numId w:val="1"/>
        </w:numPr>
        <w:tabs>
          <w:tab w:val="left" w:pos="2730"/>
        </w:tabs>
        <w:ind w:left="1134"/>
        <w:outlineLvl w:val="2"/>
        <w:rPr>
          <w:del w:id="3537" w:author="Houyem Rais" w:date="2024-02-22T15:03:00Z"/>
          <w:lang w:val="fr-FR"/>
        </w:rPr>
        <w:pPrChange w:id="3538" w:author="Houyem Rais" w:date="2024-02-22T15:03:00Z">
          <w:pPr>
            <w:pStyle w:val="Titre41"/>
          </w:pPr>
        </w:pPrChange>
      </w:pPr>
      <w:bookmarkStart w:id="3539" w:name="_Toc158884991"/>
      <w:del w:id="3540" w:author="Houyem Rais" w:date="2024-02-22T15:03:00Z">
        <w:r w:rsidRPr="00007B3E" w:rsidDel="00CB2812">
          <w:rPr>
            <w:lang w:val="fr-FR"/>
          </w:rPr>
          <w:delText>Cadre institutionnel des PPP en Tunisie</w:delText>
        </w:r>
        <w:bookmarkEnd w:id="3539"/>
      </w:del>
    </w:p>
    <w:p w14:paraId="1F389982" w14:textId="3C0549BC" w:rsidR="007C7BAE" w:rsidRPr="00007B3E" w:rsidDel="00CB2812" w:rsidRDefault="00393147" w:rsidP="00CB2812">
      <w:pPr>
        <w:numPr>
          <w:ilvl w:val="1"/>
          <w:numId w:val="1"/>
        </w:numPr>
        <w:tabs>
          <w:tab w:val="left" w:pos="2730"/>
        </w:tabs>
        <w:spacing w:before="240" w:after="240"/>
        <w:ind w:left="1134"/>
        <w:jc w:val="left"/>
        <w:outlineLvl w:val="2"/>
        <w:rPr>
          <w:del w:id="3541" w:author="Houyem Rais" w:date="2024-02-22T15:03:00Z"/>
        </w:rPr>
        <w:pPrChange w:id="3542" w:author="Houyem Rais" w:date="2024-02-22T15:03:00Z">
          <w:pPr/>
        </w:pPrChange>
      </w:pPr>
      <w:del w:id="3543" w:author="Houyem Rais" w:date="2024-02-22T15:03:00Z">
        <w:r w:rsidRPr="00007B3E" w:rsidDel="00CB2812">
          <w:delText xml:space="preserve">Le cadre institutionnel </w:delText>
        </w:r>
        <w:r w:rsidR="007C7BAE" w:rsidRPr="00007B3E" w:rsidDel="00CB2812">
          <w:delText>des Partenariats Public-Privé</w:delText>
        </w:r>
        <w:r w:rsidRPr="00007B3E" w:rsidDel="00CB2812">
          <w:delText xml:space="preserve"> en Tunisie est composé principalement de :</w:delText>
        </w:r>
      </w:del>
    </w:p>
    <w:p w14:paraId="682F193A" w14:textId="71DC8160" w:rsidR="007C7BAE" w:rsidRPr="00007B3E" w:rsidDel="00CB2812" w:rsidRDefault="007C7BAE" w:rsidP="00CB2812">
      <w:pPr>
        <w:pStyle w:val="ListParagraph"/>
        <w:numPr>
          <w:ilvl w:val="1"/>
          <w:numId w:val="1"/>
        </w:numPr>
        <w:tabs>
          <w:tab w:val="left" w:pos="2730"/>
        </w:tabs>
        <w:spacing w:before="240" w:after="240"/>
        <w:ind w:left="1134"/>
        <w:jc w:val="left"/>
        <w:outlineLvl w:val="2"/>
        <w:rPr>
          <w:del w:id="3544" w:author="Houyem Rais" w:date="2024-02-22T15:03:00Z"/>
        </w:rPr>
        <w:pPrChange w:id="3545" w:author="Houyem Rais" w:date="2024-02-22T15:03:00Z">
          <w:pPr>
            <w:pStyle w:val="ListParagraph"/>
          </w:pPr>
        </w:pPrChange>
      </w:pPr>
      <w:del w:id="3546" w:author="Houyem Rais" w:date="2024-02-22T15:03:00Z">
        <w:r w:rsidRPr="00007B3E" w:rsidDel="00CB2812">
          <w:rPr>
            <w:b/>
            <w:bCs/>
          </w:rPr>
          <w:delText>L’Instance Générale des Partenariats Public-Privé</w:delText>
        </w:r>
        <w:r w:rsidR="001A1BDB" w:rsidRPr="00007B3E" w:rsidDel="00CB2812">
          <w:delText xml:space="preserve"> </w:delText>
        </w:r>
        <w:r w:rsidR="007562A4" w:rsidRPr="00007B3E" w:rsidDel="00CB2812">
          <w:rPr>
            <w:b/>
            <w:bCs/>
          </w:rPr>
          <w:delText>(IGPPP)</w:delText>
        </w:r>
        <w:r w:rsidR="007562A4" w:rsidRPr="00007B3E" w:rsidDel="00CB2812">
          <w:delText xml:space="preserve"> </w:delText>
        </w:r>
        <w:r w:rsidR="00093823" w:rsidRPr="00007B3E" w:rsidDel="00CB2812">
          <w:delText xml:space="preserve">– Présidence du gouvernement </w:delText>
        </w:r>
        <w:r w:rsidRPr="00007B3E" w:rsidDel="00CB2812">
          <w:delText xml:space="preserve">: Créée en 2015, est chargée d'assister les entités publiques dans la préparation, l'octroi, le suivi et le contrôle des concessions et contrats de partenariats. Elle est composée de différentes unités, dont celles de contrôle, d'études, d'appui, de synthèse, et de suivi. </w:delText>
        </w:r>
      </w:del>
    </w:p>
    <w:p w14:paraId="55A9AF50" w14:textId="0D653602" w:rsidR="001A1BDB" w:rsidRPr="00007B3E" w:rsidDel="00CB2812" w:rsidRDefault="001A1BDB" w:rsidP="00CB2812">
      <w:pPr>
        <w:pStyle w:val="ListParagraph"/>
        <w:numPr>
          <w:ilvl w:val="1"/>
          <w:numId w:val="1"/>
        </w:numPr>
        <w:tabs>
          <w:tab w:val="left" w:pos="2730"/>
        </w:tabs>
        <w:spacing w:before="240" w:after="240"/>
        <w:ind w:left="1134"/>
        <w:jc w:val="left"/>
        <w:outlineLvl w:val="2"/>
        <w:rPr>
          <w:del w:id="3547" w:author="Houyem Rais" w:date="2024-02-22T15:03:00Z"/>
        </w:rPr>
        <w:pPrChange w:id="3548" w:author="Houyem Rais" w:date="2024-02-22T15:03:00Z">
          <w:pPr>
            <w:pStyle w:val="ListParagraph"/>
          </w:pPr>
        </w:pPrChange>
      </w:pPr>
      <w:del w:id="3549" w:author="Houyem Rais" w:date="2024-02-22T15:03:00Z">
        <w:r w:rsidRPr="00007B3E" w:rsidDel="00CB2812">
          <w:rPr>
            <w:b/>
            <w:bCs/>
          </w:rPr>
          <w:delText>Le Conseil Stratégique de Partenariat Public-Privé</w:delText>
        </w:r>
        <w:r w:rsidRPr="00007B3E" w:rsidDel="00CB2812">
          <w:delText xml:space="preserve"> : Le Conseil élabore les stratégies nationales, approuve la stratégie nationale de partenariat public-privé, suit son exécution, fournit un soutien nécessaire, émet des directives, fixe des priorités sectorielles et régionales, ainsi que des programmes quinquennaux pour les projets. Il étudie également les modifications législatives nécessaires et propose des mesures pour prévenir la corruption. </w:delText>
        </w:r>
      </w:del>
    </w:p>
    <w:p w14:paraId="7005E648" w14:textId="4F931B41" w:rsidR="00BA2DCA" w:rsidRPr="00007B3E" w:rsidDel="00CB2812" w:rsidRDefault="007C7BAE" w:rsidP="00CB2812">
      <w:pPr>
        <w:pStyle w:val="ListParagraph"/>
        <w:numPr>
          <w:ilvl w:val="1"/>
          <w:numId w:val="1"/>
        </w:numPr>
        <w:tabs>
          <w:tab w:val="left" w:pos="2730"/>
        </w:tabs>
        <w:spacing w:before="240" w:after="240"/>
        <w:ind w:left="1134"/>
        <w:jc w:val="left"/>
        <w:outlineLvl w:val="2"/>
        <w:rPr>
          <w:del w:id="3550" w:author="Houyem Rais" w:date="2024-02-22T15:03:00Z"/>
        </w:rPr>
        <w:pPrChange w:id="3551" w:author="Houyem Rais" w:date="2024-02-22T15:03:00Z">
          <w:pPr>
            <w:pStyle w:val="ListParagraph"/>
          </w:pPr>
        </w:pPrChange>
      </w:pPr>
      <w:del w:id="3552" w:author="Houyem Rais" w:date="2024-02-22T15:03:00Z">
        <w:r w:rsidRPr="00007B3E" w:rsidDel="00CB2812">
          <w:rPr>
            <w:b/>
            <w:bCs/>
          </w:rPr>
          <w:delText>Le Comité National d'Approbation des Projets Publics</w:delText>
        </w:r>
        <w:r w:rsidRPr="00007B3E" w:rsidDel="00CB2812">
          <w:delText xml:space="preserve"> - Ministère du Développement de l’Investissement et de la Coopération Internationale</w:delText>
        </w:r>
        <w:r w:rsidR="00093823" w:rsidRPr="00007B3E" w:rsidDel="00CB2812">
          <w:delText xml:space="preserve"> </w:delText>
        </w:r>
        <w:r w:rsidRPr="00007B3E" w:rsidDel="00CB2812">
          <w:delText>: Ce comité a été créé pour évaluer et gérer les investissements publics. Il approuve les projets inscrits au budget de l'État ainsi que les projets nécessitant des études préalables avant d'être transmis au Ministère des Finances, y compris les projets de partenariats public-privé.</w:delText>
        </w:r>
      </w:del>
    </w:p>
    <w:p w14:paraId="1C436C22" w14:textId="03FF5B19" w:rsidR="00093823" w:rsidDel="00CB2812" w:rsidRDefault="00093823" w:rsidP="00CB2812">
      <w:pPr>
        <w:pStyle w:val="ListParagraph"/>
        <w:numPr>
          <w:ilvl w:val="1"/>
          <w:numId w:val="1"/>
        </w:numPr>
        <w:tabs>
          <w:tab w:val="left" w:pos="2730"/>
        </w:tabs>
        <w:spacing w:before="240" w:after="240"/>
        <w:ind w:left="1134"/>
        <w:jc w:val="left"/>
        <w:outlineLvl w:val="2"/>
        <w:rPr>
          <w:ins w:id="3553" w:author="Farouk Bouhafs" w:date="2024-02-05T11:57:00Z"/>
          <w:del w:id="3554" w:author="Houyem Rais" w:date="2024-02-22T15:03:00Z"/>
        </w:rPr>
        <w:pPrChange w:id="3555" w:author="Houyem Rais" w:date="2024-02-22T15:03:00Z">
          <w:pPr>
            <w:pStyle w:val="ListParagraph"/>
          </w:pPr>
        </w:pPrChange>
      </w:pPr>
      <w:del w:id="3556" w:author="Houyem Rais" w:date="2024-02-22T15:03:00Z">
        <w:r w:rsidRPr="00007B3E" w:rsidDel="00CB2812">
          <w:rPr>
            <w:b/>
            <w:bCs/>
          </w:rPr>
          <w:delText>Les départements du ministère des Domaines de l'État et des Affaires Foncières</w:delText>
        </w:r>
        <w:r w:rsidRPr="00007B3E" w:rsidDel="00CB2812">
          <w:delText xml:space="preserve"> : Ces départements sont chargés de fixer et réviser les redevances des concessions, ainsi que de surveiller l'attribution et l'exploitation des concessions publiques aux entreprises administratives</w:delText>
        </w:r>
      </w:del>
      <w:ins w:id="3557" w:author="Farouk Bouhafs" w:date="2024-02-05T12:13:00Z">
        <w:del w:id="3558" w:author="Houyem Rais" w:date="2024-02-22T15:03:00Z">
          <w:r w:rsidR="00D1095A" w:rsidDel="00CB2812">
            <w:delText>.</w:delText>
          </w:r>
        </w:del>
      </w:ins>
      <w:del w:id="3559" w:author="Houyem Rais" w:date="2024-02-22T15:03:00Z">
        <w:r w:rsidRPr="00007B3E" w:rsidDel="00CB2812">
          <w:delText>.</w:delText>
        </w:r>
      </w:del>
    </w:p>
    <w:p w14:paraId="4102C440" w14:textId="1F5C4AFB" w:rsidR="007143C7" w:rsidRPr="00007B3E" w:rsidDel="00CB2812" w:rsidRDefault="00D1095A" w:rsidP="00CB2812">
      <w:pPr>
        <w:numPr>
          <w:ilvl w:val="1"/>
          <w:numId w:val="1"/>
        </w:numPr>
        <w:tabs>
          <w:tab w:val="left" w:pos="2730"/>
        </w:tabs>
        <w:spacing w:before="240" w:after="240"/>
        <w:ind w:left="1134"/>
        <w:jc w:val="left"/>
        <w:outlineLvl w:val="2"/>
        <w:rPr>
          <w:del w:id="3560" w:author="Houyem Rais" w:date="2024-02-22T15:03:00Z"/>
        </w:rPr>
        <w:pPrChange w:id="3561" w:author="Houyem Rais" w:date="2024-02-22T15:03:00Z">
          <w:pPr>
            <w:pStyle w:val="ListParagraph"/>
          </w:pPr>
        </w:pPrChange>
      </w:pPr>
      <w:ins w:id="3562" w:author="Farouk Bouhafs" w:date="2024-02-05T12:14:00Z">
        <w:del w:id="3563" w:author="Houyem Rais" w:date="2024-02-22T15:03:00Z">
          <w:r w:rsidRPr="00D1095A" w:rsidDel="00CB2812">
            <w:rPr>
              <w:rPrChange w:id="3564" w:author="Farouk Bouhafs" w:date="2024-02-05T12:14:00Z">
                <w:rPr>
                  <w:b/>
                  <w:bCs/>
                </w:rPr>
              </w:rPrChange>
            </w:rPr>
            <w:delText>Le cadre institutionnel des PPP a été enrichi par</w:delText>
          </w:r>
          <w:r w:rsidDel="00CB2812">
            <w:rPr>
              <w:b/>
              <w:bCs/>
            </w:rPr>
            <w:delText xml:space="preserve"> l</w:delText>
          </w:r>
        </w:del>
      </w:ins>
      <w:ins w:id="3565" w:author="Farouk Bouhafs" w:date="2024-02-05T11:58:00Z">
        <w:del w:id="3566" w:author="Houyem Rais" w:date="2024-02-22T15:03:00Z">
          <w:r w:rsidR="007143C7" w:rsidRPr="00D1095A" w:rsidDel="00CB2812">
            <w:rPr>
              <w:b/>
              <w:bCs/>
              <w:rPrChange w:id="3567" w:author="Farouk Bouhafs" w:date="2024-02-05T12:14:00Z">
                <w:rPr/>
              </w:rPrChange>
            </w:rPr>
            <w:delText xml:space="preserve">a </w:delText>
          </w:r>
        </w:del>
      </w:ins>
      <w:ins w:id="3568" w:author="Farouk Bouhafs" w:date="2024-02-05T11:59:00Z">
        <w:del w:id="3569" w:author="Houyem Rais" w:date="2024-02-22T15:03:00Z">
          <w:r w:rsidR="007143C7" w:rsidRPr="00D1095A" w:rsidDel="00CB2812">
            <w:rPr>
              <w:b/>
              <w:bCs/>
              <w:rPrChange w:id="3570" w:author="Farouk Bouhafs" w:date="2024-02-05T12:14:00Z">
                <w:rPr/>
              </w:rPrChange>
            </w:rPr>
            <w:delText>C</w:delText>
          </w:r>
        </w:del>
      </w:ins>
      <w:ins w:id="3571" w:author="Farouk Bouhafs" w:date="2024-02-05T11:58:00Z">
        <w:del w:id="3572" w:author="Houyem Rais" w:date="2024-02-22T15:03:00Z">
          <w:r w:rsidR="007143C7" w:rsidRPr="00D1095A" w:rsidDel="00CB2812">
            <w:rPr>
              <w:b/>
              <w:bCs/>
              <w:rPrChange w:id="3573" w:author="Farouk Bouhafs" w:date="2024-02-05T12:14:00Z">
                <w:rPr/>
              </w:rPrChange>
            </w:rPr>
            <w:delText xml:space="preserve">ommission </w:delText>
          </w:r>
        </w:del>
      </w:ins>
      <w:ins w:id="3574" w:author="Farouk Bouhafs" w:date="2024-02-05T11:59:00Z">
        <w:del w:id="3575" w:author="Houyem Rais" w:date="2024-02-22T15:03:00Z">
          <w:r w:rsidR="007143C7" w:rsidRPr="00D1095A" w:rsidDel="00CB2812">
            <w:rPr>
              <w:b/>
              <w:bCs/>
              <w:rPrChange w:id="3576" w:author="Farouk Bouhafs" w:date="2024-02-05T12:14:00Z">
                <w:rPr/>
              </w:rPrChange>
            </w:rPr>
            <w:delText>S</w:delText>
          </w:r>
        </w:del>
      </w:ins>
      <w:ins w:id="3577" w:author="Farouk Bouhafs" w:date="2024-02-05T11:58:00Z">
        <w:del w:id="3578" w:author="Houyem Rais" w:date="2024-02-22T15:03:00Z">
          <w:r w:rsidR="007143C7" w:rsidRPr="00D1095A" w:rsidDel="00CB2812">
            <w:rPr>
              <w:b/>
              <w:bCs/>
              <w:rPrChange w:id="3579" w:author="Farouk Bouhafs" w:date="2024-02-05T12:14:00Z">
                <w:rPr/>
              </w:rPrChange>
            </w:rPr>
            <w:delText>upérieure pour l’</w:delText>
          </w:r>
        </w:del>
      </w:ins>
      <w:ins w:id="3580" w:author="Farouk Bouhafs" w:date="2024-02-05T11:59:00Z">
        <w:del w:id="3581" w:author="Houyem Rais" w:date="2024-02-22T15:03:00Z">
          <w:r w:rsidR="007143C7" w:rsidRPr="00D1095A" w:rsidDel="00CB2812">
            <w:rPr>
              <w:b/>
              <w:bCs/>
              <w:rPrChange w:id="3582" w:author="Farouk Bouhafs" w:date="2024-02-05T12:14:00Z">
                <w:rPr/>
              </w:rPrChange>
            </w:rPr>
            <w:delText>A</w:delText>
          </w:r>
        </w:del>
      </w:ins>
      <w:ins w:id="3583" w:author="Farouk Bouhafs" w:date="2024-02-05T11:58:00Z">
        <w:del w:id="3584" w:author="Houyem Rais" w:date="2024-02-22T15:03:00Z">
          <w:r w:rsidR="007143C7" w:rsidRPr="00D1095A" w:rsidDel="00CB2812">
            <w:rPr>
              <w:b/>
              <w:bCs/>
              <w:rPrChange w:id="3585" w:author="Farouk Bouhafs" w:date="2024-02-05T12:14:00Z">
                <w:rPr/>
              </w:rPrChange>
            </w:rPr>
            <w:delText xml:space="preserve">ccélération de la </w:delText>
          </w:r>
        </w:del>
      </w:ins>
      <w:ins w:id="3586" w:author="Farouk Bouhafs" w:date="2024-02-05T11:59:00Z">
        <w:del w:id="3587" w:author="Houyem Rais" w:date="2024-02-22T15:03:00Z">
          <w:r w:rsidR="007143C7" w:rsidRPr="00D1095A" w:rsidDel="00CB2812">
            <w:rPr>
              <w:b/>
              <w:bCs/>
              <w:rPrChange w:id="3588" w:author="Farouk Bouhafs" w:date="2024-02-05T12:14:00Z">
                <w:rPr/>
              </w:rPrChange>
            </w:rPr>
            <w:delText>R</w:delText>
          </w:r>
        </w:del>
      </w:ins>
      <w:ins w:id="3589" w:author="Farouk Bouhafs" w:date="2024-02-05T11:58:00Z">
        <w:del w:id="3590" w:author="Houyem Rais" w:date="2024-02-22T15:03:00Z">
          <w:r w:rsidR="007143C7" w:rsidRPr="00D1095A" w:rsidDel="00CB2812">
            <w:rPr>
              <w:b/>
              <w:bCs/>
              <w:rPrChange w:id="3591" w:author="Farouk Bouhafs" w:date="2024-02-05T12:14:00Z">
                <w:rPr/>
              </w:rPrChange>
            </w:rPr>
            <w:delText xml:space="preserve">éalisation des </w:delText>
          </w:r>
        </w:del>
      </w:ins>
      <w:ins w:id="3592" w:author="Farouk Bouhafs" w:date="2024-02-05T11:59:00Z">
        <w:del w:id="3593" w:author="Houyem Rais" w:date="2024-02-22T15:03:00Z">
          <w:r w:rsidR="007143C7" w:rsidRPr="00D1095A" w:rsidDel="00CB2812">
            <w:rPr>
              <w:b/>
              <w:bCs/>
              <w:rPrChange w:id="3594" w:author="Farouk Bouhafs" w:date="2024-02-05T12:14:00Z">
                <w:rPr/>
              </w:rPrChange>
            </w:rPr>
            <w:delText>P</w:delText>
          </w:r>
        </w:del>
      </w:ins>
      <w:ins w:id="3595" w:author="Farouk Bouhafs" w:date="2024-02-05T11:58:00Z">
        <w:del w:id="3596" w:author="Houyem Rais" w:date="2024-02-22T15:03:00Z">
          <w:r w:rsidR="007143C7" w:rsidRPr="00D1095A" w:rsidDel="00CB2812">
            <w:rPr>
              <w:b/>
              <w:bCs/>
              <w:rPrChange w:id="3597" w:author="Farouk Bouhafs" w:date="2024-02-05T12:14:00Z">
                <w:rPr/>
              </w:rPrChange>
            </w:rPr>
            <w:delText xml:space="preserve">rojets </w:delText>
          </w:r>
        </w:del>
      </w:ins>
      <w:ins w:id="3598" w:author="Farouk Bouhafs" w:date="2024-02-05T11:59:00Z">
        <w:del w:id="3599" w:author="Houyem Rais" w:date="2024-02-22T15:03:00Z">
          <w:r w:rsidR="007143C7" w:rsidRPr="00D1095A" w:rsidDel="00CB2812">
            <w:rPr>
              <w:b/>
              <w:bCs/>
              <w:rPrChange w:id="3600" w:author="Farouk Bouhafs" w:date="2024-02-05T12:14:00Z">
                <w:rPr/>
              </w:rPrChange>
            </w:rPr>
            <w:delText>P</w:delText>
          </w:r>
        </w:del>
      </w:ins>
      <w:ins w:id="3601" w:author="Farouk Bouhafs" w:date="2024-02-05T11:58:00Z">
        <w:del w:id="3602" w:author="Houyem Rais" w:date="2024-02-22T15:03:00Z">
          <w:r w:rsidR="007143C7" w:rsidRPr="00D1095A" w:rsidDel="00CB2812">
            <w:rPr>
              <w:b/>
              <w:bCs/>
              <w:rPrChange w:id="3603" w:author="Farouk Bouhafs" w:date="2024-02-05T12:14:00Z">
                <w:rPr/>
              </w:rPrChange>
            </w:rPr>
            <w:delText>ublics</w:delText>
          </w:r>
        </w:del>
      </w:ins>
      <w:ins w:id="3604" w:author="Farouk Bouhafs" w:date="2024-02-05T12:14:00Z">
        <w:del w:id="3605" w:author="Houyem Rais" w:date="2024-02-22T15:03:00Z">
          <w:r w:rsidDel="00CB2812">
            <w:delText>,</w:delText>
          </w:r>
        </w:del>
      </w:ins>
      <w:ins w:id="3606" w:author="Farouk Bouhafs" w:date="2024-02-05T11:59:00Z">
        <w:del w:id="3607" w:author="Houyem Rais" w:date="2024-02-22T15:03:00Z">
          <w:r w:rsidR="007143C7" w:rsidDel="00CB2812">
            <w:delText xml:space="preserve"> créée </w:delText>
          </w:r>
        </w:del>
      </w:ins>
      <w:ins w:id="3608" w:author="Farouk Bouhafs" w:date="2024-02-05T11:58:00Z">
        <w:del w:id="3609" w:author="Houyem Rais" w:date="2024-02-22T15:03:00Z">
          <w:r w:rsidR="007143C7" w:rsidRPr="007143C7" w:rsidDel="00CB2812">
            <w:delText>en vertu du décret 68-2022 du 19 octobre 2022</w:delText>
          </w:r>
        </w:del>
      </w:ins>
      <w:ins w:id="3610" w:author="Farouk Bouhafs" w:date="2024-02-05T11:59:00Z">
        <w:del w:id="3611" w:author="Houyem Rais" w:date="2024-02-22T15:03:00Z">
          <w:r w:rsidR="007143C7" w:rsidRPr="007143C7" w:rsidDel="00CB2812">
            <w:delText xml:space="preserve"> sous la présidence du chef du gouvernement</w:delText>
          </w:r>
        </w:del>
      </w:ins>
      <w:ins w:id="3612" w:author="Farouk Bouhafs" w:date="2024-02-05T12:15:00Z">
        <w:del w:id="3613" w:author="Houyem Rais" w:date="2024-02-22T15:03:00Z">
          <w:r w:rsidR="00500C26" w:rsidDel="00CB2812">
            <w:delText>, et dont les travaux ont commencé en fin décembre 2023.</w:delText>
          </w:r>
        </w:del>
      </w:ins>
      <w:ins w:id="3614" w:author="Farouk Bouhafs" w:date="2024-02-05T11:59:00Z">
        <w:del w:id="3615" w:author="Houyem Rais" w:date="2024-02-22T15:03:00Z">
          <w:r w:rsidR="007143C7" w:rsidDel="00CB2812">
            <w:delText xml:space="preserve"> </w:delText>
          </w:r>
        </w:del>
      </w:ins>
      <w:ins w:id="3616" w:author="Farouk Bouhafs" w:date="2024-02-05T12:15:00Z">
        <w:del w:id="3617" w:author="Houyem Rais" w:date="2024-02-22T15:03:00Z">
          <w:r w:rsidR="00500C26" w:rsidDel="00CB2812">
            <w:delText>C</w:delText>
          </w:r>
        </w:del>
      </w:ins>
      <w:ins w:id="3618" w:author="Farouk Bouhafs" w:date="2024-02-05T12:02:00Z">
        <w:del w:id="3619" w:author="Houyem Rais" w:date="2024-02-22T15:03:00Z">
          <w:r w:rsidR="007143C7" w:rsidDel="00CB2812">
            <w:delText>ette commissi</w:delText>
          </w:r>
        </w:del>
      </w:ins>
      <w:ins w:id="3620" w:author="Farouk Bouhafs" w:date="2024-02-05T12:03:00Z">
        <w:del w:id="3621" w:author="Houyem Rais" w:date="2024-02-22T15:03:00Z">
          <w:r w:rsidR="007143C7" w:rsidDel="00CB2812">
            <w:delText>on a pour mission de trouver des solutions appropriées pour accélérer la réalisation des projets de développement économique et social.</w:delText>
          </w:r>
        </w:del>
      </w:ins>
    </w:p>
    <w:p w14:paraId="36EA7547" w14:textId="62FD487A" w:rsidR="00BA2DCA" w:rsidRPr="00007B3E" w:rsidDel="00CB2812" w:rsidRDefault="00444D9F" w:rsidP="00CB2812">
      <w:pPr>
        <w:pStyle w:val="Titre41"/>
        <w:numPr>
          <w:ilvl w:val="1"/>
          <w:numId w:val="1"/>
        </w:numPr>
        <w:tabs>
          <w:tab w:val="left" w:pos="2730"/>
        </w:tabs>
        <w:ind w:left="1134"/>
        <w:outlineLvl w:val="2"/>
        <w:rPr>
          <w:del w:id="3622" w:author="Houyem Rais" w:date="2024-02-22T15:03:00Z"/>
          <w:lang w:val="fr-FR"/>
        </w:rPr>
        <w:pPrChange w:id="3623" w:author="Houyem Rais" w:date="2024-02-22T15:03:00Z">
          <w:pPr>
            <w:pStyle w:val="Titre41"/>
          </w:pPr>
        </w:pPrChange>
      </w:pPr>
      <w:bookmarkStart w:id="3624" w:name="_Toc158884992"/>
      <w:del w:id="3625" w:author="Houyem Rais" w:date="2024-02-22T15:03:00Z">
        <w:r w:rsidRPr="00007B3E" w:rsidDel="00CB2812">
          <w:rPr>
            <w:lang w:val="fr-FR"/>
          </w:rPr>
          <w:delText xml:space="preserve">L’autorité </w:delText>
        </w:r>
        <w:r w:rsidR="007562A4" w:rsidRPr="00007B3E" w:rsidDel="00CB2812">
          <w:rPr>
            <w:lang w:val="fr-FR"/>
          </w:rPr>
          <w:delText>C</w:delText>
        </w:r>
        <w:r w:rsidRPr="00007B3E" w:rsidDel="00CB2812">
          <w:rPr>
            <w:lang w:val="fr-FR"/>
          </w:rPr>
          <w:delText xml:space="preserve">ontractante du projet </w:delText>
        </w:r>
        <w:r w:rsidR="008C103E" w:rsidRPr="00007B3E" w:rsidDel="00CB2812">
          <w:rPr>
            <w:lang w:val="fr-FR"/>
          </w:rPr>
          <w:delText xml:space="preserve">de rétablissement de da liaison ferroviaire </w:delText>
        </w:r>
        <w:r w:rsidR="00031690" w:rsidRPr="00007B3E" w:rsidDel="00CB2812">
          <w:rPr>
            <w:lang w:val="fr-FR"/>
          </w:rPr>
          <w:delText>11</w:delText>
        </w:r>
        <w:r w:rsidR="008C103E" w:rsidRPr="00007B3E" w:rsidDel="00CB2812">
          <w:rPr>
            <w:lang w:val="fr-FR"/>
          </w:rPr>
          <w:delText xml:space="preserve"> (B</w:delText>
        </w:r>
        <w:r w:rsidR="003E6C6D" w:rsidRPr="00007B3E" w:rsidDel="00CB2812">
          <w:rPr>
            <w:lang w:val="fr-FR"/>
          </w:rPr>
          <w:delText>arreau Est</w:delText>
        </w:r>
        <w:r w:rsidR="008C103E" w:rsidRPr="00007B3E" w:rsidDel="00CB2812">
          <w:rPr>
            <w:lang w:val="fr-FR"/>
          </w:rPr>
          <w:delText>)</w:delText>
        </w:r>
        <w:bookmarkEnd w:id="3624"/>
      </w:del>
    </w:p>
    <w:p w14:paraId="0AAF9FBB" w14:textId="3770BFC3" w:rsidR="00800483" w:rsidDel="00CB2812" w:rsidRDefault="00800483" w:rsidP="00CB2812">
      <w:pPr>
        <w:numPr>
          <w:ilvl w:val="1"/>
          <w:numId w:val="1"/>
        </w:numPr>
        <w:tabs>
          <w:tab w:val="left" w:pos="2730"/>
        </w:tabs>
        <w:spacing w:before="240" w:after="240"/>
        <w:ind w:left="1134"/>
        <w:jc w:val="left"/>
        <w:outlineLvl w:val="2"/>
        <w:rPr>
          <w:ins w:id="3626" w:author="Farouk Bouhafs" w:date="2024-02-05T13:29:00Z"/>
          <w:del w:id="3627" w:author="Houyem Rais" w:date="2024-02-22T15:03:00Z"/>
        </w:rPr>
        <w:pPrChange w:id="3628" w:author="Houyem Rais" w:date="2024-02-22T15:03:00Z">
          <w:pPr/>
        </w:pPrChange>
      </w:pPr>
      <w:ins w:id="3629" w:author="Farouk Bouhafs" w:date="2024-02-05T13:29:00Z">
        <w:del w:id="3630" w:author="Houyem Rais" w:date="2024-02-22T15:03:00Z">
          <w:r w:rsidDel="00CB2812">
            <w:delText xml:space="preserve">En anticipation de la future structuration du secteur ferroviaire et la potentielle création de « SNCFT Réseau », le rôle d'autorité contractante pour le projet de la ligne ferroviaire numéro 11 (Barreau Est) reste à préciser. Actuellement, la Société Nationale des Chemins de Fer Tunisiens (SNCFT) est envisagée pour piloter les premières phases du projet, incluant l'appel d'offres et la sélection des partenaires privés dans le cadre d'un partenariat public-privé. Toutefois, conformément à la volonté de l'État de préserver la propriété publique du domaine ferroviaire et d'assurer son exploitation et son entretien par la SNCFT sous forme </w:delText>
          </w:r>
        </w:del>
      </w:ins>
      <w:ins w:id="3631" w:author="Farouk Bouhafs" w:date="2024-02-05T15:09:00Z">
        <w:del w:id="3632" w:author="Houyem Rais" w:date="2024-02-22T15:03:00Z">
          <w:r w:rsidR="006766EF" w:rsidDel="00CB2812">
            <w:delText>d’un PPP</w:delText>
          </w:r>
        </w:del>
      </w:ins>
      <w:ins w:id="3633" w:author="Farouk Bouhafs" w:date="2024-02-05T13:29:00Z">
        <w:del w:id="3634" w:author="Houyem Rais" w:date="2024-02-22T15:03:00Z">
          <w:r w:rsidDel="00CB2812">
            <w:delText>, la détermination finale de l'autorité contractante nécessite une réflexion approfondie.</w:delText>
          </w:r>
        </w:del>
      </w:ins>
    </w:p>
    <w:p w14:paraId="0E8F6F13" w14:textId="4484CB7C" w:rsidR="00800483" w:rsidDel="00CB2812" w:rsidRDefault="00800483" w:rsidP="00CB2812">
      <w:pPr>
        <w:numPr>
          <w:ilvl w:val="1"/>
          <w:numId w:val="1"/>
        </w:numPr>
        <w:tabs>
          <w:tab w:val="left" w:pos="2730"/>
        </w:tabs>
        <w:spacing w:before="240" w:after="240"/>
        <w:ind w:left="1134"/>
        <w:jc w:val="left"/>
        <w:outlineLvl w:val="2"/>
        <w:rPr>
          <w:ins w:id="3635" w:author="Farouk Bouhafs" w:date="2024-02-05T13:29:00Z"/>
          <w:del w:id="3636" w:author="Houyem Rais" w:date="2024-02-22T15:03:00Z"/>
        </w:rPr>
        <w:pPrChange w:id="3637" w:author="Houyem Rais" w:date="2024-02-22T15:03:00Z">
          <w:pPr/>
        </w:pPrChange>
      </w:pPr>
      <w:ins w:id="3638" w:author="Farouk Bouhafs" w:date="2024-02-05T13:29:00Z">
        <w:del w:id="3639" w:author="Houyem Rais" w:date="2024-02-22T15:03:00Z">
          <w:r w:rsidDel="00CB2812">
            <w:delText>Dans cette optique, bien que la SNCFT puisse initier le processus par la préparation et la mise en œuvre des appels d'offres, ainsi que par la négociation des accords de PPP, il incombera à l'État, après une évaluation détaillée, de désigner officiellement l'autorité contractante. Cette désignation tiendra compte de la capacité de l'entité choisie à intégrer efficacement le projet au réseau national ferroviaire, à gérer la circulation des trains, et à s'assurer de la qualité, la sécurité et la performance du service, tout en veillant aux intérêts publics.</w:delText>
          </w:r>
        </w:del>
      </w:ins>
    </w:p>
    <w:p w14:paraId="2FA4F0D6" w14:textId="6D99D1E8" w:rsidR="00800483" w:rsidRPr="00010009" w:rsidDel="00CB2812" w:rsidRDefault="00800483" w:rsidP="00CB2812">
      <w:pPr>
        <w:numPr>
          <w:ilvl w:val="1"/>
          <w:numId w:val="1"/>
        </w:numPr>
        <w:tabs>
          <w:tab w:val="left" w:pos="2730"/>
        </w:tabs>
        <w:spacing w:before="240" w:after="240"/>
        <w:ind w:left="1134"/>
        <w:jc w:val="left"/>
        <w:outlineLvl w:val="2"/>
        <w:rPr>
          <w:ins w:id="3640" w:author="Farouk Bouhafs" w:date="2024-02-05T13:29:00Z"/>
          <w:del w:id="3641" w:author="Houyem Rais" w:date="2024-02-22T15:03:00Z"/>
        </w:rPr>
        <w:pPrChange w:id="3642" w:author="Houyem Rais" w:date="2024-02-22T15:03:00Z">
          <w:pPr/>
        </w:pPrChange>
      </w:pPr>
      <w:ins w:id="3643" w:author="Farouk Bouhafs" w:date="2024-02-05T13:29:00Z">
        <w:del w:id="3644" w:author="Houyem Rais" w:date="2024-02-22T15:03:00Z">
          <w:r w:rsidDel="00CB2812">
            <w:delText>La SNCFT, en tant qu'opérateur historique, jouera un rôle clé dans le processus, en assurant l'exploitation et la maintenance de la ligne dans le cadre d'une concession, conformément aux directives de l'État. Cette approche garantira la cohérence avec les principes de gouvernance et de propriété publique du domaine ferroviaire, tout en permettant une collaboration efficace avec le secteur privé pour le financement, la construction et l'exploitation de la ligne.</w:delText>
          </w:r>
        </w:del>
      </w:ins>
    </w:p>
    <w:p w14:paraId="57104A85" w14:textId="19372257" w:rsidR="00500338" w:rsidRPr="00007B3E" w:rsidDel="00CB2812" w:rsidRDefault="005078A8" w:rsidP="00CB2812">
      <w:pPr>
        <w:numPr>
          <w:ilvl w:val="1"/>
          <w:numId w:val="1"/>
        </w:numPr>
        <w:tabs>
          <w:tab w:val="left" w:pos="2730"/>
        </w:tabs>
        <w:spacing w:before="240" w:after="240"/>
        <w:ind w:left="1134"/>
        <w:jc w:val="left"/>
        <w:outlineLvl w:val="2"/>
        <w:rPr>
          <w:del w:id="3645" w:author="Houyem Rais" w:date="2024-02-22T15:03:00Z"/>
        </w:rPr>
        <w:pPrChange w:id="3646" w:author="Houyem Rais" w:date="2024-02-22T15:03:00Z">
          <w:pPr/>
        </w:pPrChange>
      </w:pPr>
      <w:del w:id="3647" w:author="Houyem Rais" w:date="2024-02-22T15:03:00Z">
        <w:r w:rsidRPr="00007B3E" w:rsidDel="00CB2812">
          <w:delText xml:space="preserve">En attendant la création de « SNCFT Réseau », la Société Nationale des Chemins de Fer Tunisiens (SNCFT) assumera le rôle </w:delText>
        </w:r>
        <w:r w:rsidRPr="00A8239A" w:rsidDel="00CB2812">
          <w:delText>d'autorité contractante</w:delText>
        </w:r>
        <w:r w:rsidRPr="00007B3E" w:rsidDel="00CB2812">
          <w:delText xml:space="preserve"> pour le projet de la ligne 11 (Barreau Est). En tant qu'autorité contractante, la SNCFT </w:delText>
        </w:r>
        <w:r w:rsidR="00285B17" w:rsidRPr="00007B3E" w:rsidDel="00CB2812">
          <w:delText>orchestrera l'appel d'offres, la sélection et la négociation avec les partenaires privés, en s'assurant de leur capacité à financer, construire et exploiter la ligne dans le cadre des accords de PPP.</w:delText>
        </w:r>
        <w:r w:rsidR="006764B6" w:rsidRPr="00007B3E" w:rsidDel="00CB2812">
          <w:delText xml:space="preserve"> </w:delText>
        </w:r>
        <w:r w:rsidR="00285B17" w:rsidRPr="00007B3E" w:rsidDel="00CB2812">
          <w:delText>Elle se charge</w:delText>
        </w:r>
        <w:r w:rsidR="008A3C5A" w:rsidRPr="00007B3E" w:rsidDel="00CB2812">
          <w:delText>ra</w:delText>
        </w:r>
        <w:r w:rsidR="00285B17" w:rsidRPr="00007B3E" w:rsidDel="00CB2812">
          <w:delText xml:space="preserve"> de l'intégration de cette nouvelle infrastructure au sein du réseau national, en mettant en place un système de gestion de la circulation des trains efficace.</w:delText>
        </w:r>
        <w:r w:rsidR="008A3C5A" w:rsidRPr="00007B3E" w:rsidDel="00CB2812">
          <w:delText xml:space="preserve"> </w:delText>
        </w:r>
        <w:r w:rsidR="00512DE3" w:rsidRPr="00007B3E" w:rsidDel="00CB2812">
          <w:delText>Dans le cadre du PPP, la SNCFT s'assurera que les accords incluent des clauses garantissant la qualité, la sécurité et la performance du service ferroviaire, tout en préservant l'intérêt public.</w:delText>
        </w:r>
      </w:del>
    </w:p>
    <w:p w14:paraId="15739D57" w14:textId="7E12CC68" w:rsidR="00FF05E0" w:rsidRPr="00007B3E" w:rsidDel="00CB2812" w:rsidRDefault="00FF05E0" w:rsidP="00CB2812">
      <w:pPr>
        <w:pStyle w:val="Titre21"/>
        <w:rPr>
          <w:del w:id="3648" w:author="Houyem Rais" w:date="2024-02-22T15:03:00Z"/>
        </w:rPr>
        <w:pPrChange w:id="3649" w:author="Houyem Rais" w:date="2024-02-22T15:03:00Z">
          <w:pPr>
            <w:pStyle w:val="Titre21"/>
          </w:pPr>
        </w:pPrChange>
      </w:pPr>
      <w:bookmarkStart w:id="3650" w:name="_Toc158884993"/>
      <w:del w:id="3651" w:author="Houyem Rais" w:date="2024-02-22T15:03:00Z">
        <w:r w:rsidRPr="00007B3E" w:rsidDel="00CB2812">
          <w:delText>Mapping initial des investisseurs et des promoteurs privés</w:delText>
        </w:r>
        <w:bookmarkEnd w:id="3650"/>
      </w:del>
    </w:p>
    <w:p w14:paraId="0F67D538" w14:textId="78EB9161" w:rsidR="00FF05E0" w:rsidRPr="00007B3E" w:rsidDel="00CB2812" w:rsidRDefault="00572B17" w:rsidP="00CB2812">
      <w:pPr>
        <w:numPr>
          <w:ilvl w:val="1"/>
          <w:numId w:val="1"/>
        </w:numPr>
        <w:tabs>
          <w:tab w:val="left" w:pos="2730"/>
        </w:tabs>
        <w:spacing w:before="240" w:after="240"/>
        <w:ind w:left="1134"/>
        <w:jc w:val="left"/>
        <w:outlineLvl w:val="2"/>
        <w:rPr>
          <w:del w:id="3652" w:author="Houyem Rais" w:date="2024-02-22T15:03:00Z"/>
        </w:rPr>
        <w:pPrChange w:id="3653" w:author="Houyem Rais" w:date="2024-02-22T15:03:00Z">
          <w:pPr/>
        </w:pPrChange>
      </w:pPr>
      <w:del w:id="3654" w:author="Houyem Rais" w:date="2024-02-22T15:03:00Z">
        <w:r w:rsidRPr="00007B3E" w:rsidDel="00CB2812">
          <w:delText xml:space="preserve">Cette section présente un aperçu des principaux intervenants dans le secteur ferroviaire </w:delText>
        </w:r>
        <w:r w:rsidR="00501304" w:rsidDel="00CB2812">
          <w:delText xml:space="preserve">en Tunisie, </w:delText>
        </w:r>
        <w:r w:rsidRPr="00007B3E" w:rsidDel="00CB2812">
          <w:delText>en Afrique</w:delText>
        </w:r>
        <w:r w:rsidR="00501304" w:rsidDel="00CB2812">
          <w:delText xml:space="preserve"> et dans le monde</w:delText>
        </w:r>
        <w:r w:rsidRPr="00007B3E" w:rsidDel="00CB2812">
          <w:delText xml:space="preserve">, en mettant en lumière leurs profils, domaines de spécialisation et </w:delText>
        </w:r>
        <w:r w:rsidR="00EE0DA6" w:rsidDel="00CB2812">
          <w:delText>principaux</w:delText>
        </w:r>
        <w:r w:rsidRPr="00007B3E" w:rsidDel="00CB2812">
          <w:delText xml:space="preserve"> projets. </w:delText>
        </w:r>
      </w:del>
    </w:p>
    <w:p w14:paraId="76759914" w14:textId="47FB0BCD" w:rsidR="00572B17" w:rsidRPr="00007B3E" w:rsidDel="00CB2812" w:rsidRDefault="00572B17" w:rsidP="00CB2812">
      <w:pPr>
        <w:pStyle w:val="Titre31"/>
        <w:numPr>
          <w:ilvl w:val="1"/>
          <w:numId w:val="1"/>
        </w:numPr>
        <w:tabs>
          <w:tab w:val="left" w:pos="2730"/>
        </w:tabs>
        <w:ind w:left="1134"/>
        <w:outlineLvl w:val="2"/>
        <w:rPr>
          <w:del w:id="3655" w:author="Houyem Rais" w:date="2024-02-22T15:03:00Z"/>
        </w:rPr>
        <w:pPrChange w:id="3656" w:author="Houyem Rais" w:date="2024-02-22T15:03:00Z">
          <w:pPr>
            <w:pStyle w:val="Titre31"/>
          </w:pPr>
        </w:pPrChange>
      </w:pPr>
      <w:del w:id="3657" w:author="Houyem Rais" w:date="2024-02-22T15:03:00Z">
        <w:r w:rsidRPr="00007B3E" w:rsidDel="00CB2812">
          <w:delText xml:space="preserve">Principaux intervenants </w:delText>
        </w:r>
        <w:r w:rsidR="00016FF8" w:rsidRPr="00007B3E" w:rsidDel="00CB2812">
          <w:delText>du t</w:delText>
        </w:r>
        <w:r w:rsidRPr="00007B3E" w:rsidDel="00CB2812">
          <w:delText>ransport ferroviaire dans le monde</w:delText>
        </w:r>
      </w:del>
    </w:p>
    <w:p w14:paraId="153BCACE" w14:textId="25B7A605" w:rsidR="00572B17" w:rsidRPr="00007B3E" w:rsidDel="00CB2812" w:rsidRDefault="00572B17" w:rsidP="00CB2812">
      <w:pPr>
        <w:numPr>
          <w:ilvl w:val="1"/>
          <w:numId w:val="1"/>
        </w:numPr>
        <w:tabs>
          <w:tab w:val="left" w:pos="2730"/>
        </w:tabs>
        <w:spacing w:before="240" w:after="240"/>
        <w:ind w:left="1134"/>
        <w:jc w:val="left"/>
        <w:outlineLvl w:val="2"/>
        <w:rPr>
          <w:del w:id="3658" w:author="Houyem Rais" w:date="2024-02-22T15:03:00Z"/>
        </w:rPr>
        <w:pPrChange w:id="3659" w:author="Houyem Rais" w:date="2024-02-22T15:03:00Z">
          <w:pPr/>
        </w:pPrChange>
      </w:pPr>
      <w:del w:id="3660" w:author="Houyem Rais" w:date="2024-02-22T15:03:00Z">
        <w:r w:rsidRPr="00007B3E" w:rsidDel="00CB2812">
          <w:delText>Le tableau suivant résume les informations collectées sur les principales entreprises internationales impliquées dans le secteur ferroviaire.</w:delText>
        </w:r>
      </w:del>
    </w:p>
    <w:p w14:paraId="0E1CDCAE" w14:textId="6C0389D8" w:rsidR="00D52091" w:rsidRPr="00007B3E" w:rsidDel="00CB2812" w:rsidRDefault="00D52091" w:rsidP="00CB2812">
      <w:pPr>
        <w:pStyle w:val="Caption"/>
        <w:numPr>
          <w:ilvl w:val="1"/>
          <w:numId w:val="1"/>
        </w:numPr>
        <w:tabs>
          <w:tab w:val="left" w:pos="2730"/>
        </w:tabs>
        <w:spacing w:before="240" w:after="240"/>
        <w:ind w:left="1134"/>
        <w:jc w:val="left"/>
        <w:outlineLvl w:val="2"/>
        <w:rPr>
          <w:del w:id="3661" w:author="Houyem Rais" w:date="2024-02-22T15:03:00Z"/>
        </w:rPr>
        <w:pPrChange w:id="3662" w:author="Houyem Rais" w:date="2024-02-22T15:03:00Z">
          <w:pPr>
            <w:pStyle w:val="Caption"/>
          </w:pPr>
        </w:pPrChange>
      </w:pPr>
      <w:bookmarkStart w:id="3663" w:name="_Toc158885049"/>
      <w:del w:id="3664"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14</w:delText>
        </w:r>
        <w:r w:rsidDel="00CB2812">
          <w:rPr>
            <w:noProof/>
          </w:rPr>
          <w:fldChar w:fldCharType="end"/>
        </w:r>
        <w:r w:rsidRPr="00007B3E" w:rsidDel="00CB2812">
          <w:delText xml:space="preserve"> Principaux intervenants du transport ferroviaire dans le monde</w:delText>
        </w:r>
        <w:bookmarkEnd w:id="3663"/>
      </w:del>
    </w:p>
    <w:tbl>
      <w:tblPr>
        <w:tblStyle w:val="TableGrid"/>
        <w:tblW w:w="9640" w:type="dxa"/>
        <w:tblInd w:w="-431" w:type="dxa"/>
        <w:tblLook w:val="04A0" w:firstRow="1" w:lastRow="0" w:firstColumn="1" w:lastColumn="0" w:noHBand="0" w:noVBand="1"/>
      </w:tblPr>
      <w:tblGrid>
        <w:gridCol w:w="2609"/>
        <w:gridCol w:w="2612"/>
        <w:gridCol w:w="2547"/>
        <w:gridCol w:w="2676"/>
      </w:tblGrid>
      <w:tr w:rsidR="00016FF8" w:rsidRPr="00007B3E" w:rsidDel="00CB2812" w14:paraId="45E3E596" w14:textId="53B0478E" w:rsidTr="00A8239A">
        <w:trPr>
          <w:trHeight w:val="144"/>
          <w:tblHeader/>
          <w:del w:id="3665" w:author="Houyem Rais" w:date="2024-02-22T15:03:00Z"/>
        </w:trPr>
        <w:tc>
          <w:tcPr>
            <w:tcW w:w="1475" w:type="dxa"/>
            <w:shd w:val="clear" w:color="auto" w:fill="D9E2F3" w:themeFill="accent1" w:themeFillTint="33"/>
          </w:tcPr>
          <w:p w14:paraId="5F0852CD" w14:textId="561FEAA6" w:rsidR="00572B17" w:rsidRPr="00007B3E" w:rsidDel="00CB2812" w:rsidRDefault="00572B17" w:rsidP="00CB2812">
            <w:pPr>
              <w:numPr>
                <w:ilvl w:val="1"/>
                <w:numId w:val="1"/>
              </w:numPr>
              <w:tabs>
                <w:tab w:val="left" w:pos="2730"/>
              </w:tabs>
              <w:spacing w:before="240" w:after="240"/>
              <w:ind w:left="1134"/>
              <w:jc w:val="left"/>
              <w:outlineLvl w:val="2"/>
              <w:rPr>
                <w:del w:id="3666" w:author="Houyem Rais" w:date="2024-02-22T15:03:00Z"/>
                <w:rFonts w:asciiTheme="minorHAnsi" w:hAnsiTheme="minorHAnsi" w:cstheme="minorHAnsi"/>
                <w:b/>
                <w:bCs/>
                <w:sz w:val="18"/>
                <w:szCs w:val="18"/>
                <w:lang w:val="fr-FR"/>
              </w:rPr>
              <w:pPrChange w:id="3667" w:author="Houyem Rais" w:date="2024-02-22T15:03:00Z">
                <w:pPr>
                  <w:spacing w:before="20" w:after="40"/>
                </w:pPr>
              </w:pPrChange>
            </w:pPr>
            <w:del w:id="3668" w:author="Houyem Rais" w:date="2024-02-22T15:03:00Z">
              <w:r w:rsidRPr="00007B3E" w:rsidDel="00CB2812">
                <w:rPr>
                  <w:rFonts w:asciiTheme="minorHAnsi" w:hAnsiTheme="minorHAnsi" w:cstheme="minorHAnsi"/>
                  <w:b/>
                  <w:bCs/>
                  <w:sz w:val="18"/>
                  <w:szCs w:val="18"/>
                  <w:lang w:val="fr-FR"/>
                </w:rPr>
                <w:delText>Nom de l’opérateur</w:delText>
              </w:r>
            </w:del>
          </w:p>
        </w:tc>
        <w:tc>
          <w:tcPr>
            <w:tcW w:w="2920" w:type="dxa"/>
            <w:shd w:val="clear" w:color="auto" w:fill="D9E2F3" w:themeFill="accent1" w:themeFillTint="33"/>
          </w:tcPr>
          <w:p w14:paraId="1664DCB8" w14:textId="55E04CDD" w:rsidR="00572B17" w:rsidRPr="00007B3E" w:rsidDel="00CB2812" w:rsidRDefault="00572B17" w:rsidP="00CB2812">
            <w:pPr>
              <w:numPr>
                <w:ilvl w:val="1"/>
                <w:numId w:val="1"/>
              </w:numPr>
              <w:tabs>
                <w:tab w:val="left" w:pos="2730"/>
              </w:tabs>
              <w:spacing w:before="240" w:after="240"/>
              <w:ind w:left="1134"/>
              <w:jc w:val="left"/>
              <w:outlineLvl w:val="2"/>
              <w:rPr>
                <w:del w:id="3669" w:author="Houyem Rais" w:date="2024-02-22T15:03:00Z"/>
                <w:rFonts w:asciiTheme="minorHAnsi" w:hAnsiTheme="minorHAnsi" w:cstheme="minorHAnsi"/>
                <w:b/>
                <w:bCs/>
                <w:sz w:val="18"/>
                <w:szCs w:val="18"/>
                <w:lang w:val="fr-FR"/>
              </w:rPr>
              <w:pPrChange w:id="3670" w:author="Houyem Rais" w:date="2024-02-22T15:03:00Z">
                <w:pPr>
                  <w:spacing w:before="20" w:after="40"/>
                </w:pPr>
              </w:pPrChange>
            </w:pPr>
            <w:del w:id="3671" w:author="Houyem Rais" w:date="2024-02-22T15:03:00Z">
              <w:r w:rsidRPr="00007B3E" w:rsidDel="00CB2812">
                <w:rPr>
                  <w:rFonts w:asciiTheme="minorHAnsi" w:hAnsiTheme="minorHAnsi" w:cstheme="minorHAnsi"/>
                  <w:b/>
                  <w:bCs/>
                  <w:sz w:val="18"/>
                  <w:szCs w:val="18"/>
                  <w:lang w:val="fr-FR"/>
                </w:rPr>
                <w:delText>Profil de l’opérateur</w:delText>
              </w:r>
            </w:del>
          </w:p>
        </w:tc>
        <w:tc>
          <w:tcPr>
            <w:tcW w:w="2071" w:type="dxa"/>
            <w:shd w:val="clear" w:color="auto" w:fill="D9E2F3" w:themeFill="accent1" w:themeFillTint="33"/>
          </w:tcPr>
          <w:p w14:paraId="6503D431" w14:textId="0764BA72" w:rsidR="00572B17" w:rsidRPr="00007B3E" w:rsidDel="00CB2812" w:rsidRDefault="00572B17" w:rsidP="00CB2812">
            <w:pPr>
              <w:numPr>
                <w:ilvl w:val="1"/>
                <w:numId w:val="1"/>
              </w:numPr>
              <w:tabs>
                <w:tab w:val="left" w:pos="2730"/>
              </w:tabs>
              <w:spacing w:before="240" w:after="240"/>
              <w:ind w:left="1134"/>
              <w:jc w:val="left"/>
              <w:outlineLvl w:val="2"/>
              <w:rPr>
                <w:del w:id="3672" w:author="Houyem Rais" w:date="2024-02-22T15:03:00Z"/>
                <w:rFonts w:asciiTheme="minorHAnsi" w:hAnsiTheme="minorHAnsi" w:cstheme="minorHAnsi"/>
                <w:b/>
                <w:bCs/>
                <w:sz w:val="18"/>
                <w:szCs w:val="18"/>
                <w:lang w:val="fr-FR"/>
              </w:rPr>
              <w:pPrChange w:id="3673" w:author="Houyem Rais" w:date="2024-02-22T15:03:00Z">
                <w:pPr>
                  <w:spacing w:before="20" w:after="40"/>
                </w:pPr>
              </w:pPrChange>
            </w:pPr>
            <w:del w:id="3674" w:author="Houyem Rais" w:date="2024-02-22T15:03:00Z">
              <w:r w:rsidRPr="00007B3E" w:rsidDel="00CB2812">
                <w:rPr>
                  <w:rFonts w:asciiTheme="minorHAnsi" w:hAnsiTheme="minorHAnsi" w:cstheme="minorHAnsi"/>
                  <w:b/>
                  <w:bCs/>
                  <w:sz w:val="18"/>
                  <w:szCs w:val="18"/>
                  <w:lang w:val="fr-FR"/>
                </w:rPr>
                <w:delText>Industrie</w:delText>
              </w:r>
            </w:del>
          </w:p>
        </w:tc>
        <w:tc>
          <w:tcPr>
            <w:tcW w:w="3174" w:type="dxa"/>
            <w:shd w:val="clear" w:color="auto" w:fill="D9E2F3" w:themeFill="accent1" w:themeFillTint="33"/>
          </w:tcPr>
          <w:p w14:paraId="5EF05B1A" w14:textId="28B570AC" w:rsidR="00572B17" w:rsidRPr="00007B3E" w:rsidDel="00CB2812" w:rsidRDefault="00F61A9C" w:rsidP="00CB2812">
            <w:pPr>
              <w:numPr>
                <w:ilvl w:val="1"/>
                <w:numId w:val="1"/>
              </w:numPr>
              <w:tabs>
                <w:tab w:val="left" w:pos="2730"/>
              </w:tabs>
              <w:spacing w:before="240" w:after="240"/>
              <w:ind w:left="1134"/>
              <w:jc w:val="left"/>
              <w:outlineLvl w:val="2"/>
              <w:rPr>
                <w:del w:id="3675" w:author="Houyem Rais" w:date="2024-02-22T15:03:00Z"/>
                <w:rFonts w:asciiTheme="minorHAnsi" w:hAnsiTheme="minorHAnsi" w:cstheme="minorHAnsi"/>
                <w:b/>
                <w:bCs/>
                <w:sz w:val="18"/>
                <w:szCs w:val="18"/>
                <w:lang w:val="fr-FR"/>
              </w:rPr>
              <w:pPrChange w:id="3676" w:author="Houyem Rais" w:date="2024-02-22T15:03:00Z">
                <w:pPr>
                  <w:spacing w:before="20" w:after="40"/>
                </w:pPr>
              </w:pPrChange>
            </w:pPr>
            <w:del w:id="3677" w:author="Houyem Rais" w:date="2024-02-22T15:03:00Z">
              <w:r w:rsidDel="00CB2812">
                <w:rPr>
                  <w:rFonts w:asciiTheme="minorHAnsi" w:hAnsiTheme="minorHAnsi" w:cstheme="minorHAnsi"/>
                  <w:b/>
                  <w:bCs/>
                  <w:sz w:val="18"/>
                  <w:szCs w:val="18"/>
                  <w:lang w:val="fr-FR"/>
                </w:rPr>
                <w:delText xml:space="preserve">Principaux projets </w:delText>
              </w:r>
              <w:r w:rsidR="000C5D85" w:rsidDel="00CB2812">
                <w:rPr>
                  <w:rFonts w:asciiTheme="minorHAnsi" w:hAnsiTheme="minorHAnsi" w:cstheme="minorHAnsi"/>
                  <w:b/>
                  <w:bCs/>
                  <w:sz w:val="18"/>
                  <w:szCs w:val="18"/>
                  <w:lang w:val="fr-FR"/>
                </w:rPr>
                <w:delText>fer</w:delText>
              </w:r>
              <w:r w:rsidR="000C5D85" w:rsidDel="00CB2812">
                <w:rPr>
                  <w:rFonts w:asciiTheme="minorHAnsi" w:hAnsiTheme="minorHAnsi" w:cstheme="minorHAnsi"/>
                  <w:b/>
                  <w:bCs/>
                  <w:sz w:val="18"/>
                  <w:szCs w:val="18"/>
                </w:rPr>
                <w:delText>roviaires</w:delText>
              </w:r>
            </w:del>
          </w:p>
        </w:tc>
      </w:tr>
      <w:tr w:rsidR="00016FF8" w:rsidRPr="00007B3E" w:rsidDel="00CB2812" w14:paraId="7BE1BC93" w14:textId="6655E2DF" w:rsidTr="00A8239A">
        <w:trPr>
          <w:trHeight w:val="144"/>
          <w:del w:id="3678" w:author="Houyem Rais" w:date="2024-02-22T15:03:00Z"/>
        </w:trPr>
        <w:tc>
          <w:tcPr>
            <w:tcW w:w="1475" w:type="dxa"/>
          </w:tcPr>
          <w:p w14:paraId="74CFED68" w14:textId="6740B1CA" w:rsidR="00572B17" w:rsidRPr="00007B3E" w:rsidDel="00CB2812" w:rsidRDefault="00572B17" w:rsidP="00CB2812">
            <w:pPr>
              <w:numPr>
                <w:ilvl w:val="1"/>
                <w:numId w:val="1"/>
              </w:numPr>
              <w:tabs>
                <w:tab w:val="left" w:pos="2730"/>
              </w:tabs>
              <w:spacing w:before="240" w:after="240"/>
              <w:ind w:left="1134"/>
              <w:jc w:val="left"/>
              <w:outlineLvl w:val="2"/>
              <w:rPr>
                <w:del w:id="3679" w:author="Houyem Rais" w:date="2024-02-22T15:03:00Z"/>
                <w:rFonts w:asciiTheme="minorHAnsi" w:hAnsiTheme="minorHAnsi" w:cstheme="minorHAnsi"/>
                <w:b/>
                <w:bCs/>
                <w:sz w:val="18"/>
                <w:szCs w:val="18"/>
                <w:lang w:val="fr-FR"/>
              </w:rPr>
              <w:pPrChange w:id="3680" w:author="Houyem Rais" w:date="2024-02-22T15:03:00Z">
                <w:pPr>
                  <w:spacing w:before="20" w:after="40"/>
                  <w:jc w:val="left"/>
                </w:pPr>
              </w:pPrChange>
            </w:pPr>
            <w:del w:id="3681" w:author="Houyem Rais" w:date="2024-02-22T15:03:00Z">
              <w:r w:rsidRPr="00007B3E" w:rsidDel="00CB2812">
                <w:rPr>
                  <w:rFonts w:asciiTheme="minorHAnsi" w:hAnsiTheme="minorHAnsi" w:cstheme="minorHAnsi"/>
                  <w:b/>
                  <w:bCs/>
                  <w:sz w:val="18"/>
                  <w:szCs w:val="18"/>
                  <w:lang w:val="fr-FR"/>
                </w:rPr>
                <w:delText xml:space="preserve">CCCC (China Communications Construction </w:delText>
              </w:r>
              <w:r w:rsidR="00016FF8" w:rsidRPr="00007B3E" w:rsidDel="00CB2812">
                <w:rPr>
                  <w:rFonts w:asciiTheme="minorHAnsi" w:hAnsiTheme="minorHAnsi" w:cstheme="minorHAnsi"/>
                  <w:b/>
                  <w:bCs/>
                  <w:sz w:val="18"/>
                  <w:szCs w:val="18"/>
                  <w:lang w:val="fr-FR"/>
                </w:rPr>
                <w:delText>Company</w:delText>
              </w:r>
              <w:r w:rsidRPr="00007B3E" w:rsidDel="00CB2812">
                <w:rPr>
                  <w:rFonts w:asciiTheme="minorHAnsi" w:hAnsiTheme="minorHAnsi" w:cstheme="minorHAnsi"/>
                  <w:b/>
                  <w:bCs/>
                  <w:sz w:val="18"/>
                  <w:szCs w:val="18"/>
                  <w:lang w:val="fr-FR"/>
                </w:rPr>
                <w:delText>), Chine</w:delText>
              </w:r>
              <w:r w:rsidR="00016FF8" w:rsidRPr="00007B3E" w:rsidDel="00CB2812">
                <w:rPr>
                  <w:rStyle w:val="FootnoteReference"/>
                  <w:rFonts w:asciiTheme="minorHAnsi" w:hAnsiTheme="minorHAnsi" w:cstheme="minorHAnsi"/>
                  <w:b/>
                  <w:bCs/>
                  <w:sz w:val="18"/>
                  <w:szCs w:val="18"/>
                  <w:lang w:val="fr-FR"/>
                </w:rPr>
                <w:footnoteReference w:id="13"/>
              </w:r>
            </w:del>
          </w:p>
        </w:tc>
        <w:tc>
          <w:tcPr>
            <w:tcW w:w="2920" w:type="dxa"/>
          </w:tcPr>
          <w:p w14:paraId="603DCCE5" w14:textId="607B4E03" w:rsidR="00572B17" w:rsidRPr="009C71CB" w:rsidDel="00CB2812" w:rsidRDefault="00572B17" w:rsidP="00CB2812">
            <w:pPr>
              <w:numPr>
                <w:ilvl w:val="1"/>
                <w:numId w:val="1"/>
              </w:numPr>
              <w:tabs>
                <w:tab w:val="left" w:pos="2730"/>
              </w:tabs>
              <w:spacing w:before="240" w:after="240"/>
              <w:ind w:left="1134"/>
              <w:jc w:val="left"/>
              <w:outlineLvl w:val="2"/>
              <w:rPr>
                <w:del w:id="3684" w:author="Houyem Rais" w:date="2024-02-22T15:03:00Z"/>
                <w:rFonts w:asciiTheme="minorHAnsi" w:hAnsiTheme="minorHAnsi" w:cstheme="minorHAnsi"/>
                <w:sz w:val="18"/>
                <w:szCs w:val="18"/>
                <w:lang w:val="fr-FR"/>
              </w:rPr>
              <w:pPrChange w:id="3685" w:author="Houyem Rais" w:date="2024-02-22T15:03:00Z">
                <w:pPr>
                  <w:spacing w:before="20" w:after="40"/>
                </w:pPr>
              </w:pPrChange>
            </w:pPr>
            <w:del w:id="3686" w:author="Houyem Rais" w:date="2024-02-22T15:03:00Z">
              <w:r w:rsidRPr="00007B3E" w:rsidDel="00CB2812">
                <w:rPr>
                  <w:rFonts w:asciiTheme="minorHAnsi" w:hAnsiTheme="minorHAnsi" w:cstheme="minorHAnsi"/>
                  <w:sz w:val="18"/>
                  <w:szCs w:val="18"/>
                  <w:lang w:val="fr-FR"/>
                </w:rPr>
                <w:delText xml:space="preserve">CCCC est l'une des plus grandes entreprises publiques de construction et d'ingénierie en Chine et l'une des plus importantes au monde. L’entreprise est un géant d'infrastructure </w:delText>
              </w:r>
              <w:r w:rsidR="008E6F65" w:rsidDel="00CB2812">
                <w:rPr>
                  <w:rFonts w:asciiTheme="minorHAnsi" w:hAnsiTheme="minorHAnsi" w:cstheme="minorHAnsi"/>
                  <w:sz w:val="18"/>
                  <w:szCs w:val="18"/>
                  <w:lang w:val="fr-FR"/>
                </w:rPr>
                <w:delText xml:space="preserve">depuis plus que 100 ans </w:delText>
              </w:r>
              <w:r w:rsidRPr="00007B3E" w:rsidDel="00CB2812">
                <w:rPr>
                  <w:rFonts w:asciiTheme="minorHAnsi" w:hAnsiTheme="minorHAnsi" w:cstheme="minorHAnsi"/>
                  <w:sz w:val="18"/>
                  <w:szCs w:val="18"/>
                  <w:lang w:val="fr-FR"/>
                </w:rPr>
                <w:delText xml:space="preserve">avec 36 filiales principales en Afrique. </w:delText>
              </w:r>
              <w:r w:rsidR="00161D98" w:rsidDel="00CB2812">
                <w:rPr>
                  <w:rFonts w:asciiTheme="minorHAnsi" w:hAnsiTheme="minorHAnsi" w:cstheme="minorHAnsi"/>
                  <w:sz w:val="18"/>
                  <w:szCs w:val="18"/>
                  <w:lang w:val="fr-FR"/>
                </w:rPr>
                <w:delText>E</w:delText>
              </w:r>
              <w:r w:rsidRPr="00007B3E" w:rsidDel="00CB2812">
                <w:rPr>
                  <w:rFonts w:asciiTheme="minorHAnsi" w:hAnsiTheme="minorHAnsi" w:cstheme="minorHAnsi"/>
                  <w:sz w:val="18"/>
                  <w:szCs w:val="18"/>
                  <w:lang w:val="fr-FR"/>
                </w:rPr>
                <w:delText>l</w:delText>
              </w:r>
              <w:r w:rsidR="00161D98" w:rsidDel="00CB2812">
                <w:rPr>
                  <w:rFonts w:asciiTheme="minorHAnsi" w:hAnsiTheme="minorHAnsi" w:cstheme="minorHAnsi"/>
                  <w:sz w:val="18"/>
                  <w:szCs w:val="18"/>
                  <w:lang w:val="fr-FR"/>
                </w:rPr>
                <w:delText>le</w:delText>
              </w:r>
              <w:r w:rsidRPr="00007B3E" w:rsidDel="00CB2812">
                <w:rPr>
                  <w:rFonts w:asciiTheme="minorHAnsi" w:hAnsiTheme="minorHAnsi" w:cstheme="minorHAnsi"/>
                  <w:sz w:val="18"/>
                  <w:szCs w:val="18"/>
                  <w:lang w:val="fr-FR"/>
                </w:rPr>
                <w:delText xml:space="preserve"> a établi un centre régional pour l'Afrique de l'Est au Kenya et un centre régional pour l'Afrique australe en Afrique du Sud, et a reçu des projets de chaque région dans les pays voisins. </w:delText>
              </w:r>
              <w:r w:rsidR="009C71CB" w:rsidRPr="009C71CB" w:rsidDel="00CB2812">
                <w:rPr>
                  <w:rFonts w:asciiTheme="minorHAnsi" w:hAnsiTheme="minorHAnsi" w:cstheme="minorHAnsi"/>
                  <w:sz w:val="18"/>
                  <w:szCs w:val="18"/>
                  <w:lang w:val="fr-FR"/>
                </w:rPr>
                <w:delText xml:space="preserve">CCCC est engagée dans </w:delText>
              </w:r>
              <w:r w:rsidR="009C71CB" w:rsidDel="00CB2812">
                <w:rPr>
                  <w:rFonts w:asciiTheme="minorHAnsi" w:hAnsiTheme="minorHAnsi" w:cstheme="minorHAnsi"/>
                  <w:sz w:val="18"/>
                  <w:szCs w:val="18"/>
                  <w:lang w:val="fr-FR"/>
                </w:rPr>
                <w:delText>l</w:delText>
              </w:r>
              <w:r w:rsidR="009C71CB" w:rsidRPr="009C71CB" w:rsidDel="00CB2812">
                <w:rPr>
                  <w:rFonts w:asciiTheme="minorHAnsi" w:hAnsiTheme="minorHAnsi" w:cstheme="minorHAnsi"/>
                  <w:sz w:val="18"/>
                  <w:szCs w:val="18"/>
                  <w:lang w:val="fr-FR"/>
                </w:rPr>
                <w:delText xml:space="preserve">es activités </w:delText>
              </w:r>
              <w:r w:rsidR="009C71CB" w:rsidDel="00CB2812">
                <w:rPr>
                  <w:rFonts w:asciiTheme="minorHAnsi" w:hAnsiTheme="minorHAnsi" w:cstheme="minorHAnsi"/>
                  <w:sz w:val="18"/>
                  <w:szCs w:val="18"/>
                  <w:lang w:val="fr-FR"/>
                </w:rPr>
                <w:delText>du secteur</w:delText>
              </w:r>
              <w:r w:rsidR="009C71CB" w:rsidRPr="009C71CB" w:rsidDel="00CB2812">
                <w:rPr>
                  <w:rFonts w:asciiTheme="minorHAnsi" w:hAnsiTheme="minorHAnsi" w:cstheme="minorHAnsi"/>
                  <w:sz w:val="18"/>
                  <w:szCs w:val="18"/>
                  <w:lang w:val="fr-FR"/>
                </w:rPr>
                <w:delText xml:space="preserve"> depuis plus de 100 ans et fournit </w:delText>
              </w:r>
              <w:r w:rsidR="009C71CB" w:rsidDel="00CB2812">
                <w:rPr>
                  <w:rFonts w:asciiTheme="minorHAnsi" w:hAnsiTheme="minorHAnsi" w:cstheme="minorHAnsi"/>
                  <w:sz w:val="18"/>
                  <w:szCs w:val="18"/>
                  <w:lang w:val="fr-FR"/>
                </w:rPr>
                <w:delText>s</w:delText>
              </w:r>
              <w:r w:rsidR="009C71CB" w:rsidRPr="009C71CB" w:rsidDel="00CB2812">
                <w:rPr>
                  <w:rFonts w:asciiTheme="minorHAnsi" w:hAnsiTheme="minorHAnsi" w:cstheme="minorHAnsi"/>
                  <w:sz w:val="18"/>
                  <w:szCs w:val="18"/>
                  <w:lang w:val="fr-FR"/>
                </w:rPr>
                <w:delText>es produits et services dans plus de 150 pays.</w:delText>
              </w:r>
            </w:del>
          </w:p>
        </w:tc>
        <w:tc>
          <w:tcPr>
            <w:tcW w:w="2071" w:type="dxa"/>
          </w:tcPr>
          <w:p w14:paraId="3F994389" w14:textId="66A4743F" w:rsidR="00572B17" w:rsidRPr="00007B3E" w:rsidDel="00CB2812" w:rsidRDefault="00572B17" w:rsidP="00CB2812">
            <w:pPr>
              <w:numPr>
                <w:ilvl w:val="1"/>
                <w:numId w:val="1"/>
              </w:numPr>
              <w:tabs>
                <w:tab w:val="left" w:pos="2730"/>
              </w:tabs>
              <w:spacing w:before="240" w:after="240"/>
              <w:ind w:left="1134"/>
              <w:jc w:val="left"/>
              <w:outlineLvl w:val="2"/>
              <w:rPr>
                <w:del w:id="3687" w:author="Houyem Rais" w:date="2024-02-22T15:03:00Z"/>
                <w:rFonts w:asciiTheme="minorHAnsi" w:hAnsiTheme="minorHAnsi" w:cstheme="minorHAnsi"/>
                <w:sz w:val="18"/>
                <w:szCs w:val="18"/>
                <w:lang w:val="fr-FR"/>
              </w:rPr>
              <w:pPrChange w:id="3688" w:author="Houyem Rais" w:date="2024-02-22T15:03:00Z">
                <w:pPr>
                  <w:spacing w:before="20" w:after="40"/>
                </w:pPr>
              </w:pPrChange>
            </w:pPr>
            <w:del w:id="3689" w:author="Houyem Rais" w:date="2024-02-22T15:03:00Z">
              <w:r w:rsidRPr="00007B3E" w:rsidDel="00CB2812">
                <w:rPr>
                  <w:rFonts w:asciiTheme="minorHAnsi" w:hAnsiTheme="minorHAnsi" w:cstheme="minorHAnsi"/>
                  <w:sz w:val="18"/>
                  <w:szCs w:val="18"/>
                  <w:lang w:val="fr-FR"/>
                </w:rPr>
                <w:delText xml:space="preserve">Génie civil, Pavage de routes, Construction ferroviaire </w:delText>
              </w:r>
            </w:del>
          </w:p>
        </w:tc>
        <w:tc>
          <w:tcPr>
            <w:tcW w:w="3174" w:type="dxa"/>
          </w:tcPr>
          <w:p w14:paraId="75C0AE0A" w14:textId="22B72011" w:rsidR="00572B17" w:rsidRPr="00007B3E" w:rsidDel="00CB2812" w:rsidRDefault="00572B17" w:rsidP="00CB2812">
            <w:pPr>
              <w:pStyle w:val="ListParagraph"/>
              <w:numPr>
                <w:ilvl w:val="1"/>
                <w:numId w:val="1"/>
              </w:numPr>
              <w:tabs>
                <w:tab w:val="left" w:pos="2730"/>
              </w:tabs>
              <w:spacing w:before="240" w:after="240"/>
              <w:ind w:left="1134"/>
              <w:jc w:val="left"/>
              <w:outlineLvl w:val="2"/>
              <w:rPr>
                <w:del w:id="3690" w:author="Houyem Rais" w:date="2024-02-22T15:03:00Z"/>
                <w:sz w:val="18"/>
                <w:szCs w:val="18"/>
                <w:lang w:val="fr-FR"/>
              </w:rPr>
              <w:pPrChange w:id="3691" w:author="Houyem Rais" w:date="2024-02-22T15:03:00Z">
                <w:pPr>
                  <w:pStyle w:val="ListParagraph"/>
                  <w:spacing w:before="20" w:after="40"/>
                  <w:ind w:left="143" w:hanging="143"/>
                </w:pPr>
              </w:pPrChange>
            </w:pPr>
            <w:del w:id="3692" w:author="Houyem Rais" w:date="2024-02-22T15:03:00Z">
              <w:r w:rsidRPr="00007B3E" w:rsidDel="00CB2812">
                <w:rPr>
                  <w:sz w:val="18"/>
                  <w:szCs w:val="18"/>
                  <w:lang w:val="fr-FR"/>
                </w:rPr>
                <w:delText>Projet de chemin de fer à écartement standard Nairobi-Malaba</w:delText>
              </w:r>
              <w:r w:rsidR="005F3B74" w:rsidDel="00CB2812">
                <w:rPr>
                  <w:sz w:val="18"/>
                  <w:szCs w:val="18"/>
                  <w:lang w:val="fr-FR"/>
                </w:rPr>
                <w:delText xml:space="preserve"> de </w:delText>
              </w:r>
              <w:r w:rsidR="005F3B74" w:rsidRPr="005F3B74" w:rsidDel="00CB2812">
                <w:rPr>
                  <w:sz w:val="18"/>
                  <w:szCs w:val="18"/>
                  <w:lang w:val="fr-FR"/>
                </w:rPr>
                <w:delText>487</w:delText>
              </w:r>
              <w:r w:rsidR="005F3B74" w:rsidDel="00CB2812">
                <w:rPr>
                  <w:sz w:val="18"/>
                  <w:szCs w:val="18"/>
                  <w:lang w:val="fr-FR"/>
                </w:rPr>
                <w:delText xml:space="preserve"> km – Phase I</w:delText>
              </w:r>
              <w:r w:rsidRPr="00007B3E" w:rsidDel="00CB2812">
                <w:rPr>
                  <w:sz w:val="18"/>
                  <w:szCs w:val="18"/>
                  <w:lang w:val="fr-FR"/>
                </w:rPr>
                <w:delText xml:space="preserve">, Kenya </w:delText>
              </w:r>
              <w:r w:rsidR="00232D30" w:rsidDel="00CB2812">
                <w:rPr>
                  <w:sz w:val="18"/>
                  <w:szCs w:val="18"/>
                  <w:lang w:val="fr-FR"/>
                </w:rPr>
                <w:delText>(</w:delText>
              </w:r>
              <w:r w:rsidR="00A2776B" w:rsidDel="00CB2812">
                <w:rPr>
                  <w:sz w:val="18"/>
                  <w:szCs w:val="18"/>
                  <w:lang w:val="fr-FR"/>
                </w:rPr>
                <w:delText xml:space="preserve">EPC, </w:delText>
              </w:r>
              <w:r w:rsidR="00E50D20" w:rsidDel="00CB2812">
                <w:rPr>
                  <w:sz w:val="18"/>
                  <w:szCs w:val="18"/>
                  <w:lang w:val="fr-FR"/>
                </w:rPr>
                <w:delText>attribué en 2022)</w:delText>
              </w:r>
            </w:del>
          </w:p>
        </w:tc>
      </w:tr>
      <w:tr w:rsidR="00016FF8" w:rsidRPr="00007B3E" w:rsidDel="00CB2812" w14:paraId="3502EA49" w14:textId="64C04E86" w:rsidTr="00A8239A">
        <w:trPr>
          <w:trHeight w:val="144"/>
          <w:del w:id="3693" w:author="Houyem Rais" w:date="2024-02-22T15:03:00Z"/>
        </w:trPr>
        <w:tc>
          <w:tcPr>
            <w:tcW w:w="1475" w:type="dxa"/>
          </w:tcPr>
          <w:p w14:paraId="336E519D" w14:textId="250B8A95" w:rsidR="00572B17" w:rsidRPr="00007B3E" w:rsidDel="00CB2812" w:rsidRDefault="00572B17" w:rsidP="00CB2812">
            <w:pPr>
              <w:numPr>
                <w:ilvl w:val="1"/>
                <w:numId w:val="1"/>
              </w:numPr>
              <w:tabs>
                <w:tab w:val="left" w:pos="2730"/>
              </w:tabs>
              <w:spacing w:before="240" w:after="240"/>
              <w:ind w:left="1134"/>
              <w:jc w:val="left"/>
              <w:outlineLvl w:val="2"/>
              <w:rPr>
                <w:del w:id="3694" w:author="Houyem Rais" w:date="2024-02-22T15:03:00Z"/>
                <w:rFonts w:asciiTheme="minorHAnsi" w:hAnsiTheme="minorHAnsi" w:cstheme="minorHAnsi"/>
                <w:b/>
                <w:bCs/>
                <w:sz w:val="18"/>
                <w:szCs w:val="18"/>
                <w:lang w:val="fr-FR"/>
              </w:rPr>
              <w:pPrChange w:id="3695" w:author="Houyem Rais" w:date="2024-02-22T15:03:00Z">
                <w:pPr>
                  <w:spacing w:before="20" w:after="40"/>
                </w:pPr>
              </w:pPrChange>
            </w:pPr>
            <w:del w:id="3696" w:author="Houyem Rais" w:date="2024-02-22T15:03:00Z">
              <w:r w:rsidRPr="00007B3E" w:rsidDel="00CB2812">
                <w:rPr>
                  <w:rFonts w:asciiTheme="minorHAnsi" w:hAnsiTheme="minorHAnsi" w:cstheme="minorHAnsi"/>
                  <w:b/>
                  <w:bCs/>
                  <w:sz w:val="18"/>
                  <w:szCs w:val="18"/>
                  <w:lang w:val="fr-FR"/>
                </w:rPr>
                <w:delText>Vinci, France</w:delText>
              </w:r>
              <w:r w:rsidR="00016FF8" w:rsidRPr="00007B3E" w:rsidDel="00CB2812">
                <w:rPr>
                  <w:rStyle w:val="FootnoteReference"/>
                  <w:rFonts w:asciiTheme="minorHAnsi" w:hAnsiTheme="minorHAnsi" w:cstheme="minorHAnsi"/>
                  <w:b/>
                  <w:bCs/>
                  <w:sz w:val="18"/>
                  <w:szCs w:val="18"/>
                  <w:lang w:val="fr-FR"/>
                </w:rPr>
                <w:footnoteReference w:id="14"/>
              </w:r>
            </w:del>
          </w:p>
        </w:tc>
        <w:tc>
          <w:tcPr>
            <w:tcW w:w="2920" w:type="dxa"/>
          </w:tcPr>
          <w:p w14:paraId="68A00D95" w14:textId="622CD632" w:rsidR="00572B17" w:rsidRPr="00007B3E" w:rsidDel="00CB2812" w:rsidRDefault="00572B17" w:rsidP="00CB2812">
            <w:pPr>
              <w:numPr>
                <w:ilvl w:val="1"/>
                <w:numId w:val="1"/>
              </w:numPr>
              <w:tabs>
                <w:tab w:val="left" w:pos="2730"/>
              </w:tabs>
              <w:spacing w:before="240" w:after="240"/>
              <w:ind w:left="1134"/>
              <w:jc w:val="left"/>
              <w:outlineLvl w:val="2"/>
              <w:rPr>
                <w:del w:id="3699" w:author="Houyem Rais" w:date="2024-02-22T15:03:00Z"/>
                <w:rFonts w:asciiTheme="minorHAnsi" w:hAnsiTheme="minorHAnsi" w:cstheme="minorHAnsi"/>
                <w:sz w:val="18"/>
                <w:szCs w:val="18"/>
                <w:lang w:val="fr-FR"/>
              </w:rPr>
              <w:pPrChange w:id="3700" w:author="Houyem Rais" w:date="2024-02-22T15:03:00Z">
                <w:pPr>
                  <w:spacing w:before="20" w:after="40"/>
                </w:pPr>
              </w:pPrChange>
            </w:pPr>
            <w:del w:id="3701" w:author="Houyem Rais" w:date="2024-02-22T15:03:00Z">
              <w:r w:rsidRPr="00007B3E" w:rsidDel="00CB2812">
                <w:rPr>
                  <w:rFonts w:asciiTheme="minorHAnsi" w:hAnsiTheme="minorHAnsi" w:cstheme="minorHAnsi"/>
                  <w:sz w:val="18"/>
                  <w:szCs w:val="18"/>
                  <w:lang w:val="fr-FR"/>
                </w:rPr>
                <w:delText>Créé en 1908, Vinci est un leader européen de la construction et de la concession d'infrastructures. Il s'agit d'une importante entreprise française de concession et de construction, la plus grande au monde en chiffre d'affaires, avec 179 000 salariés.</w:delText>
              </w:r>
            </w:del>
          </w:p>
        </w:tc>
        <w:tc>
          <w:tcPr>
            <w:tcW w:w="2071" w:type="dxa"/>
          </w:tcPr>
          <w:p w14:paraId="1FB10051" w14:textId="506AEDC2" w:rsidR="00572B17" w:rsidRPr="00007B3E" w:rsidDel="00CB2812" w:rsidRDefault="00572B17" w:rsidP="00CB2812">
            <w:pPr>
              <w:numPr>
                <w:ilvl w:val="1"/>
                <w:numId w:val="1"/>
              </w:numPr>
              <w:tabs>
                <w:tab w:val="left" w:pos="2730"/>
              </w:tabs>
              <w:spacing w:before="240" w:after="240"/>
              <w:ind w:left="1134"/>
              <w:jc w:val="left"/>
              <w:outlineLvl w:val="2"/>
              <w:rPr>
                <w:del w:id="3702" w:author="Houyem Rais" w:date="2024-02-22T15:03:00Z"/>
                <w:rFonts w:asciiTheme="minorHAnsi" w:hAnsiTheme="minorHAnsi" w:cstheme="minorHAnsi"/>
                <w:sz w:val="18"/>
                <w:szCs w:val="18"/>
                <w:lang w:val="fr-FR"/>
              </w:rPr>
              <w:pPrChange w:id="3703" w:author="Houyem Rais" w:date="2024-02-22T15:03:00Z">
                <w:pPr>
                  <w:spacing w:before="20" w:after="40"/>
                </w:pPr>
              </w:pPrChange>
            </w:pPr>
            <w:del w:id="3704" w:author="Houyem Rais" w:date="2024-02-22T15:03:00Z">
              <w:r w:rsidRPr="00007B3E" w:rsidDel="00CB2812">
                <w:rPr>
                  <w:rFonts w:asciiTheme="minorHAnsi" w:hAnsiTheme="minorHAnsi" w:cstheme="minorHAnsi"/>
                  <w:sz w:val="18"/>
                  <w:szCs w:val="18"/>
                  <w:lang w:val="fr-FR"/>
                </w:rPr>
                <w:delText>Ses principaux secteurs sont les routes, les autoroutes, les aéroports, les chemins de fer, les stades et autres concessions, ainsi que les contrats d'énergie et de construction.</w:delText>
              </w:r>
            </w:del>
          </w:p>
        </w:tc>
        <w:tc>
          <w:tcPr>
            <w:tcW w:w="3174" w:type="dxa"/>
          </w:tcPr>
          <w:p w14:paraId="08604AB9" w14:textId="50BE0B61" w:rsidR="00572B17" w:rsidRPr="00007B3E" w:rsidDel="00CB2812" w:rsidRDefault="00731F02" w:rsidP="00CB2812">
            <w:pPr>
              <w:pStyle w:val="ListParagraph"/>
              <w:numPr>
                <w:ilvl w:val="1"/>
                <w:numId w:val="1"/>
              </w:numPr>
              <w:tabs>
                <w:tab w:val="left" w:pos="2730"/>
              </w:tabs>
              <w:spacing w:before="240" w:after="240"/>
              <w:ind w:left="1134"/>
              <w:jc w:val="left"/>
              <w:outlineLvl w:val="2"/>
              <w:rPr>
                <w:del w:id="3705" w:author="Houyem Rais" w:date="2024-02-22T15:03:00Z"/>
                <w:sz w:val="18"/>
                <w:szCs w:val="18"/>
                <w:lang w:val="fr-FR"/>
              </w:rPr>
              <w:pPrChange w:id="3706" w:author="Houyem Rais" w:date="2024-02-22T15:03:00Z">
                <w:pPr>
                  <w:pStyle w:val="ListParagraph"/>
                  <w:spacing w:before="20" w:after="40"/>
                  <w:ind w:left="143" w:hanging="143"/>
                </w:pPr>
              </w:pPrChange>
            </w:pPr>
            <w:del w:id="3707" w:author="Houyem Rais" w:date="2024-02-22T15:03:00Z">
              <w:r w:rsidRPr="00007B3E" w:rsidDel="00CB2812">
                <w:rPr>
                  <w:sz w:val="18"/>
                  <w:szCs w:val="18"/>
                  <w:lang w:val="fr-FR"/>
                </w:rPr>
                <w:delText>Ligne 15 sud – Fort d’Issy-Vanves-Clamart à Villejuif Louis Aragon (</w:delText>
              </w:r>
              <w:r w:rsidR="001D4E73" w:rsidDel="00CB2812">
                <w:rPr>
                  <w:sz w:val="18"/>
                  <w:szCs w:val="18"/>
                  <w:lang w:val="fr-FR"/>
                </w:rPr>
                <w:delText xml:space="preserve">Section de </w:delText>
              </w:r>
              <w:r w:rsidRPr="00007B3E" w:rsidDel="00CB2812">
                <w:rPr>
                  <w:sz w:val="18"/>
                  <w:szCs w:val="18"/>
                  <w:lang w:val="fr-FR"/>
                </w:rPr>
                <w:delText>Grand Paris Express)</w:delText>
              </w:r>
              <w:r w:rsidR="00D8193A" w:rsidDel="00CB2812">
                <w:rPr>
                  <w:sz w:val="18"/>
                  <w:szCs w:val="18"/>
                  <w:lang w:val="fr-FR"/>
                </w:rPr>
                <w:delText xml:space="preserve">, France (Maitrise d’œuvre, </w:delText>
              </w:r>
              <w:r w:rsidR="0075382D" w:rsidDel="00CB2812">
                <w:rPr>
                  <w:sz w:val="18"/>
                  <w:szCs w:val="18"/>
                  <w:lang w:val="fr-FR"/>
                </w:rPr>
                <w:delText>2017-2023)</w:delText>
              </w:r>
            </w:del>
          </w:p>
          <w:p w14:paraId="6465EB5B" w14:textId="0938D7ED" w:rsidR="00731F02" w:rsidRPr="00007B3E" w:rsidDel="00CB2812" w:rsidRDefault="008B5E0A" w:rsidP="00CB2812">
            <w:pPr>
              <w:pStyle w:val="ListParagraph"/>
              <w:numPr>
                <w:ilvl w:val="1"/>
                <w:numId w:val="1"/>
              </w:numPr>
              <w:tabs>
                <w:tab w:val="left" w:pos="2730"/>
              </w:tabs>
              <w:spacing w:before="240" w:after="240"/>
              <w:ind w:left="1134"/>
              <w:jc w:val="left"/>
              <w:outlineLvl w:val="2"/>
              <w:rPr>
                <w:del w:id="3708" w:author="Houyem Rais" w:date="2024-02-22T15:03:00Z"/>
                <w:sz w:val="18"/>
                <w:szCs w:val="18"/>
                <w:lang w:val="fr-FR"/>
              </w:rPr>
              <w:pPrChange w:id="3709" w:author="Houyem Rais" w:date="2024-02-22T15:03:00Z">
                <w:pPr>
                  <w:pStyle w:val="ListParagraph"/>
                  <w:spacing w:before="20" w:after="40"/>
                  <w:ind w:left="143" w:hanging="143"/>
                </w:pPr>
              </w:pPrChange>
            </w:pPr>
            <w:del w:id="3710" w:author="Houyem Rais" w:date="2024-02-22T15:03:00Z">
              <w:r w:rsidRPr="00007B3E" w:rsidDel="00CB2812">
                <w:rPr>
                  <w:sz w:val="18"/>
                  <w:szCs w:val="18"/>
                  <w:lang w:val="fr-FR"/>
                </w:rPr>
                <w:delText xml:space="preserve">Ligne 18, Orly / Massy-Palaiseau, </w:delText>
              </w:r>
              <w:r w:rsidR="001D4E73" w:rsidDel="00CB2812">
                <w:rPr>
                  <w:sz w:val="18"/>
                  <w:szCs w:val="18"/>
                  <w:lang w:val="fr-FR"/>
                </w:rPr>
                <w:delText xml:space="preserve">(section de </w:delText>
              </w:r>
              <w:r w:rsidRPr="00007B3E" w:rsidDel="00CB2812">
                <w:rPr>
                  <w:sz w:val="18"/>
                  <w:szCs w:val="18"/>
                  <w:lang w:val="fr-FR"/>
                </w:rPr>
                <w:delText>Grand Paris Express</w:delText>
              </w:r>
              <w:r w:rsidR="001D4E73" w:rsidDel="00CB2812">
                <w:rPr>
                  <w:sz w:val="18"/>
                  <w:szCs w:val="18"/>
                  <w:lang w:val="fr-FR"/>
                </w:rPr>
                <w:delText>)</w:delText>
              </w:r>
              <w:r w:rsidR="00223E11" w:rsidDel="00CB2812">
                <w:rPr>
                  <w:sz w:val="18"/>
                  <w:szCs w:val="18"/>
                  <w:lang w:val="fr-FR"/>
                </w:rPr>
                <w:delText>, France (</w:delText>
              </w:r>
              <w:r w:rsidR="00FD3B93" w:rsidDel="00CB2812">
                <w:rPr>
                  <w:sz w:val="18"/>
                  <w:szCs w:val="18"/>
                  <w:lang w:val="fr-FR"/>
                </w:rPr>
                <w:delText xml:space="preserve">35 </w:delText>
              </w:r>
              <w:r w:rsidR="00A43C85" w:rsidDel="00CB2812">
                <w:rPr>
                  <w:sz w:val="18"/>
                  <w:szCs w:val="18"/>
                  <w:lang w:val="fr-FR"/>
                </w:rPr>
                <w:delText xml:space="preserve">km, </w:delText>
              </w:r>
              <w:r w:rsidR="00042BD8" w:rsidDel="00CB2812">
                <w:rPr>
                  <w:sz w:val="18"/>
                  <w:szCs w:val="18"/>
                  <w:lang w:val="fr-FR"/>
                </w:rPr>
                <w:delText>d</w:delText>
              </w:r>
              <w:r w:rsidR="00042BD8" w:rsidRPr="00220A4E" w:rsidDel="00CB2812">
                <w:rPr>
                  <w:sz w:val="18"/>
                  <w:szCs w:val="18"/>
                  <w:lang w:val="fr-FR"/>
                </w:rPr>
                <w:delText>ate d’exécution</w:delText>
              </w:r>
              <w:r w:rsidR="00042BD8" w:rsidRPr="00042BD8" w:rsidDel="00CB2812">
                <w:rPr>
                  <w:b/>
                  <w:bCs/>
                  <w:sz w:val="18"/>
                  <w:szCs w:val="18"/>
                  <w:lang w:val="fr-FR"/>
                </w:rPr>
                <w:delText xml:space="preserve"> :</w:delText>
              </w:r>
              <w:r w:rsidR="00042BD8" w:rsidRPr="00042BD8" w:rsidDel="00CB2812">
                <w:rPr>
                  <w:b/>
                  <w:bCs/>
                  <w:sz w:val="18"/>
                  <w:szCs w:val="18"/>
                  <w:lang w:val="fr-FR"/>
                </w:rPr>
                <w:br/>
              </w:r>
              <w:r w:rsidR="00042BD8" w:rsidRPr="00042BD8" w:rsidDel="00CB2812">
                <w:rPr>
                  <w:sz w:val="18"/>
                  <w:szCs w:val="18"/>
                  <w:lang w:val="fr-FR"/>
                </w:rPr>
                <w:delText>mai 2020 à avril 2027</w:delText>
              </w:r>
              <w:r w:rsidR="00FD3B93" w:rsidDel="00CB2812">
                <w:rPr>
                  <w:sz w:val="18"/>
                  <w:szCs w:val="18"/>
                  <w:lang w:val="fr-FR"/>
                </w:rPr>
                <w:delText>)</w:delText>
              </w:r>
            </w:del>
          </w:p>
        </w:tc>
      </w:tr>
      <w:tr w:rsidR="00016FF8" w:rsidRPr="00007B3E" w:rsidDel="00CB2812" w14:paraId="33849EF9" w14:textId="181E2EE8" w:rsidTr="00A8239A">
        <w:trPr>
          <w:trHeight w:val="144"/>
          <w:del w:id="3711" w:author="Houyem Rais" w:date="2024-02-22T15:03:00Z"/>
        </w:trPr>
        <w:tc>
          <w:tcPr>
            <w:tcW w:w="1475" w:type="dxa"/>
          </w:tcPr>
          <w:p w14:paraId="4BE2BF65" w14:textId="4F81C585" w:rsidR="00572B17" w:rsidRPr="00007B3E" w:rsidDel="00CB2812" w:rsidRDefault="00572B17" w:rsidP="00CB2812">
            <w:pPr>
              <w:numPr>
                <w:ilvl w:val="1"/>
                <w:numId w:val="1"/>
              </w:numPr>
              <w:tabs>
                <w:tab w:val="left" w:pos="2730"/>
              </w:tabs>
              <w:spacing w:before="240" w:after="240"/>
              <w:ind w:left="1134"/>
              <w:jc w:val="left"/>
              <w:outlineLvl w:val="2"/>
              <w:rPr>
                <w:del w:id="3712" w:author="Houyem Rais" w:date="2024-02-22T15:03:00Z"/>
                <w:rFonts w:asciiTheme="minorHAnsi" w:hAnsiTheme="minorHAnsi" w:cstheme="minorHAnsi"/>
                <w:b/>
                <w:bCs/>
                <w:sz w:val="18"/>
                <w:szCs w:val="18"/>
                <w:lang w:val="fr-FR"/>
              </w:rPr>
              <w:pPrChange w:id="3713" w:author="Houyem Rais" w:date="2024-02-22T15:03:00Z">
                <w:pPr>
                  <w:spacing w:before="20" w:after="40"/>
                </w:pPr>
              </w:pPrChange>
            </w:pPr>
            <w:del w:id="3714" w:author="Houyem Rais" w:date="2024-02-22T15:03:00Z">
              <w:r w:rsidRPr="00007B3E" w:rsidDel="00CB2812">
                <w:rPr>
                  <w:rFonts w:asciiTheme="minorHAnsi" w:hAnsiTheme="minorHAnsi" w:cstheme="minorHAnsi"/>
                  <w:b/>
                  <w:bCs/>
                  <w:sz w:val="18"/>
                  <w:szCs w:val="18"/>
                  <w:lang w:val="fr-FR"/>
                </w:rPr>
                <w:delText>Alstom Transport, France</w:delText>
              </w:r>
              <w:r w:rsidR="008A2869" w:rsidRPr="00007B3E" w:rsidDel="00CB2812">
                <w:rPr>
                  <w:rStyle w:val="FootnoteReference"/>
                  <w:rFonts w:asciiTheme="minorHAnsi" w:hAnsiTheme="minorHAnsi" w:cstheme="minorHAnsi"/>
                  <w:b/>
                  <w:bCs/>
                  <w:sz w:val="18"/>
                  <w:szCs w:val="18"/>
                  <w:lang w:val="fr-FR"/>
                </w:rPr>
                <w:footnoteReference w:id="15"/>
              </w:r>
            </w:del>
          </w:p>
        </w:tc>
        <w:tc>
          <w:tcPr>
            <w:tcW w:w="2920" w:type="dxa"/>
          </w:tcPr>
          <w:p w14:paraId="347CCC27" w14:textId="3641CCDB" w:rsidR="00572B17" w:rsidRPr="00007B3E" w:rsidDel="00CB2812" w:rsidRDefault="00572B17" w:rsidP="00CB2812">
            <w:pPr>
              <w:numPr>
                <w:ilvl w:val="1"/>
                <w:numId w:val="1"/>
              </w:numPr>
              <w:tabs>
                <w:tab w:val="left" w:pos="2730"/>
              </w:tabs>
              <w:spacing w:before="240" w:after="240"/>
              <w:ind w:left="1134"/>
              <w:jc w:val="left"/>
              <w:outlineLvl w:val="2"/>
              <w:rPr>
                <w:del w:id="3717" w:author="Houyem Rais" w:date="2024-02-22T15:03:00Z"/>
                <w:rFonts w:asciiTheme="minorHAnsi" w:hAnsiTheme="minorHAnsi" w:cstheme="minorHAnsi"/>
                <w:sz w:val="18"/>
                <w:szCs w:val="18"/>
                <w:lang w:val="fr-FR"/>
              </w:rPr>
              <w:pPrChange w:id="3718" w:author="Houyem Rais" w:date="2024-02-22T15:03:00Z">
                <w:pPr>
                  <w:spacing w:before="20" w:after="40"/>
                </w:pPr>
              </w:pPrChange>
            </w:pPr>
            <w:del w:id="3719" w:author="Houyem Rais" w:date="2024-02-22T15:03:00Z">
              <w:r w:rsidRPr="00007B3E" w:rsidDel="00CB2812">
                <w:rPr>
                  <w:rFonts w:asciiTheme="minorHAnsi" w:hAnsiTheme="minorHAnsi" w:cstheme="minorHAnsi"/>
                  <w:sz w:val="18"/>
                  <w:szCs w:val="18"/>
                  <w:lang w:val="fr-FR"/>
                </w:rPr>
                <w:delText>Alstom est un acteur clé de la mobilité en France et un partenaire majeur des agglomérations, des régions françaises et des opérateurs tels que SNCF et RATP.</w:delText>
              </w:r>
              <w:r w:rsidR="008B5E0A" w:rsidRPr="00007B3E" w:rsidDel="00CB2812">
                <w:rPr>
                  <w:rFonts w:asciiTheme="minorHAnsi" w:hAnsiTheme="minorHAnsi" w:cstheme="minorHAnsi"/>
                  <w:sz w:val="18"/>
                  <w:szCs w:val="18"/>
                  <w:lang w:val="fr-FR"/>
                </w:rPr>
                <w:delText xml:space="preserve"> </w:delText>
              </w:r>
              <w:r w:rsidRPr="00007B3E" w:rsidDel="00CB2812">
                <w:rPr>
                  <w:rFonts w:asciiTheme="minorHAnsi" w:hAnsiTheme="minorHAnsi" w:cstheme="minorHAnsi"/>
                  <w:sz w:val="18"/>
                  <w:szCs w:val="18"/>
                  <w:lang w:val="fr-FR"/>
                </w:rPr>
                <w:delText>Implanté sur 16 sites répartis sur l’hexagone, Alstom contribue au dynamisme des économies locales</w:delText>
              </w:r>
              <w:r w:rsidR="00016FF8" w:rsidRPr="00007B3E" w:rsidDel="00CB2812">
                <w:rPr>
                  <w:rFonts w:asciiTheme="minorHAnsi" w:hAnsiTheme="minorHAnsi" w:cstheme="minorHAnsi"/>
                  <w:sz w:val="18"/>
                  <w:szCs w:val="18"/>
                  <w:lang w:val="fr-FR"/>
                </w:rPr>
                <w:delText>.</w:delText>
              </w:r>
            </w:del>
          </w:p>
        </w:tc>
        <w:tc>
          <w:tcPr>
            <w:tcW w:w="2071" w:type="dxa"/>
          </w:tcPr>
          <w:p w14:paraId="1AD55E07" w14:textId="24011E3A" w:rsidR="00572B17" w:rsidRPr="00007B3E" w:rsidDel="00CB2812" w:rsidRDefault="00572B17" w:rsidP="00CB2812">
            <w:pPr>
              <w:numPr>
                <w:ilvl w:val="1"/>
                <w:numId w:val="1"/>
              </w:numPr>
              <w:tabs>
                <w:tab w:val="left" w:pos="2730"/>
              </w:tabs>
              <w:spacing w:before="240" w:after="240"/>
              <w:ind w:left="1134"/>
              <w:jc w:val="left"/>
              <w:outlineLvl w:val="2"/>
              <w:rPr>
                <w:del w:id="3720" w:author="Houyem Rais" w:date="2024-02-22T15:03:00Z"/>
                <w:rFonts w:asciiTheme="minorHAnsi" w:hAnsiTheme="minorHAnsi" w:cstheme="minorHAnsi"/>
                <w:sz w:val="18"/>
                <w:szCs w:val="18"/>
                <w:lang w:val="fr-FR"/>
              </w:rPr>
              <w:pPrChange w:id="3721" w:author="Houyem Rais" w:date="2024-02-22T15:03:00Z">
                <w:pPr>
                  <w:spacing w:before="20" w:after="40"/>
                </w:pPr>
              </w:pPrChange>
            </w:pPr>
            <w:del w:id="3722" w:author="Houyem Rais" w:date="2024-02-22T15:03:00Z">
              <w:r w:rsidRPr="00007B3E" w:rsidDel="00CB2812">
                <w:rPr>
                  <w:rFonts w:asciiTheme="minorHAnsi" w:hAnsiTheme="minorHAnsi" w:cstheme="minorHAnsi"/>
                  <w:sz w:val="18"/>
                  <w:szCs w:val="18"/>
                  <w:lang w:val="fr-FR"/>
                </w:rPr>
                <w:delText>Matériel roulant ferroviaire</w:delText>
              </w:r>
            </w:del>
          </w:p>
        </w:tc>
        <w:tc>
          <w:tcPr>
            <w:tcW w:w="3174" w:type="dxa"/>
          </w:tcPr>
          <w:p w14:paraId="4A77F849" w14:textId="7F58C37E" w:rsidR="00023778" w:rsidDel="00CB2812" w:rsidRDefault="00A90528" w:rsidP="00CB2812">
            <w:pPr>
              <w:pStyle w:val="ListParagraph"/>
              <w:numPr>
                <w:ilvl w:val="1"/>
                <w:numId w:val="1"/>
              </w:numPr>
              <w:tabs>
                <w:tab w:val="left" w:pos="2730"/>
              </w:tabs>
              <w:spacing w:before="240" w:after="240"/>
              <w:ind w:left="1134"/>
              <w:jc w:val="left"/>
              <w:outlineLvl w:val="2"/>
              <w:rPr>
                <w:del w:id="3723" w:author="Houyem Rais" w:date="2024-02-22T15:03:00Z"/>
                <w:sz w:val="18"/>
                <w:szCs w:val="18"/>
                <w:lang w:val="fr-FR"/>
              </w:rPr>
              <w:pPrChange w:id="3724" w:author="Houyem Rais" w:date="2024-02-22T15:03:00Z">
                <w:pPr>
                  <w:pStyle w:val="ListParagraph"/>
                  <w:spacing w:before="20" w:after="40"/>
                  <w:ind w:left="143" w:hanging="143"/>
                </w:pPr>
              </w:pPrChange>
            </w:pPr>
            <w:del w:id="3725" w:author="Houyem Rais" w:date="2024-02-22T15:03:00Z">
              <w:r w:rsidDel="00CB2812">
                <w:rPr>
                  <w:sz w:val="18"/>
                  <w:szCs w:val="18"/>
                  <w:lang w:val="fr-FR"/>
                </w:rPr>
                <w:delText>P</w:delText>
              </w:r>
              <w:r w:rsidR="00572B17" w:rsidRPr="00007B3E" w:rsidDel="00CB2812">
                <w:rPr>
                  <w:sz w:val="18"/>
                  <w:szCs w:val="18"/>
                  <w:lang w:val="fr-FR"/>
                </w:rPr>
                <w:delText>rojet du North-South Commuter Railway pour améliorer les transports dans le Grand Manille (Philippines)</w:delText>
              </w:r>
              <w:r w:rsidDel="00CB2812">
                <w:rPr>
                  <w:sz w:val="18"/>
                  <w:szCs w:val="18"/>
                  <w:lang w:val="fr-FR"/>
                </w:rPr>
                <w:delText xml:space="preserve">, Coût d’investissement : </w:delText>
              </w:r>
              <w:r w:rsidRPr="00007B3E" w:rsidDel="00CB2812">
                <w:rPr>
                  <w:sz w:val="18"/>
                  <w:szCs w:val="18"/>
                  <w:lang w:val="fr-FR"/>
                </w:rPr>
                <w:delText>1</w:delText>
              </w:r>
              <w:r w:rsidR="00023778" w:rsidDel="00CB2812">
                <w:rPr>
                  <w:sz w:val="18"/>
                  <w:szCs w:val="18"/>
                  <w:lang w:val="fr-FR"/>
                </w:rPr>
                <w:delText>,1</w:delText>
              </w:r>
              <w:r w:rsidRPr="00007B3E" w:rsidDel="00CB2812">
                <w:rPr>
                  <w:sz w:val="18"/>
                  <w:szCs w:val="18"/>
                  <w:lang w:val="fr-FR"/>
                </w:rPr>
                <w:delText xml:space="preserve"> milliard d’euros</w:delText>
              </w:r>
              <w:r w:rsidR="000A1727" w:rsidDel="00CB2812">
                <w:rPr>
                  <w:sz w:val="18"/>
                  <w:szCs w:val="18"/>
                  <w:lang w:val="fr-FR"/>
                </w:rPr>
                <w:delText xml:space="preserve"> en EPC. M</w:delText>
              </w:r>
              <w:r w:rsidR="00023778" w:rsidDel="00CB2812">
                <w:rPr>
                  <w:sz w:val="18"/>
                  <w:szCs w:val="18"/>
                  <w:lang w:val="fr-FR"/>
                </w:rPr>
                <w:delText>ise en service en 2029</w:delText>
              </w:r>
            </w:del>
          </w:p>
          <w:p w14:paraId="1FD09007" w14:textId="4F58A70D" w:rsidR="00873657" w:rsidDel="00CB2812" w:rsidRDefault="00873657" w:rsidP="00CB2812">
            <w:pPr>
              <w:pStyle w:val="ListParagraph"/>
              <w:numPr>
                <w:ilvl w:val="1"/>
                <w:numId w:val="1"/>
              </w:numPr>
              <w:tabs>
                <w:tab w:val="left" w:pos="2730"/>
              </w:tabs>
              <w:spacing w:before="240" w:after="240"/>
              <w:ind w:left="1134"/>
              <w:jc w:val="left"/>
              <w:outlineLvl w:val="2"/>
              <w:rPr>
                <w:del w:id="3726" w:author="Houyem Rais" w:date="2024-02-22T15:03:00Z"/>
                <w:sz w:val="18"/>
                <w:szCs w:val="18"/>
                <w:lang w:val="fr-FR"/>
              </w:rPr>
              <w:pPrChange w:id="3727" w:author="Houyem Rais" w:date="2024-02-22T15:03:00Z">
                <w:pPr>
                  <w:pStyle w:val="ListParagraph"/>
                  <w:spacing w:before="20" w:after="40"/>
                  <w:ind w:left="143" w:hanging="143"/>
                </w:pPr>
              </w:pPrChange>
            </w:pPr>
            <w:del w:id="3728" w:author="Houyem Rais" w:date="2024-02-22T15:03:00Z">
              <w:r w:rsidDel="00CB2812">
                <w:rPr>
                  <w:sz w:val="18"/>
                  <w:szCs w:val="18"/>
                  <w:lang w:val="fr-FR"/>
                </w:rPr>
                <w:delText xml:space="preserve">Fourniture de </w:delText>
              </w:r>
              <w:r w:rsidRPr="00873657" w:rsidDel="00CB2812">
                <w:rPr>
                  <w:sz w:val="18"/>
                  <w:szCs w:val="18"/>
                  <w:lang w:val="fr-FR"/>
                </w:rPr>
                <w:delText>tramways Citadis</w:delText>
              </w:r>
              <w:r w:rsidDel="00CB2812">
                <w:rPr>
                  <w:sz w:val="18"/>
                  <w:szCs w:val="18"/>
                  <w:lang w:val="fr-FR"/>
                </w:rPr>
                <w:delText xml:space="preserve"> pour </w:delText>
              </w:r>
              <w:r w:rsidR="00813A31" w:rsidRPr="00813A31" w:rsidDel="00CB2812">
                <w:rPr>
                  <w:sz w:val="18"/>
                  <w:szCs w:val="18"/>
                  <w:lang w:val="fr-FR"/>
                </w:rPr>
                <w:delText>la ligne de Mostaganem en Algérie</w:delText>
              </w:r>
              <w:r w:rsidR="00813A31" w:rsidDel="00CB2812">
                <w:rPr>
                  <w:sz w:val="18"/>
                  <w:szCs w:val="18"/>
                  <w:lang w:val="fr-FR"/>
                </w:rPr>
                <w:delText xml:space="preserve">, </w:delText>
              </w:r>
              <w:r w:rsidR="00904788" w:rsidDel="00CB2812">
                <w:rPr>
                  <w:sz w:val="18"/>
                  <w:szCs w:val="18"/>
                  <w:lang w:val="fr-FR"/>
                </w:rPr>
                <w:delText xml:space="preserve">EPC, </w:delText>
              </w:r>
              <w:r w:rsidR="00813A31" w:rsidDel="00CB2812">
                <w:rPr>
                  <w:sz w:val="18"/>
                  <w:szCs w:val="18"/>
                  <w:lang w:val="fr-FR"/>
                </w:rPr>
                <w:delText>mis en service en février 2023.</w:delText>
              </w:r>
            </w:del>
          </w:p>
          <w:p w14:paraId="0684E652" w14:textId="25D5DA23" w:rsidR="005A00E4" w:rsidRPr="00A8239A" w:rsidDel="00CB2812" w:rsidRDefault="005A00E4" w:rsidP="00CB2812">
            <w:pPr>
              <w:pStyle w:val="ListParagraph"/>
              <w:numPr>
                <w:ilvl w:val="1"/>
                <w:numId w:val="1"/>
              </w:numPr>
              <w:tabs>
                <w:tab w:val="left" w:pos="2730"/>
              </w:tabs>
              <w:spacing w:before="240" w:after="240"/>
              <w:ind w:left="1134"/>
              <w:jc w:val="left"/>
              <w:outlineLvl w:val="2"/>
              <w:rPr>
                <w:del w:id="3729" w:author="Houyem Rais" w:date="2024-02-22T15:03:00Z"/>
                <w:sz w:val="18"/>
                <w:szCs w:val="18"/>
                <w:lang w:val="fr-FR"/>
              </w:rPr>
              <w:pPrChange w:id="3730" w:author="Houyem Rais" w:date="2024-02-22T15:03:00Z">
                <w:pPr>
                  <w:pStyle w:val="ListParagraph"/>
                  <w:spacing w:before="20" w:after="40"/>
                  <w:ind w:left="143" w:hanging="143"/>
                </w:pPr>
              </w:pPrChange>
            </w:pPr>
            <w:del w:id="3731" w:author="Houyem Rais" w:date="2024-02-22T15:03:00Z">
              <w:r w:rsidDel="00CB2812">
                <w:rPr>
                  <w:sz w:val="18"/>
                  <w:szCs w:val="18"/>
                  <w:lang w:val="fr-FR"/>
                </w:rPr>
                <w:delText xml:space="preserve">Fourniture </w:delText>
              </w:r>
              <w:r w:rsidR="00083D4F" w:rsidRPr="00083D4F" w:rsidDel="00CB2812">
                <w:rPr>
                  <w:sz w:val="18"/>
                  <w:szCs w:val="18"/>
                  <w:lang w:val="fr-FR"/>
                </w:rPr>
                <w:delText xml:space="preserve">à l’ONCF </w:delText>
              </w:r>
              <w:r w:rsidR="00083D4F" w:rsidDel="00CB2812">
                <w:rPr>
                  <w:sz w:val="18"/>
                  <w:szCs w:val="18"/>
                  <w:lang w:val="fr-FR"/>
                </w:rPr>
                <w:delText xml:space="preserve">de </w:delText>
              </w:r>
              <w:r w:rsidR="00083D4F" w:rsidRPr="00083D4F" w:rsidDel="00CB2812">
                <w:rPr>
                  <w:sz w:val="18"/>
                  <w:szCs w:val="18"/>
                  <w:lang w:val="fr-FR"/>
                </w:rPr>
                <w:delText>12 trains à très grande vitesse pour le tronçon Tanger-Casablanca</w:delText>
              </w:r>
              <w:r w:rsidR="00031579" w:rsidDel="00CB2812">
                <w:rPr>
                  <w:sz w:val="18"/>
                  <w:szCs w:val="18"/>
                  <w:lang w:val="fr-FR"/>
                </w:rPr>
                <w:delText xml:space="preserve"> (inauguration en 2018)</w:delText>
              </w:r>
            </w:del>
          </w:p>
        </w:tc>
      </w:tr>
      <w:tr w:rsidR="00016FF8" w:rsidRPr="00007B3E" w:rsidDel="00CB2812" w14:paraId="361007A6" w14:textId="6B599C2D" w:rsidTr="00A8239A">
        <w:trPr>
          <w:trHeight w:val="144"/>
          <w:del w:id="3732" w:author="Houyem Rais" w:date="2024-02-22T15:03:00Z"/>
        </w:trPr>
        <w:tc>
          <w:tcPr>
            <w:tcW w:w="1475" w:type="dxa"/>
          </w:tcPr>
          <w:p w14:paraId="01D37F5E" w14:textId="530E058D" w:rsidR="00572B17" w:rsidRPr="00007B3E" w:rsidDel="00CB2812" w:rsidRDefault="00572B17" w:rsidP="00CB2812">
            <w:pPr>
              <w:numPr>
                <w:ilvl w:val="1"/>
                <w:numId w:val="1"/>
              </w:numPr>
              <w:tabs>
                <w:tab w:val="left" w:pos="2730"/>
              </w:tabs>
              <w:spacing w:before="240" w:after="240"/>
              <w:ind w:left="1134"/>
              <w:jc w:val="left"/>
              <w:outlineLvl w:val="2"/>
              <w:rPr>
                <w:del w:id="3733" w:author="Houyem Rais" w:date="2024-02-22T15:03:00Z"/>
                <w:rFonts w:asciiTheme="minorHAnsi" w:hAnsiTheme="minorHAnsi" w:cstheme="minorHAnsi"/>
                <w:b/>
                <w:bCs/>
                <w:sz w:val="18"/>
                <w:szCs w:val="18"/>
                <w:lang w:val="fr-FR"/>
              </w:rPr>
              <w:pPrChange w:id="3734" w:author="Houyem Rais" w:date="2024-02-22T15:03:00Z">
                <w:pPr>
                  <w:spacing w:before="20" w:after="40"/>
                </w:pPr>
              </w:pPrChange>
            </w:pPr>
            <w:del w:id="3735" w:author="Houyem Rais" w:date="2024-02-22T15:03:00Z">
              <w:r w:rsidRPr="00007B3E" w:rsidDel="00CB2812">
                <w:rPr>
                  <w:rFonts w:asciiTheme="minorHAnsi" w:hAnsiTheme="minorHAnsi" w:cstheme="minorHAnsi"/>
                  <w:b/>
                  <w:bCs/>
                  <w:sz w:val="18"/>
                  <w:szCs w:val="18"/>
                  <w:lang w:val="fr-FR"/>
                </w:rPr>
                <w:delText>Siemens Mobility, Allemagne</w:delText>
              </w:r>
              <w:r w:rsidR="008A2869" w:rsidRPr="00007B3E" w:rsidDel="00CB2812">
                <w:rPr>
                  <w:rStyle w:val="FootnoteReference"/>
                  <w:rFonts w:asciiTheme="minorHAnsi" w:hAnsiTheme="minorHAnsi" w:cstheme="minorHAnsi"/>
                  <w:b/>
                  <w:bCs/>
                  <w:sz w:val="18"/>
                  <w:szCs w:val="18"/>
                  <w:lang w:val="fr-FR"/>
                </w:rPr>
                <w:footnoteReference w:id="16"/>
              </w:r>
            </w:del>
          </w:p>
        </w:tc>
        <w:tc>
          <w:tcPr>
            <w:tcW w:w="2920" w:type="dxa"/>
          </w:tcPr>
          <w:p w14:paraId="40583CE1" w14:textId="4F44D1FD" w:rsidR="00572B17" w:rsidRPr="00007B3E" w:rsidDel="00CB2812" w:rsidRDefault="00572B17" w:rsidP="00CB2812">
            <w:pPr>
              <w:numPr>
                <w:ilvl w:val="1"/>
                <w:numId w:val="1"/>
              </w:numPr>
              <w:tabs>
                <w:tab w:val="left" w:pos="2730"/>
              </w:tabs>
              <w:spacing w:before="240" w:after="240"/>
              <w:ind w:left="1134"/>
              <w:jc w:val="left"/>
              <w:outlineLvl w:val="2"/>
              <w:rPr>
                <w:del w:id="3738" w:author="Houyem Rais" w:date="2024-02-22T15:03:00Z"/>
                <w:rFonts w:asciiTheme="minorHAnsi" w:hAnsiTheme="minorHAnsi" w:cstheme="minorHAnsi"/>
                <w:sz w:val="18"/>
                <w:szCs w:val="18"/>
                <w:lang w:val="fr-FR"/>
              </w:rPr>
              <w:pPrChange w:id="3739" w:author="Houyem Rais" w:date="2024-02-22T15:03:00Z">
                <w:pPr>
                  <w:spacing w:before="20" w:after="40"/>
                </w:pPr>
              </w:pPrChange>
            </w:pPr>
            <w:del w:id="3740" w:author="Houyem Rais" w:date="2024-02-22T15:03:00Z">
              <w:r w:rsidRPr="00007B3E" w:rsidDel="00CB2812">
                <w:rPr>
                  <w:rFonts w:asciiTheme="minorHAnsi" w:hAnsiTheme="minorHAnsi" w:cstheme="minorHAnsi"/>
                  <w:sz w:val="18"/>
                  <w:szCs w:val="18"/>
                  <w:lang w:val="fr-FR"/>
                </w:rPr>
                <w:delText>Siemens Mobility est une entité indépendante du groupe Siemens spécialisée en solutions de transport : matériel roulant, signalisation et électrification ferroviaire ainsi que services et maintenance. Son siège est situé à Munich, en Bavière.</w:delText>
              </w:r>
            </w:del>
          </w:p>
        </w:tc>
        <w:tc>
          <w:tcPr>
            <w:tcW w:w="2071" w:type="dxa"/>
          </w:tcPr>
          <w:p w14:paraId="41037942" w14:textId="00D5DC6F" w:rsidR="00572B17" w:rsidRPr="00007B3E" w:rsidDel="00CB2812" w:rsidRDefault="00572B17" w:rsidP="00CB2812">
            <w:pPr>
              <w:numPr>
                <w:ilvl w:val="1"/>
                <w:numId w:val="1"/>
              </w:numPr>
              <w:tabs>
                <w:tab w:val="left" w:pos="2730"/>
              </w:tabs>
              <w:spacing w:before="240" w:after="240"/>
              <w:ind w:left="1134"/>
              <w:jc w:val="left"/>
              <w:outlineLvl w:val="2"/>
              <w:rPr>
                <w:del w:id="3741" w:author="Houyem Rais" w:date="2024-02-22T15:03:00Z"/>
                <w:rFonts w:asciiTheme="minorHAnsi" w:hAnsiTheme="minorHAnsi" w:cstheme="minorHAnsi"/>
                <w:sz w:val="18"/>
                <w:szCs w:val="18"/>
                <w:lang w:val="fr-FR"/>
              </w:rPr>
              <w:pPrChange w:id="3742" w:author="Houyem Rais" w:date="2024-02-22T15:03:00Z">
                <w:pPr>
                  <w:spacing w:before="20" w:after="40"/>
                </w:pPr>
              </w:pPrChange>
            </w:pPr>
            <w:del w:id="3743" w:author="Houyem Rais" w:date="2024-02-22T15:03:00Z">
              <w:r w:rsidRPr="00007B3E" w:rsidDel="00CB2812">
                <w:rPr>
                  <w:sz w:val="18"/>
                  <w:szCs w:val="18"/>
                  <w:lang w:val="fr-FR"/>
                </w:rPr>
                <w:delText xml:space="preserve">Le matériel roulant, l'automatisation et l'électrification ferroviaire, les systèmes clé en mains, les solutions routières intelligentes, ainsi que les services connexes. </w:delText>
              </w:r>
            </w:del>
          </w:p>
        </w:tc>
        <w:tc>
          <w:tcPr>
            <w:tcW w:w="3174" w:type="dxa"/>
          </w:tcPr>
          <w:p w14:paraId="36209819" w14:textId="4389F545" w:rsidR="00750864" w:rsidDel="00CB2812" w:rsidRDefault="00572B17" w:rsidP="00CB2812">
            <w:pPr>
              <w:pStyle w:val="ListParagraph"/>
              <w:numPr>
                <w:ilvl w:val="1"/>
                <w:numId w:val="1"/>
              </w:numPr>
              <w:tabs>
                <w:tab w:val="left" w:pos="2730"/>
              </w:tabs>
              <w:spacing w:before="240" w:after="240"/>
              <w:ind w:left="1134"/>
              <w:jc w:val="left"/>
              <w:outlineLvl w:val="2"/>
              <w:rPr>
                <w:del w:id="3744" w:author="Houyem Rais" w:date="2024-02-22T15:03:00Z"/>
                <w:sz w:val="18"/>
                <w:szCs w:val="18"/>
                <w:lang w:val="fr-FR"/>
              </w:rPr>
              <w:pPrChange w:id="3745" w:author="Houyem Rais" w:date="2024-02-22T15:03:00Z">
                <w:pPr>
                  <w:pStyle w:val="ListParagraph"/>
                  <w:spacing w:before="20" w:after="40"/>
                  <w:ind w:left="143" w:hanging="143"/>
                </w:pPr>
              </w:pPrChange>
            </w:pPr>
            <w:del w:id="3746" w:author="Houyem Rais" w:date="2024-02-22T15:03:00Z">
              <w:r w:rsidRPr="00750864" w:rsidDel="00CB2812">
                <w:rPr>
                  <w:sz w:val="18"/>
                  <w:szCs w:val="18"/>
                  <w:lang w:val="fr-FR"/>
                </w:rPr>
                <w:delText>La fourniture de 82 trains régionaux au réseau ferroviaire allemand Rhein-Ruhr-Expres</w:delText>
              </w:r>
              <w:r w:rsidR="001266B3" w:rsidRPr="00750864" w:rsidDel="00CB2812">
                <w:rPr>
                  <w:sz w:val="18"/>
                  <w:szCs w:val="18"/>
                  <w:lang w:val="fr-FR"/>
                </w:rPr>
                <w:delText>s</w:delText>
              </w:r>
              <w:r w:rsidR="00E73C18" w:rsidRPr="00750864" w:rsidDel="00CB2812">
                <w:rPr>
                  <w:sz w:val="18"/>
                  <w:szCs w:val="18"/>
                  <w:lang w:val="fr-FR"/>
                </w:rPr>
                <w:delText xml:space="preserve"> </w:delText>
              </w:r>
              <w:r w:rsidR="00BA240E" w:rsidRPr="00750864" w:rsidDel="00CB2812">
                <w:rPr>
                  <w:sz w:val="18"/>
                  <w:szCs w:val="18"/>
                  <w:lang w:val="fr-FR"/>
                </w:rPr>
                <w:delText>(</w:delText>
              </w:r>
              <w:r w:rsidR="00593E86" w:rsidRPr="00750864" w:rsidDel="00CB2812">
                <w:rPr>
                  <w:sz w:val="18"/>
                  <w:szCs w:val="18"/>
                  <w:lang w:val="fr-FR"/>
                </w:rPr>
                <w:delText>DB</w:delText>
              </w:r>
              <w:r w:rsidR="00AC0AC3" w:rsidRPr="00750864" w:rsidDel="00CB2812">
                <w:rPr>
                  <w:sz w:val="18"/>
                  <w:szCs w:val="18"/>
                  <w:lang w:val="fr-FR"/>
                </w:rPr>
                <w:delText xml:space="preserve"> </w:delText>
              </w:r>
              <w:r w:rsidR="00593E86" w:rsidRPr="00750864" w:rsidDel="00CB2812">
                <w:rPr>
                  <w:sz w:val="18"/>
                  <w:szCs w:val="18"/>
                  <w:lang w:val="fr-FR"/>
                </w:rPr>
                <w:delText>+</w:delText>
              </w:r>
              <w:r w:rsidR="00AC0AC3" w:rsidRPr="00750864" w:rsidDel="00CB2812">
                <w:rPr>
                  <w:sz w:val="18"/>
                  <w:szCs w:val="18"/>
                  <w:lang w:val="fr-FR"/>
                </w:rPr>
                <w:delText xml:space="preserve"> </w:delText>
              </w:r>
              <w:r w:rsidR="00593E86" w:rsidRPr="00750864" w:rsidDel="00CB2812">
                <w:rPr>
                  <w:sz w:val="18"/>
                  <w:szCs w:val="18"/>
                  <w:lang w:val="fr-FR"/>
                </w:rPr>
                <w:delText xml:space="preserve">Maintenance sur 32 ans, </w:delText>
              </w:r>
              <w:r w:rsidR="00AC0AC3" w:rsidRPr="00750864" w:rsidDel="00CB2812">
                <w:rPr>
                  <w:sz w:val="18"/>
                  <w:szCs w:val="18"/>
                  <w:lang w:val="fr-FR"/>
                </w:rPr>
                <w:delText>1,7 milliards d’euros, mis en service en 2018)</w:delText>
              </w:r>
            </w:del>
          </w:p>
          <w:p w14:paraId="3D4FB643" w14:textId="154DF917" w:rsidR="00750864" w:rsidRPr="00A8239A" w:rsidDel="00CB2812" w:rsidRDefault="00750864" w:rsidP="00CB2812">
            <w:pPr>
              <w:pStyle w:val="ListParagraph"/>
              <w:numPr>
                <w:ilvl w:val="1"/>
                <w:numId w:val="1"/>
              </w:numPr>
              <w:tabs>
                <w:tab w:val="left" w:pos="2730"/>
              </w:tabs>
              <w:spacing w:before="240" w:after="240"/>
              <w:ind w:left="1134"/>
              <w:jc w:val="left"/>
              <w:outlineLvl w:val="2"/>
              <w:rPr>
                <w:del w:id="3747" w:author="Houyem Rais" w:date="2024-02-22T15:03:00Z"/>
                <w:sz w:val="18"/>
                <w:szCs w:val="18"/>
                <w:lang w:val="fr-FR"/>
              </w:rPr>
              <w:pPrChange w:id="3748" w:author="Houyem Rais" w:date="2024-02-22T15:03:00Z">
                <w:pPr>
                  <w:pStyle w:val="ListParagraph"/>
                  <w:spacing w:before="20" w:after="40"/>
                  <w:ind w:left="143" w:hanging="143"/>
                </w:pPr>
              </w:pPrChange>
            </w:pPr>
            <w:del w:id="3749" w:author="Houyem Rais" w:date="2024-02-22T15:03:00Z">
              <w:r w:rsidRPr="00220A4E" w:rsidDel="00CB2812">
                <w:rPr>
                  <w:sz w:val="18"/>
                  <w:szCs w:val="18"/>
                  <w:lang w:val="fr-FR"/>
                </w:rPr>
                <w:delText xml:space="preserve">Construction d'une ligne à grande vitesse </w:delText>
              </w:r>
              <w:r w:rsidR="00344760" w:rsidRPr="00FF4423" w:rsidDel="00CB2812">
                <w:rPr>
                  <w:sz w:val="18"/>
                  <w:szCs w:val="18"/>
                  <w:lang w:val="fr-FR"/>
                </w:rPr>
                <w:delText xml:space="preserve">de 2000 km </w:delText>
              </w:r>
              <w:r w:rsidRPr="00220A4E" w:rsidDel="00CB2812">
                <w:rPr>
                  <w:sz w:val="18"/>
                  <w:szCs w:val="18"/>
                  <w:lang w:val="fr-FR"/>
                </w:rPr>
                <w:delText xml:space="preserve">en Égypte. Le contrat </w:delText>
              </w:r>
              <w:r w:rsidR="00C0162A" w:rsidRPr="00220A4E" w:rsidDel="00CB2812">
                <w:rPr>
                  <w:sz w:val="18"/>
                  <w:szCs w:val="18"/>
                  <w:lang w:val="fr-FR"/>
                </w:rPr>
                <w:delText xml:space="preserve">de 8,7 </w:delText>
              </w:r>
              <w:r w:rsidR="00C0162A" w:rsidDel="00CB2812">
                <w:rPr>
                  <w:sz w:val="18"/>
                  <w:szCs w:val="18"/>
                  <w:lang w:val="fr-FR"/>
                </w:rPr>
                <w:delText>milliards de dollars</w:delText>
              </w:r>
              <w:r w:rsidR="00C0162A" w:rsidRPr="00220A4E" w:rsidDel="00CB2812">
                <w:rPr>
                  <w:sz w:val="18"/>
                  <w:szCs w:val="18"/>
                  <w:lang w:val="fr-FR"/>
                </w:rPr>
                <w:delText xml:space="preserve"> </w:delText>
              </w:r>
              <w:r w:rsidRPr="00220A4E" w:rsidDel="00CB2812">
                <w:rPr>
                  <w:sz w:val="18"/>
                  <w:szCs w:val="18"/>
                  <w:lang w:val="fr-FR"/>
                </w:rPr>
                <w:delText xml:space="preserve">a été signé en </w:delText>
              </w:r>
              <w:r w:rsidR="00336678" w:rsidRPr="00220A4E" w:rsidDel="00CB2812">
                <w:rPr>
                  <w:sz w:val="18"/>
                  <w:szCs w:val="18"/>
                  <w:lang w:val="fr-FR"/>
                </w:rPr>
                <w:delText>mai</w:delText>
              </w:r>
              <w:r w:rsidRPr="00220A4E" w:rsidDel="00CB2812">
                <w:rPr>
                  <w:sz w:val="18"/>
                  <w:szCs w:val="18"/>
                  <w:lang w:val="fr-FR"/>
                </w:rPr>
                <w:delText xml:space="preserve"> 202</w:delText>
              </w:r>
              <w:r w:rsidR="00336678" w:rsidRPr="00220A4E" w:rsidDel="00CB2812">
                <w:rPr>
                  <w:sz w:val="18"/>
                  <w:szCs w:val="18"/>
                  <w:lang w:val="fr-FR"/>
                </w:rPr>
                <w:delText>2</w:delText>
              </w:r>
              <w:r w:rsidRPr="00220A4E" w:rsidDel="00CB2812">
                <w:rPr>
                  <w:sz w:val="18"/>
                  <w:szCs w:val="18"/>
                  <w:lang w:val="fr-FR"/>
                </w:rPr>
                <w:delText>.</w:delText>
              </w:r>
              <w:r w:rsidR="009A3B44" w:rsidDel="00CB2812">
                <w:rPr>
                  <w:sz w:val="18"/>
                  <w:szCs w:val="18"/>
                  <w:lang w:val="fr-FR"/>
                </w:rPr>
                <w:delText xml:space="preserve"> </w:delText>
              </w:r>
              <w:r w:rsidR="009A3B44" w:rsidRPr="009A3B44" w:rsidDel="00CB2812">
                <w:rPr>
                  <w:sz w:val="18"/>
                  <w:szCs w:val="18"/>
                  <w:lang w:val="fr-FR"/>
                </w:rPr>
                <w:delText>L'accord entre l'Autorité égyptienne des tunnels (NAT) et un consortium composé de Siemens Mobility, Orascom Construction et Arab Contractors créera le sixième plus grand système ferroviaire à grande vitesse au monde.</w:delText>
              </w:r>
            </w:del>
          </w:p>
        </w:tc>
      </w:tr>
      <w:tr w:rsidR="00016FF8" w:rsidRPr="00007B3E" w:rsidDel="00CB2812" w14:paraId="14953BFA" w14:textId="184E5C02" w:rsidTr="00A8239A">
        <w:trPr>
          <w:trHeight w:val="144"/>
          <w:del w:id="3750" w:author="Houyem Rais" w:date="2024-02-22T15:03:00Z"/>
        </w:trPr>
        <w:tc>
          <w:tcPr>
            <w:tcW w:w="1475" w:type="dxa"/>
          </w:tcPr>
          <w:p w14:paraId="02669356" w14:textId="44D04D69" w:rsidR="00572B17" w:rsidRPr="00007B3E" w:rsidDel="00CB2812" w:rsidRDefault="00572B17" w:rsidP="00CB2812">
            <w:pPr>
              <w:numPr>
                <w:ilvl w:val="1"/>
                <w:numId w:val="1"/>
              </w:numPr>
              <w:tabs>
                <w:tab w:val="left" w:pos="2730"/>
              </w:tabs>
              <w:spacing w:before="240" w:after="240"/>
              <w:ind w:left="1134"/>
              <w:jc w:val="left"/>
              <w:outlineLvl w:val="2"/>
              <w:rPr>
                <w:del w:id="3751" w:author="Houyem Rais" w:date="2024-02-22T15:03:00Z"/>
                <w:rFonts w:asciiTheme="minorHAnsi" w:hAnsiTheme="minorHAnsi" w:cstheme="minorHAnsi"/>
                <w:b/>
                <w:bCs/>
                <w:sz w:val="18"/>
                <w:szCs w:val="18"/>
                <w:lang w:val="fr-FR"/>
              </w:rPr>
              <w:pPrChange w:id="3752" w:author="Houyem Rais" w:date="2024-02-22T15:03:00Z">
                <w:pPr>
                  <w:spacing w:before="20" w:after="40"/>
                </w:pPr>
              </w:pPrChange>
            </w:pPr>
            <w:del w:id="3753" w:author="Houyem Rais" w:date="2024-02-22T15:03:00Z">
              <w:r w:rsidRPr="00007B3E" w:rsidDel="00CB2812">
                <w:rPr>
                  <w:rFonts w:asciiTheme="minorHAnsi" w:hAnsiTheme="minorHAnsi" w:cstheme="minorHAnsi"/>
                  <w:b/>
                  <w:bCs/>
                  <w:sz w:val="18"/>
                  <w:szCs w:val="18"/>
                  <w:lang w:val="fr-FR"/>
                </w:rPr>
                <w:delText>Hitachi, Japon</w:delText>
              </w:r>
              <w:r w:rsidR="008A2869" w:rsidRPr="00007B3E" w:rsidDel="00CB2812">
                <w:rPr>
                  <w:rStyle w:val="FootnoteReference"/>
                  <w:rFonts w:asciiTheme="minorHAnsi" w:hAnsiTheme="minorHAnsi" w:cstheme="minorHAnsi"/>
                  <w:b/>
                  <w:bCs/>
                  <w:sz w:val="18"/>
                  <w:szCs w:val="18"/>
                  <w:lang w:val="fr-FR"/>
                </w:rPr>
                <w:footnoteReference w:id="17"/>
              </w:r>
            </w:del>
          </w:p>
        </w:tc>
        <w:tc>
          <w:tcPr>
            <w:tcW w:w="2920" w:type="dxa"/>
          </w:tcPr>
          <w:p w14:paraId="342F0AD5" w14:textId="75FB6C82" w:rsidR="00572B17" w:rsidRPr="00007B3E" w:rsidDel="00CB2812" w:rsidRDefault="00572B17" w:rsidP="00CB2812">
            <w:pPr>
              <w:numPr>
                <w:ilvl w:val="1"/>
                <w:numId w:val="1"/>
              </w:numPr>
              <w:tabs>
                <w:tab w:val="left" w:pos="2730"/>
              </w:tabs>
              <w:spacing w:before="240" w:after="240"/>
              <w:ind w:left="1134"/>
              <w:jc w:val="left"/>
              <w:outlineLvl w:val="2"/>
              <w:rPr>
                <w:del w:id="3756" w:author="Houyem Rais" w:date="2024-02-22T15:03:00Z"/>
                <w:rFonts w:asciiTheme="minorHAnsi" w:hAnsiTheme="minorHAnsi" w:cstheme="minorHAnsi"/>
                <w:sz w:val="18"/>
                <w:szCs w:val="18"/>
                <w:lang w:val="fr-FR"/>
              </w:rPr>
              <w:pPrChange w:id="3757" w:author="Houyem Rais" w:date="2024-02-22T15:03:00Z">
                <w:pPr>
                  <w:spacing w:before="20" w:after="40"/>
                </w:pPr>
              </w:pPrChange>
            </w:pPr>
            <w:del w:id="3758" w:author="Houyem Rais" w:date="2024-02-22T15:03:00Z">
              <w:r w:rsidRPr="00007B3E" w:rsidDel="00CB2812">
                <w:rPr>
                  <w:rFonts w:asciiTheme="minorHAnsi" w:hAnsiTheme="minorHAnsi" w:cstheme="minorHAnsi"/>
                  <w:sz w:val="18"/>
                  <w:szCs w:val="18"/>
                  <w:lang w:val="fr-FR"/>
                </w:rPr>
                <w:delText>Hitachi est une multinationale japonaise spécialisée dans l'électronique, dont le siège se trouve à Chiyoda, Tokyo. Ses origines remontent à 1910, avec la création d'une usine de fabrication de machines électriques. C’est un Conglomérat international dans de nombreux domaines, dont le matériel ferroviaire.</w:delText>
              </w:r>
            </w:del>
          </w:p>
        </w:tc>
        <w:tc>
          <w:tcPr>
            <w:tcW w:w="2071" w:type="dxa"/>
          </w:tcPr>
          <w:p w14:paraId="0BBF56E4" w14:textId="1DABC492" w:rsidR="00572B17" w:rsidRPr="00007B3E" w:rsidDel="00CB2812" w:rsidRDefault="00572B17" w:rsidP="00CB2812">
            <w:pPr>
              <w:numPr>
                <w:ilvl w:val="1"/>
                <w:numId w:val="1"/>
              </w:numPr>
              <w:tabs>
                <w:tab w:val="left" w:pos="2730"/>
              </w:tabs>
              <w:spacing w:before="240" w:after="240"/>
              <w:ind w:left="1134"/>
              <w:jc w:val="left"/>
              <w:outlineLvl w:val="2"/>
              <w:rPr>
                <w:del w:id="3759" w:author="Houyem Rais" w:date="2024-02-22T15:03:00Z"/>
                <w:rFonts w:asciiTheme="minorHAnsi" w:hAnsiTheme="minorHAnsi" w:cstheme="minorHAnsi"/>
                <w:sz w:val="18"/>
                <w:szCs w:val="18"/>
                <w:lang w:val="fr-FR"/>
              </w:rPr>
              <w:pPrChange w:id="3760" w:author="Houyem Rais" w:date="2024-02-22T15:03:00Z">
                <w:pPr>
                  <w:spacing w:before="20" w:after="40"/>
                </w:pPr>
              </w:pPrChange>
            </w:pPr>
            <w:del w:id="3761" w:author="Houyem Rais" w:date="2024-02-22T15:03:00Z">
              <w:r w:rsidRPr="00007B3E" w:rsidDel="00CB2812">
                <w:rPr>
                  <w:rFonts w:asciiTheme="minorHAnsi" w:hAnsiTheme="minorHAnsi" w:cstheme="minorHAnsi"/>
                  <w:sz w:val="18"/>
                  <w:szCs w:val="18"/>
                  <w:lang w:val="fr-FR"/>
                </w:rPr>
                <w:delText>Équipement électronique, matériel roulant</w:delText>
              </w:r>
            </w:del>
          </w:p>
        </w:tc>
        <w:tc>
          <w:tcPr>
            <w:tcW w:w="3174" w:type="dxa"/>
          </w:tcPr>
          <w:p w14:paraId="46751436" w14:textId="7CBA7603" w:rsidR="00572B17" w:rsidRPr="00007B3E" w:rsidDel="00CB2812" w:rsidRDefault="00572B17" w:rsidP="00CB2812">
            <w:pPr>
              <w:pStyle w:val="ListParagraph"/>
              <w:numPr>
                <w:ilvl w:val="1"/>
                <w:numId w:val="1"/>
              </w:numPr>
              <w:tabs>
                <w:tab w:val="left" w:pos="2730"/>
              </w:tabs>
              <w:spacing w:before="240" w:after="240"/>
              <w:ind w:left="1134"/>
              <w:jc w:val="left"/>
              <w:outlineLvl w:val="2"/>
              <w:rPr>
                <w:del w:id="3762" w:author="Houyem Rais" w:date="2024-02-22T15:03:00Z"/>
                <w:sz w:val="18"/>
                <w:szCs w:val="18"/>
                <w:lang w:val="fr-FR"/>
              </w:rPr>
              <w:pPrChange w:id="3763" w:author="Houyem Rais" w:date="2024-02-22T15:03:00Z">
                <w:pPr>
                  <w:pStyle w:val="ListParagraph"/>
                  <w:spacing w:before="20" w:after="40"/>
                  <w:ind w:left="143" w:hanging="143"/>
                </w:pPr>
              </w:pPrChange>
            </w:pPr>
            <w:del w:id="3764" w:author="Houyem Rais" w:date="2024-02-22T15:03:00Z">
              <w:r w:rsidRPr="00007B3E" w:rsidDel="00CB2812">
                <w:rPr>
                  <w:sz w:val="18"/>
                  <w:szCs w:val="18"/>
                  <w:lang w:val="fr-FR"/>
                </w:rPr>
                <w:delText xml:space="preserve">Contrat de 861 millions d'euros avec Trenitalia </w:delText>
              </w:r>
              <w:r w:rsidR="00E66252" w:rsidDel="00CB2812">
                <w:rPr>
                  <w:sz w:val="18"/>
                  <w:szCs w:val="18"/>
                  <w:lang w:val="fr-FR"/>
                </w:rPr>
                <w:delText xml:space="preserve">(opérateur </w:delText>
              </w:r>
              <w:r w:rsidR="00FC2224" w:rsidDel="00CB2812">
                <w:rPr>
                  <w:sz w:val="18"/>
                  <w:szCs w:val="18"/>
                  <w:lang w:val="fr-FR"/>
                </w:rPr>
                <w:delText>ferroviair</w:delText>
              </w:r>
              <w:r w:rsidR="00FC2224" w:rsidRPr="00220A4E" w:rsidDel="00CB2812">
                <w:rPr>
                  <w:sz w:val="18"/>
                  <w:szCs w:val="18"/>
                  <w:lang w:val="fr-FR"/>
                </w:rPr>
                <w:delText>e</w:delText>
              </w:r>
              <w:r w:rsidR="00E66252" w:rsidDel="00CB2812">
                <w:rPr>
                  <w:sz w:val="18"/>
                  <w:szCs w:val="18"/>
                  <w:lang w:val="fr-FR"/>
                </w:rPr>
                <w:delText xml:space="preserve"> </w:delText>
              </w:r>
              <w:r w:rsidR="004D6E8D" w:rsidDel="00CB2812">
                <w:rPr>
                  <w:sz w:val="18"/>
                  <w:szCs w:val="18"/>
                  <w:lang w:val="fr-FR"/>
                </w:rPr>
                <w:delText xml:space="preserve">public en Italie) </w:delText>
              </w:r>
              <w:r w:rsidRPr="00007B3E" w:rsidDel="00CB2812">
                <w:rPr>
                  <w:sz w:val="18"/>
                  <w:szCs w:val="18"/>
                  <w:lang w:val="fr-FR"/>
                </w:rPr>
                <w:delText>pour la fourniture de 30 nouveaux trains à grande vitesse ETR1000</w:delText>
              </w:r>
              <w:r w:rsidR="002513D7" w:rsidDel="00CB2812">
                <w:rPr>
                  <w:sz w:val="18"/>
                  <w:szCs w:val="18"/>
                  <w:lang w:val="fr-FR"/>
                </w:rPr>
                <w:delText xml:space="preserve"> (</w:delText>
              </w:r>
              <w:r w:rsidR="002513D7" w:rsidRPr="002513D7" w:rsidDel="00CB2812">
                <w:rPr>
                  <w:sz w:val="18"/>
                  <w:szCs w:val="18"/>
                  <w:lang w:val="fr-FR"/>
                </w:rPr>
                <w:delText>Frecciarossa 1000</w:delText>
              </w:r>
              <w:r w:rsidR="002513D7" w:rsidDel="00CB2812">
                <w:rPr>
                  <w:sz w:val="18"/>
                  <w:szCs w:val="18"/>
                  <w:lang w:val="fr-FR"/>
                </w:rPr>
                <w:delText>)</w:delText>
              </w:r>
              <w:r w:rsidRPr="00007B3E" w:rsidDel="00CB2812">
                <w:rPr>
                  <w:sz w:val="18"/>
                  <w:szCs w:val="18"/>
                  <w:lang w:val="fr-FR"/>
                </w:rPr>
                <w:delText>, avec une option pour dix trains supplémentaires pour 287 millions d'euros supplémentaires. Ces trains, qui seront fabriqués dans les usines italiennes de Hitachi à Naples et Pistoia, près de Florence, seront livrés à partir du printemps 2026, à raison de 8 à 10 trains par an.</w:delText>
              </w:r>
            </w:del>
          </w:p>
        </w:tc>
      </w:tr>
      <w:tr w:rsidR="00016FF8" w:rsidRPr="00007B3E" w:rsidDel="00CB2812" w14:paraId="118A6282" w14:textId="12275003" w:rsidTr="00A8239A">
        <w:trPr>
          <w:trHeight w:val="144"/>
          <w:del w:id="3765" w:author="Houyem Rais" w:date="2024-02-22T15:03:00Z"/>
        </w:trPr>
        <w:tc>
          <w:tcPr>
            <w:tcW w:w="1475" w:type="dxa"/>
          </w:tcPr>
          <w:p w14:paraId="2CDDB45A" w14:textId="38360AD8" w:rsidR="00572B17" w:rsidRPr="00007B3E" w:rsidDel="00CB2812" w:rsidRDefault="00572B17" w:rsidP="00CB2812">
            <w:pPr>
              <w:numPr>
                <w:ilvl w:val="1"/>
                <w:numId w:val="1"/>
              </w:numPr>
              <w:tabs>
                <w:tab w:val="left" w:pos="2730"/>
              </w:tabs>
              <w:spacing w:before="240" w:after="240"/>
              <w:ind w:left="1134"/>
              <w:jc w:val="left"/>
              <w:outlineLvl w:val="2"/>
              <w:rPr>
                <w:del w:id="3766" w:author="Houyem Rais" w:date="2024-02-22T15:03:00Z"/>
                <w:rFonts w:asciiTheme="minorHAnsi" w:hAnsiTheme="minorHAnsi" w:cstheme="minorHAnsi"/>
                <w:b/>
                <w:bCs/>
                <w:sz w:val="18"/>
                <w:szCs w:val="18"/>
                <w:lang w:val="fr-FR"/>
              </w:rPr>
              <w:pPrChange w:id="3767" w:author="Houyem Rais" w:date="2024-02-22T15:03:00Z">
                <w:pPr>
                  <w:spacing w:before="20" w:after="40"/>
                </w:pPr>
              </w:pPrChange>
            </w:pPr>
            <w:del w:id="3768" w:author="Houyem Rais" w:date="2024-02-22T15:03:00Z">
              <w:r w:rsidRPr="00007B3E" w:rsidDel="00CB2812">
                <w:rPr>
                  <w:rFonts w:asciiTheme="minorHAnsi" w:hAnsiTheme="minorHAnsi" w:cstheme="minorHAnsi"/>
                  <w:b/>
                  <w:bCs/>
                  <w:sz w:val="18"/>
                  <w:szCs w:val="18"/>
                  <w:lang w:val="fr-FR"/>
                </w:rPr>
                <w:delText>NGE, France</w:delText>
              </w:r>
              <w:r w:rsidR="00016FF8" w:rsidRPr="00007B3E" w:rsidDel="00CB2812">
                <w:rPr>
                  <w:rStyle w:val="FootnoteReference"/>
                  <w:rFonts w:asciiTheme="minorHAnsi" w:hAnsiTheme="minorHAnsi" w:cstheme="minorHAnsi"/>
                  <w:b/>
                  <w:bCs/>
                  <w:sz w:val="18"/>
                  <w:szCs w:val="18"/>
                  <w:lang w:val="fr-FR"/>
                </w:rPr>
                <w:footnoteReference w:id="18"/>
              </w:r>
            </w:del>
          </w:p>
        </w:tc>
        <w:tc>
          <w:tcPr>
            <w:tcW w:w="2920" w:type="dxa"/>
          </w:tcPr>
          <w:p w14:paraId="505C9AD7" w14:textId="2BEE39AB" w:rsidR="00572B17" w:rsidRPr="00007B3E" w:rsidDel="00CB2812" w:rsidRDefault="00572B17" w:rsidP="00CB2812">
            <w:pPr>
              <w:numPr>
                <w:ilvl w:val="1"/>
                <w:numId w:val="1"/>
              </w:numPr>
              <w:tabs>
                <w:tab w:val="left" w:pos="2730"/>
              </w:tabs>
              <w:spacing w:before="240" w:after="240"/>
              <w:ind w:left="1134"/>
              <w:jc w:val="left"/>
              <w:outlineLvl w:val="2"/>
              <w:rPr>
                <w:del w:id="3771" w:author="Houyem Rais" w:date="2024-02-22T15:03:00Z"/>
                <w:rFonts w:asciiTheme="minorHAnsi" w:hAnsiTheme="minorHAnsi" w:cstheme="minorHAnsi"/>
                <w:sz w:val="18"/>
                <w:szCs w:val="18"/>
                <w:lang w:val="fr-FR"/>
              </w:rPr>
              <w:pPrChange w:id="3772" w:author="Houyem Rais" w:date="2024-02-22T15:03:00Z">
                <w:pPr>
                  <w:spacing w:before="20" w:after="40"/>
                </w:pPr>
              </w:pPrChange>
            </w:pPr>
            <w:del w:id="3773" w:author="Houyem Rais" w:date="2024-02-22T15:03:00Z">
              <w:r w:rsidRPr="00007B3E" w:rsidDel="00CB2812">
                <w:rPr>
                  <w:rFonts w:asciiTheme="minorHAnsi" w:hAnsiTheme="minorHAnsi" w:cstheme="minorHAnsi"/>
                  <w:sz w:val="18"/>
                  <w:szCs w:val="18"/>
                  <w:lang w:val="fr-FR"/>
                </w:rPr>
                <w:delText>Groupe de BTP français intervenant dans le secteur du génie civil, y compris les infrastructures ferroviaires.</w:delText>
              </w:r>
            </w:del>
          </w:p>
        </w:tc>
        <w:tc>
          <w:tcPr>
            <w:tcW w:w="2071" w:type="dxa"/>
          </w:tcPr>
          <w:p w14:paraId="0BAD0226" w14:textId="132A6614" w:rsidR="00572B17" w:rsidRPr="00007B3E" w:rsidDel="00CB2812" w:rsidRDefault="00572B17" w:rsidP="00CB2812">
            <w:pPr>
              <w:numPr>
                <w:ilvl w:val="1"/>
                <w:numId w:val="1"/>
              </w:numPr>
              <w:tabs>
                <w:tab w:val="left" w:pos="2730"/>
              </w:tabs>
              <w:spacing w:before="240" w:after="240"/>
              <w:ind w:left="1134"/>
              <w:jc w:val="left"/>
              <w:outlineLvl w:val="2"/>
              <w:rPr>
                <w:del w:id="3774" w:author="Houyem Rais" w:date="2024-02-22T15:03:00Z"/>
                <w:rFonts w:asciiTheme="minorHAnsi" w:hAnsiTheme="minorHAnsi" w:cstheme="minorHAnsi"/>
                <w:sz w:val="18"/>
                <w:szCs w:val="18"/>
                <w:lang w:val="fr-FR"/>
              </w:rPr>
              <w:pPrChange w:id="3775" w:author="Houyem Rais" w:date="2024-02-22T15:03:00Z">
                <w:pPr>
                  <w:spacing w:before="20" w:after="40"/>
                </w:pPr>
              </w:pPrChange>
            </w:pPr>
            <w:del w:id="3776" w:author="Houyem Rais" w:date="2024-02-22T15:03:00Z">
              <w:r w:rsidRPr="00007B3E" w:rsidDel="00CB2812">
                <w:rPr>
                  <w:rFonts w:asciiTheme="minorHAnsi" w:hAnsiTheme="minorHAnsi" w:cstheme="minorHAnsi"/>
                  <w:sz w:val="18"/>
                  <w:szCs w:val="18"/>
                  <w:lang w:val="fr-FR"/>
                </w:rPr>
                <w:delText>Génie civil, infrastructures ferroviaires</w:delText>
              </w:r>
            </w:del>
          </w:p>
        </w:tc>
        <w:tc>
          <w:tcPr>
            <w:tcW w:w="3174" w:type="dxa"/>
          </w:tcPr>
          <w:p w14:paraId="07382FB2" w14:textId="04A6E838" w:rsidR="00572B17" w:rsidRPr="00A8239A" w:rsidDel="00CB2812" w:rsidRDefault="00572B17" w:rsidP="00CB2812">
            <w:pPr>
              <w:pStyle w:val="ListParagraph"/>
              <w:numPr>
                <w:ilvl w:val="1"/>
                <w:numId w:val="1"/>
              </w:numPr>
              <w:tabs>
                <w:tab w:val="left" w:pos="2730"/>
              </w:tabs>
              <w:spacing w:before="240" w:after="240"/>
              <w:ind w:left="1134"/>
              <w:jc w:val="left"/>
              <w:outlineLvl w:val="2"/>
              <w:rPr>
                <w:del w:id="3777" w:author="Houyem Rais" w:date="2024-02-22T15:03:00Z"/>
                <w:sz w:val="18"/>
                <w:szCs w:val="18"/>
                <w:lang w:val="fr-FR"/>
              </w:rPr>
              <w:pPrChange w:id="3778" w:author="Houyem Rais" w:date="2024-02-22T15:03:00Z">
                <w:pPr>
                  <w:pStyle w:val="ListParagraph"/>
                  <w:spacing w:before="20" w:after="40"/>
                  <w:ind w:left="143" w:hanging="143"/>
                </w:pPr>
              </w:pPrChange>
            </w:pPr>
            <w:del w:id="3779" w:author="Houyem Rais" w:date="2024-02-22T15:03:00Z">
              <w:r w:rsidRPr="00007B3E" w:rsidDel="00CB2812">
                <w:rPr>
                  <w:sz w:val="18"/>
                  <w:szCs w:val="18"/>
                  <w:lang w:val="fr-FR"/>
                </w:rPr>
                <w:delText xml:space="preserve">Construction d'une ligne à grande vitesse de </w:delText>
              </w:r>
              <w:r w:rsidR="005C2AFE" w:rsidDel="00CB2812">
                <w:rPr>
                  <w:sz w:val="18"/>
                  <w:szCs w:val="18"/>
                  <w:lang w:val="fr-FR"/>
                </w:rPr>
                <w:delText>33</w:delText>
              </w:r>
              <w:r w:rsidRPr="00007B3E" w:rsidDel="00CB2812">
                <w:rPr>
                  <w:sz w:val="18"/>
                  <w:szCs w:val="18"/>
                  <w:lang w:val="fr-FR"/>
                </w:rPr>
                <w:delText>0 kilomètres en Égypte</w:delText>
              </w:r>
              <w:r w:rsidR="00CB1844" w:rsidDel="00CB2812">
                <w:rPr>
                  <w:sz w:val="18"/>
                  <w:szCs w:val="18"/>
                  <w:lang w:val="fr-FR"/>
                </w:rPr>
                <w:delText xml:space="preserve"> entre </w:delText>
              </w:r>
              <w:r w:rsidR="008148B4" w:rsidDel="00CB2812">
                <w:rPr>
                  <w:sz w:val="18"/>
                  <w:szCs w:val="18"/>
                  <w:lang w:val="fr-FR"/>
                </w:rPr>
                <w:delText>Ain Al</w:delText>
              </w:r>
              <w:r w:rsidR="00F340DB" w:rsidRPr="00F340DB" w:rsidDel="00CB2812">
                <w:rPr>
                  <w:sz w:val="18"/>
                  <w:szCs w:val="18"/>
                  <w:lang w:val="fr-FR"/>
                </w:rPr>
                <w:delText xml:space="preserve"> Sokhna </w:delText>
              </w:r>
              <w:r w:rsidR="00F340DB" w:rsidDel="00CB2812">
                <w:rPr>
                  <w:sz w:val="18"/>
                  <w:szCs w:val="18"/>
                  <w:lang w:val="fr-FR"/>
                </w:rPr>
                <w:delText>et</w:delText>
              </w:r>
              <w:r w:rsidR="00F340DB" w:rsidRPr="00F340DB" w:rsidDel="00CB2812">
                <w:rPr>
                  <w:sz w:val="18"/>
                  <w:szCs w:val="18"/>
                  <w:lang w:val="fr-FR"/>
                </w:rPr>
                <w:delText xml:space="preserve"> Borg al-Arab</w:delText>
              </w:r>
              <w:r w:rsidR="00F340DB" w:rsidDel="00CB2812">
                <w:rPr>
                  <w:sz w:val="18"/>
                  <w:szCs w:val="18"/>
                  <w:lang w:val="fr-FR"/>
                </w:rPr>
                <w:delText xml:space="preserve">. </w:delText>
              </w:r>
              <w:r w:rsidR="005F19EA" w:rsidDel="00CB2812">
                <w:rPr>
                  <w:sz w:val="18"/>
                  <w:szCs w:val="18"/>
                  <w:lang w:val="fr-FR"/>
                </w:rPr>
                <w:delText xml:space="preserve">Le contrat a été </w:delText>
              </w:r>
              <w:r w:rsidR="00FC2224" w:rsidDel="00CB2812">
                <w:rPr>
                  <w:sz w:val="18"/>
                  <w:szCs w:val="18"/>
                  <w:lang w:val="fr-FR"/>
                </w:rPr>
                <w:delText>signé en février 2023</w:delText>
              </w:r>
              <w:r w:rsidR="00153434" w:rsidDel="00CB2812">
                <w:rPr>
                  <w:sz w:val="18"/>
                  <w:szCs w:val="18"/>
                  <w:lang w:val="fr-FR"/>
                </w:rPr>
                <w:delText xml:space="preserve"> avec NGE en consortium avec </w:delText>
              </w:r>
              <w:r w:rsidR="008148B4" w:rsidRPr="008148B4" w:rsidDel="00CB2812">
                <w:rPr>
                  <w:sz w:val="18"/>
                  <w:szCs w:val="18"/>
                  <w:lang w:val="fr-FR"/>
                </w:rPr>
                <w:delText xml:space="preserve">Orascom </w:delText>
              </w:r>
              <w:r w:rsidR="008148B4" w:rsidDel="00CB2812">
                <w:rPr>
                  <w:sz w:val="18"/>
                  <w:szCs w:val="18"/>
                  <w:lang w:val="fr-FR"/>
                </w:rPr>
                <w:delText>et</w:delText>
              </w:r>
              <w:r w:rsidR="008148B4" w:rsidRPr="008148B4" w:rsidDel="00CB2812">
                <w:rPr>
                  <w:sz w:val="18"/>
                  <w:szCs w:val="18"/>
                  <w:lang w:val="fr-FR"/>
                </w:rPr>
                <w:delText xml:space="preserve"> Arab Contractors</w:delText>
              </w:r>
              <w:r w:rsidR="007F4D69" w:rsidDel="00CB2812">
                <w:rPr>
                  <w:sz w:val="18"/>
                  <w:szCs w:val="18"/>
                  <w:lang w:val="fr-FR"/>
                </w:rPr>
                <w:delText>.</w:delText>
              </w:r>
            </w:del>
          </w:p>
        </w:tc>
      </w:tr>
    </w:tbl>
    <w:p w14:paraId="59580449" w14:textId="0DFE0FEC" w:rsidR="00016FF8" w:rsidRPr="00007B3E" w:rsidDel="00CB2812" w:rsidRDefault="00016FF8" w:rsidP="00CB2812">
      <w:pPr>
        <w:pStyle w:val="Titre31"/>
        <w:numPr>
          <w:ilvl w:val="1"/>
          <w:numId w:val="1"/>
        </w:numPr>
        <w:tabs>
          <w:tab w:val="left" w:pos="2730"/>
        </w:tabs>
        <w:ind w:left="1134"/>
        <w:outlineLvl w:val="2"/>
        <w:rPr>
          <w:del w:id="3780" w:author="Houyem Rais" w:date="2024-02-22T15:03:00Z"/>
        </w:rPr>
        <w:pPrChange w:id="3781" w:author="Houyem Rais" w:date="2024-02-22T15:03:00Z">
          <w:pPr>
            <w:pStyle w:val="Titre31"/>
          </w:pPr>
        </w:pPrChange>
      </w:pPr>
      <w:del w:id="3782" w:author="Houyem Rais" w:date="2024-02-22T15:03:00Z">
        <w:r w:rsidRPr="00007B3E" w:rsidDel="00CB2812">
          <w:delText>Principaux intervenants du transport ferroviaire en Afrique</w:delText>
        </w:r>
      </w:del>
    </w:p>
    <w:p w14:paraId="5586443F" w14:textId="5CA0BD29" w:rsidR="004C2434" w:rsidRPr="00007B3E" w:rsidDel="00CB2812" w:rsidRDefault="00016FF8" w:rsidP="00CB2812">
      <w:pPr>
        <w:numPr>
          <w:ilvl w:val="1"/>
          <w:numId w:val="1"/>
        </w:numPr>
        <w:tabs>
          <w:tab w:val="left" w:pos="2730"/>
        </w:tabs>
        <w:spacing w:before="240" w:after="240"/>
        <w:ind w:left="1134"/>
        <w:jc w:val="left"/>
        <w:outlineLvl w:val="2"/>
        <w:rPr>
          <w:del w:id="3783" w:author="Houyem Rais" w:date="2024-02-22T15:03:00Z"/>
        </w:rPr>
        <w:pPrChange w:id="3784" w:author="Houyem Rais" w:date="2024-02-22T15:03:00Z">
          <w:pPr/>
        </w:pPrChange>
      </w:pPr>
      <w:del w:id="3785" w:author="Houyem Rais" w:date="2024-02-22T15:03:00Z">
        <w:r w:rsidRPr="00007B3E" w:rsidDel="00CB2812">
          <w:delText>En Afrique, l'industrie ferroviaire est largement dominée par des entités publiques. Cependant, il existe quelques opérateurs privés notables qui jouent un rôle significatif dans certaines régions.</w:delText>
        </w:r>
      </w:del>
    </w:p>
    <w:p w14:paraId="5993C058" w14:textId="498FADB4" w:rsidR="00D52091" w:rsidRPr="00007B3E" w:rsidDel="00CB2812" w:rsidRDefault="00D52091" w:rsidP="00CB2812">
      <w:pPr>
        <w:pStyle w:val="Caption"/>
        <w:numPr>
          <w:ilvl w:val="1"/>
          <w:numId w:val="1"/>
        </w:numPr>
        <w:tabs>
          <w:tab w:val="left" w:pos="2730"/>
        </w:tabs>
        <w:spacing w:before="240" w:after="240"/>
        <w:ind w:left="1134"/>
        <w:jc w:val="left"/>
        <w:outlineLvl w:val="2"/>
        <w:rPr>
          <w:del w:id="3786" w:author="Houyem Rais" w:date="2024-02-22T15:03:00Z"/>
        </w:rPr>
        <w:pPrChange w:id="3787" w:author="Houyem Rais" w:date="2024-02-22T15:03:00Z">
          <w:pPr>
            <w:pStyle w:val="Caption"/>
          </w:pPr>
        </w:pPrChange>
      </w:pPr>
      <w:bookmarkStart w:id="3788" w:name="_Toc158885050"/>
      <w:del w:id="378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15</w:delText>
        </w:r>
        <w:r w:rsidDel="00CB2812">
          <w:rPr>
            <w:noProof/>
          </w:rPr>
          <w:fldChar w:fldCharType="end"/>
        </w:r>
        <w:r w:rsidRPr="00007B3E" w:rsidDel="00CB2812">
          <w:delText xml:space="preserve"> Principaux intervenants du transport ferroviaire en Afrique</w:delText>
        </w:r>
        <w:bookmarkEnd w:id="3788"/>
      </w:del>
    </w:p>
    <w:tbl>
      <w:tblPr>
        <w:tblStyle w:val="TableGrid"/>
        <w:tblW w:w="10012" w:type="dxa"/>
        <w:tblInd w:w="-431" w:type="dxa"/>
        <w:tblLook w:val="0600" w:firstRow="0" w:lastRow="0" w:firstColumn="0" w:lastColumn="0" w:noHBand="1" w:noVBand="1"/>
      </w:tblPr>
      <w:tblGrid>
        <w:gridCol w:w="2192"/>
        <w:gridCol w:w="2689"/>
        <w:gridCol w:w="2582"/>
        <w:gridCol w:w="2549"/>
      </w:tblGrid>
      <w:tr w:rsidR="00016FF8" w:rsidRPr="00007B3E" w:rsidDel="00CB2812" w14:paraId="1F33B7DC" w14:textId="3456A8CD" w:rsidTr="00A8239A">
        <w:trPr>
          <w:tblHeader/>
          <w:del w:id="3790" w:author="Houyem Rais" w:date="2024-02-22T15:03:00Z"/>
        </w:trPr>
        <w:tc>
          <w:tcPr>
            <w:tcW w:w="1135" w:type="dxa"/>
            <w:shd w:val="clear" w:color="auto" w:fill="D9E2F3" w:themeFill="accent1" w:themeFillTint="33"/>
          </w:tcPr>
          <w:p w14:paraId="72608CE4" w14:textId="47FFD545" w:rsidR="00016FF8" w:rsidRPr="00007B3E" w:rsidDel="00CB2812" w:rsidRDefault="00016FF8" w:rsidP="00CB2812">
            <w:pPr>
              <w:numPr>
                <w:ilvl w:val="1"/>
                <w:numId w:val="1"/>
              </w:numPr>
              <w:tabs>
                <w:tab w:val="left" w:pos="2730"/>
              </w:tabs>
              <w:spacing w:before="240" w:after="240"/>
              <w:ind w:left="1134"/>
              <w:jc w:val="left"/>
              <w:outlineLvl w:val="2"/>
              <w:rPr>
                <w:del w:id="3791" w:author="Houyem Rais" w:date="2024-02-22T15:03:00Z"/>
                <w:b/>
                <w:sz w:val="18"/>
                <w:szCs w:val="18"/>
                <w:lang w:val="fr-FR"/>
              </w:rPr>
              <w:pPrChange w:id="3792" w:author="Houyem Rais" w:date="2024-02-22T15:03:00Z">
                <w:pPr>
                  <w:spacing w:before="20" w:after="40"/>
                  <w:jc w:val="left"/>
                </w:pPr>
              </w:pPrChange>
            </w:pPr>
            <w:del w:id="3793" w:author="Houyem Rais" w:date="2024-02-22T15:03:00Z">
              <w:r w:rsidRPr="00007B3E" w:rsidDel="00CB2812">
                <w:rPr>
                  <w:b/>
                  <w:sz w:val="18"/>
                  <w:szCs w:val="18"/>
                  <w:lang w:val="fr-FR"/>
                </w:rPr>
                <w:delText xml:space="preserve">Nom de l’opérateur </w:delText>
              </w:r>
            </w:del>
          </w:p>
        </w:tc>
        <w:tc>
          <w:tcPr>
            <w:tcW w:w="2977" w:type="dxa"/>
            <w:shd w:val="clear" w:color="auto" w:fill="D9E2F3" w:themeFill="accent1" w:themeFillTint="33"/>
          </w:tcPr>
          <w:p w14:paraId="7D09F50B" w14:textId="393F8768" w:rsidR="00016FF8" w:rsidRPr="00007B3E" w:rsidDel="00CB2812" w:rsidRDefault="00016FF8" w:rsidP="00CB2812">
            <w:pPr>
              <w:numPr>
                <w:ilvl w:val="1"/>
                <w:numId w:val="1"/>
              </w:numPr>
              <w:tabs>
                <w:tab w:val="left" w:pos="2730"/>
              </w:tabs>
              <w:spacing w:before="240" w:after="240"/>
              <w:ind w:left="1134"/>
              <w:jc w:val="left"/>
              <w:outlineLvl w:val="2"/>
              <w:rPr>
                <w:del w:id="3794" w:author="Houyem Rais" w:date="2024-02-22T15:03:00Z"/>
                <w:b/>
                <w:sz w:val="18"/>
                <w:szCs w:val="18"/>
                <w:lang w:val="fr-FR"/>
              </w:rPr>
              <w:pPrChange w:id="3795" w:author="Houyem Rais" w:date="2024-02-22T15:03:00Z">
                <w:pPr>
                  <w:spacing w:before="20" w:after="40"/>
                </w:pPr>
              </w:pPrChange>
            </w:pPr>
            <w:del w:id="3796" w:author="Houyem Rais" w:date="2024-02-22T15:03:00Z">
              <w:r w:rsidRPr="00007B3E" w:rsidDel="00CB2812">
                <w:rPr>
                  <w:b/>
                  <w:sz w:val="18"/>
                  <w:szCs w:val="18"/>
                  <w:lang w:val="fr-FR"/>
                </w:rPr>
                <w:delText>Profil de l’opérateur</w:delText>
              </w:r>
            </w:del>
          </w:p>
        </w:tc>
        <w:tc>
          <w:tcPr>
            <w:tcW w:w="2977" w:type="dxa"/>
            <w:shd w:val="clear" w:color="auto" w:fill="D9E2F3" w:themeFill="accent1" w:themeFillTint="33"/>
          </w:tcPr>
          <w:p w14:paraId="020AAEB2" w14:textId="401D1052" w:rsidR="00016FF8" w:rsidRPr="00007B3E" w:rsidDel="00CB2812" w:rsidRDefault="00016FF8" w:rsidP="00CB2812">
            <w:pPr>
              <w:numPr>
                <w:ilvl w:val="1"/>
                <w:numId w:val="1"/>
              </w:numPr>
              <w:tabs>
                <w:tab w:val="left" w:pos="2730"/>
              </w:tabs>
              <w:spacing w:before="240" w:after="240"/>
              <w:ind w:left="1134"/>
              <w:jc w:val="left"/>
              <w:outlineLvl w:val="2"/>
              <w:rPr>
                <w:del w:id="3797" w:author="Houyem Rais" w:date="2024-02-22T15:03:00Z"/>
                <w:b/>
                <w:sz w:val="18"/>
                <w:szCs w:val="18"/>
                <w:lang w:val="fr-FR"/>
              </w:rPr>
              <w:pPrChange w:id="3798" w:author="Houyem Rais" w:date="2024-02-22T15:03:00Z">
                <w:pPr>
                  <w:spacing w:before="20" w:after="40"/>
                </w:pPr>
              </w:pPrChange>
            </w:pPr>
            <w:del w:id="3799" w:author="Houyem Rais" w:date="2024-02-22T15:03:00Z">
              <w:r w:rsidRPr="00007B3E" w:rsidDel="00CB2812">
                <w:rPr>
                  <w:b/>
                  <w:sz w:val="18"/>
                  <w:szCs w:val="18"/>
                  <w:lang w:val="fr-FR"/>
                </w:rPr>
                <w:delText xml:space="preserve">Industrie de spécialisation </w:delText>
              </w:r>
            </w:del>
          </w:p>
        </w:tc>
        <w:tc>
          <w:tcPr>
            <w:tcW w:w="2923" w:type="dxa"/>
            <w:shd w:val="clear" w:color="auto" w:fill="D9E2F3" w:themeFill="accent1" w:themeFillTint="33"/>
          </w:tcPr>
          <w:p w14:paraId="6EDC9457" w14:textId="6A9013DB" w:rsidR="00016FF8" w:rsidRPr="00007B3E" w:rsidDel="00CB2812" w:rsidRDefault="00016FF8" w:rsidP="00CB2812">
            <w:pPr>
              <w:numPr>
                <w:ilvl w:val="1"/>
                <w:numId w:val="1"/>
              </w:numPr>
              <w:tabs>
                <w:tab w:val="left" w:pos="2730"/>
              </w:tabs>
              <w:spacing w:before="240" w:after="240"/>
              <w:ind w:left="1134"/>
              <w:jc w:val="left"/>
              <w:outlineLvl w:val="2"/>
              <w:rPr>
                <w:del w:id="3800" w:author="Houyem Rais" w:date="2024-02-22T15:03:00Z"/>
                <w:b/>
                <w:sz w:val="18"/>
                <w:szCs w:val="18"/>
                <w:lang w:val="fr-FR"/>
              </w:rPr>
              <w:pPrChange w:id="3801" w:author="Houyem Rais" w:date="2024-02-22T15:03:00Z">
                <w:pPr>
                  <w:spacing w:before="20" w:after="40"/>
                </w:pPr>
              </w:pPrChange>
            </w:pPr>
            <w:del w:id="3802" w:author="Houyem Rais" w:date="2024-02-22T15:03:00Z">
              <w:r w:rsidRPr="00007B3E" w:rsidDel="00CB2812">
                <w:rPr>
                  <w:b/>
                  <w:sz w:val="18"/>
                  <w:szCs w:val="18"/>
                  <w:lang w:val="fr-FR"/>
                </w:rPr>
                <w:delText xml:space="preserve">Portefeuille de l’opérateur </w:delText>
              </w:r>
            </w:del>
          </w:p>
        </w:tc>
      </w:tr>
      <w:tr w:rsidR="00016FF8" w:rsidRPr="00007B3E" w:rsidDel="00CB2812" w14:paraId="5C8E701F" w14:textId="205D2E7E" w:rsidTr="00A8239A">
        <w:trPr>
          <w:trHeight w:val="263"/>
          <w:del w:id="3803" w:author="Houyem Rais" w:date="2024-02-22T15:03:00Z"/>
        </w:trPr>
        <w:tc>
          <w:tcPr>
            <w:tcW w:w="1135" w:type="dxa"/>
          </w:tcPr>
          <w:p w14:paraId="1E212CD8" w14:textId="4A717438" w:rsidR="00016FF8" w:rsidRPr="00007B3E" w:rsidDel="00CB2812" w:rsidRDefault="00016FF8" w:rsidP="00CB2812">
            <w:pPr>
              <w:numPr>
                <w:ilvl w:val="1"/>
                <w:numId w:val="1"/>
              </w:numPr>
              <w:tabs>
                <w:tab w:val="left" w:pos="2730"/>
              </w:tabs>
              <w:spacing w:before="240" w:after="240"/>
              <w:ind w:left="1134"/>
              <w:jc w:val="left"/>
              <w:outlineLvl w:val="2"/>
              <w:rPr>
                <w:del w:id="3804" w:author="Houyem Rais" w:date="2024-02-22T15:03:00Z"/>
                <w:b/>
                <w:sz w:val="18"/>
                <w:szCs w:val="18"/>
                <w:lang w:val="fr-FR"/>
              </w:rPr>
              <w:pPrChange w:id="3805" w:author="Houyem Rais" w:date="2024-02-22T15:03:00Z">
                <w:pPr>
                  <w:spacing w:before="20" w:after="40"/>
                </w:pPr>
              </w:pPrChange>
            </w:pPr>
            <w:del w:id="3806" w:author="Houyem Rais" w:date="2024-02-22T15:03:00Z">
              <w:r w:rsidRPr="00007B3E" w:rsidDel="00CB2812">
                <w:rPr>
                  <w:b/>
                  <w:sz w:val="18"/>
                  <w:szCs w:val="18"/>
                  <w:lang w:val="fr-FR"/>
                </w:rPr>
                <w:delText>Bolloré Railways</w:delText>
              </w:r>
              <w:r w:rsidR="00AB7663" w:rsidRPr="00007B3E" w:rsidDel="00CB2812">
                <w:rPr>
                  <w:rStyle w:val="FootnoteReference"/>
                  <w:b/>
                  <w:sz w:val="18"/>
                  <w:szCs w:val="18"/>
                  <w:lang w:val="fr-FR"/>
                </w:rPr>
                <w:footnoteReference w:id="19"/>
              </w:r>
            </w:del>
          </w:p>
        </w:tc>
        <w:tc>
          <w:tcPr>
            <w:tcW w:w="2977" w:type="dxa"/>
          </w:tcPr>
          <w:p w14:paraId="79C21D9A" w14:textId="3774A277" w:rsidR="00016FF8" w:rsidRPr="00007B3E" w:rsidDel="00CB2812" w:rsidRDefault="00016FF8" w:rsidP="00CB2812">
            <w:pPr>
              <w:numPr>
                <w:ilvl w:val="1"/>
                <w:numId w:val="1"/>
              </w:numPr>
              <w:tabs>
                <w:tab w:val="left" w:pos="2730"/>
              </w:tabs>
              <w:spacing w:before="240" w:after="240"/>
              <w:ind w:left="1134"/>
              <w:jc w:val="left"/>
              <w:outlineLvl w:val="2"/>
              <w:rPr>
                <w:del w:id="3809" w:author="Houyem Rais" w:date="2024-02-22T15:03:00Z"/>
                <w:sz w:val="18"/>
                <w:szCs w:val="18"/>
                <w:lang w:val="fr-FR"/>
              </w:rPr>
              <w:pPrChange w:id="3810" w:author="Houyem Rais" w:date="2024-02-22T15:03:00Z">
                <w:pPr>
                  <w:spacing w:before="20" w:after="40"/>
                </w:pPr>
              </w:pPrChange>
            </w:pPr>
            <w:del w:id="3811" w:author="Houyem Rais" w:date="2024-02-22T15:03:00Z">
              <w:r w:rsidRPr="00007B3E" w:rsidDel="00CB2812">
                <w:rPr>
                  <w:sz w:val="18"/>
                  <w:szCs w:val="18"/>
                  <w:lang w:val="fr-FR"/>
                </w:rPr>
                <w:delText>Bolloré Railways est un leader en gestion de concessions ferroviaires en Afrique, spécialisé dans le transport de passagers et de marchandises. L'entreprise s'engage dans des programmes de modernisation d'infrastructures, en partenariat avec les gouvernements locaux, pour entretenir et améliorer les réseaux ferroviaires.</w:delText>
              </w:r>
            </w:del>
          </w:p>
        </w:tc>
        <w:tc>
          <w:tcPr>
            <w:tcW w:w="2977" w:type="dxa"/>
          </w:tcPr>
          <w:p w14:paraId="26F6938F" w14:textId="063FB605"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12" w:author="Houyem Rais" w:date="2024-02-22T15:03:00Z"/>
                <w:sz w:val="18"/>
                <w:szCs w:val="18"/>
                <w:lang w:val="fr-FR"/>
              </w:rPr>
              <w:pPrChange w:id="3813" w:author="Houyem Rais" w:date="2024-02-22T15:03:00Z">
                <w:pPr>
                  <w:pStyle w:val="ListParagraph"/>
                  <w:spacing w:before="0" w:after="20"/>
                  <w:ind w:left="142" w:hanging="142"/>
                  <w:jc w:val="left"/>
                </w:pPr>
              </w:pPrChange>
            </w:pPr>
            <w:del w:id="3814" w:author="Houyem Rais" w:date="2024-02-22T15:03:00Z">
              <w:r w:rsidRPr="00007B3E" w:rsidDel="00CB2812">
                <w:rPr>
                  <w:sz w:val="18"/>
                  <w:szCs w:val="18"/>
                  <w:lang w:val="fr-FR"/>
                </w:rPr>
                <w:delText>Transport ferroviaire de passagers et de marchandises</w:delText>
              </w:r>
            </w:del>
          </w:p>
          <w:p w14:paraId="5C879D1B" w14:textId="2745F4E1"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15" w:author="Houyem Rais" w:date="2024-02-22T15:03:00Z"/>
                <w:sz w:val="18"/>
                <w:szCs w:val="18"/>
                <w:lang w:val="fr-FR"/>
              </w:rPr>
              <w:pPrChange w:id="3816" w:author="Houyem Rais" w:date="2024-02-22T15:03:00Z">
                <w:pPr>
                  <w:pStyle w:val="ListParagraph"/>
                  <w:spacing w:before="0" w:after="20"/>
                  <w:ind w:left="142" w:hanging="142"/>
                  <w:jc w:val="left"/>
                </w:pPr>
              </w:pPrChange>
            </w:pPr>
            <w:del w:id="3817" w:author="Houyem Rais" w:date="2024-02-22T15:03:00Z">
              <w:r w:rsidRPr="00007B3E" w:rsidDel="00CB2812">
                <w:rPr>
                  <w:sz w:val="18"/>
                  <w:szCs w:val="18"/>
                  <w:lang w:val="fr-FR"/>
                </w:rPr>
                <w:delText>Modernisation des infrastructures ferroviaires</w:delText>
              </w:r>
            </w:del>
          </w:p>
          <w:p w14:paraId="59A2EB93" w14:textId="6A0932EE"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18" w:author="Houyem Rais" w:date="2024-02-22T15:03:00Z"/>
                <w:sz w:val="18"/>
                <w:szCs w:val="18"/>
                <w:lang w:val="fr-FR"/>
              </w:rPr>
              <w:pPrChange w:id="3819" w:author="Houyem Rais" w:date="2024-02-22T15:03:00Z">
                <w:pPr>
                  <w:pStyle w:val="ListParagraph"/>
                  <w:spacing w:before="0" w:after="20"/>
                  <w:ind w:left="142" w:hanging="142"/>
                  <w:jc w:val="left"/>
                </w:pPr>
              </w:pPrChange>
            </w:pPr>
            <w:del w:id="3820" w:author="Houyem Rais" w:date="2024-02-22T15:03:00Z">
              <w:r w:rsidRPr="00007B3E" w:rsidDel="00CB2812">
                <w:rPr>
                  <w:sz w:val="18"/>
                  <w:szCs w:val="18"/>
                  <w:lang w:val="fr-FR"/>
                </w:rPr>
                <w:delText>Formation professionnelle en métiers ferroviaires</w:delText>
              </w:r>
            </w:del>
          </w:p>
          <w:p w14:paraId="5A344D47" w14:textId="0A751A80"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21" w:author="Houyem Rais" w:date="2024-02-22T15:03:00Z"/>
                <w:sz w:val="18"/>
                <w:szCs w:val="18"/>
                <w:lang w:val="fr-FR"/>
              </w:rPr>
              <w:pPrChange w:id="3822" w:author="Houyem Rais" w:date="2024-02-22T15:03:00Z">
                <w:pPr>
                  <w:pStyle w:val="ListParagraph"/>
                  <w:spacing w:before="0" w:after="20"/>
                  <w:ind w:left="142" w:hanging="142"/>
                  <w:jc w:val="left"/>
                </w:pPr>
              </w:pPrChange>
            </w:pPr>
            <w:del w:id="3823" w:author="Houyem Rais" w:date="2024-02-22T15:03:00Z">
              <w:r w:rsidRPr="00007B3E" w:rsidDel="00CB2812">
                <w:rPr>
                  <w:sz w:val="18"/>
                  <w:szCs w:val="18"/>
                  <w:lang w:val="fr-FR"/>
                </w:rPr>
                <w:delText>Maintenance du matériel roulant</w:delText>
              </w:r>
            </w:del>
          </w:p>
          <w:p w14:paraId="238585B2" w14:textId="3FF1BF45"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24" w:author="Houyem Rais" w:date="2024-02-22T15:03:00Z"/>
                <w:sz w:val="18"/>
                <w:szCs w:val="18"/>
                <w:lang w:val="fr-FR"/>
              </w:rPr>
              <w:pPrChange w:id="3825" w:author="Houyem Rais" w:date="2024-02-22T15:03:00Z">
                <w:pPr>
                  <w:pStyle w:val="ListParagraph"/>
                  <w:spacing w:before="0" w:after="20"/>
                  <w:ind w:left="142" w:hanging="142"/>
                  <w:jc w:val="left"/>
                </w:pPr>
              </w:pPrChange>
            </w:pPr>
            <w:del w:id="3826" w:author="Houyem Rais" w:date="2024-02-22T15:03:00Z">
              <w:r w:rsidRPr="00007B3E" w:rsidDel="00CB2812">
                <w:rPr>
                  <w:sz w:val="18"/>
                  <w:szCs w:val="18"/>
                  <w:lang w:val="fr-FR"/>
                </w:rPr>
                <w:delText>Gestion de projet et travaux spécifiques ferroviaires</w:delText>
              </w:r>
            </w:del>
          </w:p>
        </w:tc>
        <w:tc>
          <w:tcPr>
            <w:tcW w:w="2923" w:type="dxa"/>
          </w:tcPr>
          <w:p w14:paraId="5466BC87" w14:textId="27432898" w:rsidR="00016FF8" w:rsidRPr="00B52063" w:rsidDel="00CB2812" w:rsidRDefault="00016FF8" w:rsidP="00CB2812">
            <w:pPr>
              <w:pStyle w:val="ListParagraph"/>
              <w:numPr>
                <w:ilvl w:val="1"/>
                <w:numId w:val="1"/>
              </w:numPr>
              <w:tabs>
                <w:tab w:val="left" w:pos="2730"/>
              </w:tabs>
              <w:spacing w:before="240" w:after="240"/>
              <w:ind w:left="1134"/>
              <w:jc w:val="left"/>
              <w:outlineLvl w:val="2"/>
              <w:rPr>
                <w:del w:id="3827" w:author="Houyem Rais" w:date="2024-02-22T15:03:00Z"/>
                <w:sz w:val="18"/>
                <w:szCs w:val="18"/>
                <w:lang w:val="fr-FR"/>
              </w:rPr>
              <w:pPrChange w:id="3828" w:author="Houyem Rais" w:date="2024-02-22T15:03:00Z">
                <w:pPr>
                  <w:pStyle w:val="ListParagraph"/>
                  <w:spacing w:before="0" w:after="20"/>
                  <w:ind w:left="142" w:hanging="142"/>
                </w:pPr>
              </w:pPrChange>
            </w:pPr>
            <w:del w:id="3829" w:author="Houyem Rais" w:date="2024-02-22T15:03:00Z">
              <w:r w:rsidRPr="00B52063" w:rsidDel="00CB2812">
                <w:rPr>
                  <w:sz w:val="18"/>
                  <w:szCs w:val="18"/>
                  <w:lang w:val="fr-FR"/>
                </w:rPr>
                <w:delText xml:space="preserve">Opération de </w:delText>
              </w:r>
              <w:r w:rsidRPr="00220A4E" w:rsidDel="00CB2812">
                <w:rPr>
                  <w:b/>
                  <w:bCs/>
                  <w:sz w:val="18"/>
                  <w:szCs w:val="18"/>
                  <w:lang w:val="fr-FR"/>
                </w:rPr>
                <w:delText>Sitarail</w:delText>
              </w:r>
              <w:r w:rsidRPr="00B52063" w:rsidDel="00CB2812">
                <w:rPr>
                  <w:sz w:val="18"/>
                  <w:szCs w:val="18"/>
                  <w:lang w:val="fr-FR"/>
                </w:rPr>
                <w:delText xml:space="preserve"> </w:delText>
              </w:r>
              <w:r w:rsidR="00D63167" w:rsidRPr="00B52063" w:rsidDel="00CB2812">
                <w:rPr>
                  <w:sz w:val="18"/>
                  <w:szCs w:val="18"/>
                  <w:lang w:val="fr-FR"/>
                </w:rPr>
                <w:delText>(</w:delText>
              </w:r>
              <w:r w:rsidR="00B52063" w:rsidRPr="00B52063" w:rsidDel="00CB2812">
                <w:rPr>
                  <w:sz w:val="18"/>
                  <w:szCs w:val="18"/>
                  <w:lang w:val="fr-FR"/>
                </w:rPr>
                <w:delText>Côte d’Ivoire</w:delText>
              </w:r>
              <w:r w:rsidR="00545338" w:rsidDel="00CB2812">
                <w:rPr>
                  <w:sz w:val="18"/>
                  <w:szCs w:val="18"/>
                  <w:lang w:val="fr-FR"/>
                </w:rPr>
                <w:delText xml:space="preserve">, </w:delText>
              </w:r>
              <w:r w:rsidR="00545338" w:rsidRPr="00545338" w:rsidDel="00CB2812">
                <w:rPr>
                  <w:sz w:val="18"/>
                  <w:szCs w:val="18"/>
                  <w:lang w:val="fr-FR"/>
                </w:rPr>
                <w:delText xml:space="preserve">Ligne d'Abidjan à Ouagadougou </w:delText>
              </w:r>
              <w:r w:rsidR="00B52063" w:rsidDel="00CB2812">
                <w:rPr>
                  <w:sz w:val="18"/>
                  <w:szCs w:val="18"/>
                  <w:lang w:val="fr-FR"/>
                </w:rPr>
                <w:delText xml:space="preserve">de </w:delText>
              </w:r>
              <w:r w:rsidR="00B52063" w:rsidRPr="00220A4E" w:rsidDel="00CB2812">
                <w:rPr>
                  <w:sz w:val="18"/>
                  <w:szCs w:val="18"/>
                  <w:lang w:val="fr-FR"/>
                </w:rPr>
                <w:delText>1260 km</w:delText>
              </w:r>
              <w:r w:rsidR="007A5179" w:rsidDel="00CB2812">
                <w:rPr>
                  <w:sz w:val="18"/>
                  <w:szCs w:val="18"/>
                  <w:lang w:val="fr-FR"/>
                </w:rPr>
                <w:delText>, depuis 1995</w:delText>
              </w:r>
              <w:r w:rsidR="003D6779" w:rsidRPr="00B52063" w:rsidDel="00CB2812">
                <w:rPr>
                  <w:sz w:val="18"/>
                  <w:szCs w:val="18"/>
                  <w:lang w:val="fr-FR"/>
                </w:rPr>
                <w:delText xml:space="preserve">) </w:delText>
              </w:r>
              <w:r w:rsidRPr="00B52063" w:rsidDel="00CB2812">
                <w:rPr>
                  <w:sz w:val="18"/>
                  <w:szCs w:val="18"/>
                  <w:lang w:val="fr-FR"/>
                </w:rPr>
                <w:delText xml:space="preserve">et </w:delText>
              </w:r>
              <w:r w:rsidRPr="00220A4E" w:rsidDel="00CB2812">
                <w:rPr>
                  <w:b/>
                  <w:bCs/>
                  <w:sz w:val="18"/>
                  <w:szCs w:val="18"/>
                  <w:lang w:val="fr-FR"/>
                </w:rPr>
                <w:delText>Camrail</w:delText>
              </w:r>
              <w:r w:rsidR="00A25C8E" w:rsidRPr="00B52063" w:rsidDel="00CB2812">
                <w:rPr>
                  <w:sz w:val="18"/>
                  <w:szCs w:val="18"/>
                  <w:lang w:val="fr-FR"/>
                </w:rPr>
                <w:delText xml:space="preserve"> (Cameroun, </w:delText>
              </w:r>
              <w:r w:rsidR="00D63167" w:rsidRPr="00B52063" w:rsidDel="00CB2812">
                <w:rPr>
                  <w:sz w:val="18"/>
                  <w:szCs w:val="18"/>
                  <w:lang w:val="fr-FR"/>
                </w:rPr>
                <w:delText xml:space="preserve">depuis avril </w:delText>
              </w:r>
              <w:r w:rsidR="007A5179" w:rsidDel="00CB2812">
                <w:rPr>
                  <w:sz w:val="18"/>
                  <w:szCs w:val="18"/>
                  <w:lang w:val="fr-FR"/>
                </w:rPr>
                <w:delText>1999</w:delText>
              </w:r>
              <w:r w:rsidR="00D63167" w:rsidRPr="00B52063" w:rsidDel="00CB2812">
                <w:rPr>
                  <w:sz w:val="18"/>
                  <w:szCs w:val="18"/>
                  <w:lang w:val="fr-FR"/>
                </w:rPr>
                <w:delText>)</w:delText>
              </w:r>
              <w:r w:rsidRPr="00B52063" w:rsidDel="00CB2812">
                <w:rPr>
                  <w:sz w:val="18"/>
                  <w:szCs w:val="18"/>
                  <w:lang w:val="fr-FR"/>
                </w:rPr>
                <w:delText xml:space="preserve">, deux </w:delText>
              </w:r>
              <w:r w:rsidR="007A5179" w:rsidDel="00CB2812">
                <w:rPr>
                  <w:sz w:val="18"/>
                  <w:szCs w:val="18"/>
                  <w:lang w:val="fr-FR"/>
                </w:rPr>
                <w:delText xml:space="preserve">entreprises de </w:delText>
              </w:r>
              <w:r w:rsidRPr="00B52063" w:rsidDel="00CB2812">
                <w:rPr>
                  <w:sz w:val="18"/>
                  <w:szCs w:val="18"/>
                  <w:lang w:val="fr-FR"/>
                </w:rPr>
                <w:delText>concession</w:delText>
              </w:r>
              <w:r w:rsidR="007A5179" w:rsidDel="00CB2812">
                <w:rPr>
                  <w:sz w:val="18"/>
                  <w:szCs w:val="18"/>
                  <w:lang w:val="fr-FR"/>
                </w:rPr>
                <w:delText xml:space="preserve"> ferroviaire</w:delText>
              </w:r>
              <w:r w:rsidRPr="00B52063" w:rsidDel="00CB2812">
                <w:rPr>
                  <w:sz w:val="18"/>
                  <w:szCs w:val="18"/>
                  <w:lang w:val="fr-FR"/>
                </w:rPr>
                <w:delText xml:space="preserve"> majeures en Afrique.</w:delText>
              </w:r>
            </w:del>
          </w:p>
          <w:p w14:paraId="42E81585" w14:textId="3D452304" w:rsidR="00016FF8" w:rsidRPr="00B52063" w:rsidDel="00CB2812" w:rsidRDefault="00016FF8" w:rsidP="00CB2812">
            <w:pPr>
              <w:pStyle w:val="ListParagraph"/>
              <w:numPr>
                <w:ilvl w:val="1"/>
                <w:numId w:val="1"/>
              </w:numPr>
              <w:tabs>
                <w:tab w:val="left" w:pos="2730"/>
              </w:tabs>
              <w:spacing w:before="240" w:after="240"/>
              <w:ind w:left="1134"/>
              <w:jc w:val="left"/>
              <w:outlineLvl w:val="2"/>
              <w:rPr>
                <w:del w:id="3830" w:author="Houyem Rais" w:date="2024-02-22T15:03:00Z"/>
                <w:sz w:val="18"/>
                <w:szCs w:val="18"/>
                <w:lang w:val="fr-FR"/>
              </w:rPr>
              <w:pPrChange w:id="3831" w:author="Houyem Rais" w:date="2024-02-22T15:03:00Z">
                <w:pPr>
                  <w:pStyle w:val="ListParagraph"/>
                  <w:spacing w:before="0" w:after="20"/>
                  <w:ind w:left="142" w:hanging="142"/>
                </w:pPr>
              </w:pPrChange>
            </w:pPr>
            <w:del w:id="3832" w:author="Houyem Rais" w:date="2024-02-22T15:03:00Z">
              <w:r w:rsidRPr="00B52063" w:rsidDel="00CB2812">
                <w:rPr>
                  <w:sz w:val="18"/>
                  <w:szCs w:val="18"/>
                  <w:lang w:val="fr-FR"/>
                </w:rPr>
                <w:delText xml:space="preserve">Projet Boucle ferroviaire de 2700 </w:delText>
              </w:r>
              <w:r w:rsidR="001B0F29" w:rsidDel="00CB2812">
                <w:rPr>
                  <w:sz w:val="18"/>
                  <w:szCs w:val="18"/>
                  <w:lang w:val="fr-FR"/>
                </w:rPr>
                <w:delText>km</w:delText>
              </w:r>
              <w:r w:rsidR="001B0F29" w:rsidRPr="00B52063" w:rsidDel="00CB2812">
                <w:rPr>
                  <w:sz w:val="18"/>
                  <w:szCs w:val="18"/>
                  <w:lang w:val="fr-FR"/>
                </w:rPr>
                <w:delText xml:space="preserve"> </w:delText>
              </w:r>
              <w:r w:rsidRPr="00B52063" w:rsidDel="00CB2812">
                <w:rPr>
                  <w:sz w:val="18"/>
                  <w:szCs w:val="18"/>
                  <w:lang w:val="fr-FR"/>
                </w:rPr>
                <w:delText>de chemin de fer traversant quatre pays (Bénin, Burkina Faso, Niger et Côte d'Ivoire) reliant les ports d’Abidjan et de Cotonou via Ouagadougou et Niamey</w:delText>
              </w:r>
              <w:r w:rsidR="001B0F29" w:rsidDel="00CB2812">
                <w:rPr>
                  <w:sz w:val="18"/>
                  <w:szCs w:val="18"/>
                  <w:lang w:val="fr-FR"/>
                </w:rPr>
                <w:delText xml:space="preserve">, d’un investissement de </w:delText>
              </w:r>
              <w:r w:rsidR="0067750C" w:rsidRPr="0067750C" w:rsidDel="00CB2812">
                <w:rPr>
                  <w:sz w:val="18"/>
                  <w:szCs w:val="18"/>
                  <w:lang w:val="fr-FR"/>
                </w:rPr>
                <w:delText>1 milliard d'euros</w:delText>
              </w:r>
              <w:r w:rsidR="00A620DB" w:rsidDel="00CB2812">
                <w:rPr>
                  <w:sz w:val="18"/>
                  <w:szCs w:val="18"/>
                  <w:lang w:val="fr-FR"/>
                </w:rPr>
                <w:delText xml:space="preserve">. Contrat signé en </w:delText>
              </w:r>
              <w:r w:rsidR="001B0F29" w:rsidRPr="001B0F29" w:rsidDel="00CB2812">
                <w:rPr>
                  <w:sz w:val="18"/>
                  <w:szCs w:val="18"/>
                  <w:lang w:val="fr-FR"/>
                </w:rPr>
                <w:delText>août</w:delText>
              </w:r>
              <w:r w:rsidR="001B0F29" w:rsidDel="00CB2812">
                <w:rPr>
                  <w:sz w:val="18"/>
                  <w:szCs w:val="18"/>
                  <w:lang w:val="fr-FR"/>
                </w:rPr>
                <w:delText xml:space="preserve"> 2015</w:delText>
              </w:r>
              <w:r w:rsidR="0067750C" w:rsidDel="00CB2812">
                <w:rPr>
                  <w:sz w:val="18"/>
                  <w:szCs w:val="18"/>
                  <w:lang w:val="fr-FR"/>
                </w:rPr>
                <w:delText>.</w:delText>
              </w:r>
            </w:del>
          </w:p>
        </w:tc>
      </w:tr>
      <w:tr w:rsidR="00016FF8" w:rsidRPr="00007B3E" w:rsidDel="00CB2812" w14:paraId="11C40569" w14:textId="71137ADA" w:rsidTr="00A8239A">
        <w:trPr>
          <w:trHeight w:val="1681"/>
          <w:del w:id="3833" w:author="Houyem Rais" w:date="2024-02-22T15:03:00Z"/>
        </w:trPr>
        <w:tc>
          <w:tcPr>
            <w:tcW w:w="1135" w:type="dxa"/>
          </w:tcPr>
          <w:p w14:paraId="5F70492D" w14:textId="598C326B" w:rsidR="00016FF8" w:rsidRPr="00007B3E" w:rsidDel="00CB2812" w:rsidRDefault="00016FF8" w:rsidP="00CB2812">
            <w:pPr>
              <w:numPr>
                <w:ilvl w:val="1"/>
                <w:numId w:val="1"/>
              </w:numPr>
              <w:tabs>
                <w:tab w:val="left" w:pos="2730"/>
              </w:tabs>
              <w:spacing w:before="240" w:after="240"/>
              <w:ind w:left="1134"/>
              <w:jc w:val="left"/>
              <w:outlineLvl w:val="2"/>
              <w:rPr>
                <w:del w:id="3834" w:author="Houyem Rais" w:date="2024-02-22T15:03:00Z"/>
                <w:b/>
                <w:sz w:val="18"/>
                <w:szCs w:val="18"/>
                <w:lang w:val="fr-FR"/>
              </w:rPr>
              <w:pPrChange w:id="3835" w:author="Houyem Rais" w:date="2024-02-22T15:03:00Z">
                <w:pPr>
                  <w:spacing w:before="20" w:after="40"/>
                </w:pPr>
              </w:pPrChange>
            </w:pPr>
            <w:del w:id="3836" w:author="Houyem Rais" w:date="2024-02-22T15:03:00Z">
              <w:r w:rsidRPr="00007B3E" w:rsidDel="00CB2812">
                <w:rPr>
                  <w:b/>
                  <w:sz w:val="18"/>
                  <w:szCs w:val="18"/>
                  <w:lang w:val="fr-FR"/>
                </w:rPr>
                <w:delText>Grindrod Rail</w:delText>
              </w:r>
              <w:r w:rsidR="00AB7663" w:rsidRPr="00007B3E" w:rsidDel="00CB2812">
                <w:rPr>
                  <w:rStyle w:val="FootnoteReference"/>
                  <w:b/>
                  <w:sz w:val="18"/>
                  <w:szCs w:val="18"/>
                  <w:lang w:val="fr-FR"/>
                </w:rPr>
                <w:footnoteReference w:id="20"/>
              </w:r>
            </w:del>
          </w:p>
        </w:tc>
        <w:tc>
          <w:tcPr>
            <w:tcW w:w="2977" w:type="dxa"/>
          </w:tcPr>
          <w:p w14:paraId="71B41D1C" w14:textId="30CA225F" w:rsidR="00016FF8" w:rsidRPr="00007B3E" w:rsidDel="00CB2812" w:rsidRDefault="00016FF8" w:rsidP="00CB2812">
            <w:pPr>
              <w:numPr>
                <w:ilvl w:val="1"/>
                <w:numId w:val="1"/>
              </w:numPr>
              <w:tabs>
                <w:tab w:val="left" w:pos="2730"/>
              </w:tabs>
              <w:spacing w:before="240" w:after="240"/>
              <w:ind w:left="1134"/>
              <w:jc w:val="left"/>
              <w:outlineLvl w:val="2"/>
              <w:rPr>
                <w:del w:id="3839" w:author="Houyem Rais" w:date="2024-02-22T15:03:00Z"/>
                <w:sz w:val="18"/>
                <w:szCs w:val="18"/>
                <w:lang w:val="fr-FR"/>
              </w:rPr>
              <w:pPrChange w:id="3840" w:author="Houyem Rais" w:date="2024-02-22T15:03:00Z">
                <w:pPr>
                  <w:spacing w:before="20" w:after="40"/>
                </w:pPr>
              </w:pPrChange>
            </w:pPr>
            <w:del w:id="3841" w:author="Houyem Rais" w:date="2024-02-22T15:03:00Z">
              <w:r w:rsidRPr="00007B3E" w:rsidDel="00CB2812">
                <w:rPr>
                  <w:sz w:val="18"/>
                  <w:szCs w:val="18"/>
                  <w:lang w:val="fr-FR"/>
                </w:rPr>
                <w:delText>Grindrod Rail est une division de Grindrod Limited, une société basée en Afrique du Sud, spécialisée dans le transport ferroviaire de fret et la logistique.</w:delText>
              </w:r>
            </w:del>
          </w:p>
        </w:tc>
        <w:tc>
          <w:tcPr>
            <w:tcW w:w="2977" w:type="dxa"/>
          </w:tcPr>
          <w:p w14:paraId="5E557DBE" w14:textId="5E43BE0D"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42" w:author="Houyem Rais" w:date="2024-02-22T15:03:00Z"/>
                <w:sz w:val="18"/>
                <w:szCs w:val="18"/>
                <w:lang w:val="fr-FR"/>
              </w:rPr>
              <w:pPrChange w:id="3843" w:author="Houyem Rais" w:date="2024-02-22T15:03:00Z">
                <w:pPr>
                  <w:pStyle w:val="ListParagraph"/>
                  <w:spacing w:before="0" w:after="20"/>
                  <w:ind w:left="142" w:hanging="142"/>
                </w:pPr>
              </w:pPrChange>
            </w:pPr>
            <w:del w:id="3844" w:author="Houyem Rais" w:date="2024-02-22T15:03:00Z">
              <w:r w:rsidRPr="00007B3E" w:rsidDel="00CB2812">
                <w:rPr>
                  <w:sz w:val="18"/>
                  <w:szCs w:val="18"/>
                  <w:lang w:val="fr-FR"/>
                </w:rPr>
                <w:delText>Offre des services de transport de fret ferroviaire, de location de matériel roulant, de maintenance et de logistique intégrée, principalement en Afrique australe.</w:delText>
              </w:r>
            </w:del>
          </w:p>
        </w:tc>
        <w:tc>
          <w:tcPr>
            <w:tcW w:w="2923" w:type="dxa"/>
          </w:tcPr>
          <w:p w14:paraId="10C5DD35" w14:textId="1A6D6048" w:rsidR="00016FF8" w:rsidRPr="00007B3E" w:rsidDel="00CB2812" w:rsidRDefault="00016FF8" w:rsidP="00CB2812">
            <w:pPr>
              <w:pStyle w:val="ListParagraph"/>
              <w:numPr>
                <w:ilvl w:val="1"/>
                <w:numId w:val="1"/>
              </w:numPr>
              <w:tabs>
                <w:tab w:val="left" w:pos="2730"/>
              </w:tabs>
              <w:spacing w:before="240" w:after="240"/>
              <w:ind w:left="1134"/>
              <w:jc w:val="left"/>
              <w:outlineLvl w:val="2"/>
              <w:rPr>
                <w:del w:id="3845" w:author="Houyem Rais" w:date="2024-02-22T15:03:00Z"/>
                <w:sz w:val="18"/>
                <w:szCs w:val="18"/>
                <w:lang w:val="fr-FR"/>
              </w:rPr>
              <w:pPrChange w:id="3846" w:author="Houyem Rais" w:date="2024-02-22T15:03:00Z">
                <w:pPr>
                  <w:pStyle w:val="ListParagraph"/>
                  <w:spacing w:before="0" w:after="20"/>
                  <w:ind w:left="142" w:hanging="142"/>
                </w:pPr>
              </w:pPrChange>
            </w:pPr>
            <w:del w:id="3847" w:author="Houyem Rais" w:date="2024-02-22T15:03:00Z">
              <w:r w:rsidRPr="00007B3E" w:rsidDel="00CB2812">
                <w:rPr>
                  <w:sz w:val="18"/>
                  <w:szCs w:val="18"/>
                  <w:lang w:val="fr-FR"/>
                </w:rPr>
                <w:delText xml:space="preserve">Construction d’une nouvelle ligne de chemin de fer </w:delText>
              </w:r>
              <w:r w:rsidR="00B01F45" w:rsidDel="00CB2812">
                <w:rPr>
                  <w:sz w:val="18"/>
                  <w:szCs w:val="18"/>
                  <w:lang w:val="fr-FR"/>
                </w:rPr>
                <w:delText xml:space="preserve">de 290 km </w:delText>
              </w:r>
              <w:r w:rsidRPr="00007B3E" w:rsidDel="00CB2812">
                <w:rPr>
                  <w:sz w:val="18"/>
                  <w:szCs w:val="18"/>
                  <w:lang w:val="fr-FR"/>
                </w:rPr>
                <w:delText>reliant la région de Chingola (nord-est de la Zambie) à la frontière angolaise pour un investissement de 989 millions de dollars (</w:delText>
              </w:r>
              <w:r w:rsidR="00FC6B60" w:rsidDel="00CB2812">
                <w:rPr>
                  <w:sz w:val="18"/>
                  <w:szCs w:val="18"/>
                  <w:lang w:val="fr-FR"/>
                </w:rPr>
                <w:delText xml:space="preserve">contrat signé en février </w:delText>
              </w:r>
              <w:r w:rsidRPr="00007B3E" w:rsidDel="00CB2812">
                <w:rPr>
                  <w:sz w:val="18"/>
                  <w:szCs w:val="18"/>
                  <w:lang w:val="fr-FR"/>
                </w:rPr>
                <w:delText>2014)</w:delText>
              </w:r>
            </w:del>
          </w:p>
        </w:tc>
      </w:tr>
    </w:tbl>
    <w:p w14:paraId="58A2F899" w14:textId="6F4CFC6D" w:rsidR="00AB7663" w:rsidRPr="00007B3E" w:rsidDel="00CB2812" w:rsidRDefault="00AB7663" w:rsidP="00CB2812">
      <w:pPr>
        <w:pStyle w:val="Titre31"/>
        <w:numPr>
          <w:ilvl w:val="1"/>
          <w:numId w:val="1"/>
        </w:numPr>
        <w:tabs>
          <w:tab w:val="left" w:pos="2730"/>
        </w:tabs>
        <w:ind w:left="1134"/>
        <w:outlineLvl w:val="2"/>
        <w:rPr>
          <w:del w:id="3848" w:author="Houyem Rais" w:date="2024-02-22T15:03:00Z"/>
        </w:rPr>
        <w:pPrChange w:id="3849" w:author="Houyem Rais" w:date="2024-02-22T15:03:00Z">
          <w:pPr>
            <w:pStyle w:val="Titre31"/>
          </w:pPr>
        </w:pPrChange>
      </w:pPr>
      <w:del w:id="3850" w:author="Houyem Rais" w:date="2024-02-22T15:03:00Z">
        <w:r w:rsidRPr="00007B3E" w:rsidDel="00CB2812">
          <w:delText>Principaux intervenants en Transport ferroviaire en Tunisie</w:delText>
        </w:r>
      </w:del>
    </w:p>
    <w:p w14:paraId="1BBA2EF3" w14:textId="0A180804" w:rsidR="00AB7663" w:rsidRPr="00007B3E" w:rsidDel="00CB2812" w:rsidRDefault="00AB7663" w:rsidP="00CB2812">
      <w:pPr>
        <w:numPr>
          <w:ilvl w:val="1"/>
          <w:numId w:val="1"/>
        </w:numPr>
        <w:tabs>
          <w:tab w:val="left" w:pos="2730"/>
        </w:tabs>
        <w:spacing w:before="240" w:after="240"/>
        <w:ind w:left="1134"/>
        <w:jc w:val="left"/>
        <w:outlineLvl w:val="2"/>
        <w:rPr>
          <w:del w:id="3851" w:author="Houyem Rais" w:date="2024-02-22T15:03:00Z"/>
        </w:rPr>
        <w:pPrChange w:id="3852" w:author="Houyem Rais" w:date="2024-02-22T15:03:00Z">
          <w:pPr/>
        </w:pPrChange>
      </w:pPr>
      <w:del w:id="3853" w:author="Houyem Rais" w:date="2024-02-22T15:03:00Z">
        <w:r w:rsidRPr="00007B3E" w:rsidDel="00CB2812">
          <w:delText>Le tableau suivant présente un aperçu des principaux opérateurs dans le secteur ferroviaire en Tunisie. Chaque opérateur apporte une expertise unique et contribue de manière significative au développement et à la modernisation des infrastructures ferroviaires dans le pays.</w:delText>
        </w:r>
      </w:del>
    </w:p>
    <w:p w14:paraId="7F79120E" w14:textId="013D65DA" w:rsidR="00D52091" w:rsidRPr="00007B3E" w:rsidDel="00CB2812" w:rsidRDefault="00D52091" w:rsidP="00CB2812">
      <w:pPr>
        <w:pStyle w:val="Caption"/>
        <w:numPr>
          <w:ilvl w:val="1"/>
          <w:numId w:val="1"/>
        </w:numPr>
        <w:tabs>
          <w:tab w:val="left" w:pos="2730"/>
        </w:tabs>
        <w:spacing w:before="240" w:after="240"/>
        <w:ind w:left="1134"/>
        <w:jc w:val="left"/>
        <w:outlineLvl w:val="2"/>
        <w:rPr>
          <w:del w:id="3854" w:author="Houyem Rais" w:date="2024-02-22T15:03:00Z"/>
        </w:rPr>
        <w:pPrChange w:id="3855" w:author="Houyem Rais" w:date="2024-02-22T15:03:00Z">
          <w:pPr>
            <w:pStyle w:val="Caption"/>
          </w:pPr>
        </w:pPrChange>
      </w:pPr>
      <w:bookmarkStart w:id="3856" w:name="_Toc158885051"/>
      <w:del w:id="385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16</w:delText>
        </w:r>
        <w:r w:rsidDel="00CB2812">
          <w:rPr>
            <w:noProof/>
          </w:rPr>
          <w:fldChar w:fldCharType="end"/>
        </w:r>
        <w:r w:rsidRPr="00007B3E" w:rsidDel="00CB2812">
          <w:delText xml:space="preserve"> Principaux intervenants en Transport ferroviaire en Tunisie</w:delText>
        </w:r>
        <w:bookmarkEnd w:id="3856"/>
      </w:del>
    </w:p>
    <w:tbl>
      <w:tblPr>
        <w:tblStyle w:val="TableGrid"/>
        <w:tblW w:w="9919" w:type="dxa"/>
        <w:tblInd w:w="-431" w:type="dxa"/>
        <w:tblLayout w:type="fixed"/>
        <w:tblLook w:val="0600" w:firstRow="0" w:lastRow="0" w:firstColumn="0" w:lastColumn="0" w:noHBand="1" w:noVBand="1"/>
      </w:tblPr>
      <w:tblGrid>
        <w:gridCol w:w="1277"/>
        <w:gridCol w:w="2835"/>
        <w:gridCol w:w="2551"/>
        <w:gridCol w:w="3256"/>
      </w:tblGrid>
      <w:tr w:rsidR="00D52091" w:rsidRPr="00007B3E" w:rsidDel="00CB2812" w14:paraId="0E8543C1" w14:textId="054F48F0" w:rsidTr="00A8239A">
        <w:trPr>
          <w:trHeight w:val="245"/>
          <w:tblHeader/>
          <w:del w:id="3858" w:author="Houyem Rais" w:date="2024-02-22T15:03:00Z"/>
        </w:trPr>
        <w:tc>
          <w:tcPr>
            <w:tcW w:w="1277" w:type="dxa"/>
            <w:shd w:val="clear" w:color="auto" w:fill="D9E2F3" w:themeFill="accent1" w:themeFillTint="33"/>
          </w:tcPr>
          <w:p w14:paraId="03E3BD18" w14:textId="5D751581" w:rsidR="00AB7663" w:rsidRPr="00007B3E" w:rsidDel="00CB2812" w:rsidRDefault="00AB7663" w:rsidP="00CB2812">
            <w:pPr>
              <w:numPr>
                <w:ilvl w:val="1"/>
                <w:numId w:val="1"/>
              </w:numPr>
              <w:tabs>
                <w:tab w:val="left" w:pos="2730"/>
              </w:tabs>
              <w:spacing w:before="240" w:after="240" w:line="240" w:lineRule="auto"/>
              <w:ind w:left="1134"/>
              <w:jc w:val="left"/>
              <w:outlineLvl w:val="2"/>
              <w:rPr>
                <w:del w:id="3859" w:author="Houyem Rais" w:date="2024-02-22T15:03:00Z"/>
                <w:rFonts w:asciiTheme="minorHAnsi" w:hAnsiTheme="minorHAnsi" w:cstheme="minorHAnsi"/>
                <w:b/>
                <w:sz w:val="18"/>
                <w:szCs w:val="18"/>
                <w:lang w:val="fr-FR"/>
              </w:rPr>
              <w:pPrChange w:id="3860" w:author="Houyem Rais" w:date="2024-02-22T15:03:00Z">
                <w:pPr>
                  <w:spacing w:before="0" w:after="20" w:line="240" w:lineRule="auto"/>
                  <w:jc w:val="center"/>
                </w:pPr>
              </w:pPrChange>
            </w:pPr>
            <w:del w:id="3861" w:author="Houyem Rais" w:date="2024-02-22T15:03:00Z">
              <w:r w:rsidRPr="00007B3E" w:rsidDel="00CB2812">
                <w:rPr>
                  <w:rFonts w:asciiTheme="minorHAnsi" w:hAnsiTheme="minorHAnsi" w:cstheme="minorHAnsi"/>
                  <w:b/>
                  <w:sz w:val="18"/>
                  <w:szCs w:val="18"/>
                  <w:lang w:val="fr-FR"/>
                </w:rPr>
                <w:delText xml:space="preserve">Nom de l’opérateur </w:delText>
              </w:r>
            </w:del>
          </w:p>
        </w:tc>
        <w:tc>
          <w:tcPr>
            <w:tcW w:w="2835" w:type="dxa"/>
            <w:shd w:val="clear" w:color="auto" w:fill="D9E2F3" w:themeFill="accent1" w:themeFillTint="33"/>
          </w:tcPr>
          <w:p w14:paraId="52D9F485" w14:textId="386D15ED" w:rsidR="00AB7663" w:rsidRPr="00007B3E" w:rsidDel="00CB2812" w:rsidRDefault="00AB7663" w:rsidP="00CB2812">
            <w:pPr>
              <w:numPr>
                <w:ilvl w:val="1"/>
                <w:numId w:val="1"/>
              </w:numPr>
              <w:tabs>
                <w:tab w:val="left" w:pos="2730"/>
              </w:tabs>
              <w:spacing w:before="240" w:after="240" w:line="240" w:lineRule="auto"/>
              <w:ind w:left="1134"/>
              <w:jc w:val="left"/>
              <w:outlineLvl w:val="2"/>
              <w:rPr>
                <w:del w:id="3862" w:author="Houyem Rais" w:date="2024-02-22T15:03:00Z"/>
                <w:rFonts w:asciiTheme="minorHAnsi" w:hAnsiTheme="minorHAnsi" w:cstheme="minorHAnsi"/>
                <w:b/>
                <w:sz w:val="18"/>
                <w:szCs w:val="18"/>
                <w:lang w:val="fr-FR"/>
              </w:rPr>
              <w:pPrChange w:id="3863" w:author="Houyem Rais" w:date="2024-02-22T15:03:00Z">
                <w:pPr>
                  <w:spacing w:before="0" w:after="20" w:line="240" w:lineRule="auto"/>
                  <w:jc w:val="center"/>
                </w:pPr>
              </w:pPrChange>
            </w:pPr>
            <w:del w:id="3864" w:author="Houyem Rais" w:date="2024-02-22T15:03:00Z">
              <w:r w:rsidRPr="00007B3E" w:rsidDel="00CB2812">
                <w:rPr>
                  <w:rFonts w:asciiTheme="minorHAnsi" w:hAnsiTheme="minorHAnsi" w:cstheme="minorHAnsi"/>
                  <w:b/>
                  <w:sz w:val="18"/>
                  <w:szCs w:val="18"/>
                  <w:lang w:val="fr-FR"/>
                </w:rPr>
                <w:delText xml:space="preserve">Profil de l’opérateur </w:delText>
              </w:r>
            </w:del>
          </w:p>
        </w:tc>
        <w:tc>
          <w:tcPr>
            <w:tcW w:w="2551" w:type="dxa"/>
            <w:shd w:val="clear" w:color="auto" w:fill="D9E2F3" w:themeFill="accent1" w:themeFillTint="33"/>
          </w:tcPr>
          <w:p w14:paraId="0E867201" w14:textId="284A2ACC" w:rsidR="00AB7663" w:rsidRPr="00007B3E" w:rsidDel="00CB2812" w:rsidRDefault="00AB7663" w:rsidP="00CB2812">
            <w:pPr>
              <w:numPr>
                <w:ilvl w:val="1"/>
                <w:numId w:val="1"/>
              </w:numPr>
              <w:tabs>
                <w:tab w:val="left" w:pos="2730"/>
              </w:tabs>
              <w:spacing w:before="240" w:after="240" w:line="240" w:lineRule="auto"/>
              <w:ind w:left="1134"/>
              <w:jc w:val="left"/>
              <w:outlineLvl w:val="2"/>
              <w:rPr>
                <w:del w:id="3865" w:author="Houyem Rais" w:date="2024-02-22T15:03:00Z"/>
                <w:rFonts w:asciiTheme="minorHAnsi" w:hAnsiTheme="minorHAnsi" w:cstheme="minorHAnsi"/>
                <w:b/>
                <w:sz w:val="18"/>
                <w:szCs w:val="18"/>
                <w:lang w:val="fr-FR"/>
              </w:rPr>
              <w:pPrChange w:id="3866" w:author="Houyem Rais" w:date="2024-02-22T15:03:00Z">
                <w:pPr>
                  <w:spacing w:before="0" w:after="20" w:line="240" w:lineRule="auto"/>
                  <w:jc w:val="center"/>
                </w:pPr>
              </w:pPrChange>
            </w:pPr>
            <w:del w:id="3867" w:author="Houyem Rais" w:date="2024-02-22T15:03:00Z">
              <w:r w:rsidRPr="00007B3E" w:rsidDel="00CB2812">
                <w:rPr>
                  <w:rFonts w:asciiTheme="minorHAnsi" w:hAnsiTheme="minorHAnsi" w:cstheme="minorHAnsi"/>
                  <w:b/>
                  <w:sz w:val="18"/>
                  <w:szCs w:val="18"/>
                  <w:lang w:val="fr-FR"/>
                </w:rPr>
                <w:delText xml:space="preserve">Industries de spécialisation </w:delText>
              </w:r>
            </w:del>
          </w:p>
        </w:tc>
        <w:tc>
          <w:tcPr>
            <w:tcW w:w="3256" w:type="dxa"/>
            <w:shd w:val="clear" w:color="auto" w:fill="D9E2F3" w:themeFill="accent1" w:themeFillTint="33"/>
          </w:tcPr>
          <w:p w14:paraId="56D0421D" w14:textId="20700A7E" w:rsidR="00AB7663" w:rsidRPr="00007B3E" w:rsidDel="00CB2812" w:rsidRDefault="00AB7663" w:rsidP="00CB2812">
            <w:pPr>
              <w:numPr>
                <w:ilvl w:val="1"/>
                <w:numId w:val="1"/>
              </w:numPr>
              <w:tabs>
                <w:tab w:val="left" w:pos="2730"/>
              </w:tabs>
              <w:spacing w:before="240" w:after="240" w:line="240" w:lineRule="auto"/>
              <w:ind w:left="1134"/>
              <w:jc w:val="left"/>
              <w:outlineLvl w:val="2"/>
              <w:rPr>
                <w:del w:id="3868" w:author="Houyem Rais" w:date="2024-02-22T15:03:00Z"/>
                <w:rFonts w:asciiTheme="minorHAnsi" w:hAnsiTheme="minorHAnsi" w:cstheme="minorHAnsi"/>
                <w:b/>
                <w:sz w:val="18"/>
                <w:szCs w:val="18"/>
                <w:lang w:val="fr-FR"/>
              </w:rPr>
              <w:pPrChange w:id="3869" w:author="Houyem Rais" w:date="2024-02-22T15:03:00Z">
                <w:pPr>
                  <w:spacing w:before="0" w:after="20" w:line="240" w:lineRule="auto"/>
                  <w:jc w:val="center"/>
                </w:pPr>
              </w:pPrChange>
            </w:pPr>
            <w:del w:id="3870" w:author="Houyem Rais" w:date="2024-02-22T15:03:00Z">
              <w:r w:rsidRPr="00007B3E" w:rsidDel="00CB2812">
                <w:rPr>
                  <w:rFonts w:asciiTheme="minorHAnsi" w:hAnsiTheme="minorHAnsi" w:cstheme="minorHAnsi"/>
                  <w:b/>
                  <w:sz w:val="18"/>
                  <w:szCs w:val="18"/>
                  <w:lang w:val="fr-FR"/>
                </w:rPr>
                <w:delText xml:space="preserve">Portefeuille de l’opérateur </w:delText>
              </w:r>
            </w:del>
          </w:p>
        </w:tc>
      </w:tr>
      <w:tr w:rsidR="00AB7663" w:rsidRPr="00007B3E" w:rsidDel="00CB2812" w14:paraId="79F61820" w14:textId="51C1D7BD" w:rsidTr="00A8239A">
        <w:trPr>
          <w:trHeight w:val="3475"/>
          <w:del w:id="3871" w:author="Houyem Rais" w:date="2024-02-22T15:03:00Z"/>
        </w:trPr>
        <w:tc>
          <w:tcPr>
            <w:tcW w:w="1277" w:type="dxa"/>
          </w:tcPr>
          <w:p w14:paraId="29850833" w14:textId="67FD3FB3" w:rsidR="00AB7663" w:rsidRPr="00007B3E" w:rsidDel="00CB2812" w:rsidRDefault="00AB7663" w:rsidP="00CB2812">
            <w:pPr>
              <w:numPr>
                <w:ilvl w:val="1"/>
                <w:numId w:val="1"/>
              </w:numPr>
              <w:tabs>
                <w:tab w:val="left" w:pos="2730"/>
              </w:tabs>
              <w:spacing w:before="240" w:after="240"/>
              <w:ind w:left="1134"/>
              <w:jc w:val="left"/>
              <w:outlineLvl w:val="2"/>
              <w:rPr>
                <w:del w:id="3872" w:author="Houyem Rais" w:date="2024-02-22T15:03:00Z"/>
                <w:rFonts w:asciiTheme="minorHAnsi" w:hAnsiTheme="minorHAnsi" w:cstheme="minorHAnsi"/>
                <w:b/>
                <w:sz w:val="18"/>
                <w:szCs w:val="18"/>
                <w:lang w:val="fr-FR"/>
              </w:rPr>
              <w:pPrChange w:id="3873" w:author="Houyem Rais" w:date="2024-02-22T15:03:00Z">
                <w:pPr>
                  <w:spacing w:before="0" w:after="20"/>
                </w:pPr>
              </w:pPrChange>
            </w:pPr>
            <w:del w:id="3874" w:author="Houyem Rais" w:date="2024-02-22T15:03:00Z">
              <w:r w:rsidRPr="00007B3E" w:rsidDel="00CB2812">
                <w:rPr>
                  <w:rFonts w:asciiTheme="minorHAnsi" w:hAnsiTheme="minorHAnsi" w:cstheme="minorHAnsi"/>
                  <w:b/>
                  <w:sz w:val="18"/>
                  <w:szCs w:val="18"/>
                  <w:lang w:val="fr-FR"/>
                </w:rPr>
                <w:delText xml:space="preserve">Colas Rail Tunisie </w:delText>
              </w:r>
              <w:r w:rsidR="00D52091" w:rsidRPr="00007B3E" w:rsidDel="00CB2812">
                <w:rPr>
                  <w:rStyle w:val="FootnoteReference"/>
                  <w:rFonts w:asciiTheme="minorHAnsi" w:hAnsiTheme="minorHAnsi" w:cstheme="minorHAnsi"/>
                  <w:b/>
                  <w:sz w:val="18"/>
                  <w:szCs w:val="18"/>
                  <w:lang w:val="fr-FR"/>
                </w:rPr>
                <w:footnoteReference w:id="21"/>
              </w:r>
            </w:del>
          </w:p>
        </w:tc>
        <w:tc>
          <w:tcPr>
            <w:tcW w:w="2835" w:type="dxa"/>
          </w:tcPr>
          <w:p w14:paraId="6F985222" w14:textId="38D49219" w:rsidR="00AB7663" w:rsidRPr="00007B3E" w:rsidDel="00CB2812" w:rsidRDefault="00AB7663" w:rsidP="00CB2812">
            <w:pPr>
              <w:numPr>
                <w:ilvl w:val="1"/>
                <w:numId w:val="1"/>
              </w:numPr>
              <w:tabs>
                <w:tab w:val="left" w:pos="2730"/>
              </w:tabs>
              <w:spacing w:before="240" w:after="240" w:line="240" w:lineRule="auto"/>
              <w:ind w:left="1134"/>
              <w:jc w:val="left"/>
              <w:outlineLvl w:val="2"/>
              <w:rPr>
                <w:del w:id="3877" w:author="Houyem Rais" w:date="2024-02-22T15:03:00Z"/>
                <w:rFonts w:asciiTheme="minorHAnsi" w:hAnsiTheme="minorHAnsi" w:cstheme="minorHAnsi"/>
                <w:sz w:val="18"/>
                <w:szCs w:val="18"/>
                <w:lang w:val="fr-FR"/>
              </w:rPr>
              <w:pPrChange w:id="3878" w:author="Houyem Rais" w:date="2024-02-22T15:03:00Z">
                <w:pPr>
                  <w:spacing w:before="0" w:after="20" w:line="240" w:lineRule="auto"/>
                </w:pPr>
              </w:pPrChange>
            </w:pPr>
            <w:del w:id="3879" w:author="Houyem Rais" w:date="2024-02-22T15:03:00Z">
              <w:r w:rsidRPr="00007B3E" w:rsidDel="00CB2812">
                <w:rPr>
                  <w:rFonts w:asciiTheme="minorHAnsi" w:hAnsiTheme="minorHAnsi" w:cstheme="minorHAnsi"/>
                  <w:sz w:val="18"/>
                  <w:szCs w:val="18"/>
                  <w:lang w:val="fr-FR"/>
                </w:rPr>
                <w:delText>Colas Rail, filiale du groupe français Colas spécialisée dans les travaux ferroviaires, est présente en Tunisie depuis 2013. L'entreprise contribue au développement du réseau ferroviaire rapide de Tunis en y intégrant son expertise dans divers domaines spécifiques au ferroviaire, pour la construction des deux premières lignes de ce projet de transport urbain moderne.</w:delText>
              </w:r>
            </w:del>
          </w:p>
        </w:tc>
        <w:tc>
          <w:tcPr>
            <w:tcW w:w="2551" w:type="dxa"/>
          </w:tcPr>
          <w:p w14:paraId="4193D8BD" w14:textId="62EB3D61"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880" w:author="Houyem Rais" w:date="2024-02-22T15:03:00Z"/>
                <w:sz w:val="18"/>
                <w:szCs w:val="18"/>
                <w:lang w:val="fr-FR"/>
              </w:rPr>
              <w:pPrChange w:id="3881" w:author="Houyem Rais" w:date="2024-02-22T15:03:00Z">
                <w:pPr>
                  <w:pStyle w:val="ListParagraph"/>
                  <w:spacing w:before="0" w:after="20"/>
                  <w:ind w:left="142" w:hanging="142"/>
                </w:pPr>
              </w:pPrChange>
            </w:pPr>
            <w:del w:id="3882" w:author="Houyem Rais" w:date="2024-02-22T15:03:00Z">
              <w:r w:rsidRPr="00007B3E" w:rsidDel="00CB2812">
                <w:rPr>
                  <w:sz w:val="18"/>
                  <w:szCs w:val="18"/>
                  <w:lang w:val="fr-FR"/>
                </w:rPr>
                <w:delText>Construction de Réseaux Ferroviaires</w:delText>
              </w:r>
            </w:del>
          </w:p>
          <w:p w14:paraId="5FEEA433" w14:textId="6039B85F"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883" w:author="Houyem Rais" w:date="2024-02-22T15:03:00Z"/>
                <w:sz w:val="18"/>
                <w:szCs w:val="18"/>
                <w:lang w:val="fr-FR"/>
              </w:rPr>
              <w:pPrChange w:id="3884" w:author="Houyem Rais" w:date="2024-02-22T15:03:00Z">
                <w:pPr>
                  <w:pStyle w:val="ListParagraph"/>
                  <w:spacing w:before="0" w:after="20"/>
                  <w:ind w:left="142" w:hanging="142"/>
                </w:pPr>
              </w:pPrChange>
            </w:pPr>
            <w:del w:id="3885" w:author="Houyem Rais" w:date="2024-02-22T15:03:00Z">
              <w:r w:rsidRPr="00007B3E" w:rsidDel="00CB2812">
                <w:rPr>
                  <w:sz w:val="18"/>
                  <w:szCs w:val="18"/>
                  <w:lang w:val="fr-FR"/>
                </w:rPr>
                <w:delText xml:space="preserve">Travaux de Voies Électrifiées </w:delText>
              </w:r>
            </w:del>
          </w:p>
          <w:p w14:paraId="611E14B0" w14:textId="709A4819"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886" w:author="Houyem Rais" w:date="2024-02-22T15:03:00Z"/>
                <w:sz w:val="18"/>
                <w:szCs w:val="18"/>
                <w:lang w:val="fr-FR"/>
              </w:rPr>
              <w:pPrChange w:id="3887" w:author="Houyem Rais" w:date="2024-02-22T15:03:00Z">
                <w:pPr>
                  <w:pStyle w:val="ListParagraph"/>
                  <w:spacing w:before="0" w:after="20"/>
                  <w:ind w:left="142" w:hanging="142"/>
                </w:pPr>
              </w:pPrChange>
            </w:pPr>
            <w:del w:id="3888" w:author="Houyem Rais" w:date="2024-02-22T15:03:00Z">
              <w:r w:rsidRPr="00007B3E" w:rsidDel="00CB2812">
                <w:rPr>
                  <w:sz w:val="18"/>
                  <w:szCs w:val="18"/>
                  <w:lang w:val="fr-FR"/>
                </w:rPr>
                <w:delText xml:space="preserve">Construction et Équipement d'Ateliers de Maintenance </w:delText>
              </w:r>
            </w:del>
          </w:p>
          <w:p w14:paraId="5A0C8DCF" w14:textId="746A31EB"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889" w:author="Houyem Rais" w:date="2024-02-22T15:03:00Z"/>
                <w:sz w:val="18"/>
                <w:szCs w:val="18"/>
                <w:lang w:val="fr-FR"/>
              </w:rPr>
              <w:pPrChange w:id="3890" w:author="Houyem Rais" w:date="2024-02-22T15:03:00Z">
                <w:pPr>
                  <w:pStyle w:val="ListParagraph"/>
                  <w:spacing w:before="0" w:after="20"/>
                  <w:ind w:left="142" w:hanging="142"/>
                </w:pPr>
              </w:pPrChange>
            </w:pPr>
            <w:del w:id="3891" w:author="Houyem Rais" w:date="2024-02-22T15:03:00Z">
              <w:r w:rsidRPr="00007B3E" w:rsidDel="00CB2812">
                <w:rPr>
                  <w:sz w:val="18"/>
                  <w:szCs w:val="18"/>
                  <w:lang w:val="fr-FR"/>
                </w:rPr>
                <w:delText>Rénovation de Voies Ferroviaires</w:delText>
              </w:r>
            </w:del>
          </w:p>
        </w:tc>
        <w:tc>
          <w:tcPr>
            <w:tcW w:w="3256" w:type="dxa"/>
          </w:tcPr>
          <w:p w14:paraId="26D49974" w14:textId="0094EAC5" w:rsidR="00D52091" w:rsidRPr="00007B3E" w:rsidDel="00CB2812" w:rsidRDefault="00AB7663" w:rsidP="00CB2812">
            <w:pPr>
              <w:pStyle w:val="ListParagraph"/>
              <w:numPr>
                <w:ilvl w:val="1"/>
                <w:numId w:val="1"/>
              </w:numPr>
              <w:tabs>
                <w:tab w:val="left" w:pos="2730"/>
              </w:tabs>
              <w:spacing w:before="240" w:after="240"/>
              <w:ind w:left="1134"/>
              <w:jc w:val="left"/>
              <w:outlineLvl w:val="2"/>
              <w:rPr>
                <w:del w:id="3892" w:author="Houyem Rais" w:date="2024-02-22T15:03:00Z"/>
                <w:sz w:val="18"/>
                <w:szCs w:val="18"/>
                <w:lang w:val="fr-FR"/>
              </w:rPr>
              <w:pPrChange w:id="3893" w:author="Houyem Rais" w:date="2024-02-22T15:03:00Z">
                <w:pPr>
                  <w:pStyle w:val="ListParagraph"/>
                  <w:spacing w:before="0" w:after="20"/>
                  <w:ind w:left="142" w:hanging="142"/>
                </w:pPr>
              </w:pPrChange>
            </w:pPr>
            <w:del w:id="3894" w:author="Houyem Rais" w:date="2024-02-22T15:03:00Z">
              <w:r w:rsidRPr="00007B3E" w:rsidDel="00CB2812">
                <w:rPr>
                  <w:sz w:val="18"/>
                  <w:szCs w:val="18"/>
                  <w:lang w:val="fr-FR"/>
                </w:rPr>
                <w:delText>COLAS RAIL pilote la construction des deux premières lignes de la tranche prioritaire du réseau RFR (lignes D &amp; E) composées de 18 km de voies doubles électrifiées en 2*25 kV et d’un atelier dépôt de maintenance équipé.</w:delText>
              </w:r>
            </w:del>
          </w:p>
          <w:p w14:paraId="1B7F33E2" w14:textId="3B51F21B"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895" w:author="Houyem Rais" w:date="2024-02-22T15:03:00Z"/>
                <w:sz w:val="18"/>
                <w:szCs w:val="18"/>
                <w:lang w:val="fr-FR"/>
              </w:rPr>
              <w:pPrChange w:id="3896" w:author="Houyem Rais" w:date="2024-02-22T15:03:00Z">
                <w:pPr>
                  <w:pStyle w:val="ListParagraph"/>
                  <w:spacing w:before="0" w:after="20"/>
                  <w:ind w:left="142" w:hanging="142"/>
                </w:pPr>
              </w:pPrChange>
            </w:pPr>
            <w:del w:id="3897" w:author="Houyem Rais" w:date="2024-02-22T15:03:00Z">
              <w:r w:rsidRPr="00007B3E" w:rsidDel="00CB2812">
                <w:rPr>
                  <w:sz w:val="18"/>
                  <w:szCs w:val="18"/>
                  <w:lang w:val="fr-FR"/>
                </w:rPr>
                <w:delText>COLAS RAIL réalise également des contrats avec la société du Transport de Tunis TRANSTU, ayant finalisé un contrat de rénovation de 4 km de voie bétonnée en 2018.</w:delText>
              </w:r>
            </w:del>
          </w:p>
        </w:tc>
      </w:tr>
      <w:tr w:rsidR="00AB7663" w:rsidRPr="00007B3E" w:rsidDel="00CB2812" w14:paraId="39D6C7A4" w14:textId="70EE4E9E" w:rsidTr="00A8239A">
        <w:trPr>
          <w:trHeight w:val="143"/>
          <w:del w:id="3898" w:author="Houyem Rais" w:date="2024-02-22T15:03:00Z"/>
        </w:trPr>
        <w:tc>
          <w:tcPr>
            <w:tcW w:w="1277" w:type="dxa"/>
          </w:tcPr>
          <w:p w14:paraId="71087836" w14:textId="2B33CFBE" w:rsidR="00AB7663" w:rsidRPr="00007B3E" w:rsidDel="00CB2812" w:rsidRDefault="00AB7663" w:rsidP="00CB2812">
            <w:pPr>
              <w:numPr>
                <w:ilvl w:val="1"/>
                <w:numId w:val="1"/>
              </w:numPr>
              <w:tabs>
                <w:tab w:val="left" w:pos="2730"/>
              </w:tabs>
              <w:spacing w:before="240" w:after="240"/>
              <w:ind w:left="1134"/>
              <w:jc w:val="left"/>
              <w:outlineLvl w:val="2"/>
              <w:rPr>
                <w:del w:id="3899" w:author="Houyem Rais" w:date="2024-02-22T15:03:00Z"/>
                <w:rFonts w:asciiTheme="minorHAnsi" w:hAnsiTheme="minorHAnsi" w:cstheme="minorHAnsi"/>
                <w:b/>
                <w:sz w:val="18"/>
                <w:szCs w:val="18"/>
                <w:lang w:val="fr-FR"/>
              </w:rPr>
              <w:pPrChange w:id="3900" w:author="Houyem Rais" w:date="2024-02-22T15:03:00Z">
                <w:pPr>
                  <w:spacing w:before="0" w:after="20"/>
                </w:pPr>
              </w:pPrChange>
            </w:pPr>
            <w:del w:id="3901" w:author="Houyem Rais" w:date="2024-02-22T15:03:00Z">
              <w:r w:rsidRPr="00007B3E" w:rsidDel="00CB2812">
                <w:rPr>
                  <w:rFonts w:asciiTheme="minorHAnsi" w:hAnsiTheme="minorHAnsi" w:cstheme="minorHAnsi"/>
                  <w:b/>
                  <w:sz w:val="18"/>
                  <w:szCs w:val="18"/>
                  <w:lang w:val="fr-FR"/>
                </w:rPr>
                <w:delText xml:space="preserve">SOTRAFER </w:delText>
              </w:r>
              <w:r w:rsidR="00D52091" w:rsidRPr="00007B3E" w:rsidDel="00CB2812">
                <w:rPr>
                  <w:rStyle w:val="FootnoteReference"/>
                  <w:rFonts w:asciiTheme="minorHAnsi" w:hAnsiTheme="minorHAnsi" w:cstheme="minorHAnsi"/>
                  <w:b/>
                  <w:sz w:val="18"/>
                  <w:szCs w:val="18"/>
                  <w:lang w:val="fr-FR"/>
                </w:rPr>
                <w:footnoteReference w:id="22"/>
              </w:r>
            </w:del>
          </w:p>
        </w:tc>
        <w:tc>
          <w:tcPr>
            <w:tcW w:w="2835" w:type="dxa"/>
          </w:tcPr>
          <w:p w14:paraId="6CF8A1BB" w14:textId="4E9631C5" w:rsidR="00AB7663" w:rsidRPr="00007B3E" w:rsidDel="00CB2812" w:rsidRDefault="00AB7663" w:rsidP="00CB2812">
            <w:pPr>
              <w:numPr>
                <w:ilvl w:val="1"/>
                <w:numId w:val="1"/>
              </w:numPr>
              <w:tabs>
                <w:tab w:val="left" w:pos="2730"/>
              </w:tabs>
              <w:spacing w:before="240" w:after="240" w:line="240" w:lineRule="auto"/>
              <w:ind w:left="1134"/>
              <w:jc w:val="left"/>
              <w:outlineLvl w:val="2"/>
              <w:rPr>
                <w:del w:id="3904" w:author="Houyem Rais" w:date="2024-02-22T15:03:00Z"/>
                <w:rFonts w:asciiTheme="minorHAnsi" w:hAnsiTheme="minorHAnsi" w:cstheme="minorHAnsi"/>
                <w:sz w:val="18"/>
                <w:szCs w:val="18"/>
                <w:lang w:val="fr-FR"/>
              </w:rPr>
              <w:pPrChange w:id="3905" w:author="Houyem Rais" w:date="2024-02-22T15:03:00Z">
                <w:pPr>
                  <w:spacing w:before="0" w:after="20" w:line="240" w:lineRule="auto"/>
                </w:pPr>
              </w:pPrChange>
            </w:pPr>
            <w:del w:id="3906" w:author="Houyem Rais" w:date="2024-02-22T15:03:00Z">
              <w:r w:rsidRPr="00007B3E" w:rsidDel="00CB2812">
                <w:rPr>
                  <w:rFonts w:asciiTheme="minorHAnsi" w:hAnsiTheme="minorHAnsi" w:cstheme="minorHAnsi"/>
                  <w:sz w:val="18"/>
                  <w:szCs w:val="18"/>
                  <w:lang w:val="fr-FR"/>
                </w:rPr>
                <w:delText xml:space="preserve">La Société des travaux ferroviaires (SOTRAFER) est une société tunisienne </w:delText>
              </w:r>
              <w:r w:rsidR="00D52091" w:rsidRPr="00007B3E" w:rsidDel="00CB2812">
                <w:rPr>
                  <w:rFonts w:asciiTheme="minorHAnsi" w:hAnsiTheme="minorHAnsi" w:cstheme="minorHAnsi"/>
                  <w:b/>
                  <w:bCs/>
                  <w:sz w:val="18"/>
                  <w:szCs w:val="18"/>
                  <w:lang w:val="fr-FR"/>
                </w:rPr>
                <w:delText>publique</w:delText>
              </w:r>
              <w:r w:rsidR="00D52091" w:rsidRPr="00007B3E" w:rsidDel="00CB2812">
                <w:rPr>
                  <w:rFonts w:asciiTheme="minorHAnsi" w:hAnsiTheme="minorHAnsi" w:cstheme="minorHAnsi"/>
                  <w:sz w:val="18"/>
                  <w:szCs w:val="18"/>
                  <w:lang w:val="fr-FR"/>
                </w:rPr>
                <w:delText xml:space="preserve"> </w:delText>
              </w:r>
              <w:r w:rsidRPr="00007B3E" w:rsidDel="00CB2812">
                <w:rPr>
                  <w:rFonts w:asciiTheme="minorHAnsi" w:hAnsiTheme="minorHAnsi" w:cstheme="minorHAnsi"/>
                  <w:sz w:val="18"/>
                  <w:szCs w:val="18"/>
                  <w:lang w:val="fr-FR"/>
                </w:rPr>
                <w:delText>fondée en 1984. Elle est spécialisée dans la construction et les travaux sur les voies ferrées.</w:delText>
              </w:r>
            </w:del>
          </w:p>
        </w:tc>
        <w:tc>
          <w:tcPr>
            <w:tcW w:w="2551" w:type="dxa"/>
          </w:tcPr>
          <w:p w14:paraId="1961755A" w14:textId="68BA2331"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07" w:author="Houyem Rais" w:date="2024-02-22T15:03:00Z"/>
                <w:sz w:val="18"/>
                <w:szCs w:val="18"/>
                <w:lang w:val="fr-FR"/>
              </w:rPr>
              <w:pPrChange w:id="3908" w:author="Houyem Rais" w:date="2024-02-22T15:03:00Z">
                <w:pPr>
                  <w:pStyle w:val="ListParagraph"/>
                  <w:spacing w:before="0" w:after="20"/>
                  <w:ind w:left="142" w:hanging="142"/>
                </w:pPr>
              </w:pPrChange>
            </w:pPr>
            <w:del w:id="3909" w:author="Houyem Rais" w:date="2024-02-22T15:03:00Z">
              <w:r w:rsidRPr="00007B3E" w:rsidDel="00CB2812">
                <w:rPr>
                  <w:sz w:val="18"/>
                  <w:szCs w:val="18"/>
                  <w:lang w:val="fr-FR"/>
                </w:rPr>
                <w:delText>Le renouvellement des voies existantes.</w:delText>
              </w:r>
            </w:del>
          </w:p>
          <w:p w14:paraId="4ADFBF42" w14:textId="382FFA0A"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10" w:author="Houyem Rais" w:date="2024-02-22T15:03:00Z"/>
                <w:sz w:val="18"/>
                <w:szCs w:val="18"/>
                <w:lang w:val="fr-FR"/>
              </w:rPr>
              <w:pPrChange w:id="3911" w:author="Houyem Rais" w:date="2024-02-22T15:03:00Z">
                <w:pPr>
                  <w:pStyle w:val="ListParagraph"/>
                  <w:spacing w:before="0" w:after="20"/>
                  <w:ind w:left="142" w:hanging="142"/>
                </w:pPr>
              </w:pPrChange>
            </w:pPr>
            <w:del w:id="3912" w:author="Houyem Rais" w:date="2024-02-22T15:03:00Z">
              <w:r w:rsidRPr="00007B3E" w:rsidDel="00CB2812">
                <w:rPr>
                  <w:sz w:val="18"/>
                  <w:szCs w:val="18"/>
                  <w:lang w:val="fr-FR"/>
                </w:rPr>
                <w:delText>La pose de nouvelles voies.</w:delText>
              </w:r>
            </w:del>
          </w:p>
          <w:p w14:paraId="04B91E59" w14:textId="1C9DF71A"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13" w:author="Houyem Rais" w:date="2024-02-22T15:03:00Z"/>
                <w:sz w:val="18"/>
                <w:szCs w:val="18"/>
                <w:lang w:val="fr-FR"/>
              </w:rPr>
              <w:pPrChange w:id="3914" w:author="Houyem Rais" w:date="2024-02-22T15:03:00Z">
                <w:pPr>
                  <w:pStyle w:val="ListParagraph"/>
                  <w:spacing w:before="0" w:after="20"/>
                  <w:ind w:left="142" w:hanging="142"/>
                </w:pPr>
              </w:pPrChange>
            </w:pPr>
            <w:del w:id="3915" w:author="Houyem Rais" w:date="2024-02-22T15:03:00Z">
              <w:r w:rsidRPr="00007B3E" w:rsidDel="00CB2812">
                <w:rPr>
                  <w:sz w:val="18"/>
                  <w:szCs w:val="18"/>
                  <w:lang w:val="fr-FR"/>
                </w:rPr>
                <w:delText>L'entretien des voies.</w:delText>
              </w:r>
            </w:del>
          </w:p>
          <w:p w14:paraId="4CCDE7DD" w14:textId="48C743C8"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16" w:author="Houyem Rais" w:date="2024-02-22T15:03:00Z"/>
                <w:sz w:val="18"/>
                <w:szCs w:val="18"/>
                <w:lang w:val="fr-FR"/>
              </w:rPr>
              <w:pPrChange w:id="3917" w:author="Houyem Rais" w:date="2024-02-22T15:03:00Z">
                <w:pPr>
                  <w:pStyle w:val="ListParagraph"/>
                  <w:spacing w:before="0" w:after="20"/>
                  <w:ind w:left="142" w:hanging="142"/>
                </w:pPr>
              </w:pPrChange>
            </w:pPr>
            <w:del w:id="3918" w:author="Houyem Rais" w:date="2024-02-22T15:03:00Z">
              <w:r w:rsidRPr="00007B3E" w:rsidDel="00CB2812">
                <w:rPr>
                  <w:sz w:val="18"/>
                  <w:szCs w:val="18"/>
                  <w:lang w:val="fr-FR"/>
                </w:rPr>
                <w:delText>L'aménagement des voies des gares et des ateliers.</w:delText>
              </w:r>
            </w:del>
          </w:p>
          <w:p w14:paraId="1244F795" w14:textId="15C71C27"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19" w:author="Houyem Rais" w:date="2024-02-22T15:03:00Z"/>
                <w:sz w:val="18"/>
                <w:szCs w:val="18"/>
                <w:lang w:val="fr-FR"/>
              </w:rPr>
              <w:pPrChange w:id="3920" w:author="Houyem Rais" w:date="2024-02-22T15:03:00Z">
                <w:pPr>
                  <w:pStyle w:val="ListParagraph"/>
                  <w:spacing w:before="0" w:after="20"/>
                  <w:ind w:left="142" w:hanging="142"/>
                </w:pPr>
              </w:pPrChange>
            </w:pPr>
            <w:del w:id="3921" w:author="Houyem Rais" w:date="2024-02-22T15:03:00Z">
              <w:r w:rsidRPr="00007B3E" w:rsidDel="00CB2812">
                <w:rPr>
                  <w:sz w:val="18"/>
                  <w:szCs w:val="18"/>
                  <w:lang w:val="fr-FR"/>
                </w:rPr>
                <w:delText>La pose des voies des métros légers.</w:delText>
              </w:r>
            </w:del>
          </w:p>
          <w:p w14:paraId="7ADAD0FD" w14:textId="2FAA396C"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3922" w:author="Houyem Rais" w:date="2024-02-22T15:03:00Z"/>
                <w:sz w:val="18"/>
                <w:szCs w:val="18"/>
                <w:lang w:val="fr-FR"/>
              </w:rPr>
              <w:pPrChange w:id="3923" w:author="Houyem Rais" w:date="2024-02-22T15:03:00Z">
                <w:pPr>
                  <w:pStyle w:val="ListParagraph"/>
                  <w:spacing w:before="0" w:after="20"/>
                  <w:ind w:left="142" w:hanging="142"/>
                </w:pPr>
              </w:pPrChange>
            </w:pPr>
            <w:del w:id="3924" w:author="Houyem Rais" w:date="2024-02-22T15:03:00Z">
              <w:r w:rsidRPr="00007B3E" w:rsidDel="00CB2812">
                <w:rPr>
                  <w:sz w:val="18"/>
                  <w:szCs w:val="18"/>
                  <w:lang w:val="fr-FR"/>
                </w:rPr>
                <w:delText>La construction et l'entretien des voies des embranchements ferroviaires.</w:delText>
              </w:r>
            </w:del>
          </w:p>
        </w:tc>
        <w:tc>
          <w:tcPr>
            <w:tcW w:w="3256" w:type="dxa"/>
          </w:tcPr>
          <w:p w14:paraId="37906D27" w14:textId="7DC26F0A" w:rsidR="00AB7663" w:rsidRPr="00007B3E" w:rsidDel="00CB2812" w:rsidRDefault="00D52091" w:rsidP="00CB2812">
            <w:pPr>
              <w:numPr>
                <w:ilvl w:val="1"/>
                <w:numId w:val="1"/>
              </w:numPr>
              <w:tabs>
                <w:tab w:val="left" w:pos="2730"/>
              </w:tabs>
              <w:spacing w:before="240" w:after="240" w:line="240" w:lineRule="auto"/>
              <w:ind w:left="1134"/>
              <w:jc w:val="left"/>
              <w:outlineLvl w:val="2"/>
              <w:rPr>
                <w:del w:id="3925" w:author="Houyem Rais" w:date="2024-02-22T15:03:00Z"/>
                <w:rFonts w:asciiTheme="minorHAnsi" w:hAnsiTheme="minorHAnsi" w:cstheme="minorHAnsi"/>
                <w:sz w:val="18"/>
                <w:szCs w:val="18"/>
                <w:lang w:val="fr-FR"/>
              </w:rPr>
              <w:pPrChange w:id="3926" w:author="Houyem Rais" w:date="2024-02-22T15:03:00Z">
                <w:pPr>
                  <w:spacing w:before="0" w:after="20" w:line="240" w:lineRule="auto"/>
                </w:pPr>
              </w:pPrChange>
            </w:pPr>
            <w:del w:id="3927" w:author="Houyem Rais" w:date="2024-02-22T15:03:00Z">
              <w:r w:rsidRPr="00007B3E" w:rsidDel="00CB2812">
                <w:rPr>
                  <w:rFonts w:asciiTheme="minorHAnsi" w:hAnsiTheme="minorHAnsi" w:cstheme="minorHAnsi"/>
                  <w:sz w:val="18"/>
                  <w:szCs w:val="18"/>
                  <w:lang w:val="fr-FR"/>
                </w:rPr>
                <w:delText xml:space="preserve">Réalisations en </w:delText>
              </w:r>
              <w:r w:rsidR="00AB7663" w:rsidRPr="00007B3E" w:rsidDel="00CB2812">
                <w:rPr>
                  <w:rFonts w:asciiTheme="minorHAnsi" w:hAnsiTheme="minorHAnsi" w:cstheme="minorHAnsi"/>
                  <w:sz w:val="18"/>
                  <w:szCs w:val="18"/>
                  <w:lang w:val="fr-FR"/>
                </w:rPr>
                <w:delText>Tunisie pour le compte de la SNCFT :</w:delText>
              </w:r>
            </w:del>
          </w:p>
          <w:p w14:paraId="3AB832BB" w14:textId="300F971D"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28" w:author="Houyem Rais" w:date="2024-02-22T15:03:00Z"/>
                <w:rFonts w:asciiTheme="minorHAnsi" w:hAnsiTheme="minorHAnsi" w:cstheme="minorHAnsi"/>
                <w:sz w:val="18"/>
                <w:szCs w:val="18"/>
                <w:lang w:val="fr-FR"/>
              </w:rPr>
              <w:pPrChange w:id="3929" w:author="Houyem Rais" w:date="2024-02-22T15:03:00Z">
                <w:pPr>
                  <w:pStyle w:val="ListParagraph"/>
                  <w:widowControl/>
                  <w:numPr>
                    <w:numId w:val="18"/>
                  </w:numPr>
                  <w:autoSpaceDE/>
                  <w:autoSpaceDN/>
                  <w:spacing w:before="0" w:after="20" w:line="276" w:lineRule="auto"/>
                  <w:ind w:left="233" w:hanging="233"/>
                  <w:contextualSpacing/>
                </w:pPr>
              </w:pPrChange>
            </w:pPr>
            <w:del w:id="3930" w:author="Houyem Rais" w:date="2024-02-22T15:03:00Z">
              <w:r w:rsidRPr="00007B3E" w:rsidDel="00CB2812">
                <w:rPr>
                  <w:rFonts w:asciiTheme="minorHAnsi" w:hAnsiTheme="minorHAnsi" w:cstheme="minorHAnsi"/>
                  <w:sz w:val="18"/>
                  <w:szCs w:val="18"/>
                  <w:lang w:val="fr-FR"/>
                </w:rPr>
                <w:delText>Le renouvellement de 1015 km de voie.</w:delText>
              </w:r>
            </w:del>
          </w:p>
          <w:p w14:paraId="477F074D" w14:textId="65C10A92"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31" w:author="Houyem Rais" w:date="2024-02-22T15:03:00Z"/>
                <w:rFonts w:asciiTheme="minorHAnsi" w:hAnsiTheme="minorHAnsi" w:cstheme="minorHAnsi"/>
                <w:sz w:val="18"/>
                <w:szCs w:val="18"/>
                <w:lang w:val="fr-FR"/>
              </w:rPr>
              <w:pPrChange w:id="3932" w:author="Houyem Rais" w:date="2024-02-22T15:03:00Z">
                <w:pPr>
                  <w:pStyle w:val="ListParagraph"/>
                  <w:widowControl/>
                  <w:numPr>
                    <w:numId w:val="18"/>
                  </w:numPr>
                  <w:autoSpaceDE/>
                  <w:autoSpaceDN/>
                  <w:spacing w:before="0" w:after="20" w:line="276" w:lineRule="auto"/>
                  <w:ind w:left="233" w:hanging="233"/>
                  <w:contextualSpacing/>
                </w:pPr>
              </w:pPrChange>
            </w:pPr>
            <w:del w:id="3933" w:author="Houyem Rais" w:date="2024-02-22T15:03:00Z">
              <w:r w:rsidRPr="00007B3E" w:rsidDel="00CB2812">
                <w:rPr>
                  <w:rFonts w:asciiTheme="minorHAnsi" w:hAnsiTheme="minorHAnsi" w:cstheme="minorHAnsi"/>
                  <w:sz w:val="18"/>
                  <w:szCs w:val="18"/>
                  <w:lang w:val="fr-FR"/>
                </w:rPr>
                <w:delText>La pose de 505 km de voie.</w:delText>
              </w:r>
            </w:del>
          </w:p>
          <w:p w14:paraId="6F47E6DE" w14:textId="0054B325"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34" w:author="Houyem Rais" w:date="2024-02-22T15:03:00Z"/>
                <w:rFonts w:asciiTheme="minorHAnsi" w:hAnsiTheme="minorHAnsi" w:cstheme="minorHAnsi"/>
                <w:sz w:val="18"/>
                <w:szCs w:val="18"/>
                <w:lang w:val="fr-FR"/>
              </w:rPr>
              <w:pPrChange w:id="3935" w:author="Houyem Rais" w:date="2024-02-22T15:03:00Z">
                <w:pPr>
                  <w:pStyle w:val="ListParagraph"/>
                  <w:numPr>
                    <w:numId w:val="17"/>
                  </w:numPr>
                  <w:autoSpaceDE/>
                  <w:autoSpaceDN/>
                  <w:spacing w:before="0" w:after="20" w:line="240" w:lineRule="auto"/>
                  <w:ind w:left="233" w:hanging="233"/>
                  <w:contextualSpacing/>
                </w:pPr>
              </w:pPrChange>
            </w:pPr>
            <w:del w:id="3936" w:author="Houyem Rais" w:date="2024-02-22T15:03:00Z">
              <w:r w:rsidRPr="00007B3E" w:rsidDel="00CB2812">
                <w:rPr>
                  <w:rFonts w:asciiTheme="minorHAnsi" w:hAnsiTheme="minorHAnsi" w:cstheme="minorHAnsi"/>
                  <w:sz w:val="18"/>
                  <w:szCs w:val="18"/>
                  <w:lang w:val="fr-FR"/>
                </w:rPr>
                <w:delText>Ligne Gafsa-Gabes.</w:delText>
              </w:r>
            </w:del>
          </w:p>
          <w:p w14:paraId="3470C0F2" w14:textId="7AEBD9BA"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37" w:author="Houyem Rais" w:date="2024-02-22T15:03:00Z"/>
                <w:rFonts w:asciiTheme="minorHAnsi" w:hAnsiTheme="minorHAnsi" w:cstheme="minorHAnsi"/>
                <w:sz w:val="18"/>
                <w:szCs w:val="18"/>
                <w:lang w:val="fr-FR"/>
              </w:rPr>
              <w:pPrChange w:id="3938" w:author="Houyem Rais" w:date="2024-02-22T15:03:00Z">
                <w:pPr>
                  <w:pStyle w:val="ListParagraph"/>
                  <w:numPr>
                    <w:numId w:val="17"/>
                  </w:numPr>
                  <w:autoSpaceDE/>
                  <w:autoSpaceDN/>
                  <w:spacing w:before="0" w:after="20" w:line="240" w:lineRule="auto"/>
                  <w:ind w:left="233" w:hanging="233"/>
                  <w:contextualSpacing/>
                </w:pPr>
              </w:pPrChange>
            </w:pPr>
            <w:del w:id="3939" w:author="Houyem Rais" w:date="2024-02-22T15:03:00Z">
              <w:r w:rsidRPr="00007B3E" w:rsidDel="00CB2812">
                <w:rPr>
                  <w:rFonts w:asciiTheme="minorHAnsi" w:hAnsiTheme="minorHAnsi" w:cstheme="minorHAnsi"/>
                  <w:sz w:val="18"/>
                  <w:szCs w:val="18"/>
                  <w:lang w:val="fr-FR"/>
                </w:rPr>
                <w:delText>Ligne Sousse-Monastir-Mahdia.</w:delText>
              </w:r>
            </w:del>
          </w:p>
          <w:p w14:paraId="64A6C5C6" w14:textId="11AB56AF"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40" w:author="Houyem Rais" w:date="2024-02-22T15:03:00Z"/>
                <w:rFonts w:asciiTheme="minorHAnsi" w:hAnsiTheme="minorHAnsi" w:cstheme="minorHAnsi"/>
                <w:sz w:val="18"/>
                <w:szCs w:val="18"/>
                <w:lang w:val="fr-FR"/>
              </w:rPr>
              <w:pPrChange w:id="3941" w:author="Houyem Rais" w:date="2024-02-22T15:03:00Z">
                <w:pPr>
                  <w:pStyle w:val="ListParagraph"/>
                  <w:numPr>
                    <w:numId w:val="17"/>
                  </w:numPr>
                  <w:autoSpaceDE/>
                  <w:autoSpaceDN/>
                  <w:spacing w:before="0" w:after="20" w:line="240" w:lineRule="auto"/>
                  <w:ind w:left="233" w:hanging="233"/>
                  <w:contextualSpacing/>
                </w:pPr>
              </w:pPrChange>
            </w:pPr>
            <w:del w:id="3942" w:author="Houyem Rais" w:date="2024-02-22T15:03:00Z">
              <w:r w:rsidRPr="00007B3E" w:rsidDel="00CB2812">
                <w:rPr>
                  <w:rFonts w:asciiTheme="minorHAnsi" w:hAnsiTheme="minorHAnsi" w:cstheme="minorHAnsi"/>
                  <w:sz w:val="18"/>
                  <w:szCs w:val="18"/>
                  <w:lang w:val="fr-FR"/>
                </w:rPr>
                <w:delText>Ligne Mateur-Béja.</w:delText>
              </w:r>
            </w:del>
          </w:p>
          <w:p w14:paraId="6CFE302B" w14:textId="4A42626B"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43" w:author="Houyem Rais" w:date="2024-02-22T15:03:00Z"/>
                <w:rFonts w:asciiTheme="minorHAnsi" w:hAnsiTheme="minorHAnsi" w:cstheme="minorHAnsi"/>
                <w:sz w:val="18"/>
                <w:szCs w:val="18"/>
                <w:lang w:val="fr-FR"/>
              </w:rPr>
              <w:pPrChange w:id="3944" w:author="Houyem Rais" w:date="2024-02-22T15:03:00Z">
                <w:pPr>
                  <w:pStyle w:val="ListParagraph"/>
                  <w:numPr>
                    <w:numId w:val="17"/>
                  </w:numPr>
                  <w:autoSpaceDE/>
                  <w:autoSpaceDN/>
                  <w:spacing w:before="0" w:after="20" w:line="240" w:lineRule="auto"/>
                  <w:ind w:left="233" w:hanging="233"/>
                  <w:contextualSpacing/>
                </w:pPr>
              </w:pPrChange>
            </w:pPr>
            <w:del w:id="3945" w:author="Houyem Rais" w:date="2024-02-22T15:03:00Z">
              <w:r w:rsidRPr="00007B3E" w:rsidDel="00CB2812">
                <w:rPr>
                  <w:rFonts w:asciiTheme="minorHAnsi" w:hAnsiTheme="minorHAnsi" w:cstheme="minorHAnsi"/>
                  <w:sz w:val="18"/>
                  <w:szCs w:val="18"/>
                  <w:lang w:val="fr-FR"/>
                </w:rPr>
                <w:delText>Pose d’une troisième voie à la banlieue sud de Tunis.</w:delText>
              </w:r>
            </w:del>
          </w:p>
          <w:p w14:paraId="6E8AC965" w14:textId="2A5AFE6F"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46" w:author="Houyem Rais" w:date="2024-02-22T15:03:00Z"/>
                <w:rFonts w:asciiTheme="minorHAnsi" w:hAnsiTheme="minorHAnsi" w:cstheme="minorHAnsi"/>
                <w:sz w:val="18"/>
                <w:szCs w:val="18"/>
                <w:lang w:val="fr-FR"/>
              </w:rPr>
              <w:pPrChange w:id="3947" w:author="Houyem Rais" w:date="2024-02-22T15:03:00Z">
                <w:pPr>
                  <w:pStyle w:val="ListParagraph"/>
                  <w:numPr>
                    <w:numId w:val="17"/>
                  </w:numPr>
                  <w:autoSpaceDE/>
                  <w:autoSpaceDN/>
                  <w:spacing w:before="0" w:after="20" w:line="240" w:lineRule="auto"/>
                  <w:ind w:left="233" w:hanging="233"/>
                  <w:contextualSpacing/>
                </w:pPr>
              </w:pPrChange>
            </w:pPr>
            <w:del w:id="3948" w:author="Houyem Rais" w:date="2024-02-22T15:03:00Z">
              <w:r w:rsidRPr="00007B3E" w:rsidDel="00CB2812">
                <w:rPr>
                  <w:rFonts w:asciiTheme="minorHAnsi" w:hAnsiTheme="minorHAnsi" w:cstheme="minorHAnsi"/>
                  <w:sz w:val="18"/>
                  <w:szCs w:val="18"/>
                  <w:lang w:val="fr-FR"/>
                </w:rPr>
                <w:delText>Doublement de la voie Tunis-Borj Cedria et Sousse.</w:delText>
              </w:r>
            </w:del>
          </w:p>
          <w:p w14:paraId="5D5D178F" w14:textId="41155163"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49" w:author="Houyem Rais" w:date="2024-02-22T15:03:00Z"/>
                <w:rFonts w:asciiTheme="minorHAnsi" w:hAnsiTheme="minorHAnsi" w:cstheme="minorHAnsi"/>
                <w:sz w:val="18"/>
                <w:szCs w:val="18"/>
                <w:lang w:val="fr-FR"/>
              </w:rPr>
              <w:pPrChange w:id="3950" w:author="Houyem Rais" w:date="2024-02-22T15:03:00Z">
                <w:pPr>
                  <w:pStyle w:val="ListParagraph"/>
                  <w:numPr>
                    <w:numId w:val="17"/>
                  </w:numPr>
                  <w:autoSpaceDE/>
                  <w:autoSpaceDN/>
                  <w:spacing w:before="0" w:after="20" w:line="240" w:lineRule="auto"/>
                  <w:ind w:left="233" w:hanging="233"/>
                  <w:contextualSpacing/>
                </w:pPr>
              </w:pPrChange>
            </w:pPr>
            <w:del w:id="3951" w:author="Houyem Rais" w:date="2024-02-22T15:03:00Z">
              <w:r w:rsidRPr="00007B3E" w:rsidDel="00CB2812">
                <w:rPr>
                  <w:rFonts w:asciiTheme="minorHAnsi" w:hAnsiTheme="minorHAnsi" w:cstheme="minorHAnsi"/>
                  <w:sz w:val="18"/>
                  <w:szCs w:val="18"/>
                  <w:lang w:val="fr-FR"/>
                </w:rPr>
                <w:delText>Doublement de la voie Tunis-Jdeida.</w:delText>
              </w:r>
            </w:del>
          </w:p>
          <w:p w14:paraId="575DAA21" w14:textId="5322FA83"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52" w:author="Houyem Rais" w:date="2024-02-22T15:03:00Z"/>
                <w:rFonts w:asciiTheme="minorHAnsi" w:hAnsiTheme="minorHAnsi" w:cstheme="minorHAnsi"/>
                <w:sz w:val="18"/>
                <w:szCs w:val="18"/>
                <w:lang w:val="fr-FR"/>
              </w:rPr>
              <w:pPrChange w:id="3953" w:author="Houyem Rais" w:date="2024-02-22T15:03:00Z">
                <w:pPr>
                  <w:pStyle w:val="ListParagraph"/>
                  <w:numPr>
                    <w:numId w:val="17"/>
                  </w:numPr>
                  <w:autoSpaceDE/>
                  <w:autoSpaceDN/>
                  <w:spacing w:before="0" w:after="20" w:line="240" w:lineRule="auto"/>
                  <w:ind w:left="233" w:hanging="233"/>
                  <w:contextualSpacing/>
                </w:pPr>
              </w:pPrChange>
            </w:pPr>
            <w:del w:id="3954" w:author="Houyem Rais" w:date="2024-02-22T15:03:00Z">
              <w:r w:rsidRPr="00007B3E" w:rsidDel="00CB2812">
                <w:rPr>
                  <w:rFonts w:asciiTheme="minorHAnsi" w:hAnsiTheme="minorHAnsi" w:cstheme="minorHAnsi"/>
                  <w:sz w:val="18"/>
                  <w:szCs w:val="18"/>
                  <w:lang w:val="fr-FR"/>
                </w:rPr>
                <w:delText>L’aménagement de 8 gares.</w:delText>
              </w:r>
            </w:del>
          </w:p>
          <w:p w14:paraId="3F54A462" w14:textId="66B00C94" w:rsidR="00AB7663" w:rsidRPr="00007B3E" w:rsidDel="00CB2812" w:rsidRDefault="00AB7663" w:rsidP="00CB2812">
            <w:pPr>
              <w:pStyle w:val="ListParagraph"/>
              <w:numPr>
                <w:ilvl w:val="1"/>
                <w:numId w:val="1"/>
              </w:numPr>
              <w:tabs>
                <w:tab w:val="left" w:pos="2730"/>
              </w:tabs>
              <w:autoSpaceDE/>
              <w:autoSpaceDN/>
              <w:spacing w:before="240" w:after="240" w:line="240" w:lineRule="auto"/>
              <w:ind w:left="1134"/>
              <w:contextualSpacing/>
              <w:jc w:val="left"/>
              <w:outlineLvl w:val="2"/>
              <w:rPr>
                <w:del w:id="3955" w:author="Houyem Rais" w:date="2024-02-22T15:03:00Z"/>
                <w:rFonts w:asciiTheme="minorHAnsi" w:hAnsiTheme="minorHAnsi" w:cstheme="minorHAnsi"/>
                <w:sz w:val="18"/>
                <w:szCs w:val="18"/>
                <w:lang w:val="fr-FR"/>
              </w:rPr>
              <w:pPrChange w:id="3956" w:author="Houyem Rais" w:date="2024-02-22T15:03:00Z">
                <w:pPr>
                  <w:pStyle w:val="ListParagraph"/>
                  <w:numPr>
                    <w:numId w:val="17"/>
                  </w:numPr>
                  <w:autoSpaceDE/>
                  <w:autoSpaceDN/>
                  <w:spacing w:before="0" w:after="20" w:line="240" w:lineRule="auto"/>
                  <w:ind w:left="233" w:hanging="233"/>
                  <w:contextualSpacing/>
                </w:pPr>
              </w:pPrChange>
            </w:pPr>
            <w:del w:id="3957" w:author="Houyem Rais" w:date="2024-02-22T15:03:00Z">
              <w:r w:rsidRPr="00007B3E" w:rsidDel="00CB2812">
                <w:rPr>
                  <w:rFonts w:asciiTheme="minorHAnsi" w:hAnsiTheme="minorHAnsi" w:cstheme="minorHAnsi"/>
                  <w:sz w:val="18"/>
                  <w:szCs w:val="18"/>
                  <w:lang w:val="fr-FR"/>
                </w:rPr>
                <w:delText>L’entretien de 700 km de voie par an.</w:delText>
              </w:r>
            </w:del>
          </w:p>
          <w:p w14:paraId="2D3308C3" w14:textId="11016626" w:rsidR="00AB7663" w:rsidRPr="00007B3E" w:rsidDel="00CB2812" w:rsidRDefault="00AB7663" w:rsidP="00CB2812">
            <w:pPr>
              <w:numPr>
                <w:ilvl w:val="1"/>
                <w:numId w:val="1"/>
              </w:numPr>
              <w:tabs>
                <w:tab w:val="left" w:pos="2730"/>
              </w:tabs>
              <w:spacing w:before="240" w:after="240" w:line="240" w:lineRule="auto"/>
              <w:ind w:left="1134"/>
              <w:jc w:val="left"/>
              <w:outlineLvl w:val="2"/>
              <w:rPr>
                <w:del w:id="3958" w:author="Houyem Rais" w:date="2024-02-22T15:03:00Z"/>
                <w:rFonts w:asciiTheme="minorHAnsi" w:hAnsiTheme="minorHAnsi" w:cstheme="minorHAnsi"/>
                <w:sz w:val="18"/>
                <w:szCs w:val="18"/>
                <w:lang w:val="fr-FR"/>
              </w:rPr>
              <w:pPrChange w:id="3959" w:author="Houyem Rais" w:date="2024-02-22T15:03:00Z">
                <w:pPr>
                  <w:spacing w:before="0" w:after="20" w:line="240" w:lineRule="auto"/>
                </w:pPr>
              </w:pPrChange>
            </w:pPr>
            <w:del w:id="3960" w:author="Houyem Rais" w:date="2024-02-22T15:03:00Z">
              <w:r w:rsidRPr="00007B3E" w:rsidDel="00CB2812">
                <w:rPr>
                  <w:rFonts w:asciiTheme="minorHAnsi" w:hAnsiTheme="minorHAnsi" w:cstheme="minorHAnsi"/>
                  <w:sz w:val="18"/>
                  <w:szCs w:val="18"/>
                  <w:lang w:val="fr-FR"/>
                </w:rPr>
                <w:delText xml:space="preserve">Réalisations </w:delText>
              </w:r>
              <w:r w:rsidR="00D52091" w:rsidRPr="00007B3E" w:rsidDel="00CB2812">
                <w:rPr>
                  <w:rFonts w:asciiTheme="minorHAnsi" w:hAnsiTheme="minorHAnsi" w:cstheme="minorHAnsi"/>
                  <w:sz w:val="18"/>
                  <w:szCs w:val="18"/>
                  <w:lang w:val="fr-FR"/>
                </w:rPr>
                <w:delText>au</w:delText>
              </w:r>
              <w:r w:rsidRPr="00007B3E" w:rsidDel="00CB2812">
                <w:rPr>
                  <w:rFonts w:asciiTheme="minorHAnsi" w:hAnsiTheme="minorHAnsi" w:cstheme="minorHAnsi"/>
                  <w:sz w:val="18"/>
                  <w:szCs w:val="18"/>
                  <w:lang w:val="fr-FR"/>
                </w:rPr>
                <w:delText xml:space="preserve"> Mali :</w:delText>
              </w:r>
            </w:del>
          </w:p>
          <w:p w14:paraId="19E3ED6B" w14:textId="27CF66F8"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61" w:author="Houyem Rais" w:date="2024-02-22T15:03:00Z"/>
                <w:rFonts w:asciiTheme="minorHAnsi" w:hAnsiTheme="minorHAnsi" w:cstheme="minorHAnsi"/>
                <w:sz w:val="18"/>
                <w:szCs w:val="18"/>
                <w:lang w:val="fr-FR"/>
              </w:rPr>
              <w:pPrChange w:id="3962" w:author="Houyem Rais" w:date="2024-02-22T15:03:00Z">
                <w:pPr>
                  <w:pStyle w:val="ListParagraph"/>
                  <w:widowControl/>
                  <w:numPr>
                    <w:numId w:val="18"/>
                  </w:numPr>
                  <w:autoSpaceDE/>
                  <w:autoSpaceDN/>
                  <w:spacing w:before="0" w:after="20" w:line="276" w:lineRule="auto"/>
                  <w:ind w:left="233" w:hanging="233"/>
                  <w:contextualSpacing/>
                </w:pPr>
              </w:pPrChange>
            </w:pPr>
            <w:del w:id="3963" w:author="Houyem Rais" w:date="2024-02-22T15:03:00Z">
              <w:r w:rsidRPr="00007B3E" w:rsidDel="00CB2812">
                <w:rPr>
                  <w:rFonts w:asciiTheme="minorHAnsi" w:hAnsiTheme="minorHAnsi" w:cstheme="minorHAnsi"/>
                  <w:sz w:val="18"/>
                  <w:szCs w:val="18"/>
                  <w:lang w:val="fr-FR"/>
                </w:rPr>
                <w:delText>Aménagement gare KOROFINA à BAMAKO.</w:delText>
              </w:r>
            </w:del>
          </w:p>
          <w:p w14:paraId="5817EDC6" w14:textId="5FAB7542"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64" w:author="Houyem Rais" w:date="2024-02-22T15:03:00Z"/>
                <w:rFonts w:asciiTheme="minorHAnsi" w:hAnsiTheme="minorHAnsi" w:cstheme="minorHAnsi"/>
                <w:sz w:val="18"/>
                <w:szCs w:val="18"/>
                <w:lang w:val="fr-FR"/>
              </w:rPr>
              <w:pPrChange w:id="3965" w:author="Houyem Rais" w:date="2024-02-22T15:03:00Z">
                <w:pPr>
                  <w:pStyle w:val="ListParagraph"/>
                  <w:widowControl/>
                  <w:numPr>
                    <w:numId w:val="18"/>
                  </w:numPr>
                  <w:autoSpaceDE/>
                  <w:autoSpaceDN/>
                  <w:spacing w:before="0" w:after="20" w:line="276" w:lineRule="auto"/>
                  <w:ind w:left="233" w:hanging="233"/>
                  <w:contextualSpacing/>
                </w:pPr>
              </w:pPrChange>
            </w:pPr>
            <w:del w:id="3966" w:author="Houyem Rais" w:date="2024-02-22T15:03:00Z">
              <w:r w:rsidRPr="00007B3E" w:rsidDel="00CB2812">
                <w:rPr>
                  <w:rFonts w:asciiTheme="minorHAnsi" w:hAnsiTheme="minorHAnsi" w:cstheme="minorHAnsi"/>
                  <w:sz w:val="18"/>
                  <w:szCs w:val="18"/>
                  <w:lang w:val="fr-FR"/>
                </w:rPr>
                <w:delText>Pose de 21 appareils de voie et 8 km de voie</w:delText>
              </w:r>
            </w:del>
          </w:p>
          <w:p w14:paraId="29099ED8" w14:textId="5287D20F"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67" w:author="Houyem Rais" w:date="2024-02-22T15:03:00Z"/>
                <w:rFonts w:asciiTheme="minorHAnsi" w:hAnsiTheme="minorHAnsi" w:cstheme="minorHAnsi"/>
                <w:sz w:val="18"/>
                <w:szCs w:val="18"/>
                <w:lang w:val="fr-FR"/>
              </w:rPr>
              <w:pPrChange w:id="3968" w:author="Houyem Rais" w:date="2024-02-22T15:03:00Z">
                <w:pPr>
                  <w:pStyle w:val="ListParagraph"/>
                  <w:widowControl/>
                  <w:numPr>
                    <w:numId w:val="18"/>
                  </w:numPr>
                  <w:autoSpaceDE/>
                  <w:autoSpaceDN/>
                  <w:spacing w:before="0" w:after="20" w:line="276" w:lineRule="auto"/>
                  <w:ind w:left="233" w:hanging="233"/>
                  <w:contextualSpacing/>
                </w:pPr>
              </w:pPrChange>
            </w:pPr>
            <w:del w:id="3969" w:author="Houyem Rais" w:date="2024-02-22T15:03:00Z">
              <w:r w:rsidRPr="00007B3E" w:rsidDel="00CB2812">
                <w:rPr>
                  <w:rFonts w:asciiTheme="minorHAnsi" w:hAnsiTheme="minorHAnsi" w:cstheme="minorHAnsi"/>
                  <w:sz w:val="18"/>
                  <w:szCs w:val="18"/>
                  <w:lang w:val="fr-FR"/>
                </w:rPr>
                <w:delText>Renouvellement de voie entre TINITIBA et KAYES.</w:delText>
              </w:r>
            </w:del>
          </w:p>
          <w:p w14:paraId="711F9D1B" w14:textId="56E4CB7C" w:rsidR="00AB7663" w:rsidRPr="00007B3E" w:rsidDel="00CB2812" w:rsidRDefault="00D52091" w:rsidP="00CB2812">
            <w:pPr>
              <w:numPr>
                <w:ilvl w:val="1"/>
                <w:numId w:val="1"/>
              </w:numPr>
              <w:tabs>
                <w:tab w:val="left" w:pos="2730"/>
              </w:tabs>
              <w:spacing w:before="240" w:after="240" w:line="240" w:lineRule="auto"/>
              <w:ind w:left="1134"/>
              <w:jc w:val="left"/>
              <w:outlineLvl w:val="2"/>
              <w:rPr>
                <w:del w:id="3970" w:author="Houyem Rais" w:date="2024-02-22T15:03:00Z"/>
                <w:rFonts w:asciiTheme="minorHAnsi" w:hAnsiTheme="minorHAnsi" w:cstheme="minorHAnsi"/>
                <w:sz w:val="18"/>
                <w:szCs w:val="18"/>
                <w:lang w:val="fr-FR"/>
              </w:rPr>
              <w:pPrChange w:id="3971" w:author="Houyem Rais" w:date="2024-02-22T15:03:00Z">
                <w:pPr>
                  <w:spacing w:before="0" w:after="20" w:line="240" w:lineRule="auto"/>
                </w:pPr>
              </w:pPrChange>
            </w:pPr>
            <w:del w:id="3972" w:author="Houyem Rais" w:date="2024-02-22T15:03:00Z">
              <w:r w:rsidRPr="00007B3E" w:rsidDel="00CB2812">
                <w:rPr>
                  <w:rFonts w:asciiTheme="minorHAnsi" w:hAnsiTheme="minorHAnsi" w:cstheme="minorHAnsi"/>
                  <w:sz w:val="18"/>
                  <w:szCs w:val="18"/>
                  <w:lang w:val="fr-FR"/>
                </w:rPr>
                <w:delText xml:space="preserve">Réalisations au </w:delText>
              </w:r>
              <w:r w:rsidR="00AB7663" w:rsidRPr="00007B3E" w:rsidDel="00CB2812">
                <w:rPr>
                  <w:rFonts w:asciiTheme="minorHAnsi" w:hAnsiTheme="minorHAnsi" w:cstheme="minorHAnsi"/>
                  <w:sz w:val="18"/>
                  <w:szCs w:val="18"/>
                  <w:lang w:val="fr-FR"/>
                </w:rPr>
                <w:delText>Cameroun :</w:delText>
              </w:r>
            </w:del>
          </w:p>
          <w:p w14:paraId="64DB1070" w14:textId="37C976A3"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73" w:author="Houyem Rais" w:date="2024-02-22T15:03:00Z"/>
                <w:rFonts w:asciiTheme="minorHAnsi" w:hAnsiTheme="minorHAnsi" w:cstheme="minorHAnsi"/>
                <w:sz w:val="18"/>
                <w:szCs w:val="18"/>
                <w:lang w:val="fr-FR"/>
              </w:rPr>
              <w:pPrChange w:id="3974" w:author="Houyem Rais" w:date="2024-02-22T15:03:00Z">
                <w:pPr>
                  <w:pStyle w:val="ListParagraph"/>
                  <w:widowControl/>
                  <w:numPr>
                    <w:numId w:val="18"/>
                  </w:numPr>
                  <w:autoSpaceDE/>
                  <w:autoSpaceDN/>
                  <w:spacing w:before="0" w:after="20" w:line="276" w:lineRule="auto"/>
                  <w:ind w:left="233" w:hanging="233"/>
                  <w:contextualSpacing/>
                </w:pPr>
              </w:pPrChange>
            </w:pPr>
            <w:del w:id="3975" w:author="Houyem Rais" w:date="2024-02-22T15:03:00Z">
              <w:r w:rsidRPr="00007B3E" w:rsidDel="00CB2812">
                <w:rPr>
                  <w:rFonts w:asciiTheme="minorHAnsi" w:hAnsiTheme="minorHAnsi" w:cstheme="minorHAnsi"/>
                  <w:sz w:val="18"/>
                  <w:szCs w:val="18"/>
                  <w:lang w:val="fr-FR"/>
                </w:rPr>
                <w:delText>Renouvellement de 112 km de voie</w:delText>
              </w:r>
            </w:del>
          </w:p>
          <w:p w14:paraId="43128DCD" w14:textId="14B14D47" w:rsidR="00AB7663" w:rsidRPr="00007B3E" w:rsidDel="00CB2812" w:rsidRDefault="00AB7663"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3976" w:author="Houyem Rais" w:date="2024-02-22T15:03:00Z"/>
                <w:rFonts w:asciiTheme="minorHAnsi" w:hAnsiTheme="minorHAnsi" w:cstheme="minorHAnsi"/>
                <w:sz w:val="18"/>
                <w:szCs w:val="18"/>
                <w:lang w:val="fr-FR"/>
              </w:rPr>
              <w:pPrChange w:id="3977" w:author="Houyem Rais" w:date="2024-02-22T15:03:00Z">
                <w:pPr>
                  <w:pStyle w:val="ListParagraph"/>
                  <w:widowControl/>
                  <w:numPr>
                    <w:numId w:val="18"/>
                  </w:numPr>
                  <w:autoSpaceDE/>
                  <w:autoSpaceDN/>
                  <w:spacing w:before="0" w:after="20" w:line="276" w:lineRule="auto"/>
                  <w:ind w:left="233" w:hanging="233"/>
                  <w:contextualSpacing/>
                </w:pPr>
              </w:pPrChange>
            </w:pPr>
            <w:del w:id="3978" w:author="Houyem Rais" w:date="2024-02-22T15:03:00Z">
              <w:r w:rsidRPr="00007B3E" w:rsidDel="00CB2812">
                <w:rPr>
                  <w:rFonts w:asciiTheme="minorHAnsi" w:hAnsiTheme="minorHAnsi" w:cstheme="minorHAnsi"/>
                  <w:sz w:val="18"/>
                  <w:szCs w:val="18"/>
                  <w:lang w:val="fr-FR"/>
                </w:rPr>
                <w:delText>Entretien 523 km de voie.</w:delText>
              </w:r>
            </w:del>
          </w:p>
        </w:tc>
      </w:tr>
      <w:tr w:rsidR="00984EE5" w:rsidRPr="00007B3E" w:rsidDel="00CB2812" w14:paraId="50B643A8" w14:textId="5550B49A">
        <w:trPr>
          <w:trHeight w:val="1210"/>
          <w:del w:id="3979" w:author="Houyem Rais" w:date="2024-02-22T15:03:00Z"/>
        </w:trPr>
        <w:tc>
          <w:tcPr>
            <w:tcW w:w="1277" w:type="dxa"/>
          </w:tcPr>
          <w:p w14:paraId="42D68E00" w14:textId="34A26A75" w:rsidR="00984EE5" w:rsidRPr="00007B3E" w:rsidDel="00CB2812" w:rsidRDefault="00984EE5" w:rsidP="00CB2812">
            <w:pPr>
              <w:numPr>
                <w:ilvl w:val="1"/>
                <w:numId w:val="1"/>
              </w:numPr>
              <w:tabs>
                <w:tab w:val="left" w:pos="2730"/>
              </w:tabs>
              <w:spacing w:before="240" w:after="240"/>
              <w:ind w:left="1134"/>
              <w:jc w:val="left"/>
              <w:outlineLvl w:val="2"/>
              <w:rPr>
                <w:del w:id="3980" w:author="Houyem Rais" w:date="2024-02-22T15:03:00Z"/>
                <w:rFonts w:asciiTheme="minorHAnsi" w:hAnsiTheme="minorHAnsi" w:cstheme="minorHAnsi"/>
                <w:b/>
                <w:sz w:val="18"/>
                <w:szCs w:val="18"/>
                <w:lang w:val="fr-FR"/>
              </w:rPr>
              <w:pPrChange w:id="3981" w:author="Houyem Rais" w:date="2024-02-22T15:03:00Z">
                <w:pPr>
                  <w:spacing w:before="0" w:after="20"/>
                </w:pPr>
              </w:pPrChange>
            </w:pPr>
            <w:del w:id="3982" w:author="Houyem Rais" w:date="2024-02-22T15:03:00Z">
              <w:r w:rsidRPr="00007B3E" w:rsidDel="00CB2812">
                <w:rPr>
                  <w:rFonts w:asciiTheme="minorHAnsi" w:hAnsiTheme="minorHAnsi" w:cstheme="minorHAnsi"/>
                  <w:b/>
                  <w:sz w:val="18"/>
                  <w:szCs w:val="18"/>
                  <w:lang w:val="fr-FR"/>
                </w:rPr>
                <w:delText xml:space="preserve">Générale Industrielle et d'Ingénierie (G2I) </w:delText>
              </w:r>
            </w:del>
          </w:p>
          <w:p w14:paraId="3C126161" w14:textId="467D236A" w:rsidR="00984EE5" w:rsidRPr="00007B3E" w:rsidDel="00CB2812" w:rsidRDefault="00984EE5" w:rsidP="00CB2812">
            <w:pPr>
              <w:numPr>
                <w:ilvl w:val="1"/>
                <w:numId w:val="1"/>
              </w:numPr>
              <w:tabs>
                <w:tab w:val="left" w:pos="2730"/>
              </w:tabs>
              <w:spacing w:before="240" w:after="240"/>
              <w:ind w:left="1134"/>
              <w:jc w:val="left"/>
              <w:outlineLvl w:val="2"/>
              <w:rPr>
                <w:del w:id="3983" w:author="Houyem Rais" w:date="2024-02-22T15:03:00Z"/>
                <w:rFonts w:asciiTheme="minorHAnsi" w:hAnsiTheme="minorHAnsi" w:cstheme="minorHAnsi"/>
                <w:b/>
                <w:sz w:val="18"/>
                <w:szCs w:val="18"/>
                <w:lang w:val="fr-FR"/>
              </w:rPr>
              <w:pPrChange w:id="3984" w:author="Houyem Rais" w:date="2024-02-22T15:03:00Z">
                <w:pPr>
                  <w:spacing w:before="0" w:after="20"/>
                </w:pPr>
              </w:pPrChange>
            </w:pPr>
            <w:del w:id="3985" w:author="Houyem Rais" w:date="2024-02-22T15:03:00Z">
              <w:r w:rsidRPr="00007B3E" w:rsidDel="00CB2812">
                <w:rPr>
                  <w:rFonts w:asciiTheme="minorHAnsi" w:hAnsiTheme="minorHAnsi" w:cstheme="minorHAnsi"/>
                  <w:b/>
                  <w:sz w:val="18"/>
                  <w:szCs w:val="18"/>
                  <w:lang w:val="fr-FR"/>
                </w:rPr>
                <w:delText>(MFGT Auparavant) – Groupe Hamdi Frères</w:delText>
              </w:r>
            </w:del>
          </w:p>
        </w:tc>
        <w:tc>
          <w:tcPr>
            <w:tcW w:w="2835" w:type="dxa"/>
          </w:tcPr>
          <w:p w14:paraId="282E95BD" w14:textId="0F9B59BE" w:rsidR="00984EE5" w:rsidRPr="00007B3E" w:rsidDel="00CB2812" w:rsidRDefault="00984EE5" w:rsidP="00CB2812">
            <w:pPr>
              <w:numPr>
                <w:ilvl w:val="1"/>
                <w:numId w:val="1"/>
              </w:numPr>
              <w:tabs>
                <w:tab w:val="left" w:pos="2730"/>
              </w:tabs>
              <w:spacing w:before="240" w:after="240" w:line="240" w:lineRule="auto"/>
              <w:ind w:left="1134"/>
              <w:jc w:val="left"/>
              <w:outlineLvl w:val="2"/>
              <w:rPr>
                <w:del w:id="3986" w:author="Houyem Rais" w:date="2024-02-22T15:03:00Z"/>
                <w:rFonts w:asciiTheme="minorHAnsi" w:hAnsiTheme="minorHAnsi" w:cstheme="minorHAnsi"/>
                <w:sz w:val="18"/>
                <w:szCs w:val="18"/>
                <w:lang w:val="fr-FR"/>
              </w:rPr>
              <w:pPrChange w:id="3987" w:author="Houyem Rais" w:date="2024-02-22T15:03:00Z">
                <w:pPr>
                  <w:spacing w:before="0" w:after="20" w:line="240" w:lineRule="auto"/>
                </w:pPr>
              </w:pPrChange>
            </w:pPr>
            <w:del w:id="3988" w:author="Houyem Rais" w:date="2024-02-22T15:03:00Z">
              <w:r w:rsidRPr="00007B3E" w:rsidDel="00CB2812">
                <w:rPr>
                  <w:rFonts w:asciiTheme="minorHAnsi" w:hAnsiTheme="minorHAnsi" w:cstheme="minorHAnsi"/>
                  <w:sz w:val="18"/>
                  <w:szCs w:val="18"/>
                  <w:lang w:val="fr-FR"/>
                </w:rPr>
                <w:delText>Créée en 2006, G2I est une entreprise spécialisée dans la conception et la réalisation de travaux de chantiers, la chaudronnerie industrielle, la construction de charpentes métalliques, l'entretien et le bobinage de moteurs et transformateurs, ainsi que la fabrication du matériel ferroviaire. En 2008, G2I a acquis les actifs nets des sociétés ACMG et MFGT, suite à une décision du tribunal de Gabès, et a pris possession de ces actifs en août 2010.</w:delText>
              </w:r>
            </w:del>
          </w:p>
        </w:tc>
        <w:tc>
          <w:tcPr>
            <w:tcW w:w="2551" w:type="dxa"/>
          </w:tcPr>
          <w:p w14:paraId="1E3342C9" w14:textId="6DBE0382" w:rsidR="00984EE5" w:rsidRPr="00007B3E" w:rsidDel="00CB2812" w:rsidRDefault="00984EE5" w:rsidP="00CB2812">
            <w:pPr>
              <w:pStyle w:val="ListParagraph"/>
              <w:numPr>
                <w:ilvl w:val="1"/>
                <w:numId w:val="1"/>
              </w:numPr>
              <w:tabs>
                <w:tab w:val="left" w:pos="2730"/>
              </w:tabs>
              <w:spacing w:before="240" w:after="240"/>
              <w:ind w:left="1134"/>
              <w:jc w:val="left"/>
              <w:outlineLvl w:val="2"/>
              <w:rPr>
                <w:del w:id="3989" w:author="Houyem Rais" w:date="2024-02-22T15:03:00Z"/>
                <w:sz w:val="18"/>
                <w:szCs w:val="18"/>
                <w:lang w:val="fr-FR"/>
              </w:rPr>
              <w:pPrChange w:id="3990" w:author="Houyem Rais" w:date="2024-02-22T15:03:00Z">
                <w:pPr>
                  <w:pStyle w:val="ListParagraph"/>
                  <w:spacing w:before="0" w:after="20"/>
                  <w:ind w:left="142" w:hanging="142"/>
                </w:pPr>
              </w:pPrChange>
            </w:pPr>
            <w:del w:id="3991" w:author="Houyem Rais" w:date="2024-02-22T15:03:00Z">
              <w:r w:rsidRPr="00007B3E" w:rsidDel="00CB2812">
                <w:rPr>
                  <w:sz w:val="18"/>
                  <w:szCs w:val="18"/>
                  <w:lang w:val="fr-FR"/>
                </w:rPr>
                <w:delText xml:space="preserve">Fabrication du matériel ferroviaire </w:delText>
              </w:r>
            </w:del>
          </w:p>
          <w:p w14:paraId="2F95EBAB" w14:textId="73466929" w:rsidR="00984EE5" w:rsidRPr="00007B3E" w:rsidDel="00CB2812" w:rsidRDefault="00984EE5" w:rsidP="00CB2812">
            <w:pPr>
              <w:pStyle w:val="ListParagraph"/>
              <w:numPr>
                <w:ilvl w:val="1"/>
                <w:numId w:val="1"/>
              </w:numPr>
              <w:tabs>
                <w:tab w:val="left" w:pos="2730"/>
              </w:tabs>
              <w:spacing w:before="240" w:after="240"/>
              <w:ind w:left="1134"/>
              <w:jc w:val="left"/>
              <w:outlineLvl w:val="2"/>
              <w:rPr>
                <w:del w:id="3992" w:author="Houyem Rais" w:date="2024-02-22T15:03:00Z"/>
                <w:sz w:val="18"/>
                <w:szCs w:val="18"/>
                <w:lang w:val="fr-FR"/>
              </w:rPr>
              <w:pPrChange w:id="3993" w:author="Houyem Rais" w:date="2024-02-22T15:03:00Z">
                <w:pPr>
                  <w:pStyle w:val="ListParagraph"/>
                  <w:spacing w:before="0" w:after="20"/>
                  <w:ind w:left="142" w:hanging="142"/>
                </w:pPr>
              </w:pPrChange>
            </w:pPr>
            <w:del w:id="3994" w:author="Houyem Rais" w:date="2024-02-22T15:03:00Z">
              <w:r w:rsidRPr="00007B3E" w:rsidDel="00CB2812">
                <w:rPr>
                  <w:sz w:val="18"/>
                  <w:szCs w:val="18"/>
                  <w:lang w:val="fr-FR"/>
                </w:rPr>
                <w:delText xml:space="preserve">Fabrication de conteneurs et charpente métallique </w:delText>
              </w:r>
            </w:del>
          </w:p>
          <w:p w14:paraId="257EC003" w14:textId="1E110A3E" w:rsidR="00984EE5" w:rsidRPr="00007B3E" w:rsidDel="00CB2812" w:rsidRDefault="00984EE5" w:rsidP="00CB2812">
            <w:pPr>
              <w:pStyle w:val="ListParagraph"/>
              <w:numPr>
                <w:ilvl w:val="1"/>
                <w:numId w:val="1"/>
              </w:numPr>
              <w:tabs>
                <w:tab w:val="left" w:pos="2730"/>
              </w:tabs>
              <w:spacing w:before="240" w:after="240"/>
              <w:ind w:left="1134"/>
              <w:jc w:val="left"/>
              <w:outlineLvl w:val="2"/>
              <w:rPr>
                <w:del w:id="3995" w:author="Houyem Rais" w:date="2024-02-22T15:03:00Z"/>
                <w:sz w:val="18"/>
                <w:szCs w:val="18"/>
                <w:lang w:val="fr-FR"/>
              </w:rPr>
              <w:pPrChange w:id="3996" w:author="Houyem Rais" w:date="2024-02-22T15:03:00Z">
                <w:pPr>
                  <w:pStyle w:val="ListParagraph"/>
                  <w:spacing w:before="0" w:after="20"/>
                  <w:ind w:left="142" w:hanging="142"/>
                </w:pPr>
              </w:pPrChange>
            </w:pPr>
            <w:del w:id="3997" w:author="Houyem Rais" w:date="2024-02-22T15:03:00Z">
              <w:r w:rsidRPr="00007B3E" w:rsidDel="00CB2812">
                <w:rPr>
                  <w:sz w:val="18"/>
                  <w:szCs w:val="18"/>
                  <w:lang w:val="fr-FR"/>
                </w:rPr>
                <w:delText xml:space="preserve">Fabrication des Équipements chaudronnés </w:delText>
              </w:r>
            </w:del>
          </w:p>
          <w:p w14:paraId="0A98F21C" w14:textId="5C66E753" w:rsidR="00984EE5" w:rsidRPr="00007B3E" w:rsidDel="00CB2812" w:rsidRDefault="00984EE5" w:rsidP="00CB2812">
            <w:pPr>
              <w:pStyle w:val="ListParagraph"/>
              <w:numPr>
                <w:ilvl w:val="1"/>
                <w:numId w:val="1"/>
              </w:numPr>
              <w:tabs>
                <w:tab w:val="left" w:pos="2730"/>
              </w:tabs>
              <w:spacing w:before="240" w:after="240"/>
              <w:ind w:left="1134"/>
              <w:jc w:val="left"/>
              <w:outlineLvl w:val="2"/>
              <w:rPr>
                <w:del w:id="3998" w:author="Houyem Rais" w:date="2024-02-22T15:03:00Z"/>
                <w:sz w:val="18"/>
                <w:szCs w:val="18"/>
                <w:lang w:val="fr-FR"/>
              </w:rPr>
              <w:pPrChange w:id="3999" w:author="Houyem Rais" w:date="2024-02-22T15:03:00Z">
                <w:pPr>
                  <w:pStyle w:val="ListParagraph"/>
                  <w:spacing w:before="0" w:after="20"/>
                  <w:ind w:left="142" w:hanging="142"/>
                </w:pPr>
              </w:pPrChange>
            </w:pPr>
            <w:del w:id="4000" w:author="Houyem Rais" w:date="2024-02-22T15:03:00Z">
              <w:r w:rsidRPr="00007B3E" w:rsidDel="00CB2812">
                <w:rPr>
                  <w:sz w:val="18"/>
                  <w:szCs w:val="18"/>
                  <w:lang w:val="fr-FR"/>
                </w:rPr>
                <w:delText xml:space="preserve">Maintenance industrielle et montage des usines </w:delText>
              </w:r>
            </w:del>
          </w:p>
          <w:p w14:paraId="288CC66F" w14:textId="14D36BD3" w:rsidR="00984EE5" w:rsidRPr="00007B3E" w:rsidDel="00CB2812" w:rsidRDefault="00984EE5" w:rsidP="00CB2812">
            <w:pPr>
              <w:pStyle w:val="ListParagraph"/>
              <w:numPr>
                <w:ilvl w:val="1"/>
                <w:numId w:val="1"/>
              </w:numPr>
              <w:tabs>
                <w:tab w:val="left" w:pos="2730"/>
              </w:tabs>
              <w:spacing w:before="240" w:after="240"/>
              <w:ind w:left="1134"/>
              <w:jc w:val="left"/>
              <w:outlineLvl w:val="2"/>
              <w:rPr>
                <w:del w:id="4001" w:author="Houyem Rais" w:date="2024-02-22T15:03:00Z"/>
                <w:sz w:val="18"/>
                <w:szCs w:val="18"/>
                <w:lang w:val="fr-FR"/>
              </w:rPr>
              <w:pPrChange w:id="4002" w:author="Houyem Rais" w:date="2024-02-22T15:03:00Z">
                <w:pPr>
                  <w:pStyle w:val="ListParagraph"/>
                  <w:spacing w:before="0" w:after="20"/>
                  <w:ind w:left="142" w:hanging="142"/>
                </w:pPr>
              </w:pPrChange>
            </w:pPr>
            <w:del w:id="4003" w:author="Houyem Rais" w:date="2024-02-22T15:03:00Z">
              <w:r w:rsidRPr="00007B3E" w:rsidDel="00CB2812">
                <w:rPr>
                  <w:sz w:val="18"/>
                  <w:szCs w:val="18"/>
                  <w:lang w:val="fr-FR"/>
                </w:rPr>
                <w:delText>Maintenance électrique.</w:delText>
              </w:r>
            </w:del>
          </w:p>
        </w:tc>
        <w:tc>
          <w:tcPr>
            <w:tcW w:w="3256" w:type="dxa"/>
          </w:tcPr>
          <w:p w14:paraId="3BA554E2" w14:textId="54FEFD85" w:rsidR="00984EE5" w:rsidRPr="00007B3E" w:rsidDel="00CB2812" w:rsidRDefault="00984EE5"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4004" w:author="Houyem Rais" w:date="2024-02-22T15:03:00Z"/>
                <w:rFonts w:asciiTheme="minorHAnsi" w:hAnsiTheme="minorHAnsi" w:cstheme="minorHAnsi"/>
                <w:sz w:val="18"/>
                <w:szCs w:val="18"/>
                <w:lang w:val="fr-FR"/>
              </w:rPr>
              <w:pPrChange w:id="4005" w:author="Houyem Rais" w:date="2024-02-22T15:03:00Z">
                <w:pPr>
                  <w:pStyle w:val="ListParagraph"/>
                  <w:widowControl/>
                  <w:numPr>
                    <w:numId w:val="18"/>
                  </w:numPr>
                  <w:autoSpaceDE/>
                  <w:autoSpaceDN/>
                  <w:spacing w:before="0" w:after="20" w:line="276" w:lineRule="auto"/>
                  <w:ind w:left="233" w:hanging="233"/>
                  <w:contextualSpacing/>
                </w:pPr>
              </w:pPrChange>
            </w:pPr>
            <w:del w:id="4006" w:author="Houyem Rais" w:date="2024-02-22T15:03:00Z">
              <w:r w:rsidRPr="00007B3E" w:rsidDel="00CB2812">
                <w:rPr>
                  <w:rFonts w:asciiTheme="minorHAnsi" w:hAnsiTheme="minorHAnsi" w:cstheme="minorHAnsi"/>
                  <w:sz w:val="18"/>
                  <w:szCs w:val="18"/>
                  <w:lang w:val="fr-FR"/>
                </w:rPr>
                <w:delText xml:space="preserve">G2I a mené des projets pour des clients comme le Groupe Chimique Tunisien, Sotuver, plusieurs cimenteries en Tunisie, STEG, ICF, ALKIMIA, SNCPA, SNCFT, et d'autres. </w:delText>
              </w:r>
            </w:del>
          </w:p>
        </w:tc>
      </w:tr>
      <w:tr w:rsidR="00AB7663" w:rsidRPr="00007B3E" w:rsidDel="00CB2812" w14:paraId="3A8FFD59" w14:textId="60ED708F" w:rsidTr="00A8239A">
        <w:trPr>
          <w:trHeight w:val="144"/>
          <w:del w:id="4007" w:author="Houyem Rais" w:date="2024-02-22T15:03:00Z"/>
        </w:trPr>
        <w:tc>
          <w:tcPr>
            <w:tcW w:w="1277" w:type="dxa"/>
          </w:tcPr>
          <w:p w14:paraId="1D43C299" w14:textId="2A793441" w:rsidR="00AB7663" w:rsidRPr="00007B3E" w:rsidDel="00CB2812" w:rsidRDefault="00AB7663" w:rsidP="00CB2812">
            <w:pPr>
              <w:numPr>
                <w:ilvl w:val="1"/>
                <w:numId w:val="1"/>
              </w:numPr>
              <w:tabs>
                <w:tab w:val="left" w:pos="2730"/>
              </w:tabs>
              <w:spacing w:before="240" w:after="240"/>
              <w:ind w:left="1134"/>
              <w:jc w:val="left"/>
              <w:outlineLvl w:val="2"/>
              <w:rPr>
                <w:del w:id="4008" w:author="Houyem Rais" w:date="2024-02-22T15:03:00Z"/>
                <w:rFonts w:asciiTheme="minorHAnsi" w:hAnsiTheme="minorHAnsi" w:cstheme="minorHAnsi"/>
                <w:b/>
                <w:bCs/>
                <w:sz w:val="18"/>
                <w:szCs w:val="18"/>
                <w:lang w:val="fr-FR"/>
              </w:rPr>
              <w:pPrChange w:id="4009" w:author="Houyem Rais" w:date="2024-02-22T15:03:00Z">
                <w:pPr>
                  <w:spacing w:before="0" w:after="20"/>
                </w:pPr>
              </w:pPrChange>
            </w:pPr>
            <w:del w:id="4010" w:author="Houyem Rais" w:date="2024-02-22T15:03:00Z">
              <w:r w:rsidRPr="00007B3E" w:rsidDel="00CB2812">
                <w:rPr>
                  <w:rFonts w:asciiTheme="minorHAnsi" w:hAnsiTheme="minorHAnsi" w:cstheme="minorHAnsi"/>
                  <w:b/>
                  <w:bCs/>
                  <w:sz w:val="18"/>
                  <w:szCs w:val="18"/>
                  <w:lang w:val="fr-FR"/>
                </w:rPr>
                <w:delText xml:space="preserve">Ganz Tunisie </w:delText>
              </w:r>
            </w:del>
          </w:p>
        </w:tc>
        <w:tc>
          <w:tcPr>
            <w:tcW w:w="2835" w:type="dxa"/>
          </w:tcPr>
          <w:p w14:paraId="4B8D21E0" w14:textId="390B2027" w:rsidR="00AB7663" w:rsidRPr="00007B3E" w:rsidDel="00CB2812" w:rsidRDefault="00AB7663" w:rsidP="00CB2812">
            <w:pPr>
              <w:numPr>
                <w:ilvl w:val="1"/>
                <w:numId w:val="1"/>
              </w:numPr>
              <w:tabs>
                <w:tab w:val="left" w:pos="2730"/>
              </w:tabs>
              <w:spacing w:before="240" w:after="240" w:line="240" w:lineRule="auto"/>
              <w:ind w:left="1134"/>
              <w:jc w:val="left"/>
              <w:outlineLvl w:val="2"/>
              <w:rPr>
                <w:del w:id="4011" w:author="Houyem Rais" w:date="2024-02-22T15:03:00Z"/>
                <w:rFonts w:asciiTheme="minorHAnsi" w:hAnsiTheme="minorHAnsi" w:cstheme="minorHAnsi"/>
                <w:sz w:val="18"/>
                <w:szCs w:val="18"/>
                <w:lang w:val="fr-FR"/>
              </w:rPr>
              <w:pPrChange w:id="4012" w:author="Houyem Rais" w:date="2024-02-22T15:03:00Z">
                <w:pPr>
                  <w:spacing w:before="0" w:after="20" w:line="240" w:lineRule="auto"/>
                </w:pPr>
              </w:pPrChange>
            </w:pPr>
            <w:del w:id="4013" w:author="Houyem Rais" w:date="2024-02-22T15:03:00Z">
              <w:r w:rsidRPr="00007B3E" w:rsidDel="00CB2812">
                <w:rPr>
                  <w:rFonts w:asciiTheme="minorHAnsi" w:hAnsiTheme="minorHAnsi" w:cstheme="minorHAnsi"/>
                  <w:sz w:val="18"/>
                  <w:szCs w:val="18"/>
                  <w:lang w:val="fr-FR"/>
                </w:rPr>
                <w:delText xml:space="preserve">GanzTunisie est une entreprise privée opérant dans le secteur des conglomérats, plus précisément dans le secteur </w:delText>
              </w:r>
              <w:r w:rsidR="00441842" w:rsidRPr="00007B3E" w:rsidDel="00CB2812">
                <w:rPr>
                  <w:rFonts w:asciiTheme="minorHAnsi" w:hAnsiTheme="minorHAnsi" w:cstheme="minorHAnsi"/>
                  <w:sz w:val="18"/>
                  <w:szCs w:val="18"/>
                  <w:lang w:val="fr-FR"/>
                </w:rPr>
                <w:delText>ferroviaire</w:delText>
              </w:r>
              <w:r w:rsidRPr="00007B3E" w:rsidDel="00CB2812">
                <w:rPr>
                  <w:rFonts w:asciiTheme="minorHAnsi" w:hAnsiTheme="minorHAnsi" w:cstheme="minorHAnsi"/>
                  <w:sz w:val="18"/>
                  <w:szCs w:val="18"/>
                  <w:lang w:val="fr-FR"/>
                </w:rPr>
                <w:delText>. Fondée en 1977, cette société est située dans la zone industrielle de Matmata, en Tunisie.</w:delText>
              </w:r>
            </w:del>
          </w:p>
        </w:tc>
        <w:tc>
          <w:tcPr>
            <w:tcW w:w="2551" w:type="dxa"/>
          </w:tcPr>
          <w:p w14:paraId="0059745B" w14:textId="45DEEA86" w:rsidR="00AB7663" w:rsidRPr="00007B3E" w:rsidDel="00CB2812" w:rsidRDefault="00AB7663" w:rsidP="00CB2812">
            <w:pPr>
              <w:pStyle w:val="ListParagraph"/>
              <w:numPr>
                <w:ilvl w:val="1"/>
                <w:numId w:val="1"/>
              </w:numPr>
              <w:tabs>
                <w:tab w:val="left" w:pos="2730"/>
              </w:tabs>
              <w:spacing w:before="240" w:after="240"/>
              <w:ind w:left="1134"/>
              <w:jc w:val="left"/>
              <w:outlineLvl w:val="2"/>
              <w:rPr>
                <w:del w:id="4014" w:author="Houyem Rais" w:date="2024-02-22T15:03:00Z"/>
                <w:sz w:val="18"/>
                <w:szCs w:val="18"/>
                <w:lang w:val="fr-FR"/>
              </w:rPr>
              <w:pPrChange w:id="4015" w:author="Houyem Rais" w:date="2024-02-22T15:03:00Z">
                <w:pPr>
                  <w:pStyle w:val="ListParagraph"/>
                  <w:spacing w:before="0" w:after="20"/>
                  <w:ind w:left="142" w:hanging="142"/>
                </w:pPr>
              </w:pPrChange>
            </w:pPr>
            <w:del w:id="4016" w:author="Houyem Rais" w:date="2024-02-22T15:03:00Z">
              <w:r w:rsidRPr="00007B3E" w:rsidDel="00CB2812">
                <w:rPr>
                  <w:sz w:val="18"/>
                  <w:szCs w:val="18"/>
                  <w:lang w:val="fr-FR"/>
                </w:rPr>
                <w:delText>Production de composants et équipements pour le secteur ferroviaire.</w:delText>
              </w:r>
            </w:del>
          </w:p>
        </w:tc>
        <w:tc>
          <w:tcPr>
            <w:tcW w:w="3256" w:type="dxa"/>
          </w:tcPr>
          <w:p w14:paraId="02D182B5" w14:textId="13D802BB" w:rsidR="00AB7663" w:rsidRPr="00007B3E" w:rsidDel="00CB2812" w:rsidRDefault="00AB7663" w:rsidP="00CB2812">
            <w:pPr>
              <w:numPr>
                <w:ilvl w:val="1"/>
                <w:numId w:val="1"/>
              </w:numPr>
              <w:tabs>
                <w:tab w:val="left" w:pos="2730"/>
              </w:tabs>
              <w:spacing w:before="240" w:after="240"/>
              <w:ind w:left="1134"/>
              <w:jc w:val="left"/>
              <w:outlineLvl w:val="2"/>
              <w:rPr>
                <w:del w:id="4017" w:author="Houyem Rais" w:date="2024-02-22T15:03:00Z"/>
                <w:sz w:val="18"/>
                <w:szCs w:val="18"/>
                <w:lang w:val="fr-FR"/>
              </w:rPr>
              <w:pPrChange w:id="4018" w:author="Houyem Rais" w:date="2024-02-22T15:03:00Z">
                <w:pPr>
                  <w:spacing w:before="0" w:after="20"/>
                </w:pPr>
              </w:pPrChange>
            </w:pPr>
          </w:p>
        </w:tc>
      </w:tr>
    </w:tbl>
    <w:p w14:paraId="0607B996" w14:textId="0B2714A4" w:rsidR="00AB7663" w:rsidDel="00CB2812" w:rsidRDefault="001661CD" w:rsidP="00CB2812">
      <w:pPr>
        <w:numPr>
          <w:ilvl w:val="1"/>
          <w:numId w:val="1"/>
        </w:numPr>
        <w:tabs>
          <w:tab w:val="left" w:pos="2730"/>
        </w:tabs>
        <w:spacing w:before="240" w:after="240"/>
        <w:ind w:left="1134"/>
        <w:jc w:val="left"/>
        <w:outlineLvl w:val="2"/>
        <w:rPr>
          <w:del w:id="4019" w:author="Houyem Rais" w:date="2024-02-22T15:03:00Z"/>
        </w:rPr>
        <w:pPrChange w:id="4020" w:author="Houyem Rais" w:date="2024-02-22T15:03:00Z">
          <w:pPr/>
        </w:pPrChange>
      </w:pPr>
      <w:del w:id="4021" w:author="Houyem Rais" w:date="2024-02-22T15:03:00Z">
        <w:r w:rsidDel="00CB2812">
          <w:delText xml:space="preserve">Le tableau suivant détaille </w:delText>
        </w:r>
        <w:r w:rsidR="00844CC9" w:rsidDel="00CB2812">
          <w:delText xml:space="preserve">les principales entreprises qui ont contribué </w:delText>
        </w:r>
        <w:r w:rsidR="00D86E41" w:rsidDel="00CB2812">
          <w:delText>à la construction d</w:delText>
        </w:r>
        <w:r w:rsidR="00844CC9" w:rsidDel="00CB2812">
          <w:delText>es</w:delText>
        </w:r>
        <w:r w:rsidR="00564B4F" w:rsidRPr="00564B4F" w:rsidDel="00CB2812">
          <w:delText xml:space="preserve"> </w:delText>
        </w:r>
        <w:r w:rsidR="00564B4F" w:rsidDel="00CB2812">
          <w:delText>Ligne</w:delText>
        </w:r>
        <w:r w:rsidR="004E4D88" w:rsidDel="00CB2812">
          <w:delText>s</w:delText>
        </w:r>
        <w:r w:rsidR="00564B4F" w:rsidDel="00CB2812">
          <w:delText xml:space="preserve"> D (Tunis ville - Région de Mnihla) et E (Tunis ville - Zone Sejoumi)</w:delText>
        </w:r>
        <w:r w:rsidR="00844CC9" w:rsidDel="00CB2812">
          <w:delText xml:space="preserve"> du réseau RFR en Tunisie</w:delText>
        </w:r>
        <w:r w:rsidR="00D86E41" w:rsidDel="00CB2812">
          <w:delText>.</w:delText>
        </w:r>
      </w:del>
    </w:p>
    <w:p w14:paraId="1590DB13" w14:textId="0E9B3BA1" w:rsidR="00EA4C69" w:rsidDel="00CB2812" w:rsidRDefault="00EA4C69" w:rsidP="00CB2812">
      <w:pPr>
        <w:pStyle w:val="Caption"/>
        <w:numPr>
          <w:ilvl w:val="1"/>
          <w:numId w:val="1"/>
        </w:numPr>
        <w:tabs>
          <w:tab w:val="left" w:pos="2730"/>
        </w:tabs>
        <w:spacing w:before="240" w:after="240"/>
        <w:ind w:left="1134"/>
        <w:jc w:val="left"/>
        <w:outlineLvl w:val="2"/>
        <w:rPr>
          <w:del w:id="4022" w:author="Houyem Rais" w:date="2024-02-22T15:03:00Z"/>
        </w:rPr>
        <w:pPrChange w:id="4023" w:author="Houyem Rais" w:date="2024-02-22T15:03:00Z">
          <w:pPr>
            <w:pStyle w:val="Caption"/>
          </w:pPr>
        </w:pPrChange>
      </w:pPr>
      <w:bookmarkStart w:id="4024" w:name="_Toc158885052"/>
      <w:del w:id="4025" w:author="Houyem Rais" w:date="2024-02-22T15:03:00Z">
        <w:r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17</w:delText>
        </w:r>
        <w:r w:rsidDel="00CB2812">
          <w:rPr>
            <w:noProof/>
          </w:rPr>
          <w:fldChar w:fldCharType="end"/>
        </w:r>
        <w:r w:rsidDel="00CB2812">
          <w:delText xml:space="preserve"> Principa</w:delText>
        </w:r>
        <w:r w:rsidR="00564B4F" w:rsidDel="00CB2812">
          <w:delText>les</w:delText>
        </w:r>
        <w:r w:rsidDel="00CB2812">
          <w:delText xml:space="preserve"> entreprises </w:delText>
        </w:r>
        <w:r w:rsidR="004E4D88" w:rsidDel="00CB2812">
          <w:delText>qui ont contribué</w:delText>
        </w:r>
        <w:r w:rsidDel="00CB2812">
          <w:delText xml:space="preserve"> aux Ligne</w:delText>
        </w:r>
        <w:r w:rsidR="004E4D88" w:rsidDel="00CB2812">
          <w:delText>s</w:delText>
        </w:r>
        <w:r w:rsidDel="00CB2812">
          <w:delText xml:space="preserve"> D</w:delText>
        </w:r>
        <w:r w:rsidR="00564B4F" w:rsidDel="00CB2812">
          <w:delText xml:space="preserve"> </w:delText>
        </w:r>
        <w:r w:rsidDel="00CB2812">
          <w:delText xml:space="preserve">et E </w:delText>
        </w:r>
        <w:r w:rsidR="00564B4F" w:rsidDel="00CB2812">
          <w:delText>du RFR</w:delText>
        </w:r>
        <w:bookmarkEnd w:id="4024"/>
      </w:del>
    </w:p>
    <w:tbl>
      <w:tblPr>
        <w:tblStyle w:val="TableGrid"/>
        <w:tblW w:w="5150" w:type="pct"/>
        <w:tblLook w:val="04A0" w:firstRow="1" w:lastRow="0" w:firstColumn="1" w:lastColumn="0" w:noHBand="0" w:noVBand="1"/>
      </w:tblPr>
      <w:tblGrid>
        <w:gridCol w:w="2541"/>
        <w:gridCol w:w="4574"/>
        <w:gridCol w:w="2219"/>
      </w:tblGrid>
      <w:tr w:rsidR="003C274B" w:rsidRPr="003C274B" w:rsidDel="00CB2812" w14:paraId="36C5B18F" w14:textId="116AEF4C" w:rsidTr="003C274B">
        <w:trPr>
          <w:trHeight w:val="323"/>
          <w:tblHeader/>
          <w:del w:id="4026" w:author="Houyem Rais" w:date="2024-02-22T15:03:00Z"/>
        </w:trPr>
        <w:tc>
          <w:tcPr>
            <w:tcW w:w="1137" w:type="pct"/>
            <w:shd w:val="clear" w:color="auto" w:fill="D9E2F3" w:themeFill="accent1" w:themeFillTint="33"/>
          </w:tcPr>
          <w:p w14:paraId="24A3CA74" w14:textId="07ECFD0B" w:rsidR="004E4D88" w:rsidRPr="00A8239A" w:rsidDel="00CB2812" w:rsidRDefault="004E4D88" w:rsidP="00CB2812">
            <w:pPr>
              <w:numPr>
                <w:ilvl w:val="1"/>
                <w:numId w:val="1"/>
              </w:numPr>
              <w:tabs>
                <w:tab w:val="left" w:pos="2730"/>
              </w:tabs>
              <w:spacing w:before="240" w:after="240"/>
              <w:ind w:left="1134"/>
              <w:jc w:val="left"/>
              <w:outlineLvl w:val="2"/>
              <w:rPr>
                <w:del w:id="4027" w:author="Houyem Rais" w:date="2024-02-22T15:03:00Z"/>
                <w:rFonts w:asciiTheme="minorHAnsi" w:hAnsiTheme="minorHAnsi" w:cstheme="minorHAnsi"/>
                <w:b/>
                <w:bCs/>
                <w:sz w:val="18"/>
                <w:szCs w:val="18"/>
                <w:lang w:val="fr-FR"/>
              </w:rPr>
              <w:pPrChange w:id="4028" w:author="Houyem Rais" w:date="2024-02-22T15:03:00Z">
                <w:pPr>
                  <w:spacing w:before="0" w:after="0"/>
                  <w:jc w:val="left"/>
                </w:pPr>
              </w:pPrChange>
            </w:pPr>
            <w:del w:id="4029" w:author="Houyem Rais" w:date="2024-02-22T15:03:00Z">
              <w:r w:rsidRPr="00A8239A" w:rsidDel="00CB2812">
                <w:rPr>
                  <w:rFonts w:asciiTheme="minorHAnsi" w:hAnsiTheme="minorHAnsi" w:cstheme="minorHAnsi"/>
                  <w:b/>
                  <w:bCs/>
                  <w:sz w:val="18"/>
                  <w:szCs w:val="18"/>
                </w:rPr>
                <w:delText>Lot</w:delText>
              </w:r>
            </w:del>
          </w:p>
        </w:tc>
        <w:tc>
          <w:tcPr>
            <w:tcW w:w="2657" w:type="pct"/>
            <w:shd w:val="clear" w:color="auto" w:fill="D9E2F3" w:themeFill="accent1" w:themeFillTint="33"/>
          </w:tcPr>
          <w:p w14:paraId="3A9A8F38" w14:textId="01DFFF39" w:rsidR="004E4D88" w:rsidRPr="00A8239A" w:rsidDel="00CB2812" w:rsidRDefault="004E4D88" w:rsidP="00CB2812">
            <w:pPr>
              <w:numPr>
                <w:ilvl w:val="1"/>
                <w:numId w:val="1"/>
              </w:numPr>
              <w:tabs>
                <w:tab w:val="left" w:pos="2730"/>
              </w:tabs>
              <w:spacing w:before="240" w:after="240"/>
              <w:ind w:left="1134"/>
              <w:jc w:val="left"/>
              <w:outlineLvl w:val="2"/>
              <w:rPr>
                <w:del w:id="4030" w:author="Houyem Rais" w:date="2024-02-22T15:03:00Z"/>
                <w:rFonts w:asciiTheme="minorHAnsi" w:hAnsiTheme="minorHAnsi" w:cstheme="minorHAnsi"/>
                <w:b/>
                <w:bCs/>
                <w:sz w:val="18"/>
                <w:szCs w:val="18"/>
                <w:lang w:val="fr-FR"/>
              </w:rPr>
              <w:pPrChange w:id="4031" w:author="Houyem Rais" w:date="2024-02-22T15:03:00Z">
                <w:pPr>
                  <w:spacing w:before="0" w:after="0"/>
                  <w:jc w:val="left"/>
                </w:pPr>
              </w:pPrChange>
            </w:pPr>
            <w:del w:id="4032" w:author="Houyem Rais" w:date="2024-02-22T15:03:00Z">
              <w:r w:rsidRPr="00A8239A" w:rsidDel="00CB2812">
                <w:rPr>
                  <w:rFonts w:asciiTheme="minorHAnsi" w:hAnsiTheme="minorHAnsi" w:cstheme="minorHAnsi"/>
                  <w:b/>
                  <w:bCs/>
                  <w:sz w:val="18"/>
                  <w:szCs w:val="18"/>
                </w:rPr>
                <w:delText>Constructeurs et contributions</w:delText>
              </w:r>
            </w:del>
          </w:p>
        </w:tc>
        <w:tc>
          <w:tcPr>
            <w:tcW w:w="1206" w:type="pct"/>
            <w:shd w:val="clear" w:color="auto" w:fill="D9E2F3" w:themeFill="accent1" w:themeFillTint="33"/>
          </w:tcPr>
          <w:p w14:paraId="56753155" w14:textId="2FD17464" w:rsidR="004E4D88" w:rsidRPr="00A8239A" w:rsidDel="00CB2812" w:rsidRDefault="004E4D88" w:rsidP="00CB2812">
            <w:pPr>
              <w:numPr>
                <w:ilvl w:val="1"/>
                <w:numId w:val="1"/>
              </w:numPr>
              <w:tabs>
                <w:tab w:val="left" w:pos="2730"/>
              </w:tabs>
              <w:spacing w:before="240" w:after="240"/>
              <w:ind w:left="1134"/>
              <w:jc w:val="left"/>
              <w:outlineLvl w:val="2"/>
              <w:rPr>
                <w:del w:id="4033" w:author="Houyem Rais" w:date="2024-02-22T15:03:00Z"/>
                <w:rFonts w:asciiTheme="minorHAnsi" w:hAnsiTheme="minorHAnsi" w:cstheme="minorHAnsi"/>
                <w:b/>
                <w:bCs/>
                <w:sz w:val="18"/>
                <w:szCs w:val="18"/>
                <w:lang w:val="fr-FR"/>
              </w:rPr>
              <w:pPrChange w:id="4034" w:author="Houyem Rais" w:date="2024-02-22T15:03:00Z">
                <w:pPr>
                  <w:spacing w:before="0" w:after="0"/>
                  <w:jc w:val="left"/>
                </w:pPr>
              </w:pPrChange>
            </w:pPr>
            <w:del w:id="4035" w:author="Houyem Rais" w:date="2024-02-22T15:03:00Z">
              <w:r w:rsidRPr="00A8239A" w:rsidDel="00CB2812">
                <w:rPr>
                  <w:rFonts w:asciiTheme="minorHAnsi" w:hAnsiTheme="minorHAnsi" w:cstheme="minorHAnsi"/>
                  <w:b/>
                  <w:bCs/>
                  <w:sz w:val="18"/>
                  <w:szCs w:val="18"/>
                </w:rPr>
                <w:delText>Années de travaux</w:delText>
              </w:r>
            </w:del>
          </w:p>
        </w:tc>
      </w:tr>
      <w:tr w:rsidR="003C274B" w:rsidRPr="003C274B" w:rsidDel="00CB2812" w14:paraId="3F960BB7" w14:textId="31B3322C" w:rsidTr="003C274B">
        <w:trPr>
          <w:trHeight w:val="373"/>
          <w:del w:id="4036" w:author="Houyem Rais" w:date="2024-02-22T15:03:00Z"/>
        </w:trPr>
        <w:tc>
          <w:tcPr>
            <w:tcW w:w="1137" w:type="pct"/>
          </w:tcPr>
          <w:p w14:paraId="5CEEA421" w14:textId="76EF4C3C" w:rsidR="004E4D88" w:rsidRPr="00A8239A" w:rsidDel="00CB2812" w:rsidRDefault="004E4D88" w:rsidP="00CB2812">
            <w:pPr>
              <w:numPr>
                <w:ilvl w:val="1"/>
                <w:numId w:val="1"/>
              </w:numPr>
              <w:tabs>
                <w:tab w:val="left" w:pos="2730"/>
              </w:tabs>
              <w:spacing w:before="240" w:after="240"/>
              <w:ind w:left="1134"/>
              <w:jc w:val="left"/>
              <w:outlineLvl w:val="2"/>
              <w:rPr>
                <w:del w:id="4037" w:author="Houyem Rais" w:date="2024-02-22T15:03:00Z"/>
                <w:rFonts w:asciiTheme="minorHAnsi" w:hAnsiTheme="minorHAnsi" w:cstheme="minorHAnsi"/>
                <w:b/>
                <w:bCs/>
                <w:sz w:val="18"/>
                <w:szCs w:val="18"/>
                <w:lang w:val="fr-FR"/>
              </w:rPr>
              <w:pPrChange w:id="4038" w:author="Houyem Rais" w:date="2024-02-22T15:03:00Z">
                <w:pPr>
                  <w:spacing w:before="0" w:after="0"/>
                  <w:jc w:val="left"/>
                </w:pPr>
              </w:pPrChange>
            </w:pPr>
            <w:del w:id="4039" w:author="Houyem Rais" w:date="2024-02-22T15:03:00Z">
              <w:r w:rsidRPr="00220A4E" w:rsidDel="00CB2812">
                <w:rPr>
                  <w:rFonts w:asciiTheme="minorHAnsi" w:hAnsiTheme="minorHAnsi" w:cstheme="minorHAnsi"/>
                  <w:b/>
                  <w:bCs/>
                  <w:sz w:val="18"/>
                  <w:szCs w:val="18"/>
                  <w:lang w:val="fr-FR"/>
                </w:rPr>
                <w:delText>Lot 1 : Génie Civil de la ligne D (contrat initial)</w:delText>
              </w:r>
            </w:del>
          </w:p>
          <w:p w14:paraId="2BB2C621" w14:textId="74AEBB56" w:rsidR="004E4D88" w:rsidRPr="00A8239A" w:rsidDel="00CB2812" w:rsidRDefault="004E4D88" w:rsidP="00CB2812">
            <w:pPr>
              <w:numPr>
                <w:ilvl w:val="1"/>
                <w:numId w:val="1"/>
              </w:numPr>
              <w:tabs>
                <w:tab w:val="left" w:pos="2730"/>
              </w:tabs>
              <w:spacing w:before="240" w:after="240"/>
              <w:ind w:left="1134"/>
              <w:jc w:val="left"/>
              <w:outlineLvl w:val="2"/>
              <w:rPr>
                <w:del w:id="4040" w:author="Houyem Rais" w:date="2024-02-22T15:03:00Z"/>
                <w:rFonts w:asciiTheme="minorHAnsi" w:hAnsiTheme="minorHAnsi" w:cstheme="minorHAnsi"/>
                <w:sz w:val="18"/>
                <w:szCs w:val="18"/>
                <w:lang w:val="fr-FR"/>
              </w:rPr>
              <w:pPrChange w:id="4041" w:author="Houyem Rais" w:date="2024-02-22T15:03:00Z">
                <w:pPr>
                  <w:spacing w:before="0" w:after="0"/>
                  <w:jc w:val="left"/>
                </w:pPr>
              </w:pPrChange>
            </w:pPr>
            <w:del w:id="4042" w:author="Houyem Rais" w:date="2024-02-22T15:03:00Z">
              <w:r w:rsidRPr="00A8239A" w:rsidDel="00CB2812">
                <w:rPr>
                  <w:rFonts w:asciiTheme="minorHAnsi" w:hAnsiTheme="minorHAnsi" w:cstheme="minorHAnsi"/>
                  <w:sz w:val="18"/>
                  <w:szCs w:val="18"/>
                </w:rPr>
                <w:delText>Investissement : 88,3 MDT</w:delText>
              </w:r>
            </w:del>
          </w:p>
        </w:tc>
        <w:tc>
          <w:tcPr>
            <w:tcW w:w="2657" w:type="pct"/>
          </w:tcPr>
          <w:p w14:paraId="0F4244B2" w14:textId="6B6EE8A4" w:rsidR="004E4D88" w:rsidRPr="00A8239A" w:rsidDel="00CB2812" w:rsidRDefault="004E4D88" w:rsidP="00CB2812">
            <w:pPr>
              <w:numPr>
                <w:ilvl w:val="1"/>
                <w:numId w:val="1"/>
              </w:numPr>
              <w:tabs>
                <w:tab w:val="left" w:pos="2730"/>
              </w:tabs>
              <w:spacing w:before="240" w:after="240"/>
              <w:ind w:left="1134"/>
              <w:jc w:val="left"/>
              <w:outlineLvl w:val="2"/>
              <w:rPr>
                <w:del w:id="4043" w:author="Houyem Rais" w:date="2024-02-22T15:03:00Z"/>
                <w:rFonts w:asciiTheme="minorHAnsi" w:hAnsiTheme="minorHAnsi" w:cstheme="minorHAnsi"/>
                <w:b/>
                <w:bCs/>
                <w:sz w:val="18"/>
                <w:szCs w:val="18"/>
                <w:lang w:val="fr-FR"/>
              </w:rPr>
              <w:pPrChange w:id="4044" w:author="Houyem Rais" w:date="2024-02-22T15:03:00Z">
                <w:pPr>
                  <w:spacing w:before="0" w:after="0"/>
                </w:pPr>
              </w:pPrChange>
            </w:pPr>
            <w:del w:id="4045" w:author="Houyem Rais" w:date="2024-02-22T15:03:00Z">
              <w:r w:rsidRPr="0005625F" w:rsidDel="00CB2812">
                <w:rPr>
                  <w:rFonts w:asciiTheme="minorHAnsi" w:hAnsiTheme="minorHAnsi" w:cstheme="minorHAnsi"/>
                  <w:b/>
                  <w:bCs/>
                  <w:sz w:val="18"/>
                  <w:szCs w:val="18"/>
                  <w:lang w:val="fr-FR"/>
                </w:rPr>
                <w:delText>TECNIS</w:delText>
              </w:r>
            </w:del>
          </w:p>
          <w:p w14:paraId="0AF0F45B" w14:textId="387AA026" w:rsidR="004E4D88" w:rsidRPr="00A8239A" w:rsidDel="00CB2812" w:rsidRDefault="004E4D88" w:rsidP="00CB2812">
            <w:pPr>
              <w:numPr>
                <w:ilvl w:val="1"/>
                <w:numId w:val="1"/>
              </w:numPr>
              <w:tabs>
                <w:tab w:val="left" w:pos="2730"/>
              </w:tabs>
              <w:spacing w:before="240" w:after="240"/>
              <w:ind w:left="1134"/>
              <w:jc w:val="left"/>
              <w:outlineLvl w:val="2"/>
              <w:rPr>
                <w:del w:id="4046" w:author="Houyem Rais" w:date="2024-02-22T15:03:00Z"/>
                <w:rFonts w:asciiTheme="minorHAnsi" w:hAnsiTheme="minorHAnsi" w:cstheme="minorHAnsi"/>
                <w:sz w:val="18"/>
                <w:szCs w:val="18"/>
                <w:lang w:val="fr-FR"/>
              </w:rPr>
              <w:pPrChange w:id="4047" w:author="Houyem Rais" w:date="2024-02-22T15:03:00Z">
                <w:pPr>
                  <w:spacing w:before="0" w:after="0"/>
                </w:pPr>
              </w:pPrChange>
            </w:pPr>
            <w:del w:id="4048" w:author="Houyem Rais" w:date="2024-02-22T15:03:00Z">
              <w:r w:rsidRPr="00220A4E" w:rsidDel="00CB2812">
                <w:rPr>
                  <w:rFonts w:asciiTheme="minorHAnsi" w:hAnsiTheme="minorHAnsi" w:cstheme="minorHAnsi"/>
                  <w:sz w:val="18"/>
                  <w:szCs w:val="18"/>
                  <w:lang w:val="fr-FR"/>
                </w:rPr>
                <w:delText>Travaux restants de la ligne D : Construction d'ouvrages d'art pour mettre les lignes en site propre intégral :</w:delText>
              </w:r>
            </w:del>
          </w:p>
          <w:p w14:paraId="58DAFE48" w14:textId="6F7906CE"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049" w:author="Houyem Rais" w:date="2024-02-22T15:03:00Z"/>
                <w:rFonts w:asciiTheme="minorHAnsi" w:hAnsiTheme="minorHAnsi" w:cstheme="minorHAnsi"/>
                <w:sz w:val="18"/>
                <w:szCs w:val="18"/>
                <w:lang w:val="fr-FR"/>
              </w:rPr>
              <w:pPrChange w:id="4050" w:author="Houyem Rais" w:date="2024-02-22T15:03:00Z">
                <w:pPr>
                  <w:pStyle w:val="ListParagraph"/>
                  <w:numPr>
                    <w:numId w:val="63"/>
                  </w:numPr>
                  <w:spacing w:before="0" w:after="0" w:line="276" w:lineRule="auto"/>
                  <w:ind w:left="172" w:hanging="172"/>
                </w:pPr>
              </w:pPrChange>
            </w:pPr>
            <w:del w:id="4051" w:author="Houyem Rais" w:date="2024-02-22T15:03:00Z">
              <w:r w:rsidRPr="00220A4E" w:rsidDel="00CB2812">
                <w:rPr>
                  <w:rFonts w:asciiTheme="minorHAnsi" w:hAnsiTheme="minorHAnsi" w:cstheme="minorHAnsi"/>
                  <w:sz w:val="18"/>
                  <w:szCs w:val="18"/>
                  <w:lang w:val="fr-FR"/>
                </w:rPr>
                <w:delText>09 ouvrages d'art dont 04 passages supérieurs (ponts) et 05 passages souterrains (tranchées couvertes) en parois moulés.</w:delText>
              </w:r>
            </w:del>
          </w:p>
          <w:p w14:paraId="04679EC8" w14:textId="532231B2"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052" w:author="Houyem Rais" w:date="2024-02-22T15:03:00Z"/>
                <w:rFonts w:asciiTheme="minorHAnsi" w:hAnsiTheme="minorHAnsi" w:cstheme="minorHAnsi"/>
                <w:sz w:val="18"/>
                <w:szCs w:val="18"/>
                <w:lang w:val="fr-FR"/>
              </w:rPr>
              <w:pPrChange w:id="4053" w:author="Houyem Rais" w:date="2024-02-22T15:03:00Z">
                <w:pPr>
                  <w:pStyle w:val="ListParagraph"/>
                  <w:numPr>
                    <w:numId w:val="63"/>
                  </w:numPr>
                  <w:spacing w:before="0" w:after="0" w:line="276" w:lineRule="auto"/>
                  <w:ind w:left="172" w:hanging="172"/>
                </w:pPr>
              </w:pPrChange>
            </w:pPr>
            <w:del w:id="4054" w:author="Houyem Rais" w:date="2024-02-22T15:03:00Z">
              <w:r w:rsidRPr="00220A4E" w:rsidDel="00CB2812">
                <w:rPr>
                  <w:rFonts w:asciiTheme="minorHAnsi" w:hAnsiTheme="minorHAnsi" w:cstheme="minorHAnsi"/>
                  <w:sz w:val="18"/>
                  <w:szCs w:val="18"/>
                  <w:lang w:val="fr-FR"/>
                </w:rPr>
                <w:delText>13 passages pour piétons dont 10 passages supérieurs et 03 passages inférieurs.</w:delText>
              </w:r>
            </w:del>
          </w:p>
        </w:tc>
        <w:tc>
          <w:tcPr>
            <w:tcW w:w="1206" w:type="pct"/>
          </w:tcPr>
          <w:p w14:paraId="36070018" w14:textId="4273C313" w:rsidR="004E4D88" w:rsidRPr="00A8239A" w:rsidDel="00CB2812" w:rsidRDefault="004E4D88" w:rsidP="00CB2812">
            <w:pPr>
              <w:numPr>
                <w:ilvl w:val="1"/>
                <w:numId w:val="1"/>
              </w:numPr>
              <w:tabs>
                <w:tab w:val="left" w:pos="2730"/>
              </w:tabs>
              <w:spacing w:before="240" w:after="240"/>
              <w:ind w:left="1134"/>
              <w:jc w:val="left"/>
              <w:outlineLvl w:val="2"/>
              <w:rPr>
                <w:del w:id="4055" w:author="Houyem Rais" w:date="2024-02-22T15:03:00Z"/>
                <w:rFonts w:asciiTheme="minorHAnsi" w:hAnsiTheme="minorHAnsi" w:cstheme="minorHAnsi"/>
                <w:sz w:val="18"/>
                <w:szCs w:val="18"/>
                <w:lang w:val="fr-FR"/>
              </w:rPr>
              <w:pPrChange w:id="4056" w:author="Houyem Rais" w:date="2024-02-22T15:03:00Z">
                <w:pPr>
                  <w:spacing w:before="0" w:after="0"/>
                </w:pPr>
              </w:pPrChange>
            </w:pPr>
            <w:del w:id="4057" w:author="Houyem Rais" w:date="2024-02-22T15:03:00Z">
              <w:r w:rsidRPr="00220A4E" w:rsidDel="00CB2812">
                <w:rPr>
                  <w:rFonts w:asciiTheme="minorHAnsi" w:hAnsiTheme="minorHAnsi" w:cstheme="minorHAnsi"/>
                  <w:sz w:val="18"/>
                  <w:szCs w:val="18"/>
                  <w:lang w:val="fr-FR"/>
                </w:rPr>
                <w:delText xml:space="preserve">Démarrage en </w:delText>
              </w:r>
              <w:r w:rsidR="001E253E" w:rsidDel="00CB2812">
                <w:rPr>
                  <w:rFonts w:asciiTheme="minorHAnsi" w:hAnsiTheme="minorHAnsi" w:cstheme="minorHAnsi"/>
                  <w:sz w:val="18"/>
                  <w:szCs w:val="18"/>
                  <w:lang w:val="fr-FR"/>
                </w:rPr>
                <w:delText xml:space="preserve">septembre </w:delText>
              </w:r>
              <w:r w:rsidRPr="00220A4E" w:rsidDel="00CB2812">
                <w:rPr>
                  <w:rFonts w:asciiTheme="minorHAnsi" w:hAnsiTheme="minorHAnsi" w:cstheme="minorHAnsi"/>
                  <w:sz w:val="18"/>
                  <w:szCs w:val="18"/>
                  <w:lang w:val="fr-FR"/>
                </w:rPr>
                <w:delText>2013</w:delText>
              </w:r>
            </w:del>
          </w:p>
          <w:p w14:paraId="16431A61" w14:textId="6401BCC1" w:rsidR="004E4D88" w:rsidRPr="00A8239A" w:rsidDel="00CB2812" w:rsidRDefault="004E4D88" w:rsidP="00CB2812">
            <w:pPr>
              <w:numPr>
                <w:ilvl w:val="1"/>
                <w:numId w:val="1"/>
              </w:numPr>
              <w:tabs>
                <w:tab w:val="left" w:pos="2730"/>
              </w:tabs>
              <w:spacing w:before="240" w:after="240"/>
              <w:ind w:left="1134"/>
              <w:jc w:val="left"/>
              <w:outlineLvl w:val="2"/>
              <w:rPr>
                <w:del w:id="4058" w:author="Houyem Rais" w:date="2024-02-22T15:03:00Z"/>
                <w:rFonts w:asciiTheme="minorHAnsi" w:hAnsiTheme="minorHAnsi" w:cstheme="minorHAnsi"/>
                <w:sz w:val="18"/>
                <w:szCs w:val="18"/>
                <w:lang w:val="fr-FR"/>
              </w:rPr>
              <w:pPrChange w:id="4059" w:author="Houyem Rais" w:date="2024-02-22T15:03:00Z">
                <w:pPr>
                  <w:spacing w:before="0" w:after="0"/>
                </w:pPr>
              </w:pPrChange>
            </w:pPr>
            <w:del w:id="4060" w:author="Houyem Rais" w:date="2024-02-22T15:03:00Z">
              <w:r w:rsidRPr="00220A4E" w:rsidDel="00CB2812">
                <w:rPr>
                  <w:rFonts w:asciiTheme="minorHAnsi" w:hAnsiTheme="minorHAnsi" w:cstheme="minorHAnsi"/>
                  <w:sz w:val="18"/>
                  <w:szCs w:val="18"/>
                  <w:lang w:val="fr-FR"/>
                </w:rPr>
                <w:delText>Rupture du contrat en novembre 2017</w:delText>
              </w:r>
            </w:del>
          </w:p>
        </w:tc>
      </w:tr>
      <w:tr w:rsidR="003C274B" w:rsidRPr="003C274B" w:rsidDel="00CB2812" w14:paraId="00A97835" w14:textId="22057290" w:rsidTr="003C274B">
        <w:trPr>
          <w:trHeight w:val="135"/>
          <w:del w:id="4061" w:author="Houyem Rais" w:date="2024-02-22T15:03:00Z"/>
        </w:trPr>
        <w:tc>
          <w:tcPr>
            <w:tcW w:w="1137" w:type="pct"/>
          </w:tcPr>
          <w:p w14:paraId="3423476F" w14:textId="7300A66F" w:rsidR="004E4D88" w:rsidRPr="00A8239A" w:rsidDel="00CB2812" w:rsidRDefault="004E4D88" w:rsidP="00CB2812">
            <w:pPr>
              <w:numPr>
                <w:ilvl w:val="1"/>
                <w:numId w:val="1"/>
              </w:numPr>
              <w:tabs>
                <w:tab w:val="left" w:pos="2730"/>
              </w:tabs>
              <w:spacing w:before="240" w:after="240"/>
              <w:ind w:left="1134"/>
              <w:jc w:val="left"/>
              <w:outlineLvl w:val="2"/>
              <w:rPr>
                <w:del w:id="4062" w:author="Houyem Rais" w:date="2024-02-22T15:03:00Z"/>
                <w:rFonts w:asciiTheme="minorHAnsi" w:hAnsiTheme="minorHAnsi" w:cstheme="minorHAnsi"/>
                <w:b/>
                <w:bCs/>
                <w:sz w:val="18"/>
                <w:szCs w:val="18"/>
                <w:lang w:val="fr-FR"/>
              </w:rPr>
              <w:pPrChange w:id="4063" w:author="Houyem Rais" w:date="2024-02-22T15:03:00Z">
                <w:pPr>
                  <w:spacing w:before="0" w:after="0"/>
                  <w:jc w:val="left"/>
                </w:pPr>
              </w:pPrChange>
            </w:pPr>
            <w:del w:id="4064" w:author="Houyem Rais" w:date="2024-02-22T15:03:00Z">
              <w:r w:rsidRPr="00220A4E" w:rsidDel="00CB2812">
                <w:rPr>
                  <w:rFonts w:asciiTheme="minorHAnsi" w:hAnsiTheme="minorHAnsi" w:cstheme="minorHAnsi"/>
                  <w:b/>
                  <w:bCs/>
                  <w:sz w:val="18"/>
                  <w:szCs w:val="18"/>
                  <w:lang w:val="fr-FR"/>
                </w:rPr>
                <w:delText>Lot 1 bis : Achèvement des travaux de Génie Civil de la ligne D</w:delText>
              </w:r>
            </w:del>
          </w:p>
          <w:p w14:paraId="747A5959" w14:textId="7A68E3B7" w:rsidR="004E4D88" w:rsidRPr="00A8239A" w:rsidDel="00CB2812" w:rsidRDefault="004E4D88" w:rsidP="00CB2812">
            <w:pPr>
              <w:numPr>
                <w:ilvl w:val="1"/>
                <w:numId w:val="1"/>
              </w:numPr>
              <w:tabs>
                <w:tab w:val="left" w:pos="2730"/>
              </w:tabs>
              <w:spacing w:before="240" w:after="240"/>
              <w:ind w:left="1134"/>
              <w:jc w:val="left"/>
              <w:outlineLvl w:val="2"/>
              <w:rPr>
                <w:del w:id="4065" w:author="Houyem Rais" w:date="2024-02-22T15:03:00Z"/>
                <w:rFonts w:asciiTheme="minorHAnsi" w:hAnsiTheme="minorHAnsi" w:cstheme="minorHAnsi"/>
                <w:sz w:val="18"/>
                <w:szCs w:val="18"/>
                <w:lang w:val="fr-FR"/>
              </w:rPr>
              <w:pPrChange w:id="4066" w:author="Houyem Rais" w:date="2024-02-22T15:03:00Z">
                <w:pPr>
                  <w:spacing w:before="0" w:after="0"/>
                  <w:jc w:val="left"/>
                </w:pPr>
              </w:pPrChange>
            </w:pPr>
            <w:del w:id="4067" w:author="Houyem Rais" w:date="2024-02-22T15:03:00Z">
              <w:r w:rsidRPr="00A8239A" w:rsidDel="00CB2812">
                <w:rPr>
                  <w:rFonts w:asciiTheme="minorHAnsi" w:hAnsiTheme="minorHAnsi" w:cstheme="minorHAnsi"/>
                  <w:sz w:val="18"/>
                  <w:szCs w:val="18"/>
                </w:rPr>
                <w:delText>Investissement : 176,5 MDT (TTC)</w:delText>
              </w:r>
            </w:del>
          </w:p>
        </w:tc>
        <w:tc>
          <w:tcPr>
            <w:tcW w:w="2657" w:type="pct"/>
          </w:tcPr>
          <w:p w14:paraId="14C2ACA9" w14:textId="62147F37" w:rsidR="004E4D88" w:rsidRPr="00A8239A" w:rsidDel="00CB2812" w:rsidRDefault="004E4D88" w:rsidP="00CB2812">
            <w:pPr>
              <w:numPr>
                <w:ilvl w:val="1"/>
                <w:numId w:val="1"/>
              </w:numPr>
              <w:tabs>
                <w:tab w:val="left" w:pos="2730"/>
              </w:tabs>
              <w:spacing w:before="240" w:after="240"/>
              <w:ind w:left="1134"/>
              <w:jc w:val="left"/>
              <w:outlineLvl w:val="2"/>
              <w:rPr>
                <w:del w:id="4068" w:author="Houyem Rais" w:date="2024-02-22T15:03:00Z"/>
                <w:rFonts w:asciiTheme="minorHAnsi" w:hAnsiTheme="minorHAnsi" w:cstheme="minorHAnsi"/>
                <w:b/>
                <w:bCs/>
                <w:sz w:val="18"/>
                <w:szCs w:val="18"/>
                <w:lang w:val="fr-FR"/>
              </w:rPr>
              <w:pPrChange w:id="4069" w:author="Houyem Rais" w:date="2024-02-22T15:03:00Z">
                <w:pPr>
                  <w:spacing w:before="0" w:after="0"/>
                </w:pPr>
              </w:pPrChange>
            </w:pPr>
            <w:del w:id="4070" w:author="Houyem Rais" w:date="2024-02-22T15:03:00Z">
              <w:r w:rsidRPr="0005625F" w:rsidDel="00CB2812">
                <w:rPr>
                  <w:rFonts w:asciiTheme="minorHAnsi" w:hAnsiTheme="minorHAnsi" w:cstheme="minorHAnsi"/>
                  <w:b/>
                  <w:bCs/>
                  <w:sz w:val="18"/>
                  <w:szCs w:val="18"/>
                  <w:lang w:val="fr-FR"/>
                </w:rPr>
                <w:delText>Groupe SOROUBAT</w:delText>
              </w:r>
            </w:del>
          </w:p>
          <w:p w14:paraId="0B6696A8" w14:textId="2B9E1AA1" w:rsidR="004E4D88" w:rsidRPr="00A8239A" w:rsidDel="00CB2812" w:rsidRDefault="004E4D88" w:rsidP="00CB2812">
            <w:pPr>
              <w:numPr>
                <w:ilvl w:val="1"/>
                <w:numId w:val="1"/>
              </w:numPr>
              <w:tabs>
                <w:tab w:val="left" w:pos="2730"/>
              </w:tabs>
              <w:spacing w:before="240" w:after="240"/>
              <w:ind w:left="1134"/>
              <w:jc w:val="left"/>
              <w:outlineLvl w:val="2"/>
              <w:rPr>
                <w:del w:id="4071" w:author="Houyem Rais" w:date="2024-02-22T15:03:00Z"/>
                <w:rFonts w:asciiTheme="minorHAnsi" w:hAnsiTheme="minorHAnsi" w:cstheme="minorHAnsi"/>
                <w:sz w:val="18"/>
                <w:szCs w:val="18"/>
                <w:lang w:val="fr-FR"/>
              </w:rPr>
              <w:pPrChange w:id="4072" w:author="Houyem Rais" w:date="2024-02-22T15:03:00Z">
                <w:pPr>
                  <w:spacing w:before="0" w:after="0"/>
                </w:pPr>
              </w:pPrChange>
            </w:pPr>
            <w:del w:id="4073" w:author="Houyem Rais" w:date="2024-02-22T15:03:00Z">
              <w:r w:rsidRPr="00220A4E" w:rsidDel="00CB2812">
                <w:rPr>
                  <w:rFonts w:asciiTheme="minorHAnsi" w:hAnsiTheme="minorHAnsi" w:cstheme="minorHAnsi"/>
                  <w:sz w:val="18"/>
                  <w:szCs w:val="18"/>
                  <w:lang w:val="fr-FR"/>
                </w:rPr>
                <w:delText>Achèvement des travaux de Génie Civil de la Ligne D et aménagements connexes pour les lignes E et D :</w:delText>
              </w:r>
            </w:del>
          </w:p>
          <w:p w14:paraId="79AE548A" w14:textId="50FEBAF3"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074" w:author="Houyem Rais" w:date="2024-02-22T15:03:00Z"/>
                <w:rFonts w:asciiTheme="minorHAnsi" w:hAnsiTheme="minorHAnsi" w:cstheme="minorHAnsi"/>
                <w:sz w:val="18"/>
                <w:szCs w:val="18"/>
                <w:lang w:val="fr-FR"/>
              </w:rPr>
              <w:pPrChange w:id="4075" w:author="Houyem Rais" w:date="2024-02-22T15:03:00Z">
                <w:pPr>
                  <w:pStyle w:val="ListParagraph"/>
                  <w:numPr>
                    <w:numId w:val="63"/>
                  </w:numPr>
                  <w:spacing w:before="0" w:after="0" w:line="276" w:lineRule="auto"/>
                  <w:ind w:left="172" w:hanging="172"/>
                </w:pPr>
              </w:pPrChange>
            </w:pPr>
            <w:del w:id="4076" w:author="Houyem Rais" w:date="2024-02-22T15:03:00Z">
              <w:r w:rsidRPr="00220A4E" w:rsidDel="00CB2812">
                <w:rPr>
                  <w:rFonts w:asciiTheme="minorHAnsi" w:hAnsiTheme="minorHAnsi" w:cstheme="minorHAnsi"/>
                  <w:sz w:val="18"/>
                  <w:szCs w:val="18"/>
                  <w:lang w:val="fr-FR"/>
                </w:rPr>
                <w:delText>12.2 km de plate-forme ferroviaire (terrassement et drainage des lignes principales et de service, chaussées, divers travaux tel que clôture, quai, éclairage public, déviation des réseaux eaux usées, etc..).</w:delText>
              </w:r>
            </w:del>
          </w:p>
          <w:p w14:paraId="2FEE241A" w14:textId="38CB954C"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077" w:author="Houyem Rais" w:date="2024-02-22T15:03:00Z"/>
                <w:rFonts w:asciiTheme="minorHAnsi" w:hAnsiTheme="minorHAnsi" w:cstheme="minorHAnsi"/>
                <w:sz w:val="18"/>
                <w:szCs w:val="18"/>
                <w:lang w:val="fr-FR"/>
              </w:rPr>
              <w:pPrChange w:id="4078" w:author="Houyem Rais" w:date="2024-02-22T15:03:00Z">
                <w:pPr>
                  <w:pStyle w:val="ListParagraph"/>
                  <w:numPr>
                    <w:numId w:val="63"/>
                  </w:numPr>
                  <w:spacing w:before="0" w:after="0" w:line="276" w:lineRule="auto"/>
                  <w:ind w:left="172" w:hanging="172"/>
                </w:pPr>
              </w:pPrChange>
            </w:pPr>
            <w:del w:id="4079" w:author="Houyem Rais" w:date="2024-02-22T15:03:00Z">
              <w:r w:rsidRPr="00220A4E" w:rsidDel="00CB2812">
                <w:rPr>
                  <w:rFonts w:asciiTheme="minorHAnsi" w:hAnsiTheme="minorHAnsi" w:cstheme="minorHAnsi"/>
                  <w:sz w:val="18"/>
                  <w:szCs w:val="18"/>
                  <w:lang w:val="fr-FR"/>
                </w:rPr>
                <w:delText>Construction d’ouvrages d’art pour mettre les lignes en site propre intégral :</w:delText>
              </w:r>
            </w:del>
          </w:p>
          <w:p w14:paraId="5DEBB78F" w14:textId="19608FA5" w:rsidR="004E4D88" w:rsidRPr="00A8239A" w:rsidDel="00CB2812" w:rsidRDefault="004E4D88" w:rsidP="00CB2812">
            <w:pPr>
              <w:numPr>
                <w:ilvl w:val="1"/>
                <w:numId w:val="1"/>
              </w:numPr>
              <w:tabs>
                <w:tab w:val="left" w:pos="2730"/>
              </w:tabs>
              <w:spacing w:before="240" w:after="240"/>
              <w:ind w:left="1134"/>
              <w:jc w:val="left"/>
              <w:outlineLvl w:val="2"/>
              <w:rPr>
                <w:del w:id="4080" w:author="Houyem Rais" w:date="2024-02-22T15:03:00Z"/>
                <w:rFonts w:asciiTheme="minorHAnsi" w:hAnsiTheme="minorHAnsi" w:cstheme="minorHAnsi"/>
                <w:sz w:val="18"/>
                <w:szCs w:val="18"/>
                <w:lang w:val="fr-FR"/>
              </w:rPr>
              <w:pPrChange w:id="4081" w:author="Houyem Rais" w:date="2024-02-22T15:03:00Z">
                <w:pPr>
                  <w:numPr>
                    <w:numId w:val="62"/>
                  </w:numPr>
                  <w:tabs>
                    <w:tab w:val="num" w:pos="720"/>
                  </w:tabs>
                  <w:spacing w:before="0" w:after="0"/>
                  <w:ind w:left="720" w:hanging="360"/>
                </w:pPr>
              </w:pPrChange>
            </w:pPr>
            <w:del w:id="4082" w:author="Houyem Rais" w:date="2024-02-22T15:03:00Z">
              <w:r w:rsidRPr="00220A4E" w:rsidDel="00CB2812">
                <w:rPr>
                  <w:rFonts w:asciiTheme="minorHAnsi" w:hAnsiTheme="minorHAnsi" w:cstheme="minorHAnsi"/>
                  <w:sz w:val="18"/>
                  <w:szCs w:val="18"/>
                  <w:lang w:val="fr-FR"/>
                </w:rPr>
                <w:delText>09 ouvrages d’art de longueur totale 873 mètres environ dont 4 ponts dalles en béton armé et 5 passages souterrains en parois moulés.</w:delText>
              </w:r>
            </w:del>
          </w:p>
          <w:p w14:paraId="36EDD90B" w14:textId="66A54924" w:rsidR="004E4D88" w:rsidRPr="00A8239A" w:rsidDel="00CB2812" w:rsidRDefault="004E4D88" w:rsidP="00CB2812">
            <w:pPr>
              <w:numPr>
                <w:ilvl w:val="1"/>
                <w:numId w:val="1"/>
              </w:numPr>
              <w:tabs>
                <w:tab w:val="left" w:pos="2730"/>
              </w:tabs>
              <w:spacing w:before="240" w:after="240"/>
              <w:ind w:left="1134"/>
              <w:jc w:val="left"/>
              <w:outlineLvl w:val="2"/>
              <w:rPr>
                <w:del w:id="4083" w:author="Houyem Rais" w:date="2024-02-22T15:03:00Z"/>
                <w:rFonts w:asciiTheme="minorHAnsi" w:hAnsiTheme="minorHAnsi" w:cstheme="minorHAnsi"/>
                <w:sz w:val="18"/>
                <w:szCs w:val="18"/>
                <w:lang w:val="fr-FR"/>
              </w:rPr>
              <w:pPrChange w:id="4084" w:author="Houyem Rais" w:date="2024-02-22T15:03:00Z">
                <w:pPr>
                  <w:numPr>
                    <w:numId w:val="62"/>
                  </w:numPr>
                  <w:tabs>
                    <w:tab w:val="num" w:pos="720"/>
                  </w:tabs>
                  <w:spacing w:before="0" w:after="0"/>
                  <w:ind w:left="720" w:hanging="360"/>
                </w:pPr>
              </w:pPrChange>
            </w:pPr>
            <w:del w:id="4085" w:author="Houyem Rais" w:date="2024-02-22T15:03:00Z">
              <w:r w:rsidRPr="00220A4E" w:rsidDel="00CB2812">
                <w:rPr>
                  <w:rFonts w:asciiTheme="minorHAnsi" w:hAnsiTheme="minorHAnsi" w:cstheme="minorHAnsi"/>
                  <w:sz w:val="18"/>
                  <w:szCs w:val="18"/>
                  <w:lang w:val="fr-FR"/>
                </w:rPr>
                <w:delText>13 passages pour piétons dont 10 passages supérieurs et 3 passages inferieurs.</w:delText>
              </w:r>
            </w:del>
          </w:p>
        </w:tc>
        <w:tc>
          <w:tcPr>
            <w:tcW w:w="1206" w:type="pct"/>
          </w:tcPr>
          <w:p w14:paraId="5DAC4AA5" w14:textId="3FE2EFAD" w:rsidR="004E4D88" w:rsidRPr="00A8239A" w:rsidDel="00CB2812" w:rsidRDefault="004E4D88" w:rsidP="00CB2812">
            <w:pPr>
              <w:numPr>
                <w:ilvl w:val="1"/>
                <w:numId w:val="1"/>
              </w:numPr>
              <w:tabs>
                <w:tab w:val="left" w:pos="2730"/>
              </w:tabs>
              <w:spacing w:before="240" w:after="240"/>
              <w:ind w:left="1134"/>
              <w:jc w:val="left"/>
              <w:outlineLvl w:val="2"/>
              <w:rPr>
                <w:del w:id="4086" w:author="Houyem Rais" w:date="2024-02-22T15:03:00Z"/>
                <w:rFonts w:asciiTheme="minorHAnsi" w:hAnsiTheme="minorHAnsi" w:cstheme="minorHAnsi"/>
                <w:sz w:val="18"/>
                <w:szCs w:val="18"/>
                <w:lang w:val="fr-FR"/>
              </w:rPr>
              <w:pPrChange w:id="4087" w:author="Houyem Rais" w:date="2024-02-22T15:03:00Z">
                <w:pPr>
                  <w:spacing w:before="0" w:after="0"/>
                </w:pPr>
              </w:pPrChange>
            </w:pPr>
            <w:del w:id="4088" w:author="Houyem Rais" w:date="2024-02-22T15:03:00Z">
              <w:r w:rsidRPr="00220A4E" w:rsidDel="00CB2812">
                <w:rPr>
                  <w:rFonts w:asciiTheme="minorHAnsi" w:hAnsiTheme="minorHAnsi" w:cstheme="minorHAnsi"/>
                  <w:sz w:val="18"/>
                  <w:szCs w:val="18"/>
                  <w:lang w:val="fr-FR"/>
                </w:rPr>
                <w:delText>Démarrage des travaux en 2019</w:delText>
              </w:r>
            </w:del>
          </w:p>
          <w:p w14:paraId="35B87901" w14:textId="3D2DD306" w:rsidR="004E4D88" w:rsidRPr="00A8239A" w:rsidDel="00CB2812" w:rsidRDefault="004E4D88" w:rsidP="00CB2812">
            <w:pPr>
              <w:numPr>
                <w:ilvl w:val="1"/>
                <w:numId w:val="1"/>
              </w:numPr>
              <w:tabs>
                <w:tab w:val="left" w:pos="2730"/>
              </w:tabs>
              <w:spacing w:before="240" w:after="240"/>
              <w:ind w:left="1134"/>
              <w:jc w:val="left"/>
              <w:outlineLvl w:val="2"/>
              <w:rPr>
                <w:del w:id="4089" w:author="Houyem Rais" w:date="2024-02-22T15:03:00Z"/>
                <w:rFonts w:asciiTheme="minorHAnsi" w:hAnsiTheme="minorHAnsi" w:cstheme="minorHAnsi"/>
                <w:sz w:val="18"/>
                <w:szCs w:val="18"/>
                <w:lang w:val="fr-FR"/>
              </w:rPr>
              <w:pPrChange w:id="4090" w:author="Houyem Rais" w:date="2024-02-22T15:03:00Z">
                <w:pPr>
                  <w:spacing w:before="0" w:after="0"/>
                </w:pPr>
              </w:pPrChange>
            </w:pPr>
            <w:del w:id="4091" w:author="Houyem Rais" w:date="2024-02-22T15:03:00Z">
              <w:r w:rsidRPr="00220A4E" w:rsidDel="00CB2812">
                <w:rPr>
                  <w:rFonts w:asciiTheme="minorHAnsi" w:hAnsiTheme="minorHAnsi" w:cstheme="minorHAnsi"/>
                  <w:sz w:val="18"/>
                  <w:szCs w:val="18"/>
                  <w:lang w:val="fr-FR"/>
                </w:rPr>
                <w:delText>Travaux achevés en 2022</w:delText>
              </w:r>
            </w:del>
          </w:p>
        </w:tc>
      </w:tr>
      <w:tr w:rsidR="003C274B" w:rsidRPr="003C274B" w:rsidDel="00CB2812" w14:paraId="2B28C604" w14:textId="39AD5406" w:rsidTr="00A8239A">
        <w:trPr>
          <w:trHeight w:val="1791"/>
          <w:del w:id="4092" w:author="Houyem Rais" w:date="2024-02-22T15:03:00Z"/>
        </w:trPr>
        <w:tc>
          <w:tcPr>
            <w:tcW w:w="1137" w:type="pct"/>
          </w:tcPr>
          <w:p w14:paraId="4C82CB4D" w14:textId="5742FC6C" w:rsidR="004E4D88" w:rsidRPr="00A8239A" w:rsidDel="00CB2812" w:rsidRDefault="004E4D88" w:rsidP="00CB2812">
            <w:pPr>
              <w:numPr>
                <w:ilvl w:val="1"/>
                <w:numId w:val="1"/>
              </w:numPr>
              <w:tabs>
                <w:tab w:val="left" w:pos="2730"/>
              </w:tabs>
              <w:spacing w:before="240" w:after="240"/>
              <w:ind w:left="1134"/>
              <w:jc w:val="left"/>
              <w:outlineLvl w:val="2"/>
              <w:rPr>
                <w:del w:id="4093" w:author="Houyem Rais" w:date="2024-02-22T15:03:00Z"/>
                <w:rFonts w:asciiTheme="minorHAnsi" w:hAnsiTheme="minorHAnsi" w:cstheme="minorHAnsi"/>
                <w:b/>
                <w:bCs/>
                <w:sz w:val="18"/>
                <w:szCs w:val="18"/>
                <w:lang w:val="fr-FR"/>
              </w:rPr>
              <w:pPrChange w:id="4094" w:author="Houyem Rais" w:date="2024-02-22T15:03:00Z">
                <w:pPr>
                  <w:spacing w:before="0" w:after="0"/>
                  <w:jc w:val="left"/>
                </w:pPr>
              </w:pPrChange>
            </w:pPr>
            <w:del w:id="4095" w:author="Houyem Rais" w:date="2024-02-22T15:03:00Z">
              <w:r w:rsidRPr="00220A4E" w:rsidDel="00CB2812">
                <w:rPr>
                  <w:rFonts w:asciiTheme="minorHAnsi" w:hAnsiTheme="minorHAnsi" w:cstheme="minorHAnsi"/>
                  <w:b/>
                  <w:bCs/>
                  <w:sz w:val="18"/>
                  <w:szCs w:val="18"/>
                  <w:lang w:val="fr-FR"/>
                </w:rPr>
                <w:delText>Lot 2 : Génie Civil de la ligne E</w:delText>
              </w:r>
            </w:del>
          </w:p>
        </w:tc>
        <w:tc>
          <w:tcPr>
            <w:tcW w:w="2657" w:type="pct"/>
          </w:tcPr>
          <w:p w14:paraId="033AF660" w14:textId="43530082" w:rsidR="004E4D88" w:rsidRPr="00A8239A" w:rsidDel="00CB2812" w:rsidRDefault="004E4D88" w:rsidP="00CB2812">
            <w:pPr>
              <w:numPr>
                <w:ilvl w:val="1"/>
                <w:numId w:val="1"/>
              </w:numPr>
              <w:tabs>
                <w:tab w:val="left" w:pos="2730"/>
              </w:tabs>
              <w:spacing w:before="240" w:after="240"/>
              <w:ind w:left="1134"/>
              <w:jc w:val="left"/>
              <w:outlineLvl w:val="2"/>
              <w:rPr>
                <w:del w:id="4096" w:author="Houyem Rais" w:date="2024-02-22T15:03:00Z"/>
                <w:rFonts w:asciiTheme="minorHAnsi" w:hAnsiTheme="minorHAnsi" w:cstheme="minorHAnsi"/>
                <w:b/>
                <w:bCs/>
                <w:sz w:val="18"/>
                <w:szCs w:val="18"/>
                <w:lang w:val="fr-FR"/>
              </w:rPr>
              <w:pPrChange w:id="4097" w:author="Houyem Rais" w:date="2024-02-22T15:03:00Z">
                <w:pPr>
                  <w:spacing w:before="0" w:after="0"/>
                </w:pPr>
              </w:pPrChange>
            </w:pPr>
            <w:del w:id="4098" w:author="Houyem Rais" w:date="2024-02-22T15:03:00Z">
              <w:r w:rsidRPr="00220A4E" w:rsidDel="00CB2812">
                <w:rPr>
                  <w:rFonts w:asciiTheme="minorHAnsi" w:hAnsiTheme="minorHAnsi" w:cstheme="minorHAnsi"/>
                  <w:b/>
                  <w:bCs/>
                  <w:sz w:val="18"/>
                  <w:szCs w:val="18"/>
                  <w:lang w:val="fr-FR"/>
                </w:rPr>
                <w:delText>SOMATRA-GET</w:delText>
              </w:r>
            </w:del>
          </w:p>
          <w:p w14:paraId="58FA22E2" w14:textId="46DACE16" w:rsidR="004E4D88" w:rsidRPr="00A8239A" w:rsidDel="00CB2812" w:rsidRDefault="004E4D88" w:rsidP="00CB2812">
            <w:pPr>
              <w:numPr>
                <w:ilvl w:val="1"/>
                <w:numId w:val="1"/>
              </w:numPr>
              <w:tabs>
                <w:tab w:val="left" w:pos="2730"/>
              </w:tabs>
              <w:spacing w:before="240" w:after="240"/>
              <w:ind w:left="1134"/>
              <w:jc w:val="left"/>
              <w:outlineLvl w:val="2"/>
              <w:rPr>
                <w:del w:id="4099" w:author="Houyem Rais" w:date="2024-02-22T15:03:00Z"/>
                <w:rFonts w:asciiTheme="minorHAnsi" w:hAnsiTheme="minorHAnsi" w:cstheme="minorHAnsi"/>
                <w:sz w:val="18"/>
                <w:szCs w:val="18"/>
                <w:lang w:val="fr-FR"/>
              </w:rPr>
              <w:pPrChange w:id="4100" w:author="Houyem Rais" w:date="2024-02-22T15:03:00Z">
                <w:pPr>
                  <w:spacing w:before="0" w:after="0"/>
                </w:pPr>
              </w:pPrChange>
            </w:pPr>
            <w:del w:id="4101" w:author="Houyem Rais" w:date="2024-02-22T15:03:00Z">
              <w:r w:rsidRPr="00220A4E" w:rsidDel="00CB2812">
                <w:rPr>
                  <w:rFonts w:asciiTheme="minorHAnsi" w:hAnsiTheme="minorHAnsi" w:cstheme="minorHAnsi"/>
                  <w:sz w:val="18"/>
                  <w:szCs w:val="18"/>
                  <w:lang w:val="fr-FR"/>
                </w:rPr>
                <w:delText>Un avenant pour les travaux urgents avec SOMATRA-GET a été accepté par la CSM et les Bailleurs de Fonds et un constat contradictoire des lieux et des travaux a été réalisé.</w:delText>
              </w:r>
            </w:del>
          </w:p>
          <w:p w14:paraId="323D134B" w14:textId="3227FA89" w:rsidR="004E4D88" w:rsidRPr="00A8239A" w:rsidDel="00CB2812" w:rsidRDefault="004E4D88" w:rsidP="00CB2812">
            <w:pPr>
              <w:numPr>
                <w:ilvl w:val="1"/>
                <w:numId w:val="1"/>
              </w:numPr>
              <w:tabs>
                <w:tab w:val="left" w:pos="2730"/>
              </w:tabs>
              <w:spacing w:before="240" w:after="240"/>
              <w:ind w:left="1134"/>
              <w:jc w:val="left"/>
              <w:outlineLvl w:val="2"/>
              <w:rPr>
                <w:del w:id="4102" w:author="Houyem Rais" w:date="2024-02-22T15:03:00Z"/>
                <w:rFonts w:asciiTheme="minorHAnsi" w:hAnsiTheme="minorHAnsi" w:cstheme="minorHAnsi"/>
                <w:sz w:val="18"/>
                <w:szCs w:val="18"/>
                <w:lang w:val="fr-FR"/>
              </w:rPr>
              <w:pPrChange w:id="4103" w:author="Houyem Rais" w:date="2024-02-22T15:03:00Z">
                <w:pPr>
                  <w:spacing w:before="0" w:after="0"/>
                </w:pPr>
              </w:pPrChange>
            </w:pPr>
            <w:del w:id="4104" w:author="Houyem Rais" w:date="2024-02-22T15:03:00Z">
              <w:r w:rsidRPr="00220A4E" w:rsidDel="00CB2812">
                <w:rPr>
                  <w:rFonts w:asciiTheme="minorHAnsi" w:hAnsiTheme="minorHAnsi" w:cstheme="minorHAnsi"/>
                  <w:sz w:val="18"/>
                  <w:szCs w:val="18"/>
                  <w:lang w:val="fr-FR"/>
                </w:rPr>
                <w:delText>Construction d'ouvrages d'art pour mettre les lignes en site propre intégral :</w:delText>
              </w:r>
            </w:del>
          </w:p>
          <w:p w14:paraId="6C19EF19" w14:textId="55BC780D"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105" w:author="Houyem Rais" w:date="2024-02-22T15:03:00Z"/>
                <w:rFonts w:asciiTheme="minorHAnsi" w:hAnsiTheme="minorHAnsi" w:cstheme="minorHAnsi"/>
                <w:sz w:val="18"/>
                <w:szCs w:val="18"/>
                <w:lang w:val="fr-FR"/>
              </w:rPr>
              <w:pPrChange w:id="4106" w:author="Houyem Rais" w:date="2024-02-22T15:03:00Z">
                <w:pPr>
                  <w:pStyle w:val="ListParagraph"/>
                  <w:numPr>
                    <w:numId w:val="63"/>
                  </w:numPr>
                  <w:spacing w:before="0" w:after="0" w:line="276" w:lineRule="auto"/>
                  <w:ind w:left="172" w:hanging="172"/>
                </w:pPr>
              </w:pPrChange>
            </w:pPr>
            <w:del w:id="4107" w:author="Houyem Rais" w:date="2024-02-22T15:03:00Z">
              <w:r w:rsidRPr="00220A4E" w:rsidDel="00CB2812">
                <w:rPr>
                  <w:rFonts w:asciiTheme="minorHAnsi" w:hAnsiTheme="minorHAnsi" w:cstheme="minorHAnsi"/>
                  <w:sz w:val="18"/>
                  <w:szCs w:val="18"/>
                  <w:lang w:val="fr-FR"/>
                </w:rPr>
                <w:delText>05 ouvrages d'art dont 3 Viaducs en U en béton précontraint, 01 pont dalle en béton armé et 01 passage souterrain (tranchées couvertes) en parois moulés.</w:delText>
              </w:r>
            </w:del>
          </w:p>
          <w:p w14:paraId="50BE2176" w14:textId="1EDE3FAD"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108" w:author="Houyem Rais" w:date="2024-02-22T15:03:00Z"/>
                <w:rFonts w:asciiTheme="minorHAnsi" w:hAnsiTheme="minorHAnsi" w:cstheme="minorHAnsi"/>
                <w:sz w:val="18"/>
                <w:szCs w:val="18"/>
                <w:lang w:val="fr-FR"/>
              </w:rPr>
              <w:pPrChange w:id="4109" w:author="Houyem Rais" w:date="2024-02-22T15:03:00Z">
                <w:pPr>
                  <w:pStyle w:val="ListParagraph"/>
                  <w:numPr>
                    <w:numId w:val="63"/>
                  </w:numPr>
                  <w:spacing w:before="0" w:after="0" w:line="276" w:lineRule="auto"/>
                  <w:ind w:left="172" w:hanging="172"/>
                </w:pPr>
              </w:pPrChange>
            </w:pPr>
            <w:del w:id="4110" w:author="Houyem Rais" w:date="2024-02-22T15:03:00Z">
              <w:r w:rsidRPr="00A8239A" w:rsidDel="00CB2812">
                <w:rPr>
                  <w:rFonts w:asciiTheme="minorHAnsi" w:hAnsiTheme="minorHAnsi" w:cstheme="minorHAnsi"/>
                  <w:sz w:val="18"/>
                  <w:szCs w:val="18"/>
                </w:rPr>
                <w:delText>08 passages supérieurs pour piètons.</w:delText>
              </w:r>
            </w:del>
          </w:p>
        </w:tc>
        <w:tc>
          <w:tcPr>
            <w:tcW w:w="1206" w:type="pct"/>
          </w:tcPr>
          <w:p w14:paraId="29169990" w14:textId="09FFE97F" w:rsidR="004E4D88" w:rsidRPr="00A8239A" w:rsidDel="00CB2812" w:rsidRDefault="004E4D88" w:rsidP="00CB2812">
            <w:pPr>
              <w:numPr>
                <w:ilvl w:val="1"/>
                <w:numId w:val="1"/>
              </w:numPr>
              <w:tabs>
                <w:tab w:val="left" w:pos="2730"/>
              </w:tabs>
              <w:spacing w:before="240" w:after="240"/>
              <w:ind w:left="1134"/>
              <w:jc w:val="left"/>
              <w:outlineLvl w:val="2"/>
              <w:rPr>
                <w:del w:id="4111" w:author="Houyem Rais" w:date="2024-02-22T15:03:00Z"/>
                <w:rFonts w:asciiTheme="minorHAnsi" w:hAnsiTheme="minorHAnsi" w:cstheme="minorHAnsi"/>
                <w:sz w:val="18"/>
                <w:szCs w:val="18"/>
                <w:lang w:val="fr-FR"/>
              </w:rPr>
              <w:pPrChange w:id="4112" w:author="Houyem Rais" w:date="2024-02-22T15:03:00Z">
                <w:pPr>
                  <w:spacing w:before="0" w:after="0"/>
                </w:pPr>
              </w:pPrChange>
            </w:pPr>
            <w:del w:id="4113" w:author="Houyem Rais" w:date="2024-02-22T15:03:00Z">
              <w:r w:rsidRPr="00220A4E" w:rsidDel="00CB2812">
                <w:rPr>
                  <w:rFonts w:asciiTheme="minorHAnsi" w:hAnsiTheme="minorHAnsi" w:cstheme="minorHAnsi"/>
                  <w:sz w:val="18"/>
                  <w:szCs w:val="18"/>
                  <w:lang w:val="fr-FR"/>
                </w:rPr>
                <w:delText>Les travaux urgents attribués dans le cadre de cet avenant ont été achevés fin mars 2021</w:delText>
              </w:r>
            </w:del>
          </w:p>
        </w:tc>
      </w:tr>
      <w:tr w:rsidR="003C274B" w:rsidRPr="003C274B" w:rsidDel="00CB2812" w14:paraId="5DA67164" w14:textId="3EED8D73" w:rsidTr="003C274B">
        <w:trPr>
          <w:trHeight w:val="135"/>
          <w:del w:id="4114" w:author="Houyem Rais" w:date="2024-02-22T15:03:00Z"/>
        </w:trPr>
        <w:tc>
          <w:tcPr>
            <w:tcW w:w="1137" w:type="pct"/>
          </w:tcPr>
          <w:p w14:paraId="1B9E66FC" w14:textId="6736D383" w:rsidR="004E4D88" w:rsidRPr="00A8239A" w:rsidDel="00CB2812" w:rsidRDefault="004E4D88" w:rsidP="00CB2812">
            <w:pPr>
              <w:numPr>
                <w:ilvl w:val="1"/>
                <w:numId w:val="1"/>
              </w:numPr>
              <w:tabs>
                <w:tab w:val="left" w:pos="2730"/>
              </w:tabs>
              <w:spacing w:before="240" w:after="240"/>
              <w:ind w:left="1134"/>
              <w:jc w:val="left"/>
              <w:outlineLvl w:val="2"/>
              <w:rPr>
                <w:del w:id="4115" w:author="Houyem Rais" w:date="2024-02-22T15:03:00Z"/>
                <w:rFonts w:asciiTheme="minorHAnsi" w:hAnsiTheme="minorHAnsi" w:cstheme="minorHAnsi"/>
                <w:b/>
                <w:bCs/>
                <w:sz w:val="18"/>
                <w:szCs w:val="18"/>
                <w:lang w:val="fr-FR"/>
              </w:rPr>
              <w:pPrChange w:id="4116" w:author="Houyem Rais" w:date="2024-02-22T15:03:00Z">
                <w:pPr>
                  <w:spacing w:before="0" w:after="0"/>
                  <w:jc w:val="left"/>
                </w:pPr>
              </w:pPrChange>
            </w:pPr>
            <w:del w:id="4117" w:author="Houyem Rais" w:date="2024-02-22T15:03:00Z">
              <w:r w:rsidRPr="00220A4E" w:rsidDel="00CB2812">
                <w:rPr>
                  <w:rFonts w:asciiTheme="minorHAnsi" w:hAnsiTheme="minorHAnsi" w:cstheme="minorHAnsi"/>
                  <w:b/>
                  <w:bCs/>
                  <w:sz w:val="18"/>
                  <w:szCs w:val="18"/>
                  <w:lang w:val="fr-FR"/>
                </w:rPr>
                <w:delText>Lot 3 : Bâtiments des Stations de la ligne D</w:delText>
              </w:r>
            </w:del>
          </w:p>
          <w:p w14:paraId="07CFE9AC" w14:textId="1A6BCA13" w:rsidR="004E4D88" w:rsidRPr="00A8239A" w:rsidDel="00CB2812" w:rsidRDefault="004E4D88" w:rsidP="00CB2812">
            <w:pPr>
              <w:numPr>
                <w:ilvl w:val="1"/>
                <w:numId w:val="1"/>
              </w:numPr>
              <w:tabs>
                <w:tab w:val="left" w:pos="2730"/>
              </w:tabs>
              <w:spacing w:before="240" w:after="240"/>
              <w:ind w:left="1134"/>
              <w:jc w:val="left"/>
              <w:outlineLvl w:val="2"/>
              <w:rPr>
                <w:del w:id="4118" w:author="Houyem Rais" w:date="2024-02-22T15:03:00Z"/>
                <w:rFonts w:asciiTheme="minorHAnsi" w:hAnsiTheme="minorHAnsi" w:cstheme="minorHAnsi"/>
                <w:sz w:val="18"/>
                <w:szCs w:val="18"/>
                <w:lang w:val="fr-FR"/>
              </w:rPr>
              <w:pPrChange w:id="4119" w:author="Houyem Rais" w:date="2024-02-22T15:03:00Z">
                <w:pPr>
                  <w:spacing w:before="0" w:after="0"/>
                  <w:jc w:val="left"/>
                </w:pPr>
              </w:pPrChange>
            </w:pPr>
            <w:del w:id="4120" w:author="Houyem Rais" w:date="2024-02-22T15:03:00Z">
              <w:r w:rsidRPr="00A8239A" w:rsidDel="00CB2812">
                <w:rPr>
                  <w:rFonts w:asciiTheme="minorHAnsi" w:hAnsiTheme="minorHAnsi" w:cstheme="minorHAnsi"/>
                  <w:sz w:val="18"/>
                  <w:szCs w:val="18"/>
                </w:rPr>
                <w:delText>Investissement : 31,3 MDT (TTC)</w:delText>
              </w:r>
            </w:del>
          </w:p>
        </w:tc>
        <w:tc>
          <w:tcPr>
            <w:tcW w:w="2657" w:type="pct"/>
          </w:tcPr>
          <w:p w14:paraId="26D0F8E5" w14:textId="47301234" w:rsidR="004E4D88" w:rsidRPr="00A8239A" w:rsidDel="00CB2812" w:rsidRDefault="004E4D88" w:rsidP="00CB2812">
            <w:pPr>
              <w:numPr>
                <w:ilvl w:val="1"/>
                <w:numId w:val="1"/>
              </w:numPr>
              <w:tabs>
                <w:tab w:val="left" w:pos="2730"/>
              </w:tabs>
              <w:spacing w:before="240" w:after="240"/>
              <w:ind w:left="1134"/>
              <w:jc w:val="left"/>
              <w:outlineLvl w:val="2"/>
              <w:rPr>
                <w:del w:id="4121" w:author="Houyem Rais" w:date="2024-02-22T15:03:00Z"/>
                <w:rFonts w:asciiTheme="minorHAnsi" w:hAnsiTheme="minorHAnsi" w:cstheme="minorHAnsi"/>
                <w:b/>
                <w:bCs/>
                <w:sz w:val="18"/>
                <w:szCs w:val="18"/>
                <w:lang w:val="fr-FR"/>
              </w:rPr>
              <w:pPrChange w:id="4122" w:author="Houyem Rais" w:date="2024-02-22T15:03:00Z">
                <w:pPr>
                  <w:spacing w:before="0" w:after="0"/>
                </w:pPr>
              </w:pPrChange>
            </w:pPr>
            <w:del w:id="4123" w:author="Houyem Rais" w:date="2024-02-22T15:03:00Z">
              <w:r w:rsidRPr="00220A4E" w:rsidDel="00CB2812">
                <w:rPr>
                  <w:rFonts w:asciiTheme="minorHAnsi" w:hAnsiTheme="minorHAnsi" w:cstheme="minorHAnsi"/>
                  <w:b/>
                  <w:bCs/>
                  <w:sz w:val="18"/>
                  <w:szCs w:val="18"/>
                  <w:lang w:val="fr-FR"/>
                </w:rPr>
                <w:delText>Société Bouzguenda Frères SBF</w:delText>
              </w:r>
            </w:del>
          </w:p>
          <w:p w14:paraId="4E442ED8" w14:textId="52648977" w:rsidR="004E4D88" w:rsidRPr="00A8239A" w:rsidDel="00CB2812" w:rsidRDefault="004E4D88" w:rsidP="00CB2812">
            <w:pPr>
              <w:numPr>
                <w:ilvl w:val="1"/>
                <w:numId w:val="1"/>
              </w:numPr>
              <w:tabs>
                <w:tab w:val="left" w:pos="2730"/>
              </w:tabs>
              <w:spacing w:before="240" w:after="240"/>
              <w:ind w:left="1134"/>
              <w:jc w:val="left"/>
              <w:outlineLvl w:val="2"/>
              <w:rPr>
                <w:del w:id="4124" w:author="Houyem Rais" w:date="2024-02-22T15:03:00Z"/>
                <w:rFonts w:asciiTheme="minorHAnsi" w:hAnsiTheme="minorHAnsi" w:cstheme="minorHAnsi"/>
                <w:sz w:val="18"/>
                <w:szCs w:val="18"/>
                <w:lang w:val="fr-FR"/>
              </w:rPr>
              <w:pPrChange w:id="4125" w:author="Houyem Rais" w:date="2024-02-22T15:03:00Z">
                <w:pPr>
                  <w:spacing w:before="0" w:after="0"/>
                </w:pPr>
              </w:pPrChange>
            </w:pPr>
            <w:del w:id="4126" w:author="Houyem Rais" w:date="2024-02-22T15:03:00Z">
              <w:r w:rsidRPr="00220A4E" w:rsidDel="00CB2812">
                <w:rPr>
                  <w:rFonts w:asciiTheme="minorHAnsi" w:hAnsiTheme="minorHAnsi" w:cstheme="minorHAnsi"/>
                  <w:sz w:val="18"/>
                  <w:szCs w:val="18"/>
                  <w:lang w:val="fr-FR"/>
                </w:rPr>
                <w:delText> La construction de 8 stations (Saida Manoubia - Mellassine - Erraoudha - Bardo - El Bortal - Manouba - Les Orangers - Gobaa)</w:delText>
              </w:r>
            </w:del>
          </w:p>
        </w:tc>
        <w:tc>
          <w:tcPr>
            <w:tcW w:w="1206" w:type="pct"/>
          </w:tcPr>
          <w:p w14:paraId="506D24A6" w14:textId="276E43BE" w:rsidR="004E4D88" w:rsidRPr="00A8239A" w:rsidDel="00CB2812" w:rsidRDefault="004E4D88" w:rsidP="00CB2812">
            <w:pPr>
              <w:numPr>
                <w:ilvl w:val="1"/>
                <w:numId w:val="1"/>
              </w:numPr>
              <w:tabs>
                <w:tab w:val="left" w:pos="2730"/>
              </w:tabs>
              <w:spacing w:before="240" w:after="240"/>
              <w:ind w:left="1134"/>
              <w:jc w:val="left"/>
              <w:outlineLvl w:val="2"/>
              <w:rPr>
                <w:del w:id="4127" w:author="Houyem Rais" w:date="2024-02-22T15:03:00Z"/>
                <w:rFonts w:asciiTheme="minorHAnsi" w:hAnsiTheme="minorHAnsi" w:cstheme="minorHAnsi"/>
                <w:sz w:val="18"/>
                <w:szCs w:val="18"/>
                <w:lang w:val="fr-FR"/>
              </w:rPr>
              <w:pPrChange w:id="4128" w:author="Houyem Rais" w:date="2024-02-22T15:03:00Z">
                <w:pPr>
                  <w:spacing w:before="0" w:after="0"/>
                </w:pPr>
              </w:pPrChange>
            </w:pPr>
            <w:del w:id="4129" w:author="Houyem Rais" w:date="2024-02-22T15:03:00Z">
              <w:r w:rsidRPr="00220A4E" w:rsidDel="00CB2812">
                <w:rPr>
                  <w:rFonts w:asciiTheme="minorHAnsi" w:hAnsiTheme="minorHAnsi" w:cstheme="minorHAnsi"/>
                  <w:sz w:val="18"/>
                  <w:szCs w:val="18"/>
                  <w:lang w:val="fr-FR"/>
                </w:rPr>
                <w:delText>Démarrage des travaux : 15/12/2010</w:delText>
              </w:r>
            </w:del>
          </w:p>
          <w:p w14:paraId="28C5F9A0" w14:textId="73A5E921" w:rsidR="004E4D88" w:rsidRPr="00A8239A" w:rsidDel="00CB2812" w:rsidRDefault="004E4D88" w:rsidP="00CB2812">
            <w:pPr>
              <w:numPr>
                <w:ilvl w:val="1"/>
                <w:numId w:val="1"/>
              </w:numPr>
              <w:tabs>
                <w:tab w:val="left" w:pos="2730"/>
              </w:tabs>
              <w:spacing w:before="240" w:after="240"/>
              <w:ind w:left="1134"/>
              <w:jc w:val="left"/>
              <w:outlineLvl w:val="2"/>
              <w:rPr>
                <w:del w:id="4130" w:author="Houyem Rais" w:date="2024-02-22T15:03:00Z"/>
                <w:rFonts w:asciiTheme="minorHAnsi" w:hAnsiTheme="minorHAnsi" w:cstheme="minorHAnsi"/>
                <w:sz w:val="18"/>
                <w:szCs w:val="18"/>
                <w:lang w:val="fr-FR"/>
              </w:rPr>
              <w:pPrChange w:id="4131" w:author="Houyem Rais" w:date="2024-02-22T15:03:00Z">
                <w:pPr>
                  <w:spacing w:before="0" w:after="0"/>
                </w:pPr>
              </w:pPrChange>
            </w:pPr>
            <w:del w:id="4132" w:author="Houyem Rais" w:date="2024-02-22T15:03:00Z">
              <w:r w:rsidRPr="00220A4E" w:rsidDel="00CB2812">
                <w:rPr>
                  <w:rFonts w:asciiTheme="minorHAnsi" w:hAnsiTheme="minorHAnsi" w:cstheme="minorHAnsi"/>
                  <w:sz w:val="18"/>
                  <w:szCs w:val="18"/>
                  <w:lang w:val="fr-FR"/>
                </w:rPr>
                <w:delText>Fin des travaux : fin 2021</w:delText>
              </w:r>
            </w:del>
          </w:p>
        </w:tc>
      </w:tr>
      <w:tr w:rsidR="003C274B" w:rsidRPr="003C274B" w:rsidDel="00CB2812" w14:paraId="33A8B8D3" w14:textId="0558CE33" w:rsidTr="003C274B">
        <w:trPr>
          <w:trHeight w:val="135"/>
          <w:del w:id="4133" w:author="Houyem Rais" w:date="2024-02-22T15:03:00Z"/>
        </w:trPr>
        <w:tc>
          <w:tcPr>
            <w:tcW w:w="1137" w:type="pct"/>
          </w:tcPr>
          <w:p w14:paraId="2D1B00CF" w14:textId="69CF896E" w:rsidR="004E4D88" w:rsidRPr="00A8239A" w:rsidDel="00CB2812" w:rsidRDefault="004E4D88" w:rsidP="00CB2812">
            <w:pPr>
              <w:numPr>
                <w:ilvl w:val="1"/>
                <w:numId w:val="1"/>
              </w:numPr>
              <w:tabs>
                <w:tab w:val="left" w:pos="2730"/>
              </w:tabs>
              <w:spacing w:before="240" w:after="240"/>
              <w:ind w:left="1134"/>
              <w:jc w:val="left"/>
              <w:outlineLvl w:val="2"/>
              <w:rPr>
                <w:del w:id="4134" w:author="Houyem Rais" w:date="2024-02-22T15:03:00Z"/>
                <w:rFonts w:asciiTheme="minorHAnsi" w:hAnsiTheme="minorHAnsi" w:cstheme="minorHAnsi"/>
                <w:b/>
                <w:bCs/>
                <w:sz w:val="18"/>
                <w:szCs w:val="18"/>
                <w:lang w:val="fr-FR"/>
              </w:rPr>
              <w:pPrChange w:id="4135" w:author="Houyem Rais" w:date="2024-02-22T15:03:00Z">
                <w:pPr>
                  <w:spacing w:before="0" w:after="0"/>
                  <w:jc w:val="left"/>
                </w:pPr>
              </w:pPrChange>
            </w:pPr>
            <w:del w:id="4136" w:author="Houyem Rais" w:date="2024-02-22T15:03:00Z">
              <w:r w:rsidRPr="00220A4E" w:rsidDel="00CB2812">
                <w:rPr>
                  <w:rFonts w:asciiTheme="minorHAnsi" w:hAnsiTheme="minorHAnsi" w:cstheme="minorHAnsi"/>
                  <w:b/>
                  <w:bCs/>
                  <w:sz w:val="18"/>
                  <w:szCs w:val="18"/>
                  <w:lang w:val="fr-FR"/>
                </w:rPr>
                <w:delText>Lot 4 : Bâtiments des Stations de la ligne E</w:delText>
              </w:r>
            </w:del>
          </w:p>
        </w:tc>
        <w:tc>
          <w:tcPr>
            <w:tcW w:w="2657" w:type="pct"/>
          </w:tcPr>
          <w:p w14:paraId="67165A55" w14:textId="546066EF" w:rsidR="004E4D88" w:rsidRPr="00A8239A" w:rsidDel="00CB2812" w:rsidRDefault="004E4D88" w:rsidP="00CB2812">
            <w:pPr>
              <w:numPr>
                <w:ilvl w:val="1"/>
                <w:numId w:val="1"/>
              </w:numPr>
              <w:tabs>
                <w:tab w:val="left" w:pos="2730"/>
              </w:tabs>
              <w:spacing w:before="240" w:after="240"/>
              <w:ind w:left="1134"/>
              <w:jc w:val="left"/>
              <w:outlineLvl w:val="2"/>
              <w:rPr>
                <w:del w:id="4137" w:author="Houyem Rais" w:date="2024-02-22T15:03:00Z"/>
                <w:rFonts w:asciiTheme="minorHAnsi" w:hAnsiTheme="minorHAnsi" w:cstheme="minorHAnsi"/>
                <w:b/>
                <w:bCs/>
                <w:sz w:val="18"/>
                <w:szCs w:val="18"/>
                <w:lang w:val="fr-FR"/>
              </w:rPr>
              <w:pPrChange w:id="4138" w:author="Houyem Rais" w:date="2024-02-22T15:03:00Z">
                <w:pPr>
                  <w:spacing w:before="0" w:after="0"/>
                </w:pPr>
              </w:pPrChange>
            </w:pPr>
            <w:del w:id="4139" w:author="Houyem Rais" w:date="2024-02-22T15:03:00Z">
              <w:r w:rsidRPr="00220A4E" w:rsidDel="00CB2812">
                <w:rPr>
                  <w:rFonts w:asciiTheme="minorHAnsi" w:hAnsiTheme="minorHAnsi" w:cstheme="minorHAnsi"/>
                  <w:b/>
                  <w:bCs/>
                  <w:sz w:val="18"/>
                  <w:szCs w:val="18"/>
                  <w:lang w:val="fr-FR"/>
                </w:rPr>
                <w:delText>Entreprise Gloulou Mohamed et Salem – EGMS</w:delText>
              </w:r>
            </w:del>
          </w:p>
          <w:p w14:paraId="7FFAC82E" w14:textId="3C304ADC" w:rsidR="004E4D88" w:rsidRPr="00A8239A" w:rsidDel="00CB2812" w:rsidRDefault="004E4D88" w:rsidP="00CB2812">
            <w:pPr>
              <w:numPr>
                <w:ilvl w:val="1"/>
                <w:numId w:val="1"/>
              </w:numPr>
              <w:tabs>
                <w:tab w:val="left" w:pos="2730"/>
              </w:tabs>
              <w:spacing w:before="240" w:after="240"/>
              <w:ind w:left="1134"/>
              <w:jc w:val="left"/>
              <w:outlineLvl w:val="2"/>
              <w:rPr>
                <w:del w:id="4140" w:author="Houyem Rais" w:date="2024-02-22T15:03:00Z"/>
                <w:rFonts w:asciiTheme="minorHAnsi" w:hAnsiTheme="minorHAnsi" w:cstheme="minorHAnsi"/>
                <w:sz w:val="18"/>
                <w:szCs w:val="18"/>
                <w:lang w:val="fr-FR"/>
              </w:rPr>
              <w:pPrChange w:id="4141" w:author="Houyem Rais" w:date="2024-02-22T15:03:00Z">
                <w:pPr>
                  <w:spacing w:before="0" w:after="0"/>
                </w:pPr>
              </w:pPrChange>
            </w:pPr>
            <w:del w:id="4142" w:author="Houyem Rais" w:date="2024-02-22T15:03:00Z">
              <w:r w:rsidRPr="00220A4E" w:rsidDel="00CB2812">
                <w:rPr>
                  <w:rFonts w:asciiTheme="minorHAnsi" w:hAnsiTheme="minorHAnsi" w:cstheme="minorHAnsi"/>
                  <w:sz w:val="18"/>
                  <w:szCs w:val="18"/>
                  <w:lang w:val="fr-FR"/>
                </w:rPr>
                <w:delText>La construction de 5 stations (Ennajeh - Ettayaran Ezzouhour 1 - Ezzouhour 2 - Hrairia - Bougatfa)</w:delText>
              </w:r>
            </w:del>
          </w:p>
        </w:tc>
        <w:tc>
          <w:tcPr>
            <w:tcW w:w="1206" w:type="pct"/>
          </w:tcPr>
          <w:p w14:paraId="4BEEB4DF" w14:textId="63F42D72" w:rsidR="004E4D88" w:rsidRPr="00A8239A" w:rsidDel="00CB2812" w:rsidRDefault="004E4D88" w:rsidP="00CB2812">
            <w:pPr>
              <w:numPr>
                <w:ilvl w:val="1"/>
                <w:numId w:val="1"/>
              </w:numPr>
              <w:tabs>
                <w:tab w:val="left" w:pos="2730"/>
              </w:tabs>
              <w:spacing w:before="240" w:after="240"/>
              <w:ind w:left="1134"/>
              <w:jc w:val="left"/>
              <w:outlineLvl w:val="2"/>
              <w:rPr>
                <w:del w:id="4143" w:author="Houyem Rais" w:date="2024-02-22T15:03:00Z"/>
                <w:rFonts w:asciiTheme="minorHAnsi" w:hAnsiTheme="minorHAnsi" w:cstheme="minorHAnsi"/>
                <w:sz w:val="18"/>
                <w:szCs w:val="18"/>
                <w:lang w:val="fr-FR"/>
              </w:rPr>
              <w:pPrChange w:id="4144" w:author="Houyem Rais" w:date="2024-02-22T15:03:00Z">
                <w:pPr>
                  <w:spacing w:before="0" w:after="0"/>
                </w:pPr>
              </w:pPrChange>
            </w:pPr>
            <w:del w:id="4145" w:author="Houyem Rais" w:date="2024-02-22T15:03:00Z">
              <w:r w:rsidRPr="00220A4E" w:rsidDel="00CB2812">
                <w:rPr>
                  <w:rFonts w:asciiTheme="minorHAnsi" w:hAnsiTheme="minorHAnsi" w:cstheme="minorHAnsi"/>
                  <w:sz w:val="18"/>
                  <w:szCs w:val="18"/>
                  <w:lang w:val="fr-FR"/>
                </w:rPr>
                <w:delText>Démarrage des travaux : 20/12/2010</w:delText>
              </w:r>
            </w:del>
          </w:p>
          <w:p w14:paraId="52DE9BC0" w14:textId="3A7A6A9D" w:rsidR="004E4D88" w:rsidRPr="00A8239A" w:rsidDel="00CB2812" w:rsidRDefault="004E4D88" w:rsidP="00CB2812">
            <w:pPr>
              <w:numPr>
                <w:ilvl w:val="1"/>
                <w:numId w:val="1"/>
              </w:numPr>
              <w:tabs>
                <w:tab w:val="left" w:pos="2730"/>
              </w:tabs>
              <w:spacing w:before="240" w:after="240"/>
              <w:ind w:left="1134"/>
              <w:jc w:val="left"/>
              <w:outlineLvl w:val="2"/>
              <w:rPr>
                <w:del w:id="4146" w:author="Houyem Rais" w:date="2024-02-22T15:03:00Z"/>
                <w:rFonts w:asciiTheme="minorHAnsi" w:hAnsiTheme="minorHAnsi" w:cstheme="minorHAnsi"/>
                <w:sz w:val="18"/>
                <w:szCs w:val="18"/>
                <w:lang w:val="fr-FR"/>
              </w:rPr>
              <w:pPrChange w:id="4147" w:author="Houyem Rais" w:date="2024-02-22T15:03:00Z">
                <w:pPr>
                  <w:spacing w:before="0" w:after="0"/>
                </w:pPr>
              </w:pPrChange>
            </w:pPr>
            <w:del w:id="4148" w:author="Houyem Rais" w:date="2024-02-22T15:03:00Z">
              <w:r w:rsidRPr="00220A4E" w:rsidDel="00CB2812">
                <w:rPr>
                  <w:rFonts w:asciiTheme="minorHAnsi" w:hAnsiTheme="minorHAnsi" w:cstheme="minorHAnsi"/>
                  <w:sz w:val="18"/>
                  <w:szCs w:val="18"/>
                  <w:lang w:val="fr-FR"/>
                </w:rPr>
                <w:delText>Travaux achevés fin mars 2021</w:delText>
              </w:r>
            </w:del>
          </w:p>
        </w:tc>
      </w:tr>
      <w:tr w:rsidR="003C274B" w:rsidRPr="003C274B" w:rsidDel="00CB2812" w14:paraId="3FF0EEAC" w14:textId="1CC5CC41" w:rsidTr="003C274B">
        <w:trPr>
          <w:trHeight w:val="135"/>
          <w:del w:id="4149" w:author="Houyem Rais" w:date="2024-02-22T15:03:00Z"/>
        </w:trPr>
        <w:tc>
          <w:tcPr>
            <w:tcW w:w="1137" w:type="pct"/>
          </w:tcPr>
          <w:p w14:paraId="78DA1C00" w14:textId="52823203" w:rsidR="004E4D88" w:rsidRPr="00A8239A" w:rsidDel="00CB2812" w:rsidRDefault="004E4D88" w:rsidP="00CB2812">
            <w:pPr>
              <w:numPr>
                <w:ilvl w:val="1"/>
                <w:numId w:val="1"/>
              </w:numPr>
              <w:tabs>
                <w:tab w:val="left" w:pos="2730"/>
              </w:tabs>
              <w:spacing w:before="240" w:after="240"/>
              <w:ind w:left="1134"/>
              <w:jc w:val="left"/>
              <w:outlineLvl w:val="2"/>
              <w:rPr>
                <w:del w:id="4150" w:author="Houyem Rais" w:date="2024-02-22T15:03:00Z"/>
                <w:rFonts w:asciiTheme="minorHAnsi" w:hAnsiTheme="minorHAnsi" w:cstheme="minorHAnsi"/>
                <w:b/>
                <w:bCs/>
                <w:sz w:val="18"/>
                <w:szCs w:val="18"/>
                <w:lang w:val="fr-FR"/>
              </w:rPr>
              <w:pPrChange w:id="4151" w:author="Houyem Rais" w:date="2024-02-22T15:03:00Z">
                <w:pPr>
                  <w:spacing w:before="0" w:after="0"/>
                  <w:jc w:val="left"/>
                </w:pPr>
              </w:pPrChange>
            </w:pPr>
            <w:del w:id="4152" w:author="Houyem Rais" w:date="2024-02-22T15:03:00Z">
              <w:r w:rsidRPr="00A8239A" w:rsidDel="00CB2812">
                <w:rPr>
                  <w:rFonts w:asciiTheme="minorHAnsi" w:hAnsiTheme="minorHAnsi" w:cstheme="minorHAnsi"/>
                  <w:b/>
                  <w:bCs/>
                  <w:sz w:val="18"/>
                  <w:szCs w:val="18"/>
                </w:rPr>
                <w:delText>Lot 5 : Système </w:delText>
              </w:r>
            </w:del>
          </w:p>
        </w:tc>
        <w:tc>
          <w:tcPr>
            <w:tcW w:w="2657" w:type="pct"/>
          </w:tcPr>
          <w:p w14:paraId="31C4DE0E" w14:textId="1D425C34" w:rsidR="004E4D88" w:rsidRPr="00A8239A" w:rsidDel="00CB2812" w:rsidRDefault="004E4D88" w:rsidP="00CB2812">
            <w:pPr>
              <w:numPr>
                <w:ilvl w:val="1"/>
                <w:numId w:val="1"/>
              </w:numPr>
              <w:tabs>
                <w:tab w:val="left" w:pos="2730"/>
              </w:tabs>
              <w:spacing w:before="240" w:after="240"/>
              <w:ind w:left="1134"/>
              <w:jc w:val="left"/>
              <w:outlineLvl w:val="2"/>
              <w:rPr>
                <w:del w:id="4153" w:author="Houyem Rais" w:date="2024-02-22T15:03:00Z"/>
                <w:rFonts w:asciiTheme="minorHAnsi" w:hAnsiTheme="minorHAnsi" w:cstheme="minorHAnsi"/>
                <w:b/>
                <w:bCs/>
                <w:sz w:val="18"/>
                <w:szCs w:val="18"/>
                <w:lang w:val="fr-FR"/>
              </w:rPr>
              <w:pPrChange w:id="4154" w:author="Houyem Rais" w:date="2024-02-22T15:03:00Z">
                <w:pPr>
                  <w:spacing w:before="0" w:after="0"/>
                </w:pPr>
              </w:pPrChange>
            </w:pPr>
            <w:del w:id="4155" w:author="Houyem Rais" w:date="2024-02-22T15:03:00Z">
              <w:r w:rsidRPr="00220A4E" w:rsidDel="00CB2812">
                <w:rPr>
                  <w:rFonts w:asciiTheme="minorHAnsi" w:hAnsiTheme="minorHAnsi" w:cstheme="minorHAnsi"/>
                  <w:b/>
                  <w:bCs/>
                  <w:sz w:val="18"/>
                  <w:szCs w:val="18"/>
                  <w:lang w:val="fr-FR"/>
                </w:rPr>
                <w:delText>Groupement COLAS RAIL/SIEMENS SAS/ SOMATRA GET/SIEMENS SA</w:delText>
              </w:r>
            </w:del>
          </w:p>
          <w:p w14:paraId="5F7FB558" w14:textId="1B577B02"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156" w:author="Houyem Rais" w:date="2024-02-22T15:03:00Z"/>
                <w:rFonts w:asciiTheme="minorHAnsi" w:hAnsiTheme="minorHAnsi" w:cstheme="minorHAnsi"/>
                <w:sz w:val="18"/>
                <w:szCs w:val="18"/>
                <w:lang w:val="fr-FR"/>
              </w:rPr>
              <w:pPrChange w:id="4157" w:author="Houyem Rais" w:date="2024-02-22T15:03:00Z">
                <w:pPr>
                  <w:pStyle w:val="ListParagraph"/>
                  <w:numPr>
                    <w:numId w:val="63"/>
                  </w:numPr>
                  <w:spacing w:before="0" w:after="0" w:line="276" w:lineRule="auto"/>
                  <w:ind w:left="172" w:hanging="172"/>
                </w:pPr>
              </w:pPrChange>
            </w:pPr>
            <w:del w:id="4158" w:author="Houyem Rais" w:date="2024-02-22T15:03:00Z">
              <w:r w:rsidRPr="00A8239A" w:rsidDel="00CB2812">
                <w:rPr>
                  <w:rFonts w:asciiTheme="minorHAnsi" w:hAnsiTheme="minorHAnsi" w:cstheme="minorHAnsi"/>
                  <w:sz w:val="18"/>
                  <w:szCs w:val="18"/>
                </w:rPr>
                <w:delText>Construction des ateliers de maintenance</w:delText>
              </w:r>
            </w:del>
          </w:p>
          <w:p w14:paraId="7E4D27E3" w14:textId="2FE1A8D7"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159" w:author="Houyem Rais" w:date="2024-02-22T15:03:00Z"/>
                <w:rFonts w:asciiTheme="minorHAnsi" w:hAnsiTheme="minorHAnsi" w:cstheme="minorHAnsi"/>
                <w:sz w:val="18"/>
                <w:szCs w:val="18"/>
                <w:lang w:val="fr-FR"/>
              </w:rPr>
              <w:pPrChange w:id="4160" w:author="Houyem Rais" w:date="2024-02-22T15:03:00Z">
                <w:pPr>
                  <w:pStyle w:val="ListParagraph"/>
                  <w:numPr>
                    <w:numId w:val="63"/>
                  </w:numPr>
                  <w:spacing w:before="0" w:after="0" w:line="276" w:lineRule="auto"/>
                  <w:ind w:left="172" w:hanging="172"/>
                </w:pPr>
              </w:pPrChange>
            </w:pPr>
            <w:del w:id="4161" w:author="Houyem Rais" w:date="2024-02-22T15:03:00Z">
              <w:r w:rsidRPr="00A8239A" w:rsidDel="00CB2812">
                <w:rPr>
                  <w:rFonts w:asciiTheme="minorHAnsi" w:hAnsiTheme="minorHAnsi" w:cstheme="minorHAnsi"/>
                  <w:sz w:val="18"/>
                  <w:szCs w:val="18"/>
                </w:rPr>
                <w:delText>Fourniture et installation des équipements</w:delText>
              </w:r>
            </w:del>
          </w:p>
          <w:p w14:paraId="627130B2" w14:textId="72830356" w:rsidR="004E4D88" w:rsidRPr="00A8239A" w:rsidDel="00CB2812" w:rsidRDefault="004E4D88" w:rsidP="00CB2812">
            <w:pPr>
              <w:pStyle w:val="ListParagraph"/>
              <w:numPr>
                <w:ilvl w:val="1"/>
                <w:numId w:val="1"/>
              </w:numPr>
              <w:tabs>
                <w:tab w:val="left" w:pos="2730"/>
              </w:tabs>
              <w:spacing w:before="240" w:after="240" w:line="276" w:lineRule="auto"/>
              <w:ind w:left="1134"/>
              <w:jc w:val="left"/>
              <w:outlineLvl w:val="2"/>
              <w:rPr>
                <w:del w:id="4162" w:author="Houyem Rais" w:date="2024-02-22T15:03:00Z"/>
                <w:rFonts w:asciiTheme="minorHAnsi" w:hAnsiTheme="minorHAnsi" w:cstheme="minorHAnsi"/>
                <w:sz w:val="18"/>
                <w:szCs w:val="18"/>
                <w:lang w:val="fr-FR"/>
              </w:rPr>
              <w:pPrChange w:id="4163" w:author="Houyem Rais" w:date="2024-02-22T15:03:00Z">
                <w:pPr>
                  <w:pStyle w:val="ListParagraph"/>
                  <w:numPr>
                    <w:numId w:val="63"/>
                  </w:numPr>
                  <w:spacing w:before="0" w:after="0" w:line="276" w:lineRule="auto"/>
                  <w:ind w:left="172" w:hanging="172"/>
                </w:pPr>
              </w:pPrChange>
            </w:pPr>
            <w:del w:id="4164" w:author="Houyem Rais" w:date="2024-02-22T15:03:00Z">
              <w:r w:rsidRPr="00220A4E" w:rsidDel="00CB2812">
                <w:rPr>
                  <w:rFonts w:asciiTheme="minorHAnsi" w:hAnsiTheme="minorHAnsi" w:cstheme="minorHAnsi"/>
                  <w:sz w:val="18"/>
                  <w:szCs w:val="18"/>
                  <w:lang w:val="fr-FR"/>
                </w:rPr>
                <w:delText>Fourniture et installation du poste de la commande centralisée (PCC) et système d'aide à l'exploitation (SAE)</w:delText>
              </w:r>
            </w:del>
          </w:p>
        </w:tc>
        <w:tc>
          <w:tcPr>
            <w:tcW w:w="1206" w:type="pct"/>
          </w:tcPr>
          <w:p w14:paraId="69690EFE" w14:textId="289F6C82" w:rsidR="004E4D88" w:rsidRPr="00A8239A" w:rsidDel="00CB2812" w:rsidRDefault="004E4D88" w:rsidP="00CB2812">
            <w:pPr>
              <w:numPr>
                <w:ilvl w:val="1"/>
                <w:numId w:val="1"/>
              </w:numPr>
              <w:tabs>
                <w:tab w:val="left" w:pos="2730"/>
              </w:tabs>
              <w:spacing w:before="240" w:after="240"/>
              <w:ind w:left="1134"/>
              <w:jc w:val="left"/>
              <w:outlineLvl w:val="2"/>
              <w:rPr>
                <w:del w:id="4165" w:author="Houyem Rais" w:date="2024-02-22T15:03:00Z"/>
                <w:rFonts w:asciiTheme="minorHAnsi" w:hAnsiTheme="minorHAnsi" w:cstheme="minorHAnsi"/>
                <w:sz w:val="18"/>
                <w:szCs w:val="18"/>
                <w:lang w:val="fr-FR"/>
              </w:rPr>
              <w:pPrChange w:id="4166" w:author="Houyem Rais" w:date="2024-02-22T15:03:00Z">
                <w:pPr>
                  <w:spacing w:before="0" w:after="0"/>
                </w:pPr>
              </w:pPrChange>
            </w:pPr>
            <w:del w:id="4167" w:author="Houyem Rais" w:date="2024-02-22T15:03:00Z">
              <w:r w:rsidRPr="00220A4E" w:rsidDel="00CB2812">
                <w:rPr>
                  <w:rFonts w:asciiTheme="minorHAnsi" w:hAnsiTheme="minorHAnsi" w:cstheme="minorHAnsi"/>
                  <w:sz w:val="18"/>
                  <w:szCs w:val="18"/>
                  <w:lang w:val="fr-FR"/>
                </w:rPr>
                <w:delText>Démarrage des travaux :</w:delText>
              </w:r>
            </w:del>
          </w:p>
          <w:p w14:paraId="6FC6C618" w14:textId="6AA25565" w:rsidR="004E4D88" w:rsidRPr="00A8239A" w:rsidDel="00CB2812" w:rsidRDefault="004E4D88" w:rsidP="00CB2812">
            <w:pPr>
              <w:numPr>
                <w:ilvl w:val="1"/>
                <w:numId w:val="1"/>
              </w:numPr>
              <w:tabs>
                <w:tab w:val="left" w:pos="2730"/>
              </w:tabs>
              <w:spacing w:before="240" w:after="240"/>
              <w:ind w:left="1134"/>
              <w:jc w:val="left"/>
              <w:outlineLvl w:val="2"/>
              <w:rPr>
                <w:del w:id="4168" w:author="Houyem Rais" w:date="2024-02-22T15:03:00Z"/>
                <w:rFonts w:asciiTheme="minorHAnsi" w:hAnsiTheme="minorHAnsi" w:cstheme="minorHAnsi"/>
                <w:sz w:val="18"/>
                <w:szCs w:val="18"/>
                <w:lang w:val="fr-FR"/>
              </w:rPr>
              <w:pPrChange w:id="4169" w:author="Houyem Rais" w:date="2024-02-22T15:03:00Z">
                <w:pPr>
                  <w:spacing w:before="0" w:after="0"/>
                </w:pPr>
              </w:pPrChange>
            </w:pPr>
            <w:del w:id="4170" w:author="Houyem Rais" w:date="2024-02-22T15:03:00Z">
              <w:r w:rsidRPr="00220A4E" w:rsidDel="00CB2812">
                <w:rPr>
                  <w:rFonts w:asciiTheme="minorHAnsi" w:hAnsiTheme="minorHAnsi" w:cstheme="minorHAnsi"/>
                  <w:sz w:val="18"/>
                  <w:szCs w:val="18"/>
                  <w:lang w:val="fr-FR"/>
                </w:rPr>
                <w:delText>4/11/2013</w:delText>
              </w:r>
            </w:del>
          </w:p>
          <w:p w14:paraId="2B6610E1" w14:textId="1ACF463A" w:rsidR="004E4D88" w:rsidRPr="00A8239A" w:rsidDel="00CB2812" w:rsidRDefault="004E4D88" w:rsidP="00CB2812">
            <w:pPr>
              <w:numPr>
                <w:ilvl w:val="1"/>
                <w:numId w:val="1"/>
              </w:numPr>
              <w:tabs>
                <w:tab w:val="left" w:pos="2730"/>
              </w:tabs>
              <w:spacing w:before="240" w:after="240"/>
              <w:ind w:left="1134"/>
              <w:jc w:val="left"/>
              <w:outlineLvl w:val="2"/>
              <w:rPr>
                <w:del w:id="4171" w:author="Houyem Rais" w:date="2024-02-22T15:03:00Z"/>
                <w:rFonts w:asciiTheme="minorHAnsi" w:hAnsiTheme="minorHAnsi" w:cstheme="minorHAnsi"/>
                <w:sz w:val="18"/>
                <w:szCs w:val="18"/>
                <w:lang w:val="fr-FR"/>
              </w:rPr>
              <w:pPrChange w:id="4172" w:author="Houyem Rais" w:date="2024-02-22T15:03:00Z">
                <w:pPr>
                  <w:spacing w:before="0" w:after="0"/>
                </w:pPr>
              </w:pPrChange>
            </w:pPr>
            <w:del w:id="4173" w:author="Houyem Rais" w:date="2024-02-22T15:03:00Z">
              <w:r w:rsidRPr="00220A4E" w:rsidDel="00CB2812">
                <w:rPr>
                  <w:rFonts w:asciiTheme="minorHAnsi" w:hAnsiTheme="minorHAnsi" w:cstheme="minorHAnsi"/>
                  <w:sz w:val="18"/>
                  <w:szCs w:val="18"/>
                  <w:lang w:val="fr-FR"/>
                </w:rPr>
                <w:delText>Travaux achevés en 2022</w:delText>
              </w:r>
            </w:del>
          </w:p>
        </w:tc>
      </w:tr>
      <w:tr w:rsidR="003C274B" w:rsidRPr="003C274B" w:rsidDel="00CB2812" w14:paraId="07451F93" w14:textId="468B1CBB" w:rsidTr="003C274B">
        <w:trPr>
          <w:trHeight w:val="135"/>
          <w:del w:id="4174" w:author="Houyem Rais" w:date="2024-02-22T15:03:00Z"/>
        </w:trPr>
        <w:tc>
          <w:tcPr>
            <w:tcW w:w="1137" w:type="pct"/>
          </w:tcPr>
          <w:p w14:paraId="5643A86C" w14:textId="1CF179FC" w:rsidR="004E4D88" w:rsidRPr="00A8239A" w:rsidDel="00CB2812" w:rsidRDefault="004E4D88" w:rsidP="00CB2812">
            <w:pPr>
              <w:numPr>
                <w:ilvl w:val="1"/>
                <w:numId w:val="1"/>
              </w:numPr>
              <w:tabs>
                <w:tab w:val="left" w:pos="2730"/>
              </w:tabs>
              <w:spacing w:before="240" w:after="240"/>
              <w:ind w:left="1134"/>
              <w:jc w:val="left"/>
              <w:outlineLvl w:val="2"/>
              <w:rPr>
                <w:del w:id="4175" w:author="Houyem Rais" w:date="2024-02-22T15:03:00Z"/>
                <w:rFonts w:asciiTheme="minorHAnsi" w:hAnsiTheme="minorHAnsi" w:cstheme="minorHAnsi"/>
                <w:b/>
                <w:bCs/>
                <w:sz w:val="18"/>
                <w:szCs w:val="18"/>
                <w:lang w:val="fr-FR"/>
              </w:rPr>
              <w:pPrChange w:id="4176" w:author="Houyem Rais" w:date="2024-02-22T15:03:00Z">
                <w:pPr>
                  <w:spacing w:before="0" w:after="0"/>
                  <w:jc w:val="left"/>
                </w:pPr>
              </w:pPrChange>
            </w:pPr>
            <w:del w:id="4177" w:author="Houyem Rais" w:date="2024-02-22T15:03:00Z">
              <w:r w:rsidRPr="00220A4E" w:rsidDel="00CB2812">
                <w:rPr>
                  <w:rFonts w:asciiTheme="minorHAnsi" w:hAnsiTheme="minorHAnsi" w:cstheme="minorHAnsi"/>
                  <w:b/>
                  <w:bCs/>
                  <w:sz w:val="18"/>
                  <w:szCs w:val="18"/>
                  <w:lang w:val="fr-FR"/>
                </w:rPr>
                <w:delText>Lot 6 : Construction d'un Tunnel à Saida Mannoubia</w:delText>
              </w:r>
            </w:del>
          </w:p>
        </w:tc>
        <w:tc>
          <w:tcPr>
            <w:tcW w:w="2657" w:type="pct"/>
          </w:tcPr>
          <w:p w14:paraId="2EC39F5F" w14:textId="4047BBDF" w:rsidR="004E4D88" w:rsidRPr="00A8239A" w:rsidDel="00CB2812" w:rsidRDefault="004E4D88" w:rsidP="00CB2812">
            <w:pPr>
              <w:numPr>
                <w:ilvl w:val="1"/>
                <w:numId w:val="1"/>
              </w:numPr>
              <w:tabs>
                <w:tab w:val="left" w:pos="2730"/>
              </w:tabs>
              <w:spacing w:before="240" w:after="240"/>
              <w:ind w:left="1134"/>
              <w:jc w:val="left"/>
              <w:outlineLvl w:val="2"/>
              <w:rPr>
                <w:del w:id="4178" w:author="Houyem Rais" w:date="2024-02-22T15:03:00Z"/>
                <w:rFonts w:asciiTheme="minorHAnsi" w:hAnsiTheme="minorHAnsi" w:cstheme="minorHAnsi"/>
                <w:b/>
                <w:bCs/>
                <w:sz w:val="18"/>
                <w:szCs w:val="18"/>
                <w:lang w:val="fr-FR"/>
              </w:rPr>
              <w:pPrChange w:id="4179" w:author="Houyem Rais" w:date="2024-02-22T15:03:00Z">
                <w:pPr>
                  <w:spacing w:before="0" w:after="0"/>
                </w:pPr>
              </w:pPrChange>
            </w:pPr>
            <w:del w:id="4180" w:author="Houyem Rais" w:date="2024-02-22T15:03:00Z">
              <w:r w:rsidRPr="00220A4E" w:rsidDel="00CB2812">
                <w:rPr>
                  <w:rFonts w:asciiTheme="minorHAnsi" w:hAnsiTheme="minorHAnsi" w:cstheme="minorHAnsi"/>
                  <w:b/>
                  <w:bCs/>
                  <w:sz w:val="18"/>
                  <w:szCs w:val="18"/>
                  <w:lang w:val="fr-FR"/>
                </w:rPr>
                <w:delText>Tecnis spa et SOTUDEF</w:delText>
              </w:r>
            </w:del>
          </w:p>
          <w:p w14:paraId="7CA11F62" w14:textId="496F9B25" w:rsidR="004E4D88" w:rsidRPr="00A8239A" w:rsidDel="00CB2812" w:rsidRDefault="004E4D88" w:rsidP="00CB2812">
            <w:pPr>
              <w:numPr>
                <w:ilvl w:val="1"/>
                <w:numId w:val="1"/>
              </w:numPr>
              <w:tabs>
                <w:tab w:val="left" w:pos="2730"/>
              </w:tabs>
              <w:spacing w:before="240" w:after="240"/>
              <w:ind w:left="1134"/>
              <w:jc w:val="left"/>
              <w:outlineLvl w:val="2"/>
              <w:rPr>
                <w:del w:id="4181" w:author="Houyem Rais" w:date="2024-02-22T15:03:00Z"/>
                <w:rFonts w:asciiTheme="minorHAnsi" w:hAnsiTheme="minorHAnsi" w:cstheme="minorHAnsi"/>
                <w:sz w:val="18"/>
                <w:szCs w:val="18"/>
                <w:lang w:val="fr-FR"/>
              </w:rPr>
              <w:pPrChange w:id="4182" w:author="Houyem Rais" w:date="2024-02-22T15:03:00Z">
                <w:pPr>
                  <w:spacing w:before="0" w:after="0"/>
                </w:pPr>
              </w:pPrChange>
            </w:pPr>
            <w:del w:id="4183" w:author="Houyem Rais" w:date="2024-02-22T15:03:00Z">
              <w:r w:rsidRPr="00220A4E" w:rsidDel="00CB2812">
                <w:rPr>
                  <w:rFonts w:asciiTheme="minorHAnsi" w:hAnsiTheme="minorHAnsi" w:cstheme="minorHAnsi"/>
                  <w:sz w:val="18"/>
                  <w:szCs w:val="18"/>
                  <w:lang w:val="fr-FR"/>
                </w:rPr>
                <w:delText>L'exécution, la fourniture et la réalisation des travaux d'un tunnel à Saida Mannoubia</w:delText>
              </w:r>
            </w:del>
          </w:p>
        </w:tc>
        <w:tc>
          <w:tcPr>
            <w:tcW w:w="1206" w:type="pct"/>
          </w:tcPr>
          <w:p w14:paraId="1F441B05" w14:textId="60B12A5C" w:rsidR="004E4D88" w:rsidRPr="00A8239A" w:rsidDel="00CB2812" w:rsidRDefault="004E4D88" w:rsidP="00CB2812">
            <w:pPr>
              <w:numPr>
                <w:ilvl w:val="1"/>
                <w:numId w:val="1"/>
              </w:numPr>
              <w:tabs>
                <w:tab w:val="left" w:pos="2730"/>
              </w:tabs>
              <w:spacing w:before="240" w:after="240"/>
              <w:ind w:left="1134"/>
              <w:jc w:val="left"/>
              <w:outlineLvl w:val="2"/>
              <w:rPr>
                <w:del w:id="4184" w:author="Houyem Rais" w:date="2024-02-22T15:03:00Z"/>
                <w:rFonts w:asciiTheme="minorHAnsi" w:hAnsiTheme="minorHAnsi" w:cstheme="minorHAnsi"/>
                <w:sz w:val="18"/>
                <w:szCs w:val="18"/>
                <w:lang w:val="fr-FR"/>
              </w:rPr>
              <w:pPrChange w:id="4185" w:author="Houyem Rais" w:date="2024-02-22T15:03:00Z">
                <w:pPr>
                  <w:spacing w:before="0" w:after="0"/>
                </w:pPr>
              </w:pPrChange>
            </w:pPr>
            <w:del w:id="4186" w:author="Houyem Rais" w:date="2024-02-22T15:03:00Z">
              <w:r w:rsidRPr="00220A4E" w:rsidDel="00CB2812">
                <w:rPr>
                  <w:rFonts w:asciiTheme="minorHAnsi" w:hAnsiTheme="minorHAnsi" w:cstheme="minorHAnsi"/>
                  <w:sz w:val="18"/>
                  <w:szCs w:val="18"/>
                  <w:lang w:val="fr-FR"/>
                </w:rPr>
                <w:delText>Démarrage des travaux : 01/11/2010</w:delText>
              </w:r>
            </w:del>
          </w:p>
          <w:p w14:paraId="4C3DDEDF" w14:textId="75F802AA" w:rsidR="004E4D88" w:rsidRPr="00A8239A" w:rsidDel="00CB2812" w:rsidRDefault="004E4D88" w:rsidP="00CB2812">
            <w:pPr>
              <w:numPr>
                <w:ilvl w:val="1"/>
                <w:numId w:val="1"/>
              </w:numPr>
              <w:tabs>
                <w:tab w:val="left" w:pos="2730"/>
              </w:tabs>
              <w:spacing w:before="240" w:after="240"/>
              <w:ind w:left="1134"/>
              <w:jc w:val="left"/>
              <w:outlineLvl w:val="2"/>
              <w:rPr>
                <w:del w:id="4187" w:author="Houyem Rais" w:date="2024-02-22T15:03:00Z"/>
                <w:rFonts w:asciiTheme="minorHAnsi" w:hAnsiTheme="minorHAnsi" w:cstheme="minorHAnsi"/>
                <w:sz w:val="18"/>
                <w:szCs w:val="18"/>
                <w:lang w:val="fr-FR"/>
              </w:rPr>
              <w:pPrChange w:id="4188" w:author="Houyem Rais" w:date="2024-02-22T15:03:00Z">
                <w:pPr>
                  <w:spacing w:before="0" w:after="0"/>
                </w:pPr>
              </w:pPrChange>
            </w:pPr>
            <w:del w:id="4189" w:author="Houyem Rais" w:date="2024-02-22T15:03:00Z">
              <w:r w:rsidRPr="00220A4E" w:rsidDel="00CB2812">
                <w:rPr>
                  <w:rFonts w:asciiTheme="minorHAnsi" w:hAnsiTheme="minorHAnsi" w:cstheme="minorHAnsi"/>
                  <w:sz w:val="18"/>
                  <w:szCs w:val="18"/>
                  <w:lang w:val="fr-FR"/>
                </w:rPr>
                <w:delText>Travaux achevés fin mars 2021</w:delText>
              </w:r>
            </w:del>
          </w:p>
        </w:tc>
      </w:tr>
      <w:tr w:rsidR="003C274B" w:rsidRPr="003C274B" w:rsidDel="00CB2812" w14:paraId="2E6AA10A" w14:textId="5F7FA86E" w:rsidTr="003C274B">
        <w:trPr>
          <w:trHeight w:val="46"/>
          <w:del w:id="4190" w:author="Houyem Rais" w:date="2024-02-22T15:03:00Z"/>
        </w:trPr>
        <w:tc>
          <w:tcPr>
            <w:tcW w:w="1137" w:type="pct"/>
          </w:tcPr>
          <w:p w14:paraId="6BD8AA3F" w14:textId="40293859" w:rsidR="004E4D88" w:rsidRPr="00A8239A" w:rsidDel="00CB2812" w:rsidRDefault="004E4D88" w:rsidP="00CB2812">
            <w:pPr>
              <w:numPr>
                <w:ilvl w:val="1"/>
                <w:numId w:val="1"/>
              </w:numPr>
              <w:tabs>
                <w:tab w:val="left" w:pos="2730"/>
              </w:tabs>
              <w:spacing w:before="240" w:after="240"/>
              <w:ind w:left="1134"/>
              <w:jc w:val="left"/>
              <w:outlineLvl w:val="2"/>
              <w:rPr>
                <w:del w:id="4191" w:author="Houyem Rais" w:date="2024-02-22T15:03:00Z"/>
                <w:rFonts w:asciiTheme="minorHAnsi" w:hAnsiTheme="minorHAnsi" w:cstheme="minorHAnsi"/>
                <w:b/>
                <w:bCs/>
                <w:sz w:val="18"/>
                <w:szCs w:val="18"/>
                <w:lang w:val="fr-FR"/>
              </w:rPr>
              <w:pPrChange w:id="4192" w:author="Houyem Rais" w:date="2024-02-22T15:03:00Z">
                <w:pPr>
                  <w:spacing w:before="0" w:after="0"/>
                  <w:jc w:val="left"/>
                </w:pPr>
              </w:pPrChange>
            </w:pPr>
            <w:del w:id="4193" w:author="Houyem Rais" w:date="2024-02-22T15:03:00Z">
              <w:r w:rsidRPr="00A8239A" w:rsidDel="00CB2812">
                <w:rPr>
                  <w:rFonts w:asciiTheme="minorHAnsi" w:hAnsiTheme="minorHAnsi" w:cstheme="minorHAnsi"/>
                  <w:b/>
                  <w:bCs/>
                  <w:sz w:val="18"/>
                  <w:szCs w:val="18"/>
                </w:rPr>
                <w:delText xml:space="preserve">Lot 7 : </w:delText>
              </w:r>
              <w:r w:rsidR="003C274B" w:rsidRPr="00A8239A" w:rsidDel="00CB2812">
                <w:rPr>
                  <w:rFonts w:asciiTheme="minorHAnsi" w:hAnsiTheme="minorHAnsi" w:cstheme="minorHAnsi"/>
                  <w:b/>
                  <w:bCs/>
                  <w:sz w:val="18"/>
                  <w:szCs w:val="18"/>
                </w:rPr>
                <w:delText>M</w:delText>
              </w:r>
              <w:r w:rsidRPr="00A8239A" w:rsidDel="00CB2812">
                <w:rPr>
                  <w:rFonts w:asciiTheme="minorHAnsi" w:hAnsiTheme="minorHAnsi" w:cstheme="minorHAnsi"/>
                  <w:b/>
                  <w:bCs/>
                  <w:sz w:val="18"/>
                  <w:szCs w:val="18"/>
                </w:rPr>
                <w:delText>atériels roulants</w:delText>
              </w:r>
            </w:del>
          </w:p>
        </w:tc>
        <w:tc>
          <w:tcPr>
            <w:tcW w:w="2657" w:type="pct"/>
          </w:tcPr>
          <w:p w14:paraId="44DC077B" w14:textId="6DB68E4B" w:rsidR="00F9300D" w:rsidRPr="00A8239A" w:rsidDel="00CB2812" w:rsidRDefault="00F9300D" w:rsidP="00CB2812">
            <w:pPr>
              <w:numPr>
                <w:ilvl w:val="1"/>
                <w:numId w:val="1"/>
              </w:numPr>
              <w:tabs>
                <w:tab w:val="left" w:pos="2730"/>
              </w:tabs>
              <w:spacing w:before="240" w:after="240"/>
              <w:ind w:left="1134"/>
              <w:jc w:val="left"/>
              <w:outlineLvl w:val="2"/>
              <w:rPr>
                <w:del w:id="4194" w:author="Houyem Rais" w:date="2024-02-22T15:03:00Z"/>
                <w:rFonts w:asciiTheme="minorHAnsi" w:hAnsiTheme="minorHAnsi" w:cstheme="minorHAnsi"/>
                <w:b/>
                <w:bCs/>
                <w:sz w:val="18"/>
                <w:szCs w:val="18"/>
                <w:lang w:val="fr-FR"/>
              </w:rPr>
              <w:pPrChange w:id="4195" w:author="Houyem Rais" w:date="2024-02-22T15:03:00Z">
                <w:pPr>
                  <w:spacing w:before="0" w:after="0"/>
                </w:pPr>
              </w:pPrChange>
            </w:pPr>
            <w:del w:id="4196" w:author="Houyem Rais" w:date="2024-02-22T15:03:00Z">
              <w:r w:rsidRPr="00220A4E" w:rsidDel="00CB2812">
                <w:rPr>
                  <w:rFonts w:asciiTheme="minorHAnsi" w:hAnsiTheme="minorHAnsi" w:cstheme="minorHAnsi"/>
                  <w:b/>
                  <w:bCs/>
                  <w:sz w:val="18"/>
                  <w:szCs w:val="18"/>
                  <w:lang w:val="fr-FR"/>
                </w:rPr>
                <w:delText>Hyundai Rotem</w:delText>
              </w:r>
            </w:del>
          </w:p>
          <w:p w14:paraId="5582DCDF" w14:textId="6D38EE15" w:rsidR="004E4D88" w:rsidRPr="00A8239A" w:rsidDel="00CB2812" w:rsidRDefault="004E4D88" w:rsidP="00CB2812">
            <w:pPr>
              <w:numPr>
                <w:ilvl w:val="1"/>
                <w:numId w:val="1"/>
              </w:numPr>
              <w:tabs>
                <w:tab w:val="left" w:pos="2730"/>
              </w:tabs>
              <w:spacing w:before="240" w:after="240"/>
              <w:ind w:left="1134"/>
              <w:jc w:val="left"/>
              <w:outlineLvl w:val="2"/>
              <w:rPr>
                <w:del w:id="4197" w:author="Houyem Rais" w:date="2024-02-22T15:03:00Z"/>
                <w:rFonts w:asciiTheme="minorHAnsi" w:hAnsiTheme="minorHAnsi" w:cstheme="minorHAnsi"/>
                <w:sz w:val="18"/>
                <w:szCs w:val="18"/>
                <w:lang w:val="fr-FR"/>
              </w:rPr>
              <w:pPrChange w:id="4198" w:author="Houyem Rais" w:date="2024-02-22T15:03:00Z">
                <w:pPr>
                  <w:spacing w:before="0" w:after="0"/>
                </w:pPr>
              </w:pPrChange>
            </w:pPr>
            <w:del w:id="4199" w:author="Houyem Rais" w:date="2024-02-22T15:03:00Z">
              <w:r w:rsidRPr="00220A4E" w:rsidDel="00CB2812">
                <w:rPr>
                  <w:rFonts w:asciiTheme="minorHAnsi" w:hAnsiTheme="minorHAnsi" w:cstheme="minorHAnsi"/>
                  <w:sz w:val="18"/>
                  <w:szCs w:val="18"/>
                  <w:lang w:val="fr-FR"/>
                </w:rPr>
                <w:delText>Cette partie inclus l’acquisition de 28 trains par la Société nationale des chemins de fer tunisiens (SNCFT), car elle est l’exploitant du réseau ferroviaire rapide.</w:delText>
              </w:r>
            </w:del>
          </w:p>
          <w:p w14:paraId="720827C6" w14:textId="77E9D17A" w:rsidR="00F9300D" w:rsidRPr="00A8239A" w:rsidDel="00CB2812" w:rsidRDefault="00FA57CE" w:rsidP="00CB2812">
            <w:pPr>
              <w:numPr>
                <w:ilvl w:val="1"/>
                <w:numId w:val="1"/>
              </w:numPr>
              <w:tabs>
                <w:tab w:val="left" w:pos="2730"/>
              </w:tabs>
              <w:spacing w:before="240" w:after="240"/>
              <w:ind w:left="1134"/>
              <w:jc w:val="left"/>
              <w:outlineLvl w:val="2"/>
              <w:rPr>
                <w:del w:id="4200" w:author="Houyem Rais" w:date="2024-02-22T15:03:00Z"/>
                <w:rFonts w:asciiTheme="minorHAnsi" w:hAnsiTheme="minorHAnsi" w:cstheme="minorHAnsi"/>
                <w:sz w:val="18"/>
                <w:szCs w:val="18"/>
                <w:lang w:val="fr-FR"/>
              </w:rPr>
              <w:pPrChange w:id="4201" w:author="Houyem Rais" w:date="2024-02-22T15:03:00Z">
                <w:pPr>
                  <w:spacing w:before="0" w:after="0"/>
                </w:pPr>
              </w:pPrChange>
            </w:pPr>
            <w:del w:id="4202" w:author="Houyem Rais" w:date="2024-02-22T15:03:00Z">
              <w:r w:rsidRPr="00220A4E" w:rsidDel="00CB2812">
                <w:rPr>
                  <w:rFonts w:asciiTheme="minorHAnsi" w:hAnsiTheme="minorHAnsi" w:cstheme="minorHAnsi"/>
                  <w:sz w:val="18"/>
                  <w:szCs w:val="18"/>
                  <w:lang w:val="fr-FR"/>
                </w:rPr>
                <w:delText>Hyundai Rotem</w:delText>
              </w:r>
              <w:r w:rsidR="00F9300D" w:rsidRPr="00220A4E" w:rsidDel="00CB2812">
                <w:rPr>
                  <w:rFonts w:asciiTheme="minorHAnsi" w:hAnsiTheme="minorHAnsi" w:cstheme="minorHAnsi"/>
                  <w:sz w:val="18"/>
                  <w:szCs w:val="18"/>
                  <w:lang w:val="fr-FR"/>
                </w:rPr>
                <w:delText xml:space="preserve">, la branche spécialisée dans la construction des locomotives de trains et du matériel roulant ferroviaire du géant sud-coréen Hyundai Motor Group, </w:delText>
              </w:r>
              <w:r w:rsidRPr="00220A4E" w:rsidDel="00CB2812">
                <w:rPr>
                  <w:rFonts w:asciiTheme="minorHAnsi" w:hAnsiTheme="minorHAnsi" w:cstheme="minorHAnsi"/>
                  <w:sz w:val="18"/>
                  <w:szCs w:val="18"/>
                  <w:lang w:val="fr-FR"/>
                </w:rPr>
                <w:delText>a</w:delText>
              </w:r>
              <w:r w:rsidR="00F9300D" w:rsidRPr="00220A4E" w:rsidDel="00CB2812">
                <w:rPr>
                  <w:rFonts w:asciiTheme="minorHAnsi" w:hAnsiTheme="minorHAnsi" w:cstheme="minorHAnsi"/>
                  <w:sz w:val="18"/>
                  <w:szCs w:val="18"/>
                  <w:lang w:val="fr-FR"/>
                </w:rPr>
                <w:delText xml:space="preserve"> remport</w:delText>
              </w:r>
              <w:r w:rsidRPr="00220A4E" w:rsidDel="00CB2812">
                <w:rPr>
                  <w:rFonts w:asciiTheme="minorHAnsi" w:hAnsiTheme="minorHAnsi" w:cstheme="minorHAnsi"/>
                  <w:sz w:val="18"/>
                  <w:szCs w:val="18"/>
                  <w:lang w:val="fr-FR"/>
                </w:rPr>
                <w:delText>é en 2016</w:delText>
              </w:r>
              <w:r w:rsidR="00F9300D" w:rsidRPr="00220A4E" w:rsidDel="00CB2812">
                <w:rPr>
                  <w:rFonts w:asciiTheme="minorHAnsi" w:hAnsiTheme="minorHAnsi" w:cstheme="minorHAnsi"/>
                  <w:sz w:val="18"/>
                  <w:szCs w:val="18"/>
                  <w:lang w:val="fr-FR"/>
                </w:rPr>
                <w:delText xml:space="preserve"> un contrat de 188,4 millions de dollars auprès de la</w:delText>
              </w:r>
              <w:r w:rsidRPr="00220A4E" w:rsidDel="00CB2812">
                <w:rPr>
                  <w:rFonts w:asciiTheme="minorHAnsi" w:hAnsiTheme="minorHAnsi" w:cstheme="minorHAnsi"/>
                  <w:sz w:val="18"/>
                  <w:szCs w:val="18"/>
                  <w:lang w:val="fr-FR"/>
                </w:rPr>
                <w:delText xml:space="preserve"> SNCFT </w:delText>
              </w:r>
              <w:r w:rsidR="005F13CD" w:rsidRPr="00220A4E" w:rsidDel="00CB2812">
                <w:rPr>
                  <w:rFonts w:asciiTheme="minorHAnsi" w:hAnsiTheme="minorHAnsi" w:cstheme="minorHAnsi"/>
                  <w:sz w:val="18"/>
                  <w:szCs w:val="18"/>
                  <w:lang w:val="fr-FR"/>
                </w:rPr>
                <w:delText>pour la</w:delText>
              </w:r>
              <w:r w:rsidR="00F9300D" w:rsidRPr="00220A4E" w:rsidDel="00CB2812">
                <w:rPr>
                  <w:rFonts w:asciiTheme="minorHAnsi" w:hAnsiTheme="minorHAnsi" w:cstheme="minorHAnsi"/>
                  <w:sz w:val="18"/>
                  <w:szCs w:val="18"/>
                  <w:lang w:val="fr-FR"/>
                </w:rPr>
                <w:delText xml:space="preserve"> livraison de 112 rames électriques durant le deuxième semestre de 2018</w:delText>
              </w:r>
              <w:r w:rsidR="005F13CD" w:rsidRPr="00220A4E" w:rsidDel="00CB2812">
                <w:rPr>
                  <w:rFonts w:asciiTheme="minorHAnsi" w:hAnsiTheme="minorHAnsi" w:cstheme="minorHAnsi"/>
                  <w:sz w:val="18"/>
                  <w:szCs w:val="18"/>
                  <w:lang w:val="fr-FR"/>
                </w:rPr>
                <w:delText xml:space="preserve"> pour être</w:delText>
              </w:r>
              <w:r w:rsidR="00F9300D" w:rsidRPr="00220A4E" w:rsidDel="00CB2812">
                <w:rPr>
                  <w:rFonts w:asciiTheme="minorHAnsi" w:hAnsiTheme="minorHAnsi" w:cstheme="minorHAnsi"/>
                  <w:sz w:val="18"/>
                  <w:szCs w:val="18"/>
                  <w:lang w:val="fr-FR"/>
                </w:rPr>
                <w:delText xml:space="preserve"> utilisées sur le réseau ferroviaire rapide (RFR)</w:delText>
              </w:r>
              <w:r w:rsidR="005F13CD" w:rsidRPr="00220A4E" w:rsidDel="00CB2812">
                <w:rPr>
                  <w:rFonts w:asciiTheme="minorHAnsi" w:hAnsiTheme="minorHAnsi" w:cstheme="minorHAnsi"/>
                  <w:sz w:val="18"/>
                  <w:szCs w:val="18"/>
                  <w:lang w:val="fr-FR"/>
                </w:rPr>
                <w:delText>.</w:delText>
              </w:r>
              <w:r w:rsidR="003C274B" w:rsidRPr="00A8239A" w:rsidDel="00CB2812">
                <w:rPr>
                  <w:rStyle w:val="FootnoteReference"/>
                  <w:rFonts w:asciiTheme="minorHAnsi" w:hAnsiTheme="minorHAnsi" w:cstheme="minorHAnsi"/>
                  <w:sz w:val="18"/>
                  <w:szCs w:val="18"/>
                </w:rPr>
                <w:footnoteReference w:id="23"/>
              </w:r>
            </w:del>
          </w:p>
        </w:tc>
        <w:tc>
          <w:tcPr>
            <w:tcW w:w="1206" w:type="pct"/>
          </w:tcPr>
          <w:p w14:paraId="3DEABE8E" w14:textId="4D415C53" w:rsidR="004E4D88" w:rsidRPr="00A8239A" w:rsidDel="00CB2812" w:rsidRDefault="003C274B" w:rsidP="00CB2812">
            <w:pPr>
              <w:numPr>
                <w:ilvl w:val="1"/>
                <w:numId w:val="1"/>
              </w:numPr>
              <w:tabs>
                <w:tab w:val="left" w:pos="2730"/>
              </w:tabs>
              <w:spacing w:before="240" w:after="240"/>
              <w:ind w:left="1134"/>
              <w:jc w:val="left"/>
              <w:outlineLvl w:val="2"/>
              <w:rPr>
                <w:del w:id="4205" w:author="Houyem Rais" w:date="2024-02-22T15:03:00Z"/>
                <w:rFonts w:asciiTheme="minorHAnsi" w:hAnsiTheme="minorHAnsi" w:cstheme="minorHAnsi"/>
                <w:sz w:val="18"/>
                <w:szCs w:val="18"/>
                <w:lang w:val="fr-FR"/>
              </w:rPr>
              <w:pPrChange w:id="4206" w:author="Houyem Rais" w:date="2024-02-22T15:03:00Z">
                <w:pPr>
                  <w:spacing w:before="0" w:after="0"/>
                </w:pPr>
              </w:pPrChange>
            </w:pPr>
            <w:del w:id="4207" w:author="Houyem Rais" w:date="2024-02-22T15:03:00Z">
              <w:r w:rsidRPr="00A8239A" w:rsidDel="00CB2812">
                <w:rPr>
                  <w:rFonts w:asciiTheme="minorHAnsi" w:hAnsiTheme="minorHAnsi" w:cstheme="minorHAnsi"/>
                  <w:sz w:val="18"/>
                  <w:szCs w:val="18"/>
                </w:rPr>
                <w:delText>2016 - 2018</w:delText>
              </w:r>
            </w:del>
          </w:p>
        </w:tc>
      </w:tr>
    </w:tbl>
    <w:p w14:paraId="73A36722" w14:textId="0D3F84DD" w:rsidR="00D86E41" w:rsidRPr="00A8239A" w:rsidDel="00CB2812" w:rsidRDefault="00EA4C69" w:rsidP="00CB2812">
      <w:pPr>
        <w:numPr>
          <w:ilvl w:val="1"/>
          <w:numId w:val="1"/>
        </w:numPr>
        <w:tabs>
          <w:tab w:val="left" w:pos="2730"/>
        </w:tabs>
        <w:spacing w:before="240" w:after="240"/>
        <w:ind w:left="1134"/>
        <w:jc w:val="left"/>
        <w:outlineLvl w:val="2"/>
        <w:rPr>
          <w:del w:id="4208" w:author="Houyem Rais" w:date="2024-02-22T15:03:00Z"/>
          <w:sz w:val="20"/>
          <w:szCs w:val="20"/>
        </w:rPr>
        <w:pPrChange w:id="4209" w:author="Houyem Rais" w:date="2024-02-22T15:03:00Z">
          <w:pPr>
            <w:jc w:val="right"/>
          </w:pPr>
        </w:pPrChange>
      </w:pPr>
      <w:del w:id="4210" w:author="Houyem Rais" w:date="2024-02-22T15:03:00Z">
        <w:r w:rsidRPr="00A8239A" w:rsidDel="00CB2812">
          <w:rPr>
            <w:b/>
            <w:bCs/>
            <w:sz w:val="20"/>
            <w:szCs w:val="20"/>
          </w:rPr>
          <w:delText>Source</w:delText>
        </w:r>
        <w:r w:rsidRPr="00A8239A" w:rsidDel="00CB2812">
          <w:rPr>
            <w:sz w:val="20"/>
            <w:szCs w:val="20"/>
          </w:rPr>
          <w:delText> : http://rfr.tn/lots-de-travaux/</w:delText>
        </w:r>
      </w:del>
    </w:p>
    <w:p w14:paraId="19A88347" w14:textId="47A79946" w:rsidR="00B41D70" w:rsidRPr="00007B3E" w:rsidDel="00CB2812" w:rsidRDefault="00FF05E0" w:rsidP="00CB2812">
      <w:pPr>
        <w:pStyle w:val="Titre21"/>
        <w:rPr>
          <w:del w:id="4211" w:author="Houyem Rais" w:date="2024-02-22T15:03:00Z"/>
        </w:rPr>
        <w:pPrChange w:id="4212" w:author="Houyem Rais" w:date="2024-02-22T15:03:00Z">
          <w:pPr>
            <w:pStyle w:val="Titre21"/>
          </w:pPr>
        </w:pPrChange>
      </w:pPr>
      <w:bookmarkStart w:id="4213" w:name="_Toc154048093"/>
      <w:bookmarkStart w:id="4214" w:name="_Toc158884994"/>
      <w:bookmarkEnd w:id="4213"/>
      <w:del w:id="4215" w:author="Houyem Rais" w:date="2024-02-22T15:03:00Z">
        <w:r w:rsidRPr="00007B3E" w:rsidDel="00CB2812">
          <w:delText>Les sources de financement publiques et privées potentielles du projet</w:delText>
        </w:r>
        <w:bookmarkEnd w:id="4214"/>
      </w:del>
    </w:p>
    <w:p w14:paraId="0D2EAB64" w14:textId="3A9AC4AA" w:rsidR="002119C8" w:rsidRPr="00007B3E" w:rsidDel="00CB2812" w:rsidRDefault="002119C8" w:rsidP="00CB2812">
      <w:pPr>
        <w:pStyle w:val="Titre31"/>
        <w:numPr>
          <w:ilvl w:val="1"/>
          <w:numId w:val="1"/>
        </w:numPr>
        <w:tabs>
          <w:tab w:val="left" w:pos="2730"/>
        </w:tabs>
        <w:ind w:left="1134"/>
        <w:outlineLvl w:val="2"/>
        <w:rPr>
          <w:del w:id="4216" w:author="Houyem Rais" w:date="2024-02-22T15:03:00Z"/>
        </w:rPr>
        <w:pPrChange w:id="4217" w:author="Houyem Rais" w:date="2024-02-22T15:03:00Z">
          <w:pPr>
            <w:pStyle w:val="Titre31"/>
          </w:pPr>
        </w:pPrChange>
      </w:pPr>
      <w:del w:id="4218" w:author="Houyem Rais" w:date="2024-02-22T15:03:00Z">
        <w:r w:rsidRPr="00007B3E" w:rsidDel="00CB2812">
          <w:delText>Intro</w:delText>
        </w:r>
        <w:r w:rsidR="006E1848" w:rsidRPr="00007B3E" w:rsidDel="00CB2812">
          <w:delText>duction</w:delText>
        </w:r>
      </w:del>
    </w:p>
    <w:p w14:paraId="6D5E2CAC" w14:textId="2C09B9B4" w:rsidR="00884FC8" w:rsidRPr="00007B3E" w:rsidDel="00CB2812" w:rsidRDefault="00884FC8" w:rsidP="00CB2812">
      <w:pPr>
        <w:numPr>
          <w:ilvl w:val="1"/>
          <w:numId w:val="1"/>
        </w:numPr>
        <w:tabs>
          <w:tab w:val="left" w:pos="2730"/>
        </w:tabs>
        <w:spacing w:before="240" w:after="240"/>
        <w:ind w:left="1134"/>
        <w:jc w:val="left"/>
        <w:outlineLvl w:val="2"/>
        <w:rPr>
          <w:del w:id="4219" w:author="Houyem Rais" w:date="2024-02-22T15:03:00Z"/>
        </w:rPr>
        <w:pPrChange w:id="4220" w:author="Houyem Rais" w:date="2024-02-22T15:03:00Z">
          <w:pPr/>
        </w:pPrChange>
      </w:pPr>
      <w:del w:id="4221" w:author="Houyem Rais" w:date="2024-02-22T15:03:00Z">
        <w:r w:rsidRPr="00007B3E" w:rsidDel="00CB2812">
          <w:delText xml:space="preserve">Pour le financement du projet, il est attendu une contribution de différentes sources : </w:delText>
        </w:r>
      </w:del>
    </w:p>
    <w:p w14:paraId="50E4C469" w14:textId="25B5838B" w:rsidR="00884FC8" w:rsidRPr="00007B3E" w:rsidDel="00CB2812" w:rsidRDefault="00884FC8" w:rsidP="00CB2812">
      <w:pPr>
        <w:pStyle w:val="ListParagraph"/>
        <w:numPr>
          <w:ilvl w:val="1"/>
          <w:numId w:val="1"/>
        </w:numPr>
        <w:tabs>
          <w:tab w:val="left" w:pos="2730"/>
        </w:tabs>
        <w:spacing w:before="240" w:after="240"/>
        <w:ind w:left="1134"/>
        <w:jc w:val="left"/>
        <w:outlineLvl w:val="2"/>
        <w:rPr>
          <w:del w:id="4222" w:author="Houyem Rais" w:date="2024-02-22T15:03:00Z"/>
        </w:rPr>
        <w:pPrChange w:id="4223" w:author="Houyem Rais" w:date="2024-02-22T15:03:00Z">
          <w:pPr>
            <w:pStyle w:val="ListParagraph"/>
          </w:pPr>
        </w:pPrChange>
      </w:pPr>
      <w:del w:id="4224" w:author="Houyem Rais" w:date="2024-02-22T15:03:00Z">
        <w:r w:rsidRPr="00007B3E" w:rsidDel="00CB2812">
          <w:delText>Les banques commerciales (prêteurs/dette projet),</w:delText>
        </w:r>
      </w:del>
    </w:p>
    <w:p w14:paraId="734FC8C8" w14:textId="6C88A9F5" w:rsidR="00884FC8" w:rsidRPr="00007B3E" w:rsidDel="00CB2812" w:rsidRDefault="00884FC8" w:rsidP="00CB2812">
      <w:pPr>
        <w:pStyle w:val="ListParagraph"/>
        <w:numPr>
          <w:ilvl w:val="1"/>
          <w:numId w:val="1"/>
        </w:numPr>
        <w:tabs>
          <w:tab w:val="left" w:pos="2730"/>
        </w:tabs>
        <w:spacing w:before="240" w:after="240"/>
        <w:ind w:left="1134"/>
        <w:jc w:val="left"/>
        <w:outlineLvl w:val="2"/>
        <w:rPr>
          <w:del w:id="4225" w:author="Houyem Rais" w:date="2024-02-22T15:03:00Z"/>
        </w:rPr>
        <w:pPrChange w:id="4226" w:author="Houyem Rais" w:date="2024-02-22T15:03:00Z">
          <w:pPr>
            <w:pStyle w:val="ListParagraph"/>
          </w:pPr>
        </w:pPrChange>
      </w:pPr>
      <w:del w:id="4227" w:author="Houyem Rais" w:date="2024-02-22T15:03:00Z">
        <w:r w:rsidRPr="00007B3E" w:rsidDel="00CB2812">
          <w:delText>Les bailleurs de fonds,</w:delText>
        </w:r>
        <w:r w:rsidR="0022687F" w:rsidRPr="00007B3E" w:rsidDel="00CB2812">
          <w:delText xml:space="preserve"> </w:delText>
        </w:r>
      </w:del>
    </w:p>
    <w:p w14:paraId="56D69C49" w14:textId="0CE4A461" w:rsidR="00884FC8" w:rsidRPr="00007B3E" w:rsidDel="00CB2812" w:rsidRDefault="00884FC8" w:rsidP="00CB2812">
      <w:pPr>
        <w:pStyle w:val="ListParagraph"/>
        <w:numPr>
          <w:ilvl w:val="1"/>
          <w:numId w:val="1"/>
        </w:numPr>
        <w:tabs>
          <w:tab w:val="left" w:pos="2730"/>
        </w:tabs>
        <w:spacing w:before="240" w:after="240"/>
        <w:ind w:left="1134"/>
        <w:jc w:val="left"/>
        <w:outlineLvl w:val="2"/>
        <w:rPr>
          <w:del w:id="4228" w:author="Houyem Rais" w:date="2024-02-22T15:03:00Z"/>
        </w:rPr>
        <w:pPrChange w:id="4229" w:author="Houyem Rais" w:date="2024-02-22T15:03:00Z">
          <w:pPr>
            <w:pStyle w:val="ListParagraph"/>
          </w:pPr>
        </w:pPrChange>
      </w:pPr>
      <w:del w:id="4230" w:author="Houyem Rais" w:date="2024-02-22T15:03:00Z">
        <w:r w:rsidRPr="00007B3E" w:rsidDel="00CB2812">
          <w:delText>Les fonds propres des actionnaires de la société projet (SPV) ou autres investisseurs</w:delText>
        </w:r>
        <w:r w:rsidR="0022687F" w:rsidRPr="00007B3E" w:rsidDel="00CB2812">
          <w:delText>, et</w:delText>
        </w:r>
      </w:del>
    </w:p>
    <w:p w14:paraId="5ADB8378" w14:textId="49DB13A4" w:rsidR="0022687F" w:rsidRPr="00007B3E" w:rsidDel="00CB2812" w:rsidRDefault="0022687F" w:rsidP="00CB2812">
      <w:pPr>
        <w:pStyle w:val="ListParagraph"/>
        <w:numPr>
          <w:ilvl w:val="1"/>
          <w:numId w:val="1"/>
        </w:numPr>
        <w:tabs>
          <w:tab w:val="left" w:pos="2730"/>
        </w:tabs>
        <w:spacing w:before="240" w:after="240"/>
        <w:ind w:left="1134"/>
        <w:jc w:val="left"/>
        <w:outlineLvl w:val="2"/>
        <w:rPr>
          <w:del w:id="4231" w:author="Houyem Rais" w:date="2024-02-22T15:03:00Z"/>
        </w:rPr>
        <w:pPrChange w:id="4232" w:author="Houyem Rais" w:date="2024-02-22T15:03:00Z">
          <w:pPr>
            <w:pStyle w:val="ListParagraph"/>
          </w:pPr>
        </w:pPrChange>
      </w:pPr>
      <w:del w:id="4233" w:author="Houyem Rais" w:date="2024-02-22T15:03:00Z">
        <w:r w:rsidRPr="00007B3E" w:rsidDel="00CB2812">
          <w:delText>Un soutien gouvernemental.</w:delText>
        </w:r>
      </w:del>
    </w:p>
    <w:p w14:paraId="4077C058" w14:textId="6CBB80BD" w:rsidR="0022687F" w:rsidRPr="00007B3E" w:rsidDel="00CB2812" w:rsidRDefault="0022687F" w:rsidP="00CB2812">
      <w:pPr>
        <w:numPr>
          <w:ilvl w:val="1"/>
          <w:numId w:val="1"/>
        </w:numPr>
        <w:tabs>
          <w:tab w:val="left" w:pos="2730"/>
        </w:tabs>
        <w:spacing w:before="240" w:after="240"/>
        <w:ind w:left="1134"/>
        <w:jc w:val="left"/>
        <w:outlineLvl w:val="2"/>
        <w:rPr>
          <w:del w:id="4234" w:author="Houyem Rais" w:date="2024-02-22T15:03:00Z"/>
        </w:rPr>
        <w:pPrChange w:id="4235" w:author="Houyem Rais" w:date="2024-02-22T15:03:00Z">
          <w:pPr/>
        </w:pPrChange>
      </w:pPr>
      <w:del w:id="4236" w:author="Houyem Rais" w:date="2024-02-22T15:03:00Z">
        <w:r w:rsidRPr="00007B3E" w:rsidDel="00CB2812">
          <w:delText>Le but de la stratégie de financement du projet est d'identifier les fonds nécessaires pour le projet en minimisant les coûts du capital. La stratégie de financement du projet est habituellement développée selon les principes suivants :</w:delText>
        </w:r>
      </w:del>
    </w:p>
    <w:p w14:paraId="4D1AD785" w14:textId="67060630" w:rsidR="0022687F" w:rsidRPr="00007B3E" w:rsidDel="00CB2812" w:rsidRDefault="0022687F" w:rsidP="00CB2812">
      <w:pPr>
        <w:pStyle w:val="ListParagraph"/>
        <w:numPr>
          <w:ilvl w:val="1"/>
          <w:numId w:val="1"/>
        </w:numPr>
        <w:tabs>
          <w:tab w:val="left" w:pos="2730"/>
        </w:tabs>
        <w:spacing w:before="240" w:after="240"/>
        <w:ind w:left="1134"/>
        <w:jc w:val="left"/>
        <w:outlineLvl w:val="2"/>
        <w:rPr>
          <w:del w:id="4237" w:author="Houyem Rais" w:date="2024-02-22T15:03:00Z"/>
        </w:rPr>
        <w:pPrChange w:id="4238" w:author="Houyem Rais" w:date="2024-02-22T15:03:00Z">
          <w:pPr>
            <w:pStyle w:val="ListParagraph"/>
          </w:pPr>
        </w:pPrChange>
      </w:pPr>
      <w:del w:id="4239" w:author="Houyem Rais" w:date="2024-02-22T15:03:00Z">
        <w:r w:rsidRPr="00007B3E" w:rsidDel="00CB2812">
          <w:delText>Diversification des sources et des instruments financiers afin de choisir le financement le plus efficace pour chaque but/objectif de la phase du cycle de vie du projet ;</w:delText>
        </w:r>
      </w:del>
    </w:p>
    <w:p w14:paraId="19CAE435" w14:textId="3CB6D89E" w:rsidR="0022687F" w:rsidRPr="00007B3E" w:rsidDel="00CB2812" w:rsidRDefault="0022687F" w:rsidP="00CB2812">
      <w:pPr>
        <w:pStyle w:val="ListParagraph"/>
        <w:numPr>
          <w:ilvl w:val="1"/>
          <w:numId w:val="1"/>
        </w:numPr>
        <w:tabs>
          <w:tab w:val="left" w:pos="2730"/>
        </w:tabs>
        <w:spacing w:before="240" w:after="240"/>
        <w:ind w:left="1134"/>
        <w:jc w:val="left"/>
        <w:outlineLvl w:val="2"/>
        <w:rPr>
          <w:del w:id="4240" w:author="Houyem Rais" w:date="2024-02-22T15:03:00Z"/>
        </w:rPr>
        <w:pPrChange w:id="4241" w:author="Houyem Rais" w:date="2024-02-22T15:03:00Z">
          <w:pPr>
            <w:pStyle w:val="ListParagraph"/>
          </w:pPr>
        </w:pPrChange>
      </w:pPr>
      <w:del w:id="4242" w:author="Houyem Rais" w:date="2024-02-22T15:03:00Z">
        <w:r w:rsidRPr="00007B3E" w:rsidDel="00CB2812">
          <w:delText>Chaque étape de la stratégie financière accumule les antécédents de crédit positifs et attire les ressources financières nécessaires à partir des sources disponibles ;</w:delText>
        </w:r>
      </w:del>
    </w:p>
    <w:p w14:paraId="17A18565" w14:textId="355E0DF8" w:rsidR="0022687F" w:rsidRPr="00007B3E" w:rsidDel="00CB2812" w:rsidRDefault="0022687F" w:rsidP="00CB2812">
      <w:pPr>
        <w:pStyle w:val="ListParagraph"/>
        <w:numPr>
          <w:ilvl w:val="1"/>
          <w:numId w:val="1"/>
        </w:numPr>
        <w:tabs>
          <w:tab w:val="left" w:pos="2730"/>
        </w:tabs>
        <w:spacing w:before="240" w:after="240"/>
        <w:ind w:left="1134"/>
        <w:jc w:val="left"/>
        <w:outlineLvl w:val="2"/>
        <w:rPr>
          <w:del w:id="4243" w:author="Houyem Rais" w:date="2024-02-22T15:03:00Z"/>
        </w:rPr>
        <w:pPrChange w:id="4244" w:author="Houyem Rais" w:date="2024-02-22T15:03:00Z">
          <w:pPr>
            <w:pStyle w:val="ListParagraph"/>
          </w:pPr>
        </w:pPrChange>
      </w:pPr>
      <w:del w:id="4245" w:author="Houyem Rais" w:date="2024-02-22T15:03:00Z">
        <w:r w:rsidRPr="00007B3E" w:rsidDel="00CB2812">
          <w:delText>Plus le niveau de développement de la société de projet est élevé, et plus il y a des occasions pour qu'elle attire des fonds pour le projet ; et</w:delText>
        </w:r>
      </w:del>
    </w:p>
    <w:p w14:paraId="2A8739C0" w14:textId="720B30D2" w:rsidR="0022687F" w:rsidRPr="00007B3E" w:rsidDel="00CB2812" w:rsidRDefault="0022687F" w:rsidP="00CB2812">
      <w:pPr>
        <w:pStyle w:val="ListParagraph"/>
        <w:numPr>
          <w:ilvl w:val="1"/>
          <w:numId w:val="1"/>
        </w:numPr>
        <w:tabs>
          <w:tab w:val="left" w:pos="2730"/>
        </w:tabs>
        <w:spacing w:before="240" w:after="240"/>
        <w:ind w:left="1134"/>
        <w:jc w:val="left"/>
        <w:outlineLvl w:val="2"/>
        <w:rPr>
          <w:del w:id="4246" w:author="Houyem Rais" w:date="2024-02-22T15:03:00Z"/>
        </w:rPr>
        <w:pPrChange w:id="4247" w:author="Houyem Rais" w:date="2024-02-22T15:03:00Z">
          <w:pPr>
            <w:pStyle w:val="ListParagraph"/>
          </w:pPr>
        </w:pPrChange>
      </w:pPr>
      <w:del w:id="4248" w:author="Houyem Rais" w:date="2024-02-22T15:03:00Z">
        <w:r w:rsidRPr="00007B3E" w:rsidDel="00CB2812">
          <w:delText>L'équilibre entre les avantages et les coûts associés au financement par emprunt.</w:delText>
        </w:r>
      </w:del>
    </w:p>
    <w:p w14:paraId="7A175493" w14:textId="30DD00B2" w:rsidR="006E1848" w:rsidRPr="00007B3E" w:rsidDel="00CB2812" w:rsidRDefault="0022687F" w:rsidP="00CB2812">
      <w:pPr>
        <w:numPr>
          <w:ilvl w:val="1"/>
          <w:numId w:val="1"/>
        </w:numPr>
        <w:tabs>
          <w:tab w:val="left" w:pos="2730"/>
        </w:tabs>
        <w:spacing w:before="240" w:after="240"/>
        <w:ind w:left="1134"/>
        <w:jc w:val="left"/>
        <w:outlineLvl w:val="2"/>
        <w:rPr>
          <w:del w:id="4249" w:author="Houyem Rais" w:date="2024-02-22T15:03:00Z"/>
        </w:rPr>
        <w:pPrChange w:id="4250" w:author="Houyem Rais" w:date="2024-02-22T15:03:00Z">
          <w:pPr/>
        </w:pPrChange>
      </w:pPr>
      <w:del w:id="4251" w:author="Houyem Rais" w:date="2024-02-22T15:03:00Z">
        <w:r w:rsidRPr="00007B3E" w:rsidDel="00CB2812">
          <w:delText>Nous proposons dans ce qui suit une stratégie financière pour lever des capitaux, typique pour les projets PPP d'infrastructures ferroviaires.</w:delText>
        </w:r>
      </w:del>
    </w:p>
    <w:p w14:paraId="479D731A" w14:textId="0AD291D1" w:rsidR="002D6E9A" w:rsidRPr="00007B3E" w:rsidDel="00CB2812" w:rsidRDefault="002D6E9A" w:rsidP="00CB2812">
      <w:pPr>
        <w:pStyle w:val="Titre31"/>
        <w:numPr>
          <w:ilvl w:val="1"/>
          <w:numId w:val="1"/>
        </w:numPr>
        <w:tabs>
          <w:tab w:val="left" w:pos="2730"/>
        </w:tabs>
        <w:ind w:left="1134"/>
        <w:outlineLvl w:val="2"/>
        <w:rPr>
          <w:del w:id="4252" w:author="Houyem Rais" w:date="2024-02-22T15:03:00Z"/>
        </w:rPr>
        <w:pPrChange w:id="4253" w:author="Houyem Rais" w:date="2024-02-22T15:03:00Z">
          <w:pPr>
            <w:pStyle w:val="Titre31"/>
          </w:pPr>
        </w:pPrChange>
      </w:pPr>
      <w:bookmarkStart w:id="4254" w:name="_Toc129968851"/>
      <w:bookmarkStart w:id="4255" w:name="_Toc149904493"/>
      <w:del w:id="4256" w:author="Houyem Rais" w:date="2024-02-22T15:03:00Z">
        <w:r w:rsidRPr="00007B3E" w:rsidDel="00CB2812">
          <w:delText>Financement privé et commercial</w:delText>
        </w:r>
        <w:bookmarkEnd w:id="4254"/>
        <w:bookmarkEnd w:id="4255"/>
      </w:del>
    </w:p>
    <w:p w14:paraId="110872F9" w14:textId="271C00E0" w:rsidR="009243EE" w:rsidDel="00CB2812" w:rsidRDefault="009243EE" w:rsidP="00CB2812">
      <w:pPr>
        <w:numPr>
          <w:ilvl w:val="1"/>
          <w:numId w:val="1"/>
        </w:numPr>
        <w:tabs>
          <w:tab w:val="left" w:pos="2730"/>
        </w:tabs>
        <w:spacing w:before="240" w:after="240"/>
        <w:ind w:left="1134"/>
        <w:jc w:val="left"/>
        <w:outlineLvl w:val="2"/>
        <w:rPr>
          <w:ins w:id="4257" w:author="Farouk Bouhafs" w:date="2024-02-05T15:17:00Z"/>
          <w:del w:id="4258" w:author="Houyem Rais" w:date="2024-02-22T15:03:00Z"/>
        </w:rPr>
        <w:pPrChange w:id="4259" w:author="Houyem Rais" w:date="2024-02-22T15:03:00Z">
          <w:pPr/>
        </w:pPrChange>
      </w:pPr>
      <w:del w:id="4260" w:author="Houyem Rais" w:date="2024-02-22T15:03:00Z">
        <w:r w:rsidRPr="009243EE" w:rsidDel="00CB2812">
          <w:delTex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 et les pays, et est dépendante de la maturité du marché du financement de projets en Tunisie.</w:delText>
        </w:r>
      </w:del>
    </w:p>
    <w:p w14:paraId="784E8207" w14:textId="4EDFDC03" w:rsidR="009243EE" w:rsidRPr="009243EE" w:rsidDel="00CB2812" w:rsidRDefault="009243EE" w:rsidP="00CB2812">
      <w:pPr>
        <w:numPr>
          <w:ilvl w:val="1"/>
          <w:numId w:val="1"/>
        </w:numPr>
        <w:tabs>
          <w:tab w:val="left" w:pos="2730"/>
        </w:tabs>
        <w:spacing w:before="240" w:after="240"/>
        <w:ind w:left="1134"/>
        <w:jc w:val="left"/>
        <w:outlineLvl w:val="2"/>
        <w:rPr>
          <w:ins w:id="4261" w:author="Farouk Bouhafs" w:date="2024-02-05T15:17:00Z"/>
          <w:del w:id="4262" w:author="Houyem Rais" w:date="2024-02-22T15:03:00Z"/>
        </w:rPr>
        <w:pPrChange w:id="4263" w:author="Houyem Rais" w:date="2024-02-22T15:03:00Z">
          <w:pPr/>
        </w:pPrChange>
      </w:pPr>
      <w:ins w:id="4264" w:author="Farouk Bouhafs" w:date="2024-02-05T15:17:00Z">
        <w:del w:id="4265" w:author="Houyem Rais" w:date="2024-02-22T15:03:00Z">
          <w:r w:rsidRPr="009243EE" w:rsidDel="00CB2812">
            <w:delText>En Tunisie, l'approche du financement privé pour les projets en PPP, basée sur les principes du financement de projet sans recours ou à recours limité, est confrontée à des défis particuliers, compte tenu de la prudence des banques commerciales locales à s'engager dans les grands projets d'infrastructure publics. Cette situation est en partie due à la relative inexperience des institutions financières tunisiennes avec les modèles de financement de projet complexe et à la perception des risques associés à de telles entreprises.</w:delText>
          </w:r>
        </w:del>
      </w:ins>
    </w:p>
    <w:p w14:paraId="76DF3296" w14:textId="6B9F460E" w:rsidR="009243EE" w:rsidRPr="009243EE" w:rsidDel="00CB2812" w:rsidRDefault="009243EE" w:rsidP="00CB2812">
      <w:pPr>
        <w:numPr>
          <w:ilvl w:val="1"/>
          <w:numId w:val="1"/>
        </w:numPr>
        <w:tabs>
          <w:tab w:val="left" w:pos="2730"/>
        </w:tabs>
        <w:spacing w:before="240" w:after="240"/>
        <w:ind w:left="1134"/>
        <w:jc w:val="left"/>
        <w:outlineLvl w:val="2"/>
        <w:rPr>
          <w:ins w:id="4266" w:author="Farouk Bouhafs" w:date="2024-02-05T15:17:00Z"/>
          <w:del w:id="4267" w:author="Houyem Rais" w:date="2024-02-22T15:03:00Z"/>
        </w:rPr>
        <w:pPrChange w:id="4268" w:author="Houyem Rais" w:date="2024-02-22T15:03:00Z">
          <w:pPr/>
        </w:pPrChange>
      </w:pPr>
      <w:ins w:id="4269" w:author="Farouk Bouhafs" w:date="2024-02-05T15:17:00Z">
        <w:del w:id="4270" w:author="Houyem Rais" w:date="2024-02-22T15:03:00Z">
          <w:r w:rsidRPr="009243EE" w:rsidDel="00CB2812">
            <w:delText>La structure du capital dans les transactions de financement de projet en Tunisie peut donc nécessiter une approche adaptée, qui tienne compte de la maturité naissante du marché du financement de projets dans le pays. Bien que dans d'autres contextes, les dettes de premier rang (comme les prêts bancaires ou les émissions d'obligations) puissent constituer jusqu'à 70% à 90% du financement commercial requis pour un projet, en Tunisie, la répartition entre dette et fonds propres pourrait être ajustée pour augmenter la part des fonds propres ou explorer d'autres mécanismes de financement, reflétant ainsi la prudence des prêteurs locaux.</w:delText>
          </w:r>
        </w:del>
      </w:ins>
    </w:p>
    <w:p w14:paraId="6BA4A1FF" w14:textId="1255C3EE" w:rsidR="009243EE" w:rsidRPr="009243EE" w:rsidDel="00CB2812" w:rsidRDefault="009243EE" w:rsidP="00CB2812">
      <w:pPr>
        <w:numPr>
          <w:ilvl w:val="1"/>
          <w:numId w:val="1"/>
        </w:numPr>
        <w:tabs>
          <w:tab w:val="left" w:pos="2730"/>
        </w:tabs>
        <w:spacing w:before="240" w:after="240"/>
        <w:ind w:left="1134"/>
        <w:jc w:val="left"/>
        <w:outlineLvl w:val="2"/>
        <w:rPr>
          <w:ins w:id="4271" w:author="Farouk Bouhafs" w:date="2024-02-05T15:17:00Z"/>
          <w:del w:id="4272" w:author="Houyem Rais" w:date="2024-02-22T15:03:00Z"/>
        </w:rPr>
        <w:pPrChange w:id="4273" w:author="Houyem Rais" w:date="2024-02-22T15:03:00Z">
          <w:pPr/>
        </w:pPrChange>
      </w:pPr>
      <w:ins w:id="4274" w:author="Farouk Bouhafs" w:date="2024-02-05T15:17:00Z">
        <w:del w:id="4275" w:author="Houyem Rais" w:date="2024-02-22T15:03:00Z">
          <w:r w:rsidRPr="009243EE" w:rsidDel="00CB2812">
            <w:delText>Pour attirer le financement privé dans les grands projets d'infrastructure, il peut s'avérer nécessaire de mettre en œuvre des mesures incitatives, telles que des garanties de l'État, des subventions ou des ajustements réglementaires, afin de réduire le profil de risque du projet pour les investisseurs et les prêteurs. La proportion de la dette par rapport aux fonds propres sera déterminée en fonction de ces ajustements et du niveau de confort des prêteurs avec le projet, nécessitant potentiellement une plus grande part de fonds propres ou l'utilisation de structures financières innovantes pour répondre aux besoins de financement du projet tout en s'accommodant de la réalité du marché financier tunisien.</w:delText>
          </w:r>
        </w:del>
      </w:ins>
    </w:p>
    <w:p w14:paraId="7E557951" w14:textId="7EF5F89D" w:rsidR="002D6E9A" w:rsidRPr="00007B3E" w:rsidDel="00CB2812" w:rsidRDefault="002D6E9A" w:rsidP="00CB2812">
      <w:pPr>
        <w:numPr>
          <w:ilvl w:val="1"/>
          <w:numId w:val="1"/>
        </w:numPr>
        <w:tabs>
          <w:tab w:val="left" w:pos="2730"/>
        </w:tabs>
        <w:spacing w:before="240" w:after="240"/>
        <w:ind w:left="1134"/>
        <w:jc w:val="left"/>
        <w:outlineLvl w:val="2"/>
        <w:rPr>
          <w:del w:id="4276" w:author="Houyem Rais" w:date="2024-02-22T15:03:00Z"/>
        </w:rPr>
        <w:pPrChange w:id="4277" w:author="Houyem Rais" w:date="2024-02-22T15:03:00Z">
          <w:pPr/>
        </w:pPrChange>
      </w:pPr>
      <w:moveFromRangeStart w:id="4278" w:author="Farouk Bouhafs" w:date="2024-02-05T15:18:00Z" w:name="move158038703"/>
      <w:del w:id="4279" w:author="Houyem Rais" w:date="2024-02-22T15:03:00Z">
        <w:r w:rsidRPr="00007B3E" w:rsidDel="00CB2812">
          <w:delTex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w:delText>
        </w:r>
        <w:r w:rsidR="00890A1F" w:rsidRPr="00007B3E" w:rsidDel="00CB2812">
          <w:delText xml:space="preserve"> et </w:delText>
        </w:r>
        <w:r w:rsidRPr="00007B3E" w:rsidDel="00CB2812">
          <w:delText>les pays</w:delText>
        </w:r>
        <w:r w:rsidR="00890A1F" w:rsidRPr="00007B3E" w:rsidDel="00CB2812">
          <w:delText>,</w:delText>
        </w:r>
        <w:r w:rsidRPr="00007B3E" w:rsidDel="00CB2812">
          <w:delText xml:space="preserve"> et </w:delText>
        </w:r>
        <w:r w:rsidR="00890A1F" w:rsidRPr="00007B3E" w:rsidDel="00CB2812">
          <w:delText xml:space="preserve">est </w:delText>
        </w:r>
        <w:r w:rsidRPr="00007B3E" w:rsidDel="00CB2812">
          <w:delText>dépendante de la maturité du marché du financement de projet</w:delText>
        </w:r>
        <w:r w:rsidR="00890A1F" w:rsidRPr="00007B3E" w:rsidDel="00CB2812">
          <w:delText>s</w:delText>
        </w:r>
        <w:r w:rsidRPr="00007B3E" w:rsidDel="00CB2812">
          <w:delText xml:space="preserve"> </w:delText>
        </w:r>
        <w:r w:rsidR="00890A1F" w:rsidRPr="00007B3E" w:rsidDel="00CB2812">
          <w:delText>en Tunisie</w:delText>
        </w:r>
        <w:r w:rsidRPr="00007B3E" w:rsidDel="00CB2812">
          <w:delText>.</w:delText>
        </w:r>
      </w:del>
    </w:p>
    <w:moveFromRangeEnd w:id="4278"/>
    <w:p w14:paraId="301C2691" w14:textId="30A14841" w:rsidR="002D6E9A" w:rsidRPr="00007B3E" w:rsidDel="00CB2812" w:rsidRDefault="002D6E9A" w:rsidP="00CB2812">
      <w:pPr>
        <w:numPr>
          <w:ilvl w:val="1"/>
          <w:numId w:val="1"/>
        </w:numPr>
        <w:tabs>
          <w:tab w:val="left" w:pos="2730"/>
        </w:tabs>
        <w:spacing w:before="240" w:after="240"/>
        <w:ind w:left="1134"/>
        <w:jc w:val="left"/>
        <w:outlineLvl w:val="2"/>
        <w:rPr>
          <w:del w:id="4280" w:author="Houyem Rais" w:date="2024-02-22T15:03:00Z"/>
        </w:rPr>
        <w:pPrChange w:id="4281" w:author="Houyem Rais" w:date="2024-02-22T15:03:00Z">
          <w:pPr/>
        </w:pPrChange>
      </w:pPr>
      <w:del w:id="4282" w:author="Houyem Rais" w:date="2024-02-22T15:03:00Z">
        <w:r w:rsidRPr="00007B3E" w:rsidDel="00CB2812">
          <w:delText>Dans le cadre des accords de financement de projets, les dettes de premier rang (sous la forme de prêts bancaires ou d'obligations) représentent généralement la plus forte proportion du besoin de financement commercial (c'est-à-dire non public)</w:delText>
        </w:r>
        <w:r w:rsidR="00F37CF4" w:rsidRPr="00007B3E" w:rsidDel="00CB2812">
          <w:delText xml:space="preserve">, </w:delText>
        </w:r>
        <w:r w:rsidRPr="00007B3E" w:rsidDel="00CB2812">
          <w:delText>souvent compris entre 70% et 90%</w:delText>
        </w:r>
        <w:r w:rsidR="00F37CF4" w:rsidRPr="00007B3E" w:rsidDel="00CB2812">
          <w:delText xml:space="preserve"> du besoin en financement du projet</w:delText>
        </w:r>
        <w:r w:rsidRPr="00007B3E" w:rsidDel="00CB2812">
          <w:delText>, le reste venant habituellement sous la forme de fonds propres</w:delText>
        </w:r>
        <w:r w:rsidR="00F37CF4" w:rsidRPr="00007B3E" w:rsidDel="00CB2812">
          <w:delText xml:space="preserve"> des investisseurs</w:delText>
        </w:r>
        <w:r w:rsidRPr="00007B3E" w:rsidDel="00CB2812">
          <w:delText>. La proportion de la dette par rapport aux fonds propres sera souvent fixée par les prêteurs de premier rang à un niveau correspondant au profil de risque du projet, de sorte que les projets présentant des profils de risque plus élevés nécessitent une plus grande participation en fonds propres.</w:delText>
        </w:r>
      </w:del>
    </w:p>
    <w:p w14:paraId="4300522E" w14:textId="46838B6F" w:rsidR="002D6E9A" w:rsidRPr="00007B3E" w:rsidDel="00CB2812" w:rsidRDefault="002D6E9A" w:rsidP="00CB2812">
      <w:pPr>
        <w:numPr>
          <w:ilvl w:val="1"/>
          <w:numId w:val="1"/>
        </w:numPr>
        <w:tabs>
          <w:tab w:val="left" w:pos="2730"/>
        </w:tabs>
        <w:spacing w:before="240" w:after="240"/>
        <w:ind w:left="1134"/>
        <w:jc w:val="left"/>
        <w:outlineLvl w:val="2"/>
        <w:rPr>
          <w:del w:id="4283" w:author="Houyem Rais" w:date="2024-02-22T15:03:00Z"/>
        </w:rPr>
        <w:pPrChange w:id="4284" w:author="Houyem Rais" w:date="2024-02-22T15:03:00Z">
          <w:pPr/>
        </w:pPrChange>
      </w:pPr>
      <w:del w:id="4285" w:author="Houyem Rais" w:date="2024-02-22T15:03:00Z">
        <w:r w:rsidRPr="00007B3E" w:rsidDel="00CB2812">
          <w:delText>Le tableau ci-dessous identifie et décrit les différentes sources de financement privé et commercial qui pourraient s’appliquer au projet.</w:delText>
        </w:r>
      </w:del>
    </w:p>
    <w:p w14:paraId="4C6C753C" w14:textId="0E46CA7F" w:rsidR="009745A1" w:rsidRPr="00007B3E" w:rsidDel="00CB2812" w:rsidRDefault="009745A1" w:rsidP="00CB2812">
      <w:pPr>
        <w:pStyle w:val="Caption"/>
        <w:numPr>
          <w:ilvl w:val="1"/>
          <w:numId w:val="1"/>
        </w:numPr>
        <w:tabs>
          <w:tab w:val="left" w:pos="2730"/>
        </w:tabs>
        <w:spacing w:before="240" w:after="240"/>
        <w:ind w:left="1134"/>
        <w:jc w:val="left"/>
        <w:outlineLvl w:val="2"/>
        <w:rPr>
          <w:del w:id="4286" w:author="Houyem Rais" w:date="2024-02-22T15:03:00Z"/>
        </w:rPr>
        <w:pPrChange w:id="4287" w:author="Houyem Rais" w:date="2024-02-22T15:03:00Z">
          <w:pPr>
            <w:pStyle w:val="Caption"/>
          </w:pPr>
        </w:pPrChange>
      </w:pPr>
      <w:bookmarkStart w:id="4288" w:name="_Toc158885053"/>
      <w:del w:id="428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18</w:delText>
        </w:r>
        <w:r w:rsidDel="00CB2812">
          <w:rPr>
            <w:noProof/>
          </w:rPr>
          <w:fldChar w:fldCharType="end"/>
        </w:r>
        <w:r w:rsidRPr="00007B3E" w:rsidDel="00CB2812">
          <w:delText xml:space="preserve"> Sources de financement privé et commercial applicables au projet de la ligne 11</w:delText>
        </w:r>
        <w:bookmarkEnd w:id="4288"/>
      </w:del>
    </w:p>
    <w:tbl>
      <w:tblPr>
        <w:tblW w:w="9541"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79"/>
        <w:gridCol w:w="3547"/>
        <w:gridCol w:w="3515"/>
      </w:tblGrid>
      <w:tr w:rsidR="002D6E9A" w:rsidRPr="00007B3E" w:rsidDel="00CB2812" w14:paraId="6DF9897E" w14:textId="14757865">
        <w:trPr>
          <w:trHeight w:val="418"/>
          <w:tblHeader/>
          <w:del w:id="4290" w:author="Houyem Rais" w:date="2024-02-22T15:03:00Z"/>
        </w:trPr>
        <w:tc>
          <w:tcPr>
            <w:tcW w:w="1458" w:type="dxa"/>
            <w:shd w:val="clear" w:color="auto" w:fill="D9D9D9" w:themeFill="background1" w:themeFillShade="D9"/>
            <w:tcMar>
              <w:top w:w="0" w:type="dxa"/>
              <w:left w:w="108" w:type="dxa"/>
              <w:bottom w:w="0" w:type="dxa"/>
              <w:right w:w="108" w:type="dxa"/>
            </w:tcMar>
            <w:vAlign w:val="center"/>
            <w:hideMark/>
          </w:tcPr>
          <w:p w14:paraId="66632E59" w14:textId="5A1B5919" w:rsidR="002D6E9A" w:rsidRPr="00007B3E" w:rsidDel="00CB2812" w:rsidRDefault="002D6E9A" w:rsidP="00CB2812">
            <w:pPr>
              <w:numPr>
                <w:ilvl w:val="1"/>
                <w:numId w:val="1"/>
              </w:numPr>
              <w:tabs>
                <w:tab w:val="left" w:pos="2730"/>
              </w:tabs>
              <w:spacing w:before="240" w:after="240" w:line="240" w:lineRule="auto"/>
              <w:ind w:left="1134"/>
              <w:jc w:val="left"/>
              <w:outlineLvl w:val="2"/>
              <w:rPr>
                <w:del w:id="4291" w:author="Houyem Rais" w:date="2024-02-22T15:03:00Z"/>
                <w:b/>
                <w:bCs/>
                <w:sz w:val="20"/>
                <w:szCs w:val="20"/>
              </w:rPr>
              <w:pPrChange w:id="4292" w:author="Houyem Rais" w:date="2024-02-22T15:03:00Z">
                <w:pPr>
                  <w:spacing w:before="20" w:after="40" w:line="240" w:lineRule="auto"/>
                </w:pPr>
              </w:pPrChange>
            </w:pPr>
            <w:del w:id="4293" w:author="Houyem Rais" w:date="2024-02-22T15:03:00Z">
              <w:r w:rsidRPr="00007B3E" w:rsidDel="00CB2812">
                <w:rPr>
                  <w:b/>
                  <w:bCs/>
                  <w:sz w:val="20"/>
                  <w:szCs w:val="20"/>
                </w:rPr>
                <w:delText>Source de financement</w:delText>
              </w:r>
            </w:del>
          </w:p>
        </w:tc>
        <w:tc>
          <w:tcPr>
            <w:tcW w:w="4094" w:type="dxa"/>
            <w:shd w:val="clear" w:color="auto" w:fill="D9D9D9" w:themeFill="background1" w:themeFillShade="D9"/>
            <w:tcMar>
              <w:top w:w="0" w:type="dxa"/>
              <w:left w:w="108" w:type="dxa"/>
              <w:bottom w:w="0" w:type="dxa"/>
              <w:right w:w="108" w:type="dxa"/>
            </w:tcMar>
            <w:vAlign w:val="center"/>
            <w:hideMark/>
          </w:tcPr>
          <w:p w14:paraId="05F5FC0E" w14:textId="3E62837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294" w:author="Houyem Rais" w:date="2024-02-22T15:03:00Z"/>
                <w:b/>
                <w:bCs/>
                <w:sz w:val="20"/>
                <w:szCs w:val="20"/>
              </w:rPr>
              <w:pPrChange w:id="4295" w:author="Houyem Rais" w:date="2024-02-22T15:03:00Z">
                <w:pPr>
                  <w:spacing w:before="20" w:after="40" w:line="240" w:lineRule="auto"/>
                </w:pPr>
              </w:pPrChange>
            </w:pPr>
            <w:del w:id="4296" w:author="Houyem Rais" w:date="2024-02-22T15:03:00Z">
              <w:r w:rsidRPr="00007B3E" w:rsidDel="00CB2812">
                <w:rPr>
                  <w:b/>
                  <w:bCs/>
                  <w:sz w:val="20"/>
                  <w:szCs w:val="20"/>
                </w:rPr>
                <w:delText>Description / Caractéristique</w:delText>
              </w:r>
            </w:del>
          </w:p>
        </w:tc>
        <w:tc>
          <w:tcPr>
            <w:tcW w:w="3989" w:type="dxa"/>
            <w:shd w:val="clear" w:color="auto" w:fill="D9D9D9" w:themeFill="background1" w:themeFillShade="D9"/>
            <w:tcMar>
              <w:top w:w="0" w:type="dxa"/>
              <w:left w:w="108" w:type="dxa"/>
              <w:bottom w:w="0" w:type="dxa"/>
              <w:right w:w="108" w:type="dxa"/>
            </w:tcMar>
            <w:vAlign w:val="center"/>
            <w:hideMark/>
          </w:tcPr>
          <w:p w14:paraId="48D351E5" w14:textId="1DF328EB" w:rsidR="002D6E9A" w:rsidRPr="00007B3E" w:rsidDel="00CB2812" w:rsidRDefault="002D6E9A" w:rsidP="00CB2812">
            <w:pPr>
              <w:numPr>
                <w:ilvl w:val="1"/>
                <w:numId w:val="1"/>
              </w:numPr>
              <w:tabs>
                <w:tab w:val="left" w:pos="2730"/>
              </w:tabs>
              <w:spacing w:before="240" w:after="240" w:line="240" w:lineRule="auto"/>
              <w:ind w:left="1134"/>
              <w:jc w:val="left"/>
              <w:outlineLvl w:val="2"/>
              <w:rPr>
                <w:del w:id="4297" w:author="Houyem Rais" w:date="2024-02-22T15:03:00Z"/>
                <w:b/>
                <w:bCs/>
                <w:sz w:val="20"/>
                <w:szCs w:val="20"/>
              </w:rPr>
              <w:pPrChange w:id="4298" w:author="Houyem Rais" w:date="2024-02-22T15:03:00Z">
                <w:pPr>
                  <w:spacing w:before="20" w:after="40" w:line="240" w:lineRule="auto"/>
                </w:pPr>
              </w:pPrChange>
            </w:pPr>
            <w:del w:id="4299" w:author="Houyem Rais" w:date="2024-02-22T15:03:00Z">
              <w:r w:rsidRPr="00007B3E" w:rsidDel="00CB2812">
                <w:rPr>
                  <w:b/>
                  <w:bCs/>
                  <w:sz w:val="20"/>
                  <w:szCs w:val="20"/>
                </w:rPr>
                <w:delText>Position actuelle du marché / tendances</w:delText>
              </w:r>
            </w:del>
          </w:p>
        </w:tc>
      </w:tr>
      <w:tr w:rsidR="002D6E9A" w:rsidRPr="00007B3E" w:rsidDel="00CB2812" w14:paraId="7D0E8016" w14:textId="35FFF2B7">
        <w:trPr>
          <w:trHeight w:val="20"/>
          <w:del w:id="4300" w:author="Houyem Rais" w:date="2024-02-22T15:03:00Z"/>
        </w:trPr>
        <w:tc>
          <w:tcPr>
            <w:tcW w:w="1458" w:type="dxa"/>
            <w:shd w:val="clear" w:color="auto" w:fill="auto"/>
            <w:tcMar>
              <w:top w:w="0" w:type="dxa"/>
              <w:left w:w="108" w:type="dxa"/>
              <w:bottom w:w="0" w:type="dxa"/>
              <w:right w:w="108" w:type="dxa"/>
            </w:tcMar>
            <w:hideMark/>
          </w:tcPr>
          <w:p w14:paraId="191C95AC" w14:textId="69178A29"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01" w:author="Houyem Rais" w:date="2024-02-22T15:03:00Z"/>
                <w:sz w:val="20"/>
                <w:szCs w:val="20"/>
              </w:rPr>
              <w:pPrChange w:id="4302" w:author="Houyem Rais" w:date="2024-02-22T15:03:00Z">
                <w:pPr>
                  <w:spacing w:before="20" w:after="40" w:line="240" w:lineRule="auto"/>
                  <w:jc w:val="left"/>
                </w:pPr>
              </w:pPrChange>
            </w:pPr>
            <w:del w:id="4303" w:author="Houyem Rais" w:date="2024-02-22T15:03:00Z">
              <w:r w:rsidRPr="00007B3E" w:rsidDel="00CB2812">
                <w:rPr>
                  <w:sz w:val="20"/>
                  <w:szCs w:val="20"/>
                </w:rPr>
                <w:delText>Les banques commerciales</w:delText>
              </w:r>
            </w:del>
          </w:p>
          <w:p w14:paraId="78A6945D" w14:textId="1F8D8209"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04" w:author="Houyem Rais" w:date="2024-02-22T15:03:00Z"/>
                <w:sz w:val="20"/>
                <w:szCs w:val="20"/>
              </w:rPr>
              <w:pPrChange w:id="4305" w:author="Houyem Rais" w:date="2024-02-22T15:03:00Z">
                <w:pPr>
                  <w:spacing w:before="20" w:after="40" w:line="240" w:lineRule="auto"/>
                </w:pPr>
              </w:pPrChange>
            </w:pPr>
            <w:del w:id="4306" w:author="Houyem Rais" w:date="2024-02-22T15:03:00Z">
              <w:r w:rsidRPr="00007B3E" w:rsidDel="00CB2812">
                <w:rPr>
                  <w:sz w:val="20"/>
                  <w:szCs w:val="20"/>
                </w:rPr>
                <w:delText> </w:delText>
              </w:r>
            </w:del>
          </w:p>
        </w:tc>
        <w:tc>
          <w:tcPr>
            <w:tcW w:w="4094" w:type="dxa"/>
            <w:shd w:val="clear" w:color="auto" w:fill="auto"/>
            <w:tcMar>
              <w:top w:w="0" w:type="dxa"/>
              <w:left w:w="108" w:type="dxa"/>
              <w:bottom w:w="0" w:type="dxa"/>
              <w:right w:w="108" w:type="dxa"/>
            </w:tcMar>
            <w:hideMark/>
          </w:tcPr>
          <w:p w14:paraId="2996AC6C" w14:textId="2CAC63E3"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07" w:author="Houyem Rais" w:date="2024-02-22T15:03:00Z"/>
                <w:sz w:val="20"/>
                <w:szCs w:val="20"/>
              </w:rPr>
              <w:pPrChange w:id="4308" w:author="Houyem Rais" w:date="2024-02-22T15:03:00Z">
                <w:pPr>
                  <w:numPr>
                    <w:numId w:val="8"/>
                  </w:numPr>
                  <w:spacing w:before="20" w:after="40" w:line="240" w:lineRule="auto"/>
                  <w:ind w:left="281" w:hanging="224"/>
                </w:pPr>
              </w:pPrChange>
            </w:pPr>
            <w:del w:id="4309" w:author="Houyem Rais" w:date="2024-02-22T15:03:00Z">
              <w:r w:rsidRPr="00007B3E" w:rsidDel="00CB2812">
                <w:rPr>
                  <w:sz w:val="20"/>
                  <w:szCs w:val="20"/>
                </w:rPr>
                <w:delText>Les prêts accordés par les banques commerciales sous la forme de dette senior sont les formes de financement les plus courantes et souvent les moins chères disponibles pour les projets d'infrastructure.</w:delText>
              </w:r>
            </w:del>
          </w:p>
          <w:p w14:paraId="14616FCC" w14:textId="2C92C84B"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10" w:author="Houyem Rais" w:date="2024-02-22T15:03:00Z"/>
                <w:sz w:val="20"/>
                <w:szCs w:val="20"/>
              </w:rPr>
              <w:pPrChange w:id="4311" w:author="Houyem Rais" w:date="2024-02-22T15:03:00Z">
                <w:pPr>
                  <w:numPr>
                    <w:numId w:val="8"/>
                  </w:numPr>
                  <w:spacing w:before="20" w:after="40" w:line="240" w:lineRule="auto"/>
                  <w:ind w:left="281" w:hanging="224"/>
                </w:pPr>
              </w:pPrChange>
            </w:pPr>
            <w:del w:id="4312" w:author="Houyem Rais" w:date="2024-02-22T15:03:00Z">
              <w:r w:rsidRPr="00007B3E" w:rsidDel="00CB2812">
                <w:rPr>
                  <w:sz w:val="20"/>
                  <w:szCs w:val="20"/>
                </w:rPr>
                <w:delText>Les conditions des prêts sont souvent attrayantes en raison de la concurrence sur le marché des prêts</w:delText>
              </w:r>
              <w:r w:rsidR="0028645A" w:rsidRPr="00007B3E" w:rsidDel="00CB2812">
                <w:rPr>
                  <w:sz w:val="20"/>
                  <w:szCs w:val="20"/>
                </w:rPr>
                <w:delText>.</w:delText>
              </w:r>
            </w:del>
          </w:p>
          <w:p w14:paraId="790AA04D" w14:textId="247E957A"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13" w:author="Houyem Rais" w:date="2024-02-22T15:03:00Z"/>
                <w:sz w:val="20"/>
                <w:szCs w:val="20"/>
              </w:rPr>
              <w:pPrChange w:id="4314" w:author="Houyem Rais" w:date="2024-02-22T15:03:00Z">
                <w:pPr>
                  <w:numPr>
                    <w:numId w:val="8"/>
                  </w:numPr>
                  <w:spacing w:before="20" w:after="40" w:line="240" w:lineRule="auto"/>
                  <w:ind w:left="281" w:hanging="224"/>
                </w:pPr>
              </w:pPrChange>
            </w:pPr>
            <w:del w:id="4315" w:author="Houyem Rais" w:date="2024-02-22T15:03:00Z">
              <w:r w:rsidRPr="00007B3E" w:rsidDel="00CB2812">
                <w:rPr>
                  <w:sz w:val="20"/>
                  <w:szCs w:val="20"/>
                </w:rPr>
                <w:delText>Les banques commerciales ont un bon historique de respect des délais</w:delText>
              </w:r>
              <w:r w:rsidR="00587C70" w:rsidRPr="00007B3E" w:rsidDel="00CB2812">
                <w:rPr>
                  <w:sz w:val="20"/>
                  <w:szCs w:val="20"/>
                </w:rPr>
                <w:delText xml:space="preserve"> serrés des appels d’offres</w:delText>
              </w:r>
            </w:del>
          </w:p>
          <w:p w14:paraId="27B496D8" w14:textId="6CE150E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16" w:author="Houyem Rais" w:date="2024-02-22T15:03:00Z"/>
                <w:sz w:val="20"/>
                <w:szCs w:val="20"/>
              </w:rPr>
              <w:pPrChange w:id="4317" w:author="Houyem Rais" w:date="2024-02-22T15:03:00Z">
                <w:pPr>
                  <w:numPr>
                    <w:numId w:val="8"/>
                  </w:numPr>
                  <w:spacing w:before="20" w:after="40" w:line="240" w:lineRule="auto"/>
                  <w:ind w:left="281" w:hanging="224"/>
                </w:pPr>
              </w:pPrChange>
            </w:pPr>
            <w:del w:id="4318" w:author="Houyem Rais" w:date="2024-02-22T15:03:00Z">
              <w:r w:rsidRPr="00007B3E" w:rsidDel="00CB2812">
                <w:rPr>
                  <w:sz w:val="20"/>
                  <w:szCs w:val="20"/>
                </w:rPr>
                <w:delText>Les caractéristiques des prêts comprennent</w:delText>
              </w:r>
              <w:r w:rsidR="00587C70" w:rsidRPr="00007B3E" w:rsidDel="00CB2812">
                <w:rPr>
                  <w:sz w:val="20"/>
                  <w:szCs w:val="20"/>
                </w:rPr>
                <w:delText> :</w:delText>
              </w:r>
              <w:r w:rsidRPr="00007B3E" w:rsidDel="00CB2812">
                <w:rPr>
                  <w:sz w:val="20"/>
                  <w:szCs w:val="20"/>
                </w:rPr>
                <w:delText xml:space="preserve"> les conditions du tirage ; les échéanciers de remboursement ; le mécanisme de gestion du changement pendant l’exploitation ; les stratégies de couverture du risque de taux et les comptes de réserve</w:delText>
              </w:r>
            </w:del>
          </w:p>
          <w:p w14:paraId="560BB376" w14:textId="35A6CFF1"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19" w:author="Houyem Rais" w:date="2024-02-22T15:03:00Z"/>
                <w:sz w:val="20"/>
                <w:szCs w:val="20"/>
              </w:rPr>
              <w:pPrChange w:id="4320" w:author="Houyem Rais" w:date="2024-02-22T15:03:00Z">
                <w:pPr>
                  <w:numPr>
                    <w:numId w:val="8"/>
                  </w:numPr>
                  <w:spacing w:before="20" w:after="40" w:line="240" w:lineRule="auto"/>
                  <w:ind w:left="281" w:hanging="224"/>
                </w:pPr>
              </w:pPrChange>
            </w:pPr>
            <w:del w:id="4321" w:author="Houyem Rais" w:date="2024-02-22T15:03:00Z">
              <w:r w:rsidRPr="00007B3E" w:rsidDel="00CB2812">
                <w:rPr>
                  <w:sz w:val="20"/>
                  <w:szCs w:val="20"/>
                </w:rPr>
                <w:delText>Les contraintes potentielles comprennent l'évaluation de la profondeur du marché et l'aversion pour les zones présentant un risque politique</w:delText>
              </w:r>
            </w:del>
          </w:p>
          <w:p w14:paraId="19F08B4A" w14:textId="5B842CDC"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22" w:author="Houyem Rais" w:date="2024-02-22T15:03:00Z"/>
                <w:sz w:val="20"/>
                <w:szCs w:val="20"/>
              </w:rPr>
              <w:pPrChange w:id="4323" w:author="Houyem Rais" w:date="2024-02-22T15:03:00Z">
                <w:pPr>
                  <w:spacing w:before="20" w:after="40" w:line="240" w:lineRule="auto"/>
                  <w:ind w:left="281" w:hanging="224"/>
                </w:pPr>
              </w:pPrChange>
            </w:pPr>
          </w:p>
        </w:tc>
        <w:tc>
          <w:tcPr>
            <w:tcW w:w="3989" w:type="dxa"/>
            <w:shd w:val="clear" w:color="auto" w:fill="auto"/>
            <w:tcMar>
              <w:top w:w="0" w:type="dxa"/>
              <w:left w:w="108" w:type="dxa"/>
              <w:bottom w:w="0" w:type="dxa"/>
              <w:right w:w="108" w:type="dxa"/>
            </w:tcMar>
            <w:hideMark/>
          </w:tcPr>
          <w:p w14:paraId="3C1C4C0E" w14:textId="0F954FC9"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24" w:author="Houyem Rais" w:date="2024-02-22T15:03:00Z"/>
                <w:sz w:val="20"/>
                <w:szCs w:val="20"/>
              </w:rPr>
              <w:pPrChange w:id="4325" w:author="Houyem Rais" w:date="2024-02-22T15:03:00Z">
                <w:pPr>
                  <w:numPr>
                    <w:numId w:val="8"/>
                  </w:numPr>
                  <w:spacing w:before="20" w:after="40" w:line="240" w:lineRule="auto"/>
                  <w:ind w:left="281" w:hanging="224"/>
                </w:pPr>
              </w:pPrChange>
            </w:pPr>
            <w:del w:id="4326" w:author="Houyem Rais" w:date="2024-02-22T15:03:00Z">
              <w:r w:rsidRPr="00007B3E" w:rsidDel="00CB2812">
                <w:rPr>
                  <w:sz w:val="20"/>
                  <w:szCs w:val="20"/>
                </w:rPr>
                <w:delText>Accroissement de la liquidité, notamment en devises locales</w:delText>
              </w:r>
            </w:del>
          </w:p>
          <w:p w14:paraId="249E9B71" w14:textId="0B8C176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27" w:author="Houyem Rais" w:date="2024-02-22T15:03:00Z"/>
                <w:sz w:val="20"/>
                <w:szCs w:val="20"/>
              </w:rPr>
              <w:pPrChange w:id="4328" w:author="Houyem Rais" w:date="2024-02-22T15:03:00Z">
                <w:pPr>
                  <w:numPr>
                    <w:numId w:val="8"/>
                  </w:numPr>
                  <w:spacing w:before="20" w:after="40" w:line="240" w:lineRule="auto"/>
                  <w:ind w:left="281" w:hanging="224"/>
                </w:pPr>
              </w:pPrChange>
            </w:pPr>
            <w:del w:id="4329" w:author="Houyem Rais" w:date="2024-02-22T15:03:00Z">
              <w:r w:rsidRPr="00007B3E" w:rsidDel="00CB2812">
                <w:rPr>
                  <w:sz w:val="20"/>
                  <w:szCs w:val="20"/>
                </w:rPr>
                <w:delText>La tendance actuelle est à la hausse des prix initiaux avec l'idée d'être refinancé après l'achèvement</w:delText>
              </w:r>
            </w:del>
          </w:p>
          <w:p w14:paraId="73BDF62B" w14:textId="71B05097"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30" w:author="Houyem Rais" w:date="2024-02-22T15:03:00Z"/>
                <w:sz w:val="20"/>
                <w:szCs w:val="20"/>
              </w:rPr>
              <w:pPrChange w:id="4331" w:author="Houyem Rais" w:date="2024-02-22T15:03:00Z">
                <w:pPr>
                  <w:numPr>
                    <w:numId w:val="8"/>
                  </w:numPr>
                  <w:spacing w:before="20" w:after="40" w:line="240" w:lineRule="auto"/>
                  <w:ind w:left="281" w:hanging="224"/>
                </w:pPr>
              </w:pPrChange>
            </w:pPr>
            <w:del w:id="4332" w:author="Houyem Rais" w:date="2024-02-22T15:03:00Z">
              <w:r w:rsidRPr="00007B3E" w:rsidDel="00CB2812">
                <w:rPr>
                  <w:sz w:val="20"/>
                  <w:szCs w:val="20"/>
                </w:rPr>
                <w:delText>Retour progressif à des maturités plus longes (15-20 ans et plus), mais peut inclure des clauses conservatrices</w:delText>
              </w:r>
            </w:del>
          </w:p>
          <w:p w14:paraId="5999D1B2" w14:textId="5ADEF23D"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33" w:author="Houyem Rais" w:date="2024-02-22T15:03:00Z"/>
                <w:sz w:val="20"/>
                <w:szCs w:val="20"/>
              </w:rPr>
              <w:pPrChange w:id="4334" w:author="Houyem Rais" w:date="2024-02-22T15:03:00Z">
                <w:pPr>
                  <w:numPr>
                    <w:numId w:val="8"/>
                  </w:numPr>
                  <w:spacing w:before="20" w:after="40" w:line="240" w:lineRule="auto"/>
                  <w:ind w:left="281" w:hanging="224"/>
                </w:pPr>
              </w:pPrChange>
            </w:pPr>
            <w:del w:id="4335" w:author="Houyem Rais" w:date="2024-02-22T15:03:00Z">
              <w:r w:rsidRPr="00007B3E" w:rsidDel="00CB2812">
                <w:rPr>
                  <w:sz w:val="20"/>
                  <w:szCs w:val="20"/>
                </w:rPr>
                <w:delText>Les prêteurs sont devenus beaucoup plus sélectifs et ne s’intéressent qu’à des projets bien structurés et de plus en plus axés sur le client</w:delText>
              </w:r>
            </w:del>
          </w:p>
        </w:tc>
      </w:tr>
      <w:tr w:rsidR="002D6E9A" w:rsidRPr="00007B3E" w:rsidDel="00CB2812" w14:paraId="3BD0F9B1" w14:textId="51817A50">
        <w:trPr>
          <w:trHeight w:val="20"/>
          <w:del w:id="4336" w:author="Houyem Rais" w:date="2024-02-22T15:03:00Z"/>
        </w:trPr>
        <w:tc>
          <w:tcPr>
            <w:tcW w:w="1458" w:type="dxa"/>
            <w:shd w:val="clear" w:color="auto" w:fill="auto"/>
            <w:tcMar>
              <w:top w:w="0" w:type="dxa"/>
              <w:left w:w="108" w:type="dxa"/>
              <w:bottom w:w="0" w:type="dxa"/>
              <w:right w:w="108" w:type="dxa"/>
            </w:tcMar>
          </w:tcPr>
          <w:p w14:paraId="3054D7CF" w14:textId="60710476"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37" w:author="Houyem Rais" w:date="2024-02-22T15:03:00Z"/>
                <w:sz w:val="20"/>
                <w:szCs w:val="20"/>
              </w:rPr>
              <w:pPrChange w:id="4338" w:author="Houyem Rais" w:date="2024-02-22T15:03:00Z">
                <w:pPr>
                  <w:spacing w:before="20" w:after="40" w:line="240" w:lineRule="auto"/>
                  <w:jc w:val="left"/>
                </w:pPr>
              </w:pPrChange>
            </w:pPr>
            <w:del w:id="4339" w:author="Houyem Rais" w:date="2024-02-22T15:03:00Z">
              <w:r w:rsidRPr="00007B3E" w:rsidDel="00CB2812">
                <w:rPr>
                  <w:sz w:val="20"/>
                  <w:szCs w:val="20"/>
                </w:rPr>
                <w:delText>Agences de crédit à l'exportation (</w:delText>
              </w:r>
              <w:r w:rsidRPr="00007B3E" w:rsidDel="00CB2812">
                <w:rPr>
                  <w:i/>
                  <w:iCs/>
                  <w:sz w:val="20"/>
                  <w:szCs w:val="20"/>
                </w:rPr>
                <w:delText>Export Credit Agency</w:delText>
              </w:r>
              <w:r w:rsidRPr="00007B3E" w:rsidDel="00CB2812">
                <w:rPr>
                  <w:sz w:val="20"/>
                  <w:szCs w:val="20"/>
                </w:rPr>
                <w:delText xml:space="preserve"> ou "ECA")</w:delText>
              </w:r>
            </w:del>
          </w:p>
        </w:tc>
        <w:tc>
          <w:tcPr>
            <w:tcW w:w="4094" w:type="dxa"/>
            <w:shd w:val="clear" w:color="auto" w:fill="auto"/>
            <w:tcMar>
              <w:top w:w="0" w:type="dxa"/>
              <w:left w:w="108" w:type="dxa"/>
              <w:bottom w:w="0" w:type="dxa"/>
              <w:right w:w="108" w:type="dxa"/>
            </w:tcMar>
          </w:tcPr>
          <w:p w14:paraId="41E7F7F1" w14:textId="13A00984"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40" w:author="Houyem Rais" w:date="2024-02-22T15:03:00Z"/>
                <w:sz w:val="20"/>
                <w:szCs w:val="20"/>
              </w:rPr>
              <w:pPrChange w:id="4341" w:author="Houyem Rais" w:date="2024-02-22T15:03:00Z">
                <w:pPr>
                  <w:numPr>
                    <w:numId w:val="8"/>
                  </w:numPr>
                  <w:spacing w:before="20" w:after="40" w:line="240" w:lineRule="auto"/>
                  <w:ind w:left="281" w:hanging="224"/>
                </w:pPr>
              </w:pPrChange>
            </w:pPr>
            <w:del w:id="4342" w:author="Houyem Rais" w:date="2024-02-22T15:03:00Z">
              <w:r w:rsidRPr="00007B3E" w:rsidDel="00CB2812">
                <w:rPr>
                  <w:sz w:val="20"/>
                  <w:szCs w:val="20"/>
                </w:rPr>
                <w:delText xml:space="preserve">Les ECA sont des institutions privées ou quasi-gouvernementales qui servent d'intermédiaires entre les gouvernements nationaux et les exportateurs pour l'émission de financement à l'exportation. Le financement peut prendre la forme de crédits (soutien financier) ou d'assurance-crédit et de garanties (couverture pure) ou </w:delText>
              </w:r>
              <w:r w:rsidR="00587C70" w:rsidRPr="00007B3E" w:rsidDel="00CB2812">
                <w:rPr>
                  <w:sz w:val="20"/>
                  <w:szCs w:val="20"/>
                </w:rPr>
                <w:delText>l</w:delText>
              </w:r>
              <w:r w:rsidRPr="00007B3E" w:rsidDel="00CB2812">
                <w:rPr>
                  <w:sz w:val="20"/>
                  <w:szCs w:val="20"/>
                </w:rPr>
                <w:delText>es deux, selon le mandat que l’ECA a reçu de son gouvernement</w:delText>
              </w:r>
            </w:del>
          </w:p>
          <w:p w14:paraId="7B1FA6EC" w14:textId="11802AB8"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43" w:author="Houyem Rais" w:date="2024-02-22T15:03:00Z"/>
                <w:sz w:val="20"/>
                <w:szCs w:val="20"/>
              </w:rPr>
              <w:pPrChange w:id="4344" w:author="Houyem Rais" w:date="2024-02-22T15:03:00Z">
                <w:pPr>
                  <w:numPr>
                    <w:numId w:val="8"/>
                  </w:numPr>
                  <w:spacing w:before="20" w:after="40" w:line="240" w:lineRule="auto"/>
                  <w:ind w:left="281" w:hanging="224"/>
                </w:pPr>
              </w:pPrChange>
            </w:pPr>
            <w:del w:id="4345" w:author="Houyem Rais" w:date="2024-02-22T15:03:00Z">
              <w:r w:rsidRPr="00007B3E" w:rsidDel="00CB2812">
                <w:rPr>
                  <w:sz w:val="20"/>
                  <w:szCs w:val="20"/>
                </w:rPr>
                <w:delText>Les conditions de financement que l’ECA peut fournir sont régies par les lignes directrices consensuelles de l'OCDE. Cela couvre des domaines tels que :</w:delText>
              </w:r>
            </w:del>
          </w:p>
          <w:p w14:paraId="0853ABCA" w14:textId="200FEA13"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46" w:author="Houyem Rais" w:date="2024-02-22T15:03:00Z"/>
                <w:sz w:val="20"/>
                <w:szCs w:val="20"/>
              </w:rPr>
              <w:pPrChange w:id="4347" w:author="Houyem Rais" w:date="2024-02-22T15:03:00Z">
                <w:pPr>
                  <w:numPr>
                    <w:numId w:val="9"/>
                  </w:numPr>
                  <w:spacing w:before="20" w:after="40" w:line="240" w:lineRule="auto"/>
                  <w:ind w:left="281" w:hanging="224"/>
                </w:pPr>
              </w:pPrChange>
            </w:pPr>
            <w:del w:id="4348" w:author="Houyem Rais" w:date="2024-02-22T15:03:00Z">
              <w:r w:rsidRPr="00007B3E" w:rsidDel="00CB2812">
                <w:rPr>
                  <w:sz w:val="20"/>
                  <w:szCs w:val="20"/>
                </w:rPr>
                <w:delText>Exigences spécifiques relatives au «</w:delText>
              </w:r>
              <w:r w:rsidR="00587C70" w:rsidRPr="00007B3E" w:rsidDel="00CB2812">
                <w:rPr>
                  <w:sz w:val="20"/>
                  <w:szCs w:val="20"/>
                </w:rPr>
                <w:delText> </w:delText>
              </w:r>
              <w:r w:rsidRPr="00007B3E" w:rsidDel="00CB2812">
                <w:rPr>
                  <w:sz w:val="20"/>
                  <w:szCs w:val="20"/>
                </w:rPr>
                <w:delText>contenu</w:delText>
              </w:r>
              <w:r w:rsidR="00587C70" w:rsidRPr="00007B3E" w:rsidDel="00CB2812">
                <w:rPr>
                  <w:sz w:val="20"/>
                  <w:szCs w:val="20"/>
                </w:rPr>
                <w:delText> </w:delText>
              </w:r>
              <w:r w:rsidRPr="00007B3E" w:rsidDel="00CB2812">
                <w:rPr>
                  <w:sz w:val="20"/>
                  <w:szCs w:val="20"/>
                </w:rPr>
                <w:delText>»</w:delText>
              </w:r>
            </w:del>
          </w:p>
          <w:p w14:paraId="0CF22832" w14:textId="444AC88F"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49" w:author="Houyem Rais" w:date="2024-02-22T15:03:00Z"/>
                <w:sz w:val="20"/>
                <w:szCs w:val="20"/>
              </w:rPr>
              <w:pPrChange w:id="4350" w:author="Houyem Rais" w:date="2024-02-22T15:03:00Z">
                <w:pPr>
                  <w:numPr>
                    <w:numId w:val="9"/>
                  </w:numPr>
                  <w:spacing w:before="20" w:after="40" w:line="240" w:lineRule="auto"/>
                  <w:ind w:left="281" w:hanging="224"/>
                </w:pPr>
              </w:pPrChange>
            </w:pPr>
            <w:del w:id="4351" w:author="Houyem Rais" w:date="2024-02-22T15:03:00Z">
              <w:r w:rsidRPr="00007B3E" w:rsidDel="00CB2812">
                <w:rPr>
                  <w:sz w:val="20"/>
                  <w:szCs w:val="20"/>
                </w:rPr>
                <w:delText>Acompte minimum du contrat de 15%</w:delText>
              </w:r>
            </w:del>
          </w:p>
          <w:p w14:paraId="77055C46" w14:textId="1C3F8AC3" w:rsidR="00587C70" w:rsidRPr="00007B3E" w:rsidDel="00CB2812" w:rsidRDefault="002D6E9A" w:rsidP="00CB2812">
            <w:pPr>
              <w:numPr>
                <w:ilvl w:val="1"/>
                <w:numId w:val="1"/>
              </w:numPr>
              <w:tabs>
                <w:tab w:val="left" w:pos="2730"/>
              </w:tabs>
              <w:spacing w:before="240" w:after="240" w:line="240" w:lineRule="auto"/>
              <w:ind w:left="1134"/>
              <w:jc w:val="left"/>
              <w:outlineLvl w:val="2"/>
              <w:rPr>
                <w:del w:id="4352" w:author="Houyem Rais" w:date="2024-02-22T15:03:00Z"/>
                <w:sz w:val="20"/>
                <w:szCs w:val="20"/>
              </w:rPr>
              <w:pPrChange w:id="4353" w:author="Houyem Rais" w:date="2024-02-22T15:03:00Z">
                <w:pPr>
                  <w:numPr>
                    <w:numId w:val="9"/>
                  </w:numPr>
                  <w:spacing w:before="20" w:after="40" w:line="240" w:lineRule="auto"/>
                  <w:ind w:left="281" w:hanging="224"/>
                </w:pPr>
              </w:pPrChange>
            </w:pPr>
            <w:del w:id="4354" w:author="Houyem Rais" w:date="2024-02-22T15:03:00Z">
              <w:r w:rsidRPr="00007B3E" w:rsidDel="00CB2812">
                <w:rPr>
                  <w:sz w:val="20"/>
                  <w:szCs w:val="20"/>
                </w:rPr>
                <w:delText>Soutien plafonné à 85% de la valeur du contrat</w:delText>
              </w:r>
            </w:del>
          </w:p>
          <w:p w14:paraId="3CA0E0C6" w14:textId="3ECBA7FA"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55" w:author="Houyem Rais" w:date="2024-02-22T15:03:00Z"/>
                <w:sz w:val="20"/>
                <w:szCs w:val="20"/>
              </w:rPr>
              <w:pPrChange w:id="4356" w:author="Houyem Rais" w:date="2024-02-22T15:03:00Z">
                <w:pPr>
                  <w:numPr>
                    <w:numId w:val="9"/>
                  </w:numPr>
                  <w:spacing w:before="20" w:after="40" w:line="240" w:lineRule="auto"/>
                  <w:ind w:left="281" w:hanging="224"/>
                </w:pPr>
              </w:pPrChange>
            </w:pPr>
            <w:del w:id="4357" w:author="Houyem Rais" w:date="2024-02-22T15:03:00Z">
              <w:r w:rsidRPr="00007B3E" w:rsidDel="00CB2812">
                <w:rPr>
                  <w:sz w:val="20"/>
                  <w:szCs w:val="20"/>
                </w:rPr>
                <w:delText>Maturité maximale de 14 ans (durée de vie moyenne de 7,25 ans)</w:delText>
              </w:r>
            </w:del>
            <w:ins w:id="4358" w:author="Farouk Bouhafs" w:date="2024-02-05T16:34:00Z">
              <w:del w:id="4359" w:author="Houyem Rais" w:date="2024-02-22T15:03:00Z">
                <w:r w:rsidR="00D1542B" w:rsidDel="00CB2812">
                  <w:rPr>
                    <w:sz w:val="20"/>
                    <w:szCs w:val="20"/>
                  </w:rPr>
                  <w:delText xml:space="preserve">. </w:delText>
                </w:r>
              </w:del>
            </w:ins>
            <w:ins w:id="4360" w:author="Farouk Bouhafs" w:date="2024-02-05T16:37:00Z">
              <w:del w:id="4361" w:author="Houyem Rais" w:date="2024-02-22T15:03:00Z">
                <w:r w:rsidR="00D1542B" w:rsidDel="00CB2812">
                  <w:rPr>
                    <w:sz w:val="20"/>
                    <w:szCs w:val="20"/>
                  </w:rPr>
                  <w:delText>Cette durée</w:delText>
                </w:r>
              </w:del>
            </w:ins>
            <w:ins w:id="4362" w:author="Farouk Bouhafs" w:date="2024-02-05T16:34:00Z">
              <w:del w:id="4363" w:author="Houyem Rais" w:date="2024-02-22T15:03:00Z">
                <w:r w:rsidR="00D1542B" w:rsidDel="00CB2812">
                  <w:rPr>
                    <w:sz w:val="20"/>
                    <w:szCs w:val="20"/>
                  </w:rPr>
                  <w:delText xml:space="preserve"> </w:delText>
                </w:r>
              </w:del>
            </w:ins>
            <w:ins w:id="4364" w:author="Farouk Bouhafs" w:date="2024-02-05T16:35:00Z">
              <w:del w:id="4365" w:author="Houyem Rais" w:date="2024-02-22T15:03:00Z">
                <w:r w:rsidR="00D1542B" w:rsidDel="00CB2812">
                  <w:rPr>
                    <w:sz w:val="20"/>
                    <w:szCs w:val="20"/>
                  </w:rPr>
                  <w:delText xml:space="preserve">peut atteindre </w:delText>
                </w:r>
              </w:del>
            </w:ins>
            <w:ins w:id="4366" w:author="Farouk Bouhafs" w:date="2024-02-05T16:37:00Z">
              <w:del w:id="4367" w:author="Houyem Rais" w:date="2024-02-22T15:03:00Z">
                <w:r w:rsidR="00D1542B" w:rsidDel="00CB2812">
                  <w:rPr>
                    <w:sz w:val="20"/>
                    <w:szCs w:val="20"/>
                  </w:rPr>
                  <w:delText xml:space="preserve">les </w:delText>
                </w:r>
              </w:del>
            </w:ins>
            <w:ins w:id="4368" w:author="Farouk Bouhafs" w:date="2024-02-05T16:35:00Z">
              <w:del w:id="4369" w:author="Houyem Rais" w:date="2024-02-22T15:03:00Z">
                <w:r w:rsidR="00D1542B" w:rsidDel="00CB2812">
                  <w:rPr>
                    <w:sz w:val="20"/>
                    <w:szCs w:val="20"/>
                  </w:rPr>
                  <w:delText>20 ans dans certains cas</w:delText>
                </w:r>
              </w:del>
            </w:ins>
            <w:ins w:id="4370" w:author="Farouk Bouhafs" w:date="2024-02-05T16:36:00Z">
              <w:del w:id="4371" w:author="Houyem Rais" w:date="2024-02-22T15:03:00Z">
                <w:r w:rsidR="00D1542B" w:rsidDel="00CB2812">
                  <w:rPr>
                    <w:sz w:val="20"/>
                    <w:szCs w:val="20"/>
                  </w:rPr>
                  <w:delText xml:space="preserve"> où des ECA proposent une maturité prolongée</w:delText>
                </w:r>
              </w:del>
            </w:ins>
            <w:ins w:id="4372" w:author="Farouk Bouhafs" w:date="2024-02-05T16:37:00Z">
              <w:del w:id="4373" w:author="Houyem Rais" w:date="2024-02-22T15:03:00Z">
                <w:r w:rsidR="00D1542B" w:rsidDel="00CB2812">
                  <w:rPr>
                    <w:sz w:val="20"/>
                    <w:szCs w:val="20"/>
                  </w:rPr>
                  <w:delText xml:space="preserve"> (comme la China Exim Bank)</w:delText>
                </w:r>
              </w:del>
            </w:ins>
            <w:ins w:id="4374" w:author="Farouk Bouhafs" w:date="2024-02-05T16:36:00Z">
              <w:del w:id="4375" w:author="Houyem Rais" w:date="2024-02-22T15:03:00Z">
                <w:r w:rsidR="00D1542B" w:rsidDel="00CB2812">
                  <w:rPr>
                    <w:sz w:val="20"/>
                    <w:szCs w:val="20"/>
                  </w:rPr>
                  <w:delText>.</w:delText>
                </w:r>
              </w:del>
            </w:ins>
          </w:p>
        </w:tc>
        <w:tc>
          <w:tcPr>
            <w:tcW w:w="3989" w:type="dxa"/>
            <w:shd w:val="clear" w:color="auto" w:fill="auto"/>
            <w:tcMar>
              <w:top w:w="0" w:type="dxa"/>
              <w:left w:w="108" w:type="dxa"/>
              <w:bottom w:w="0" w:type="dxa"/>
              <w:right w:w="108" w:type="dxa"/>
            </w:tcMar>
          </w:tcPr>
          <w:p w14:paraId="02DBDF1B" w14:textId="33BDE83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76" w:author="Houyem Rais" w:date="2024-02-22T15:03:00Z"/>
                <w:sz w:val="20"/>
                <w:szCs w:val="20"/>
              </w:rPr>
              <w:pPrChange w:id="4377" w:author="Houyem Rais" w:date="2024-02-22T15:03:00Z">
                <w:pPr>
                  <w:numPr>
                    <w:numId w:val="8"/>
                  </w:numPr>
                  <w:spacing w:before="20" w:after="40" w:line="240" w:lineRule="auto"/>
                  <w:ind w:left="281" w:hanging="224"/>
                </w:pPr>
              </w:pPrChange>
            </w:pPr>
            <w:del w:id="4378" w:author="Houyem Rais" w:date="2024-02-22T15:03:00Z">
              <w:r w:rsidRPr="00007B3E" w:rsidDel="00CB2812">
                <w:rPr>
                  <w:sz w:val="20"/>
                  <w:szCs w:val="20"/>
                </w:rPr>
                <w:delText>Les ECA disposent actuellement de liquidités importantes</w:delText>
              </w:r>
            </w:del>
          </w:p>
          <w:p w14:paraId="480AB3C0" w14:textId="266B4E45"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79" w:author="Houyem Rais" w:date="2024-02-22T15:03:00Z"/>
                <w:sz w:val="20"/>
                <w:szCs w:val="20"/>
              </w:rPr>
              <w:pPrChange w:id="4380" w:author="Houyem Rais" w:date="2024-02-22T15:03:00Z">
                <w:pPr>
                  <w:numPr>
                    <w:numId w:val="8"/>
                  </w:numPr>
                  <w:spacing w:before="20" w:after="40" w:line="240" w:lineRule="auto"/>
                  <w:ind w:left="281" w:hanging="224"/>
                </w:pPr>
              </w:pPrChange>
            </w:pPr>
            <w:del w:id="4381" w:author="Houyem Rais" w:date="2024-02-22T15:03:00Z">
              <w:r w:rsidRPr="00007B3E" w:rsidDel="00CB2812">
                <w:rPr>
                  <w:sz w:val="20"/>
                  <w:szCs w:val="20"/>
                </w:rPr>
                <w:delText>Elles ont des maturités moyennes relativement attrayantes (maximum de 14 ans), bien qu'elles soient moins flexibles que les banques commerciales</w:delText>
              </w:r>
            </w:del>
          </w:p>
          <w:p w14:paraId="5D9E9548" w14:textId="784D470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82" w:author="Houyem Rais" w:date="2024-02-22T15:03:00Z"/>
                <w:sz w:val="20"/>
                <w:szCs w:val="20"/>
              </w:rPr>
              <w:pPrChange w:id="4383" w:author="Houyem Rais" w:date="2024-02-22T15:03:00Z">
                <w:pPr>
                  <w:numPr>
                    <w:numId w:val="8"/>
                  </w:numPr>
                  <w:spacing w:before="20" w:after="40" w:line="240" w:lineRule="auto"/>
                  <w:ind w:left="281" w:hanging="224"/>
                </w:pPr>
              </w:pPrChange>
            </w:pPr>
            <w:del w:id="4384" w:author="Houyem Rais" w:date="2024-02-22T15:03:00Z">
              <w:r w:rsidRPr="00007B3E" w:rsidDel="00CB2812">
                <w:rPr>
                  <w:sz w:val="20"/>
                  <w:szCs w:val="20"/>
                </w:rPr>
                <w:delText>Les ECA ont tendance à exiger une diligence complète et fastidieuse des projets et transactions proposés. Par conséquent, les ECA peuvent être lentes</w:delText>
              </w:r>
            </w:del>
          </w:p>
          <w:p w14:paraId="27D1D568" w14:textId="040B4CE7" w:rsidR="002D6E9A" w:rsidRPr="00007B3E" w:rsidDel="00CB2812" w:rsidRDefault="00C602D7" w:rsidP="00CB2812">
            <w:pPr>
              <w:numPr>
                <w:ilvl w:val="1"/>
                <w:numId w:val="1"/>
              </w:numPr>
              <w:tabs>
                <w:tab w:val="left" w:pos="2730"/>
              </w:tabs>
              <w:spacing w:before="240" w:after="240" w:line="240" w:lineRule="auto"/>
              <w:ind w:left="1134"/>
              <w:jc w:val="left"/>
              <w:outlineLvl w:val="2"/>
              <w:rPr>
                <w:del w:id="4385" w:author="Houyem Rais" w:date="2024-02-22T15:03:00Z"/>
                <w:sz w:val="20"/>
                <w:szCs w:val="20"/>
              </w:rPr>
              <w:pPrChange w:id="4386" w:author="Houyem Rais" w:date="2024-02-22T15:03:00Z">
                <w:pPr>
                  <w:numPr>
                    <w:numId w:val="8"/>
                  </w:numPr>
                  <w:spacing w:before="20" w:after="40" w:line="240" w:lineRule="auto"/>
                  <w:ind w:left="281" w:hanging="224"/>
                </w:pPr>
              </w:pPrChange>
            </w:pPr>
            <w:del w:id="4387" w:author="Houyem Rais" w:date="2024-02-22T15:03:00Z">
              <w:r w:rsidRPr="00007B3E" w:rsidDel="00CB2812">
                <w:rPr>
                  <w:sz w:val="20"/>
                  <w:szCs w:val="20"/>
                </w:rPr>
                <w:delText>Elles p</w:delText>
              </w:r>
              <w:r w:rsidR="002D6E9A" w:rsidRPr="00007B3E" w:rsidDel="00CB2812">
                <w:rPr>
                  <w:sz w:val="20"/>
                  <w:szCs w:val="20"/>
                </w:rPr>
                <w:delText>euvent être relativement coûteuses - prime initiale payable, mais le taux global est généralement nettement inférieur à celui de la dette senior</w:delText>
              </w:r>
            </w:del>
          </w:p>
          <w:p w14:paraId="37F4BFFD" w14:textId="362FFD77"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88" w:author="Houyem Rais" w:date="2024-02-22T15:03:00Z"/>
                <w:sz w:val="20"/>
                <w:szCs w:val="20"/>
              </w:rPr>
              <w:pPrChange w:id="4389" w:author="Houyem Rais" w:date="2024-02-22T15:03:00Z">
                <w:pPr>
                  <w:numPr>
                    <w:numId w:val="8"/>
                  </w:numPr>
                  <w:spacing w:before="20" w:after="40" w:line="240" w:lineRule="auto"/>
                  <w:ind w:left="281" w:hanging="224"/>
                </w:pPr>
              </w:pPrChange>
            </w:pPr>
            <w:del w:id="4390" w:author="Houyem Rais" w:date="2024-02-22T15:03:00Z">
              <w:r w:rsidRPr="00007B3E" w:rsidDel="00CB2812">
                <w:rPr>
                  <w:sz w:val="20"/>
                  <w:szCs w:val="20"/>
                </w:rPr>
                <w:delText>Beaucoup plus d'attention aux considérations environnementales</w:delText>
              </w:r>
              <w:r w:rsidR="00C602D7" w:rsidRPr="00007B3E" w:rsidDel="00CB2812">
                <w:rPr>
                  <w:sz w:val="20"/>
                  <w:szCs w:val="20"/>
                </w:rPr>
                <w:delText xml:space="preserve"> et climatiques</w:delText>
              </w:r>
            </w:del>
          </w:p>
          <w:p w14:paraId="43761225" w14:textId="3F18E28C"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91" w:author="Houyem Rais" w:date="2024-02-22T15:03:00Z"/>
                <w:sz w:val="20"/>
                <w:szCs w:val="20"/>
              </w:rPr>
              <w:pPrChange w:id="4392" w:author="Houyem Rais" w:date="2024-02-22T15:03:00Z">
                <w:pPr>
                  <w:numPr>
                    <w:numId w:val="8"/>
                  </w:numPr>
                  <w:spacing w:before="20" w:after="40" w:line="240" w:lineRule="auto"/>
                  <w:ind w:left="281" w:hanging="224"/>
                </w:pPr>
              </w:pPrChange>
            </w:pPr>
            <w:del w:id="4393" w:author="Houyem Rais" w:date="2024-02-22T15:03:00Z">
              <w:r w:rsidRPr="00007B3E" w:rsidDel="00CB2812">
                <w:rPr>
                  <w:sz w:val="20"/>
                  <w:szCs w:val="20"/>
                </w:rPr>
                <w:delText>Les ECA peuvent fournir une couverture politique et commerciale complète (au profit des banques commerciales) ou des prêts directs</w:delText>
              </w:r>
            </w:del>
          </w:p>
          <w:p w14:paraId="23A2E8FD" w14:textId="04BFEA05"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94" w:author="Houyem Rais" w:date="2024-02-22T15:03:00Z"/>
                <w:sz w:val="20"/>
                <w:szCs w:val="20"/>
              </w:rPr>
              <w:pPrChange w:id="4395" w:author="Houyem Rais" w:date="2024-02-22T15:03:00Z">
                <w:pPr>
                  <w:numPr>
                    <w:numId w:val="8"/>
                  </w:numPr>
                  <w:spacing w:before="20" w:after="40" w:line="240" w:lineRule="auto"/>
                  <w:ind w:left="281" w:hanging="224"/>
                </w:pPr>
              </w:pPrChange>
            </w:pPr>
            <w:del w:id="4396" w:author="Houyem Rais" w:date="2024-02-22T15:03:00Z">
              <w:r w:rsidRPr="00007B3E" w:rsidDel="00CB2812">
                <w:rPr>
                  <w:sz w:val="20"/>
                  <w:szCs w:val="20"/>
                </w:rPr>
                <w:delText>Le soutien de l’ECA est généralement directement lié à l'achat de biens et services éligibles auprès de leur(s) pays d'accueil, bien que des installations « non liées » soient également possibles.</w:delText>
              </w:r>
            </w:del>
          </w:p>
        </w:tc>
      </w:tr>
      <w:tr w:rsidR="002D6E9A" w:rsidRPr="00007B3E" w:rsidDel="00CB2812" w14:paraId="2631921C" w14:textId="6D0FA3EC">
        <w:trPr>
          <w:trHeight w:val="20"/>
          <w:del w:id="4397" w:author="Houyem Rais" w:date="2024-02-22T15:03:00Z"/>
        </w:trPr>
        <w:tc>
          <w:tcPr>
            <w:tcW w:w="1458" w:type="dxa"/>
            <w:shd w:val="clear" w:color="auto" w:fill="auto"/>
            <w:tcMar>
              <w:top w:w="0" w:type="dxa"/>
              <w:left w:w="108" w:type="dxa"/>
              <w:bottom w:w="0" w:type="dxa"/>
              <w:right w:w="108" w:type="dxa"/>
            </w:tcMar>
            <w:hideMark/>
          </w:tcPr>
          <w:p w14:paraId="5B07D597" w14:textId="3E74BA6F" w:rsidR="002D6E9A" w:rsidRPr="00007B3E" w:rsidDel="00CB2812" w:rsidRDefault="002D6E9A" w:rsidP="00CB2812">
            <w:pPr>
              <w:numPr>
                <w:ilvl w:val="1"/>
                <w:numId w:val="1"/>
              </w:numPr>
              <w:tabs>
                <w:tab w:val="left" w:pos="2730"/>
              </w:tabs>
              <w:spacing w:before="240" w:after="240" w:line="240" w:lineRule="auto"/>
              <w:ind w:left="1134"/>
              <w:jc w:val="left"/>
              <w:outlineLvl w:val="2"/>
              <w:rPr>
                <w:del w:id="4398" w:author="Houyem Rais" w:date="2024-02-22T15:03:00Z"/>
                <w:sz w:val="20"/>
                <w:szCs w:val="20"/>
              </w:rPr>
              <w:pPrChange w:id="4399" w:author="Houyem Rais" w:date="2024-02-22T15:03:00Z">
                <w:pPr>
                  <w:spacing w:before="20" w:after="40" w:line="240" w:lineRule="auto"/>
                </w:pPr>
              </w:pPrChange>
            </w:pPr>
            <w:del w:id="4400" w:author="Houyem Rais" w:date="2024-02-22T15:03:00Z">
              <w:r w:rsidRPr="00007B3E" w:rsidDel="00CB2812">
                <w:rPr>
                  <w:sz w:val="20"/>
                  <w:szCs w:val="20"/>
                </w:rPr>
                <w:delText>Les marchés de capitaux</w:delText>
              </w:r>
            </w:del>
          </w:p>
          <w:p w14:paraId="5699D6F9" w14:textId="542E9BA6"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01" w:author="Houyem Rais" w:date="2024-02-22T15:03:00Z"/>
                <w:sz w:val="20"/>
                <w:szCs w:val="20"/>
              </w:rPr>
              <w:pPrChange w:id="4402" w:author="Houyem Rais" w:date="2024-02-22T15:03:00Z">
                <w:pPr>
                  <w:spacing w:before="20" w:after="40" w:line="240" w:lineRule="auto"/>
                </w:pPr>
              </w:pPrChange>
            </w:pPr>
            <w:del w:id="4403" w:author="Houyem Rais" w:date="2024-02-22T15:03:00Z">
              <w:r w:rsidRPr="00007B3E" w:rsidDel="00CB2812">
                <w:rPr>
                  <w:sz w:val="20"/>
                  <w:szCs w:val="20"/>
                </w:rPr>
                <w:delText>(Obligations)</w:delText>
              </w:r>
            </w:del>
          </w:p>
        </w:tc>
        <w:tc>
          <w:tcPr>
            <w:tcW w:w="4094" w:type="dxa"/>
            <w:shd w:val="clear" w:color="auto" w:fill="auto"/>
            <w:tcMar>
              <w:top w:w="0" w:type="dxa"/>
              <w:left w:w="108" w:type="dxa"/>
              <w:bottom w:w="0" w:type="dxa"/>
              <w:right w:w="108" w:type="dxa"/>
            </w:tcMar>
            <w:hideMark/>
          </w:tcPr>
          <w:p w14:paraId="66D8F57B" w14:textId="3B29B6EB"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04" w:author="Houyem Rais" w:date="2024-02-22T15:03:00Z"/>
                <w:sz w:val="20"/>
                <w:szCs w:val="20"/>
              </w:rPr>
              <w:pPrChange w:id="4405" w:author="Houyem Rais" w:date="2024-02-22T15:03:00Z">
                <w:pPr>
                  <w:numPr>
                    <w:numId w:val="8"/>
                  </w:numPr>
                  <w:spacing w:before="20" w:after="40" w:line="240" w:lineRule="auto"/>
                  <w:ind w:left="281" w:hanging="224"/>
                </w:pPr>
              </w:pPrChange>
            </w:pPr>
            <w:del w:id="4406" w:author="Houyem Rais" w:date="2024-02-22T15:03:00Z">
              <w:r w:rsidRPr="00007B3E" w:rsidDel="00CB2812">
                <w:rPr>
                  <w:sz w:val="20"/>
                  <w:szCs w:val="20"/>
                </w:rPr>
                <w:delText>Peuvent apporter une durée moyenne de prêt longue</w:delText>
              </w:r>
            </w:del>
          </w:p>
          <w:p w14:paraId="2C4E6685" w14:textId="27CFF50C"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07" w:author="Houyem Rais" w:date="2024-02-22T15:03:00Z"/>
                <w:sz w:val="20"/>
                <w:szCs w:val="20"/>
              </w:rPr>
              <w:pPrChange w:id="4408" w:author="Houyem Rais" w:date="2024-02-22T15:03:00Z">
                <w:pPr>
                  <w:numPr>
                    <w:numId w:val="8"/>
                  </w:numPr>
                  <w:spacing w:before="20" w:after="40" w:line="240" w:lineRule="auto"/>
                  <w:ind w:left="281" w:hanging="224"/>
                </w:pPr>
              </w:pPrChange>
            </w:pPr>
            <w:del w:id="4409" w:author="Houyem Rais" w:date="2024-02-22T15:03:00Z">
              <w:r w:rsidRPr="00007B3E" w:rsidDel="00CB2812">
                <w:rPr>
                  <w:sz w:val="20"/>
                  <w:szCs w:val="20"/>
                </w:rPr>
                <w:delText>Coûts de portage négatifs pendant la construction mais coûts de rupture élevés</w:delText>
              </w:r>
            </w:del>
          </w:p>
          <w:p w14:paraId="56BFD94D" w14:textId="09B3B073"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10" w:author="Houyem Rais" w:date="2024-02-22T15:03:00Z"/>
                <w:sz w:val="20"/>
                <w:szCs w:val="20"/>
              </w:rPr>
              <w:pPrChange w:id="4411" w:author="Houyem Rais" w:date="2024-02-22T15:03:00Z">
                <w:pPr>
                  <w:numPr>
                    <w:numId w:val="8"/>
                  </w:numPr>
                  <w:spacing w:before="20" w:after="40" w:line="240" w:lineRule="auto"/>
                  <w:ind w:left="281" w:hanging="224"/>
                </w:pPr>
              </w:pPrChange>
            </w:pPr>
            <w:del w:id="4412" w:author="Houyem Rais" w:date="2024-02-22T15:03:00Z">
              <w:r w:rsidRPr="00007B3E" w:rsidDel="00CB2812">
                <w:rPr>
                  <w:sz w:val="20"/>
                  <w:szCs w:val="20"/>
                </w:rPr>
                <w:delText>Des exigences rigoureuses en matière de notation de crédit et de divulgation de l’information</w:delText>
              </w:r>
            </w:del>
          </w:p>
          <w:p w14:paraId="190048C6" w14:textId="00AE8D2C"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13" w:author="Houyem Rais" w:date="2024-02-22T15:03:00Z"/>
                <w:sz w:val="20"/>
                <w:szCs w:val="20"/>
              </w:rPr>
              <w:pPrChange w:id="4414" w:author="Houyem Rais" w:date="2024-02-22T15:03:00Z">
                <w:pPr>
                  <w:numPr>
                    <w:numId w:val="8"/>
                  </w:numPr>
                  <w:spacing w:before="20" w:after="40" w:line="240" w:lineRule="auto"/>
                  <w:ind w:left="281" w:hanging="224"/>
                </w:pPr>
              </w:pPrChange>
            </w:pPr>
            <w:del w:id="4415" w:author="Houyem Rais" w:date="2024-02-22T15:03:00Z">
              <w:r w:rsidRPr="00007B3E" w:rsidDel="00CB2812">
                <w:rPr>
                  <w:sz w:val="20"/>
                  <w:szCs w:val="20"/>
                </w:rPr>
                <w:delText>Accès à un pool de liquidités alternatif</w:delText>
              </w:r>
            </w:del>
          </w:p>
        </w:tc>
        <w:tc>
          <w:tcPr>
            <w:tcW w:w="3989" w:type="dxa"/>
            <w:shd w:val="clear" w:color="auto" w:fill="auto"/>
            <w:tcMar>
              <w:top w:w="0" w:type="dxa"/>
              <w:left w:w="108" w:type="dxa"/>
              <w:bottom w:w="0" w:type="dxa"/>
              <w:right w:w="108" w:type="dxa"/>
            </w:tcMar>
            <w:hideMark/>
          </w:tcPr>
          <w:p w14:paraId="3AF499B0" w14:textId="69514A10"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16" w:author="Houyem Rais" w:date="2024-02-22T15:03:00Z"/>
                <w:sz w:val="20"/>
                <w:szCs w:val="20"/>
              </w:rPr>
              <w:pPrChange w:id="4417" w:author="Houyem Rais" w:date="2024-02-22T15:03:00Z">
                <w:pPr>
                  <w:numPr>
                    <w:numId w:val="8"/>
                  </w:numPr>
                  <w:spacing w:before="20" w:after="40" w:line="240" w:lineRule="auto"/>
                  <w:ind w:left="281" w:hanging="224"/>
                </w:pPr>
              </w:pPrChange>
            </w:pPr>
            <w:del w:id="4418" w:author="Houyem Rais" w:date="2024-02-22T15:03:00Z">
              <w:r w:rsidRPr="00007B3E" w:rsidDel="00CB2812">
                <w:rPr>
                  <w:sz w:val="20"/>
                  <w:szCs w:val="20"/>
                </w:rPr>
                <w:delText>Le marché teste actuellement l'appétit pour les maturités plus longes</w:delText>
              </w:r>
            </w:del>
          </w:p>
          <w:p w14:paraId="54B8D2E6" w14:textId="20DD2E8B"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19" w:author="Houyem Rais" w:date="2024-02-22T15:03:00Z"/>
                <w:sz w:val="20"/>
                <w:szCs w:val="20"/>
              </w:rPr>
              <w:pPrChange w:id="4420" w:author="Houyem Rais" w:date="2024-02-22T15:03:00Z">
                <w:pPr>
                  <w:numPr>
                    <w:numId w:val="8"/>
                  </w:numPr>
                  <w:spacing w:before="20" w:after="40" w:line="240" w:lineRule="auto"/>
                  <w:ind w:left="281" w:hanging="224"/>
                </w:pPr>
              </w:pPrChange>
            </w:pPr>
            <w:del w:id="4421" w:author="Houyem Rais" w:date="2024-02-22T15:03:00Z">
              <w:r w:rsidRPr="00007B3E" w:rsidDel="00CB2812">
                <w:rPr>
                  <w:sz w:val="20"/>
                  <w:szCs w:val="20"/>
                </w:rPr>
                <w:delText>L'utilisation d'obligations est appropriée dans certaines circonstances (limitées), mais les obligations de projet sont encore limitées dans le financement de projets</w:delText>
              </w:r>
            </w:del>
          </w:p>
          <w:p w14:paraId="6635A481" w14:textId="5F70186E" w:rsidR="002D6E9A" w:rsidRPr="00007B3E" w:rsidDel="00CB2812" w:rsidRDefault="002D6E9A" w:rsidP="00CB2812">
            <w:pPr>
              <w:numPr>
                <w:ilvl w:val="1"/>
                <w:numId w:val="1"/>
              </w:numPr>
              <w:tabs>
                <w:tab w:val="left" w:pos="2730"/>
              </w:tabs>
              <w:spacing w:before="240" w:after="240" w:line="240" w:lineRule="auto"/>
              <w:ind w:left="1134"/>
              <w:jc w:val="left"/>
              <w:outlineLvl w:val="2"/>
              <w:rPr>
                <w:del w:id="4422" w:author="Houyem Rais" w:date="2024-02-22T15:03:00Z"/>
                <w:sz w:val="20"/>
                <w:szCs w:val="20"/>
              </w:rPr>
              <w:pPrChange w:id="4423" w:author="Houyem Rais" w:date="2024-02-22T15:03:00Z">
                <w:pPr>
                  <w:numPr>
                    <w:numId w:val="8"/>
                  </w:numPr>
                  <w:spacing w:before="20" w:after="40" w:line="240" w:lineRule="auto"/>
                  <w:ind w:left="281" w:hanging="224"/>
                </w:pPr>
              </w:pPrChange>
            </w:pPr>
            <w:del w:id="4424" w:author="Houyem Rais" w:date="2024-02-22T15:03:00Z">
              <w:r w:rsidRPr="00007B3E" w:rsidDel="00CB2812">
                <w:rPr>
                  <w:sz w:val="20"/>
                  <w:szCs w:val="20"/>
                </w:rPr>
                <w:delText>Le risque de construction peut présenter des difficultés</w:delText>
              </w:r>
            </w:del>
          </w:p>
          <w:p w14:paraId="517F92DA" w14:textId="5CDEDEA1" w:rsidR="00412D59" w:rsidRPr="00007B3E" w:rsidDel="00CB2812" w:rsidRDefault="00412D59" w:rsidP="00CB2812">
            <w:pPr>
              <w:numPr>
                <w:ilvl w:val="1"/>
                <w:numId w:val="1"/>
              </w:numPr>
              <w:tabs>
                <w:tab w:val="left" w:pos="2730"/>
              </w:tabs>
              <w:spacing w:before="240" w:after="240" w:line="240" w:lineRule="auto"/>
              <w:ind w:left="1134"/>
              <w:jc w:val="left"/>
              <w:outlineLvl w:val="2"/>
              <w:rPr>
                <w:del w:id="4425" w:author="Houyem Rais" w:date="2024-02-22T15:03:00Z"/>
                <w:sz w:val="20"/>
                <w:szCs w:val="20"/>
              </w:rPr>
              <w:pPrChange w:id="4426" w:author="Houyem Rais" w:date="2024-02-22T15:03:00Z">
                <w:pPr>
                  <w:numPr>
                    <w:numId w:val="8"/>
                  </w:numPr>
                  <w:spacing w:before="20" w:after="40" w:line="240" w:lineRule="auto"/>
                  <w:ind w:left="281" w:hanging="224"/>
                </w:pPr>
              </w:pPrChange>
            </w:pPr>
            <w:del w:id="4427" w:author="Houyem Rais" w:date="2024-02-22T15:03:00Z">
              <w:r w:rsidRPr="00007B3E" w:rsidDel="00CB2812">
                <w:rPr>
                  <w:sz w:val="20"/>
                  <w:szCs w:val="20"/>
                </w:rPr>
                <w:delText>La notation de crédit actuelle de la Tunis</w:delText>
              </w:r>
              <w:r w:rsidR="00E84E55" w:rsidRPr="00007B3E" w:rsidDel="00CB2812">
                <w:rPr>
                  <w:sz w:val="20"/>
                  <w:szCs w:val="20"/>
                </w:rPr>
                <w:delText xml:space="preserve">ie ne permet pas ce type d’obligations </w:delText>
              </w:r>
            </w:del>
          </w:p>
        </w:tc>
      </w:tr>
    </w:tbl>
    <w:p w14:paraId="73134481" w14:textId="0C1081FC" w:rsidR="009745A1" w:rsidRPr="00007B3E" w:rsidDel="00CB2812" w:rsidRDefault="009745A1" w:rsidP="00CB2812">
      <w:pPr>
        <w:numPr>
          <w:ilvl w:val="1"/>
          <w:numId w:val="1"/>
        </w:numPr>
        <w:tabs>
          <w:tab w:val="left" w:pos="2730"/>
        </w:tabs>
        <w:spacing w:before="240" w:after="240"/>
        <w:ind w:left="1134"/>
        <w:jc w:val="left"/>
        <w:outlineLvl w:val="2"/>
        <w:rPr>
          <w:del w:id="4428" w:author="Houyem Rais" w:date="2024-02-22T15:03:00Z"/>
        </w:rPr>
        <w:pPrChange w:id="4429" w:author="Houyem Rais" w:date="2024-02-22T15:03:00Z">
          <w:pPr>
            <w:spacing w:before="0" w:after="0"/>
          </w:pPr>
        </w:pPrChange>
      </w:pPr>
      <w:bookmarkStart w:id="4430" w:name="_Toc129968852"/>
      <w:bookmarkStart w:id="4431" w:name="_Toc149904494"/>
    </w:p>
    <w:p w14:paraId="56BEF8A3" w14:textId="4DA0EF5D" w:rsidR="002D6E9A" w:rsidRPr="00007B3E" w:rsidDel="00CB2812" w:rsidRDefault="002D6E9A" w:rsidP="00CB2812">
      <w:pPr>
        <w:pStyle w:val="Titre31"/>
        <w:numPr>
          <w:ilvl w:val="1"/>
          <w:numId w:val="1"/>
        </w:numPr>
        <w:tabs>
          <w:tab w:val="left" w:pos="2730"/>
        </w:tabs>
        <w:ind w:left="1134"/>
        <w:outlineLvl w:val="2"/>
        <w:rPr>
          <w:del w:id="4432" w:author="Houyem Rais" w:date="2024-02-22T15:03:00Z"/>
        </w:rPr>
        <w:pPrChange w:id="4433" w:author="Houyem Rais" w:date="2024-02-22T15:03:00Z">
          <w:pPr>
            <w:pStyle w:val="Titre31"/>
          </w:pPr>
        </w:pPrChange>
      </w:pPr>
      <w:del w:id="4434" w:author="Houyem Rais" w:date="2024-02-22T15:03:00Z">
        <w:r w:rsidRPr="00007B3E" w:rsidDel="00CB2812">
          <w:delText>Bailleurs de fonds multilatéraux et bilatéraux</w:delText>
        </w:r>
        <w:bookmarkEnd w:id="4430"/>
        <w:bookmarkEnd w:id="4431"/>
        <w:r w:rsidRPr="00007B3E" w:rsidDel="00CB2812">
          <w:delText xml:space="preserve"> </w:delText>
        </w:r>
      </w:del>
    </w:p>
    <w:p w14:paraId="77557574" w14:textId="7D55505C" w:rsidR="002D6E9A" w:rsidRPr="00007B3E" w:rsidDel="00CB2812" w:rsidRDefault="002D6E9A" w:rsidP="00CB2812">
      <w:pPr>
        <w:numPr>
          <w:ilvl w:val="1"/>
          <w:numId w:val="1"/>
        </w:numPr>
        <w:tabs>
          <w:tab w:val="left" w:pos="2730"/>
        </w:tabs>
        <w:spacing w:before="240" w:after="240"/>
        <w:ind w:left="1134"/>
        <w:jc w:val="left"/>
        <w:outlineLvl w:val="2"/>
        <w:rPr>
          <w:del w:id="4435" w:author="Houyem Rais" w:date="2024-02-22T15:03:00Z"/>
        </w:rPr>
        <w:pPrChange w:id="4436" w:author="Houyem Rais" w:date="2024-02-22T15:03:00Z">
          <w:pPr/>
        </w:pPrChange>
      </w:pPr>
      <w:del w:id="4437" w:author="Houyem Rais" w:date="2024-02-22T15:03:00Z">
        <w:r w:rsidRPr="00007B3E" w:rsidDel="00CB2812">
          <w:delText xml:space="preserve">Les grands projets d'infrastructure comme </w:delText>
        </w:r>
        <w:r w:rsidR="00146654" w:rsidRPr="00007B3E" w:rsidDel="00CB2812">
          <w:delText>celui de la ligne 11</w:delText>
        </w:r>
        <w:r w:rsidRPr="00007B3E" w:rsidDel="00CB2812">
          <w:delText xml:space="preserve"> peuvent imposer des contraintes supplémentaires au marché du financement, d'où la nécessité de sources de financement non commerciales supplémentaires, telles que </w:delText>
        </w:r>
        <w:r w:rsidRPr="00007B3E" w:rsidDel="00CB2812">
          <w:rPr>
            <w:b/>
            <w:bCs/>
          </w:rPr>
          <w:delText>les institutions financières multilatérales et bilatérales</w:delText>
        </w:r>
        <w:r w:rsidRPr="00007B3E" w:rsidDel="00CB2812">
          <w:delText>.</w:delText>
        </w:r>
      </w:del>
    </w:p>
    <w:p w14:paraId="2487E717" w14:textId="0020D3B4" w:rsidR="002D6E9A" w:rsidRPr="00007B3E" w:rsidDel="00CB2812" w:rsidRDefault="002D6E9A" w:rsidP="00CB2812">
      <w:pPr>
        <w:numPr>
          <w:ilvl w:val="1"/>
          <w:numId w:val="1"/>
        </w:numPr>
        <w:tabs>
          <w:tab w:val="left" w:pos="2730"/>
        </w:tabs>
        <w:spacing w:before="240" w:after="240"/>
        <w:ind w:left="1134"/>
        <w:jc w:val="left"/>
        <w:outlineLvl w:val="2"/>
        <w:rPr>
          <w:del w:id="4438" w:author="Houyem Rais" w:date="2024-02-22T15:03:00Z"/>
        </w:rPr>
        <w:pPrChange w:id="4439" w:author="Houyem Rais" w:date="2024-02-22T15:03:00Z">
          <w:pPr/>
        </w:pPrChange>
      </w:pPr>
      <w:del w:id="4440" w:author="Houyem Rais" w:date="2024-02-22T15:03:00Z">
        <w:r w:rsidRPr="00007B3E" w:rsidDel="00CB2812">
          <w:delText>Le tableau ci-dessous identifie et décrit les différentes sources de financement fournis par les institutions financières multilatérales et bilatérales et qui pourraient être applicables au projet.</w:delText>
        </w:r>
      </w:del>
    </w:p>
    <w:p w14:paraId="6D9D41A9" w14:textId="7C594B24" w:rsidR="009745A1" w:rsidRPr="00007B3E" w:rsidDel="00CB2812" w:rsidRDefault="009745A1" w:rsidP="00CB2812">
      <w:pPr>
        <w:pStyle w:val="Caption"/>
        <w:numPr>
          <w:ilvl w:val="1"/>
          <w:numId w:val="1"/>
        </w:numPr>
        <w:tabs>
          <w:tab w:val="left" w:pos="2730"/>
        </w:tabs>
        <w:spacing w:before="240" w:after="240"/>
        <w:ind w:left="1134"/>
        <w:jc w:val="left"/>
        <w:outlineLvl w:val="2"/>
        <w:rPr>
          <w:del w:id="4441" w:author="Houyem Rais" w:date="2024-02-22T15:03:00Z"/>
        </w:rPr>
        <w:pPrChange w:id="4442" w:author="Houyem Rais" w:date="2024-02-22T15:03:00Z">
          <w:pPr>
            <w:pStyle w:val="Caption"/>
          </w:pPr>
        </w:pPrChange>
      </w:pPr>
      <w:bookmarkStart w:id="4443" w:name="_Toc158885054"/>
      <w:del w:id="4444"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19</w:delText>
        </w:r>
        <w:r w:rsidDel="00CB2812">
          <w:rPr>
            <w:noProof/>
          </w:rPr>
          <w:fldChar w:fldCharType="end"/>
        </w:r>
        <w:r w:rsidRPr="00007B3E" w:rsidDel="00CB2812">
          <w:delText xml:space="preserve"> Sources de financement applicables au projet de la ligne 11 – bailleurs de fonds et ICM</w:delText>
        </w:r>
        <w:bookmarkEnd w:id="4443"/>
      </w:del>
    </w:p>
    <w:tbl>
      <w:tblPr>
        <w:tblW w:w="9404"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71"/>
        <w:gridCol w:w="3687"/>
        <w:gridCol w:w="3246"/>
      </w:tblGrid>
      <w:tr w:rsidR="002D6E9A" w:rsidRPr="00007B3E" w:rsidDel="00CB2812" w14:paraId="0287F62B" w14:textId="1096E81A" w:rsidTr="00592F55">
        <w:trPr>
          <w:trHeight w:val="357"/>
          <w:tblHeader/>
          <w:del w:id="4445" w:author="Houyem Rais" w:date="2024-02-22T15:03:00Z"/>
        </w:trPr>
        <w:tc>
          <w:tcPr>
            <w:tcW w:w="1450" w:type="dxa"/>
            <w:shd w:val="clear" w:color="auto" w:fill="D9D9D9" w:themeFill="background1" w:themeFillShade="D9"/>
            <w:tcMar>
              <w:top w:w="0" w:type="dxa"/>
              <w:left w:w="108" w:type="dxa"/>
              <w:bottom w:w="0" w:type="dxa"/>
              <w:right w:w="108" w:type="dxa"/>
            </w:tcMar>
            <w:vAlign w:val="center"/>
            <w:hideMark/>
          </w:tcPr>
          <w:p w14:paraId="37C9935F" w14:textId="308CA0E7" w:rsidR="002D6E9A" w:rsidRPr="00007B3E" w:rsidDel="00CB2812" w:rsidRDefault="002D6E9A" w:rsidP="00CB2812">
            <w:pPr>
              <w:numPr>
                <w:ilvl w:val="1"/>
                <w:numId w:val="1"/>
              </w:numPr>
              <w:tabs>
                <w:tab w:val="left" w:pos="2730"/>
              </w:tabs>
              <w:spacing w:before="240" w:after="240"/>
              <w:ind w:left="1134"/>
              <w:jc w:val="left"/>
              <w:outlineLvl w:val="2"/>
              <w:rPr>
                <w:del w:id="4446" w:author="Houyem Rais" w:date="2024-02-22T15:03:00Z"/>
                <w:b/>
                <w:bCs/>
                <w:sz w:val="20"/>
                <w:szCs w:val="20"/>
              </w:rPr>
              <w:pPrChange w:id="4447" w:author="Houyem Rais" w:date="2024-02-22T15:03:00Z">
                <w:pPr>
                  <w:spacing w:before="20" w:after="40"/>
                </w:pPr>
              </w:pPrChange>
            </w:pPr>
            <w:del w:id="4448" w:author="Houyem Rais" w:date="2024-02-22T15:03:00Z">
              <w:r w:rsidRPr="00007B3E" w:rsidDel="00CB2812">
                <w:rPr>
                  <w:b/>
                  <w:bCs/>
                  <w:sz w:val="20"/>
                  <w:szCs w:val="20"/>
                </w:rPr>
                <w:delText>Source de financement</w:delText>
              </w:r>
            </w:del>
          </w:p>
        </w:tc>
        <w:tc>
          <w:tcPr>
            <w:tcW w:w="4238" w:type="dxa"/>
            <w:shd w:val="clear" w:color="auto" w:fill="D9D9D9" w:themeFill="background1" w:themeFillShade="D9"/>
            <w:tcMar>
              <w:top w:w="0" w:type="dxa"/>
              <w:left w:w="108" w:type="dxa"/>
              <w:bottom w:w="0" w:type="dxa"/>
              <w:right w:w="108" w:type="dxa"/>
            </w:tcMar>
            <w:vAlign w:val="center"/>
            <w:hideMark/>
          </w:tcPr>
          <w:p w14:paraId="4B278059" w14:textId="55EF726B" w:rsidR="002D6E9A" w:rsidRPr="00007B3E" w:rsidDel="00CB2812" w:rsidRDefault="002D6E9A" w:rsidP="00CB2812">
            <w:pPr>
              <w:numPr>
                <w:ilvl w:val="1"/>
                <w:numId w:val="1"/>
              </w:numPr>
              <w:tabs>
                <w:tab w:val="left" w:pos="2730"/>
              </w:tabs>
              <w:spacing w:before="240" w:after="240"/>
              <w:ind w:left="1134"/>
              <w:jc w:val="left"/>
              <w:outlineLvl w:val="2"/>
              <w:rPr>
                <w:del w:id="4449" w:author="Houyem Rais" w:date="2024-02-22T15:03:00Z"/>
                <w:b/>
                <w:bCs/>
                <w:sz w:val="20"/>
                <w:szCs w:val="20"/>
              </w:rPr>
              <w:pPrChange w:id="4450" w:author="Houyem Rais" w:date="2024-02-22T15:03:00Z">
                <w:pPr>
                  <w:spacing w:before="20" w:after="40"/>
                </w:pPr>
              </w:pPrChange>
            </w:pPr>
            <w:del w:id="4451" w:author="Houyem Rais" w:date="2024-02-22T15:03:00Z">
              <w:r w:rsidRPr="00007B3E" w:rsidDel="00CB2812">
                <w:rPr>
                  <w:b/>
                  <w:bCs/>
                  <w:sz w:val="20"/>
                  <w:szCs w:val="20"/>
                </w:rPr>
                <w:delText>Description / Caractéristique</w:delText>
              </w:r>
            </w:del>
          </w:p>
        </w:tc>
        <w:tc>
          <w:tcPr>
            <w:tcW w:w="3716" w:type="dxa"/>
            <w:shd w:val="clear" w:color="auto" w:fill="D9D9D9" w:themeFill="background1" w:themeFillShade="D9"/>
            <w:tcMar>
              <w:top w:w="0" w:type="dxa"/>
              <w:left w:w="108" w:type="dxa"/>
              <w:bottom w:w="0" w:type="dxa"/>
              <w:right w:w="108" w:type="dxa"/>
            </w:tcMar>
            <w:vAlign w:val="center"/>
            <w:hideMark/>
          </w:tcPr>
          <w:p w14:paraId="4573B232" w14:textId="0C54142E" w:rsidR="002D6E9A" w:rsidRPr="00007B3E" w:rsidDel="00CB2812" w:rsidRDefault="002D6E9A" w:rsidP="00CB2812">
            <w:pPr>
              <w:numPr>
                <w:ilvl w:val="1"/>
                <w:numId w:val="1"/>
              </w:numPr>
              <w:tabs>
                <w:tab w:val="left" w:pos="2730"/>
              </w:tabs>
              <w:spacing w:before="240" w:after="240"/>
              <w:ind w:left="1134"/>
              <w:jc w:val="left"/>
              <w:outlineLvl w:val="2"/>
              <w:rPr>
                <w:del w:id="4452" w:author="Houyem Rais" w:date="2024-02-22T15:03:00Z"/>
                <w:b/>
                <w:bCs/>
                <w:sz w:val="20"/>
                <w:szCs w:val="20"/>
              </w:rPr>
              <w:pPrChange w:id="4453" w:author="Houyem Rais" w:date="2024-02-22T15:03:00Z">
                <w:pPr>
                  <w:spacing w:before="20" w:after="40"/>
                </w:pPr>
              </w:pPrChange>
            </w:pPr>
            <w:del w:id="4454" w:author="Houyem Rais" w:date="2024-02-22T15:03:00Z">
              <w:r w:rsidRPr="00007B3E" w:rsidDel="00CB2812">
                <w:rPr>
                  <w:b/>
                  <w:bCs/>
                  <w:sz w:val="20"/>
                  <w:szCs w:val="20"/>
                </w:rPr>
                <w:delText>Position actuelle du marché / tendances</w:delText>
              </w:r>
            </w:del>
          </w:p>
        </w:tc>
      </w:tr>
      <w:tr w:rsidR="002D6E9A" w:rsidRPr="00007B3E" w:rsidDel="00CB2812" w14:paraId="458229CB" w14:textId="681EF1EE" w:rsidTr="00592F55">
        <w:trPr>
          <w:trHeight w:val="17"/>
          <w:del w:id="4455" w:author="Houyem Rais" w:date="2024-02-22T15:03:00Z"/>
        </w:trPr>
        <w:tc>
          <w:tcPr>
            <w:tcW w:w="1450" w:type="dxa"/>
            <w:shd w:val="clear" w:color="auto" w:fill="auto"/>
            <w:tcMar>
              <w:top w:w="0" w:type="dxa"/>
              <w:left w:w="108" w:type="dxa"/>
              <w:bottom w:w="0" w:type="dxa"/>
              <w:right w:w="108" w:type="dxa"/>
            </w:tcMar>
            <w:hideMark/>
          </w:tcPr>
          <w:p w14:paraId="34FB8678" w14:textId="4D1AD8C7" w:rsidR="002D6E9A" w:rsidRPr="00007B3E" w:rsidDel="00CB2812" w:rsidRDefault="002D6E9A" w:rsidP="00CB2812">
            <w:pPr>
              <w:numPr>
                <w:ilvl w:val="1"/>
                <w:numId w:val="1"/>
              </w:numPr>
              <w:tabs>
                <w:tab w:val="left" w:pos="2730"/>
              </w:tabs>
              <w:spacing w:before="240" w:after="240"/>
              <w:ind w:left="1134"/>
              <w:jc w:val="left"/>
              <w:outlineLvl w:val="2"/>
              <w:rPr>
                <w:del w:id="4456" w:author="Houyem Rais" w:date="2024-02-22T15:03:00Z"/>
                <w:sz w:val="20"/>
                <w:szCs w:val="20"/>
              </w:rPr>
              <w:pPrChange w:id="4457" w:author="Houyem Rais" w:date="2024-02-22T15:03:00Z">
                <w:pPr>
                  <w:spacing w:before="20" w:after="40"/>
                  <w:jc w:val="left"/>
                </w:pPr>
              </w:pPrChange>
            </w:pPr>
            <w:del w:id="4458" w:author="Houyem Rais" w:date="2024-02-22T15:03:00Z">
              <w:r w:rsidRPr="00007B3E" w:rsidDel="00CB2812">
                <w:rPr>
                  <w:sz w:val="20"/>
                  <w:szCs w:val="20"/>
                </w:rPr>
                <w:delText>Bailleurs de fonds et les Institutions de crédit multilatérales (« ICM »)</w:delText>
              </w:r>
            </w:del>
          </w:p>
        </w:tc>
        <w:tc>
          <w:tcPr>
            <w:tcW w:w="4238" w:type="dxa"/>
            <w:shd w:val="clear" w:color="auto" w:fill="auto"/>
            <w:tcMar>
              <w:top w:w="0" w:type="dxa"/>
              <w:left w:w="108" w:type="dxa"/>
              <w:bottom w:w="0" w:type="dxa"/>
              <w:right w:w="108" w:type="dxa"/>
            </w:tcMar>
            <w:hideMark/>
          </w:tcPr>
          <w:p w14:paraId="306281F0" w14:textId="2E4BC452" w:rsidR="002D6E9A" w:rsidRPr="00007B3E" w:rsidDel="00CB2812" w:rsidRDefault="002D6E9A" w:rsidP="00CB2812">
            <w:pPr>
              <w:numPr>
                <w:ilvl w:val="1"/>
                <w:numId w:val="1"/>
              </w:numPr>
              <w:tabs>
                <w:tab w:val="left" w:pos="2730"/>
              </w:tabs>
              <w:spacing w:before="240" w:after="240"/>
              <w:ind w:left="1134"/>
              <w:jc w:val="left"/>
              <w:outlineLvl w:val="2"/>
              <w:rPr>
                <w:del w:id="4459" w:author="Houyem Rais" w:date="2024-02-22T15:03:00Z"/>
                <w:sz w:val="20"/>
                <w:szCs w:val="20"/>
              </w:rPr>
              <w:pPrChange w:id="4460" w:author="Houyem Rais" w:date="2024-02-22T15:03:00Z">
                <w:pPr>
                  <w:numPr>
                    <w:numId w:val="8"/>
                  </w:numPr>
                  <w:spacing w:before="20" w:after="40"/>
                  <w:ind w:left="360" w:hanging="360"/>
                </w:pPr>
              </w:pPrChange>
            </w:pPr>
            <w:del w:id="4461" w:author="Houyem Rais" w:date="2024-02-22T15:03:00Z">
              <w:r w:rsidRPr="00007B3E" w:rsidDel="00CB2812">
                <w:rPr>
                  <w:sz w:val="20"/>
                  <w:szCs w:val="20"/>
                </w:rPr>
                <w:delText>Les bailleurs de fonds et les Institutions de crédit multilatérales (« ICM ») sont établis par un accord intergouvernemental et établissent leurs propres politiques et directives de gouvernance. Elles sont</w:delText>
              </w:r>
              <w:r w:rsidR="00BB10A7" w:rsidRPr="00007B3E" w:rsidDel="00CB2812">
                <w:rPr>
                  <w:sz w:val="20"/>
                  <w:szCs w:val="20"/>
                </w:rPr>
                <w:delText>, en principe,</w:delText>
              </w:r>
              <w:r w:rsidRPr="00007B3E" w:rsidDel="00CB2812">
                <w:rPr>
                  <w:sz w:val="20"/>
                  <w:szCs w:val="20"/>
                </w:rPr>
                <w:delText xml:space="preserve"> indépendantes des intérêts de tout pays membre ou gouvernement bénéficiaire et sont conçues pour promouvoir la coopération économique internationale et régionale</w:delText>
              </w:r>
            </w:del>
          </w:p>
          <w:p w14:paraId="4E1FA496" w14:textId="327E9A9C" w:rsidR="002D6E9A" w:rsidRPr="00007B3E" w:rsidDel="00CB2812" w:rsidRDefault="002D6E9A" w:rsidP="00CB2812">
            <w:pPr>
              <w:numPr>
                <w:ilvl w:val="1"/>
                <w:numId w:val="1"/>
              </w:numPr>
              <w:tabs>
                <w:tab w:val="left" w:pos="2730"/>
              </w:tabs>
              <w:spacing w:before="240" w:after="240"/>
              <w:ind w:left="1134"/>
              <w:jc w:val="left"/>
              <w:outlineLvl w:val="2"/>
              <w:rPr>
                <w:del w:id="4462" w:author="Houyem Rais" w:date="2024-02-22T15:03:00Z"/>
                <w:sz w:val="20"/>
                <w:szCs w:val="20"/>
              </w:rPr>
              <w:pPrChange w:id="4463" w:author="Houyem Rais" w:date="2024-02-22T15:03:00Z">
                <w:pPr>
                  <w:numPr>
                    <w:numId w:val="8"/>
                  </w:numPr>
                  <w:spacing w:before="20" w:after="40"/>
                  <w:ind w:left="360" w:hanging="360"/>
                </w:pPr>
              </w:pPrChange>
            </w:pPr>
            <w:del w:id="4464" w:author="Houyem Rais" w:date="2024-02-22T15:03:00Z">
              <w:r w:rsidRPr="00007B3E" w:rsidDel="00CB2812">
                <w:rPr>
                  <w:sz w:val="20"/>
                  <w:szCs w:val="20"/>
                </w:rPr>
                <w:delText>Les bailleurs de fonds sont d'importantes sources de stabilité et de développement du marché, et en tant qu'institutions à part entière, elles peuvent apporter autant de pratiques de diligence raisonnable de surveillance des projets que les prêteurs du secteur privé. Compte tenu de leur mission publique, elles peuvent également être des sources de soutien politique supplémentaire et de contrôle de qualité dans les PPP, en plus de ceux requis par les prêteurs commerciaux</w:delText>
              </w:r>
            </w:del>
          </w:p>
        </w:tc>
        <w:tc>
          <w:tcPr>
            <w:tcW w:w="3716" w:type="dxa"/>
            <w:shd w:val="clear" w:color="auto" w:fill="auto"/>
            <w:tcMar>
              <w:top w:w="0" w:type="dxa"/>
              <w:left w:w="108" w:type="dxa"/>
              <w:bottom w:w="0" w:type="dxa"/>
              <w:right w:w="108" w:type="dxa"/>
            </w:tcMar>
            <w:hideMark/>
          </w:tcPr>
          <w:p w14:paraId="2EF9E483" w14:textId="5BEA24A8" w:rsidR="002D6E9A" w:rsidRPr="00007B3E" w:rsidDel="00CB2812" w:rsidRDefault="002D6E9A" w:rsidP="00CB2812">
            <w:pPr>
              <w:numPr>
                <w:ilvl w:val="1"/>
                <w:numId w:val="1"/>
              </w:numPr>
              <w:tabs>
                <w:tab w:val="left" w:pos="2730"/>
              </w:tabs>
              <w:spacing w:before="240" w:after="240"/>
              <w:ind w:left="1134"/>
              <w:jc w:val="left"/>
              <w:outlineLvl w:val="2"/>
              <w:rPr>
                <w:del w:id="4465" w:author="Houyem Rais" w:date="2024-02-22T15:03:00Z"/>
                <w:sz w:val="20"/>
                <w:szCs w:val="20"/>
              </w:rPr>
              <w:pPrChange w:id="4466" w:author="Houyem Rais" w:date="2024-02-22T15:03:00Z">
                <w:pPr>
                  <w:numPr>
                    <w:numId w:val="8"/>
                  </w:numPr>
                  <w:spacing w:before="20" w:after="40"/>
                  <w:ind w:left="360" w:hanging="360"/>
                </w:pPr>
              </w:pPrChange>
            </w:pPr>
            <w:del w:id="4467" w:author="Houyem Rais" w:date="2024-02-22T15:03:00Z">
              <w:r w:rsidRPr="00007B3E" w:rsidDel="00CB2812">
                <w:rPr>
                  <w:sz w:val="20"/>
                  <w:szCs w:val="20"/>
                </w:rPr>
                <w:delText>Liquidité significative</w:delText>
              </w:r>
            </w:del>
          </w:p>
          <w:p w14:paraId="43C03D25" w14:textId="015522CA" w:rsidR="002D6E9A" w:rsidRPr="00007B3E" w:rsidDel="00CB2812" w:rsidRDefault="002D6E9A" w:rsidP="00CB2812">
            <w:pPr>
              <w:numPr>
                <w:ilvl w:val="1"/>
                <w:numId w:val="1"/>
              </w:numPr>
              <w:tabs>
                <w:tab w:val="left" w:pos="2730"/>
              </w:tabs>
              <w:spacing w:before="240" w:after="240"/>
              <w:ind w:left="1134"/>
              <w:jc w:val="left"/>
              <w:outlineLvl w:val="2"/>
              <w:rPr>
                <w:del w:id="4468" w:author="Houyem Rais" w:date="2024-02-22T15:03:00Z"/>
                <w:sz w:val="20"/>
                <w:szCs w:val="20"/>
              </w:rPr>
              <w:pPrChange w:id="4469" w:author="Houyem Rais" w:date="2024-02-22T15:03:00Z">
                <w:pPr>
                  <w:numPr>
                    <w:numId w:val="8"/>
                  </w:numPr>
                  <w:spacing w:before="20" w:after="40"/>
                  <w:ind w:left="360" w:hanging="360"/>
                </w:pPr>
              </w:pPrChange>
            </w:pPr>
            <w:del w:id="4470" w:author="Houyem Rais" w:date="2024-02-22T15:03:00Z">
              <w:r w:rsidRPr="00007B3E" w:rsidDel="00CB2812">
                <w:rPr>
                  <w:sz w:val="20"/>
                  <w:szCs w:val="20"/>
                </w:rPr>
                <w:delText>Maturités moyennes relativement attractives</w:delText>
              </w:r>
            </w:del>
          </w:p>
          <w:p w14:paraId="40F6A030" w14:textId="1F26CC9D" w:rsidR="002D6E9A" w:rsidRPr="00007B3E" w:rsidDel="00CB2812" w:rsidRDefault="002D6E9A" w:rsidP="00CB2812">
            <w:pPr>
              <w:numPr>
                <w:ilvl w:val="1"/>
                <w:numId w:val="1"/>
              </w:numPr>
              <w:tabs>
                <w:tab w:val="left" w:pos="2730"/>
              </w:tabs>
              <w:spacing w:before="240" w:after="240"/>
              <w:ind w:left="1134"/>
              <w:jc w:val="left"/>
              <w:outlineLvl w:val="2"/>
              <w:rPr>
                <w:del w:id="4471" w:author="Houyem Rais" w:date="2024-02-22T15:03:00Z"/>
                <w:sz w:val="20"/>
                <w:szCs w:val="20"/>
              </w:rPr>
              <w:pPrChange w:id="4472" w:author="Houyem Rais" w:date="2024-02-22T15:03:00Z">
                <w:pPr>
                  <w:numPr>
                    <w:numId w:val="8"/>
                  </w:numPr>
                  <w:spacing w:before="20" w:after="40"/>
                  <w:ind w:left="360" w:hanging="360"/>
                </w:pPr>
              </w:pPrChange>
            </w:pPr>
            <w:del w:id="4473" w:author="Houyem Rais" w:date="2024-02-22T15:03:00Z">
              <w:r w:rsidRPr="00007B3E" w:rsidDel="00CB2812">
                <w:rPr>
                  <w:sz w:val="20"/>
                  <w:szCs w:val="20"/>
                </w:rPr>
                <w:delText>Moins flexible que les banques commerciales</w:delText>
              </w:r>
            </w:del>
          </w:p>
          <w:p w14:paraId="506C32EB" w14:textId="28C37110" w:rsidR="002D6E9A" w:rsidRPr="00007B3E" w:rsidDel="00CB2812" w:rsidRDefault="002D6E9A" w:rsidP="00CB2812">
            <w:pPr>
              <w:numPr>
                <w:ilvl w:val="1"/>
                <w:numId w:val="1"/>
              </w:numPr>
              <w:tabs>
                <w:tab w:val="left" w:pos="2730"/>
              </w:tabs>
              <w:spacing w:before="240" w:after="240"/>
              <w:ind w:left="1134"/>
              <w:jc w:val="left"/>
              <w:outlineLvl w:val="2"/>
              <w:rPr>
                <w:del w:id="4474" w:author="Houyem Rais" w:date="2024-02-22T15:03:00Z"/>
                <w:sz w:val="20"/>
                <w:szCs w:val="20"/>
              </w:rPr>
              <w:pPrChange w:id="4475" w:author="Houyem Rais" w:date="2024-02-22T15:03:00Z">
                <w:pPr>
                  <w:numPr>
                    <w:numId w:val="8"/>
                  </w:numPr>
                  <w:spacing w:before="20" w:after="40"/>
                  <w:ind w:left="360" w:hanging="360"/>
                </w:pPr>
              </w:pPrChange>
            </w:pPr>
            <w:del w:id="4476" w:author="Houyem Rais" w:date="2024-02-22T15:03:00Z">
              <w:r w:rsidRPr="00007B3E" w:rsidDel="00CB2812">
                <w:rPr>
                  <w:sz w:val="20"/>
                  <w:szCs w:val="20"/>
                </w:rPr>
                <w:delText>Peuvent être lentes</w:delText>
              </w:r>
            </w:del>
          </w:p>
          <w:p w14:paraId="61EA4746" w14:textId="498C46A6" w:rsidR="002D6E9A" w:rsidRPr="00007B3E" w:rsidDel="00CB2812" w:rsidRDefault="002D6E9A" w:rsidP="00CB2812">
            <w:pPr>
              <w:numPr>
                <w:ilvl w:val="1"/>
                <w:numId w:val="1"/>
              </w:numPr>
              <w:tabs>
                <w:tab w:val="left" w:pos="2730"/>
              </w:tabs>
              <w:spacing w:before="240" w:after="240"/>
              <w:ind w:left="1134"/>
              <w:jc w:val="left"/>
              <w:outlineLvl w:val="2"/>
              <w:rPr>
                <w:del w:id="4477" w:author="Houyem Rais" w:date="2024-02-22T15:03:00Z"/>
                <w:sz w:val="20"/>
                <w:szCs w:val="20"/>
              </w:rPr>
              <w:pPrChange w:id="4478" w:author="Houyem Rais" w:date="2024-02-22T15:03:00Z">
                <w:pPr>
                  <w:numPr>
                    <w:numId w:val="8"/>
                  </w:numPr>
                  <w:spacing w:before="20" w:after="40"/>
                  <w:ind w:left="360" w:hanging="360"/>
                </w:pPr>
              </w:pPrChange>
            </w:pPr>
            <w:del w:id="4479" w:author="Houyem Rais" w:date="2024-02-22T15:03:00Z">
              <w:r w:rsidRPr="00007B3E" w:rsidDel="00CB2812">
                <w:rPr>
                  <w:sz w:val="20"/>
                  <w:szCs w:val="20"/>
                </w:rPr>
                <w:delText>Peuvent être relativement chères (premium)</w:delText>
              </w:r>
            </w:del>
          </w:p>
          <w:p w14:paraId="73BD2377" w14:textId="18EC33DC" w:rsidR="002D6E9A" w:rsidRPr="00007B3E" w:rsidDel="00CB2812" w:rsidRDefault="002D6E9A" w:rsidP="00CB2812">
            <w:pPr>
              <w:numPr>
                <w:ilvl w:val="1"/>
                <w:numId w:val="1"/>
              </w:numPr>
              <w:tabs>
                <w:tab w:val="left" w:pos="2730"/>
              </w:tabs>
              <w:spacing w:before="240" w:after="240"/>
              <w:ind w:left="1134"/>
              <w:jc w:val="left"/>
              <w:outlineLvl w:val="2"/>
              <w:rPr>
                <w:del w:id="4480" w:author="Houyem Rais" w:date="2024-02-22T15:03:00Z"/>
                <w:sz w:val="20"/>
                <w:szCs w:val="20"/>
              </w:rPr>
              <w:pPrChange w:id="4481" w:author="Houyem Rais" w:date="2024-02-22T15:03:00Z">
                <w:pPr>
                  <w:numPr>
                    <w:numId w:val="8"/>
                  </w:numPr>
                  <w:spacing w:before="20" w:after="40"/>
                  <w:ind w:left="360" w:hanging="360"/>
                </w:pPr>
              </w:pPrChange>
            </w:pPr>
            <w:del w:id="4482" w:author="Houyem Rais" w:date="2024-02-22T15:03:00Z">
              <w:r w:rsidRPr="00007B3E" w:rsidDel="00CB2812">
                <w:rPr>
                  <w:sz w:val="20"/>
                  <w:szCs w:val="20"/>
                </w:rPr>
                <w:delText>Les bailleurs de fonds peuvent fournir des prêts directs, des assurances et des participations.</w:delText>
              </w:r>
            </w:del>
          </w:p>
          <w:p w14:paraId="3A0680AB" w14:textId="43893535" w:rsidR="002D6E9A" w:rsidRPr="00007B3E" w:rsidDel="00CB2812" w:rsidRDefault="002D6E9A" w:rsidP="00CB2812">
            <w:pPr>
              <w:numPr>
                <w:ilvl w:val="1"/>
                <w:numId w:val="1"/>
              </w:numPr>
              <w:tabs>
                <w:tab w:val="left" w:pos="2730"/>
              </w:tabs>
              <w:spacing w:before="240" w:after="240"/>
              <w:ind w:left="1134"/>
              <w:jc w:val="left"/>
              <w:outlineLvl w:val="2"/>
              <w:rPr>
                <w:del w:id="4483" w:author="Houyem Rais" w:date="2024-02-22T15:03:00Z"/>
                <w:sz w:val="20"/>
                <w:szCs w:val="20"/>
              </w:rPr>
              <w:pPrChange w:id="4484" w:author="Houyem Rais" w:date="2024-02-22T15:03:00Z">
                <w:pPr>
                  <w:numPr>
                    <w:numId w:val="8"/>
                  </w:numPr>
                  <w:spacing w:before="20" w:after="40"/>
                  <w:ind w:left="360" w:hanging="360"/>
                </w:pPr>
              </w:pPrChange>
            </w:pPr>
            <w:del w:id="4485" w:author="Houyem Rais" w:date="2024-02-22T15:03:00Z">
              <w:r w:rsidRPr="00007B3E" w:rsidDel="00CB2812">
                <w:rPr>
                  <w:sz w:val="20"/>
                  <w:szCs w:val="20"/>
                </w:rPr>
                <w:delText>Les exemples de bailleurs de fonds comprennent :</w:delText>
              </w:r>
            </w:del>
          </w:p>
          <w:p w14:paraId="26830474" w14:textId="3D46F936" w:rsidR="002D6E9A" w:rsidRPr="00007B3E" w:rsidDel="00CB2812" w:rsidRDefault="002D6E9A" w:rsidP="00CB2812">
            <w:pPr>
              <w:numPr>
                <w:ilvl w:val="1"/>
                <w:numId w:val="1"/>
              </w:numPr>
              <w:tabs>
                <w:tab w:val="left" w:pos="2730"/>
              </w:tabs>
              <w:spacing w:before="240" w:after="240"/>
              <w:ind w:left="1134"/>
              <w:jc w:val="left"/>
              <w:outlineLvl w:val="2"/>
              <w:rPr>
                <w:del w:id="4486" w:author="Houyem Rais" w:date="2024-02-22T15:03:00Z"/>
                <w:sz w:val="20"/>
                <w:szCs w:val="20"/>
              </w:rPr>
              <w:pPrChange w:id="4487" w:author="Houyem Rais" w:date="2024-02-22T15:03:00Z">
                <w:pPr>
                  <w:numPr>
                    <w:numId w:val="13"/>
                  </w:numPr>
                  <w:spacing w:before="20" w:after="40"/>
                  <w:ind w:left="586" w:hanging="199"/>
                  <w:jc w:val="left"/>
                </w:pPr>
              </w:pPrChange>
            </w:pPr>
            <w:del w:id="4488" w:author="Houyem Rais" w:date="2024-02-22T15:03:00Z">
              <w:r w:rsidRPr="00007B3E" w:rsidDel="00CB2812">
                <w:rPr>
                  <w:sz w:val="20"/>
                  <w:szCs w:val="20"/>
                </w:rPr>
                <w:delText>Agence multilatérale de garantie des investissements ("MIGA")</w:delText>
              </w:r>
            </w:del>
            <w:ins w:id="4489" w:author="Farouk Bouhafs" w:date="2024-02-05T16:38:00Z">
              <w:del w:id="4490" w:author="Houyem Rais" w:date="2024-02-22T15:03:00Z">
                <w:r w:rsidR="00D1542B" w:rsidDel="00CB2812">
                  <w:rPr>
                    <w:sz w:val="20"/>
                    <w:szCs w:val="20"/>
                  </w:rPr>
                  <w:delText>La Banque Africaine de Développement</w:delText>
                </w:r>
              </w:del>
            </w:ins>
          </w:p>
          <w:p w14:paraId="0B4E91F0" w14:textId="39846C90" w:rsidR="002D6E9A" w:rsidRPr="00007B3E" w:rsidDel="00CB2812" w:rsidRDefault="002D6E9A" w:rsidP="00CB2812">
            <w:pPr>
              <w:numPr>
                <w:ilvl w:val="1"/>
                <w:numId w:val="1"/>
              </w:numPr>
              <w:tabs>
                <w:tab w:val="left" w:pos="2730"/>
              </w:tabs>
              <w:spacing w:before="240" w:after="240"/>
              <w:ind w:left="1134"/>
              <w:jc w:val="left"/>
              <w:outlineLvl w:val="2"/>
              <w:rPr>
                <w:del w:id="4491" w:author="Houyem Rais" w:date="2024-02-22T15:03:00Z"/>
                <w:sz w:val="20"/>
                <w:szCs w:val="20"/>
              </w:rPr>
              <w:pPrChange w:id="4492" w:author="Houyem Rais" w:date="2024-02-22T15:03:00Z">
                <w:pPr>
                  <w:numPr>
                    <w:numId w:val="13"/>
                  </w:numPr>
                  <w:spacing w:before="20" w:after="40"/>
                  <w:ind w:left="586" w:hanging="199"/>
                  <w:jc w:val="left"/>
                </w:pPr>
              </w:pPrChange>
            </w:pPr>
            <w:del w:id="4493" w:author="Houyem Rais" w:date="2024-02-22T15:03:00Z">
              <w:r w:rsidRPr="00007B3E" w:rsidDel="00CB2812">
                <w:rPr>
                  <w:sz w:val="20"/>
                  <w:szCs w:val="20"/>
                </w:rPr>
                <w:delText>Société financière internationale (IFC)</w:delText>
              </w:r>
            </w:del>
            <w:ins w:id="4494" w:author="Farouk Bouhafs" w:date="2024-02-05T16:38:00Z">
              <w:del w:id="4495" w:author="Houyem Rais" w:date="2024-02-22T15:03:00Z">
                <w:r w:rsidR="00D1542B" w:rsidDel="00CB2812">
                  <w:rPr>
                    <w:sz w:val="20"/>
                    <w:szCs w:val="20"/>
                  </w:rPr>
                  <w:delText>La Banque Européenne d’Investissement</w:delText>
                </w:r>
              </w:del>
            </w:ins>
          </w:p>
          <w:p w14:paraId="4DA8532F" w14:textId="55310E05" w:rsidR="002D6E9A" w:rsidRPr="00007B3E" w:rsidDel="00CB2812" w:rsidRDefault="002D6E9A" w:rsidP="00CB2812">
            <w:pPr>
              <w:numPr>
                <w:ilvl w:val="1"/>
                <w:numId w:val="1"/>
              </w:numPr>
              <w:tabs>
                <w:tab w:val="left" w:pos="2730"/>
              </w:tabs>
              <w:spacing w:before="240" w:after="240"/>
              <w:ind w:left="1134"/>
              <w:jc w:val="left"/>
              <w:outlineLvl w:val="2"/>
              <w:rPr>
                <w:del w:id="4496" w:author="Houyem Rais" w:date="2024-02-22T15:03:00Z"/>
                <w:sz w:val="20"/>
                <w:szCs w:val="20"/>
              </w:rPr>
              <w:pPrChange w:id="4497" w:author="Houyem Rais" w:date="2024-02-22T15:03:00Z">
                <w:pPr>
                  <w:numPr>
                    <w:numId w:val="13"/>
                  </w:numPr>
                  <w:spacing w:before="20" w:after="40"/>
                  <w:ind w:left="586" w:hanging="199"/>
                  <w:jc w:val="left"/>
                </w:pPr>
              </w:pPrChange>
            </w:pPr>
            <w:del w:id="4498" w:author="Houyem Rais" w:date="2024-02-22T15:03:00Z">
              <w:r w:rsidRPr="00007B3E" w:rsidDel="00CB2812">
                <w:rPr>
                  <w:sz w:val="20"/>
                  <w:szCs w:val="20"/>
                </w:rPr>
                <w:delText xml:space="preserve">Banque </w:delText>
              </w:r>
              <w:r w:rsidR="00E237DC" w:rsidRPr="00007B3E" w:rsidDel="00CB2812">
                <w:rPr>
                  <w:sz w:val="20"/>
                  <w:szCs w:val="20"/>
                </w:rPr>
                <w:delText>A</w:delText>
              </w:r>
              <w:r w:rsidRPr="00007B3E" w:rsidDel="00CB2812">
                <w:rPr>
                  <w:sz w:val="20"/>
                  <w:szCs w:val="20"/>
                </w:rPr>
                <w:delText xml:space="preserve">fricaine de </w:delText>
              </w:r>
              <w:r w:rsidR="00E237DC" w:rsidRPr="00007B3E" w:rsidDel="00CB2812">
                <w:rPr>
                  <w:sz w:val="20"/>
                  <w:szCs w:val="20"/>
                </w:rPr>
                <w:delText>D</w:delText>
              </w:r>
              <w:r w:rsidRPr="00007B3E" w:rsidDel="00CB2812">
                <w:rPr>
                  <w:sz w:val="20"/>
                  <w:szCs w:val="20"/>
                </w:rPr>
                <w:delText>éveloppement</w:delText>
              </w:r>
            </w:del>
          </w:p>
          <w:p w14:paraId="0C5C921C" w14:textId="012972D7" w:rsidR="00293BFC" w:rsidDel="00CB2812" w:rsidRDefault="006B3532" w:rsidP="00CB2812">
            <w:pPr>
              <w:numPr>
                <w:ilvl w:val="1"/>
                <w:numId w:val="1"/>
              </w:numPr>
              <w:tabs>
                <w:tab w:val="left" w:pos="2730"/>
              </w:tabs>
              <w:spacing w:before="240" w:after="240"/>
              <w:ind w:left="1134"/>
              <w:jc w:val="left"/>
              <w:outlineLvl w:val="2"/>
              <w:rPr>
                <w:ins w:id="4499" w:author="Farouk Bouhafs" w:date="2024-02-05T16:39:00Z"/>
                <w:del w:id="4500" w:author="Houyem Rais" w:date="2024-02-22T15:03:00Z"/>
                <w:sz w:val="20"/>
                <w:szCs w:val="20"/>
              </w:rPr>
              <w:pPrChange w:id="4501" w:author="Houyem Rais" w:date="2024-02-22T15:03:00Z">
                <w:pPr>
                  <w:numPr>
                    <w:numId w:val="13"/>
                  </w:numPr>
                  <w:spacing w:before="20" w:after="40"/>
                  <w:ind w:left="586" w:hanging="199"/>
                  <w:jc w:val="left"/>
                </w:pPr>
              </w:pPrChange>
            </w:pPr>
            <w:del w:id="4502" w:author="Houyem Rais" w:date="2024-02-22T15:03:00Z">
              <w:r w:rsidRPr="00007B3E" w:rsidDel="00CB2812">
                <w:rPr>
                  <w:sz w:val="20"/>
                  <w:szCs w:val="20"/>
                </w:rPr>
                <w:delText>La Banque d'Export-Import de Chine (China Eximbank)</w:delText>
              </w:r>
            </w:del>
            <w:ins w:id="4503" w:author="Farouk Bouhafs" w:date="2024-02-05T16:39:00Z">
              <w:del w:id="4504" w:author="Houyem Rais" w:date="2024-02-22T15:03:00Z">
                <w:r w:rsidR="00D1542B" w:rsidDel="00CB2812">
                  <w:rPr>
                    <w:sz w:val="20"/>
                    <w:szCs w:val="20"/>
                  </w:rPr>
                  <w:delText xml:space="preserve">La Banque Européenne </w:delText>
                </w:r>
                <w:r w:rsidR="00D1542B" w:rsidRPr="00D1542B" w:rsidDel="00CB2812">
                  <w:rPr>
                    <w:sz w:val="20"/>
                    <w:szCs w:val="20"/>
                  </w:rPr>
                  <w:delText xml:space="preserve">pour la </w:delText>
                </w:r>
                <w:r w:rsidR="00D1542B" w:rsidDel="00CB2812">
                  <w:rPr>
                    <w:sz w:val="20"/>
                    <w:szCs w:val="20"/>
                  </w:rPr>
                  <w:delText>R</w:delText>
                </w:r>
                <w:r w:rsidR="00D1542B" w:rsidRPr="00D1542B" w:rsidDel="00CB2812">
                  <w:rPr>
                    <w:sz w:val="20"/>
                    <w:szCs w:val="20"/>
                  </w:rPr>
                  <w:delText xml:space="preserve">econstruction et le </w:delText>
                </w:r>
                <w:r w:rsidR="00D1542B" w:rsidDel="00CB2812">
                  <w:rPr>
                    <w:sz w:val="20"/>
                    <w:szCs w:val="20"/>
                  </w:rPr>
                  <w:delText>D</w:delText>
                </w:r>
                <w:r w:rsidR="00D1542B" w:rsidRPr="00D1542B" w:rsidDel="00CB2812">
                  <w:rPr>
                    <w:sz w:val="20"/>
                    <w:szCs w:val="20"/>
                  </w:rPr>
                  <w:delText>éveloppement (BERD)</w:delText>
                </w:r>
              </w:del>
            </w:ins>
          </w:p>
          <w:p w14:paraId="604155B7" w14:textId="26AA2374" w:rsidR="00D1542B" w:rsidRPr="00007B3E" w:rsidDel="00CB2812" w:rsidRDefault="00D1542B" w:rsidP="00CB2812">
            <w:pPr>
              <w:numPr>
                <w:ilvl w:val="1"/>
                <w:numId w:val="1"/>
              </w:numPr>
              <w:tabs>
                <w:tab w:val="left" w:pos="2730"/>
              </w:tabs>
              <w:spacing w:before="240" w:after="240"/>
              <w:ind w:left="1134"/>
              <w:jc w:val="left"/>
              <w:outlineLvl w:val="2"/>
              <w:rPr>
                <w:del w:id="4505" w:author="Houyem Rais" w:date="2024-02-22T15:03:00Z"/>
                <w:sz w:val="20"/>
                <w:szCs w:val="20"/>
              </w:rPr>
              <w:pPrChange w:id="4506" w:author="Houyem Rais" w:date="2024-02-22T15:03:00Z">
                <w:pPr>
                  <w:numPr>
                    <w:numId w:val="13"/>
                  </w:numPr>
                  <w:spacing w:before="20" w:after="40"/>
                  <w:ind w:left="586" w:hanging="199"/>
                  <w:jc w:val="left"/>
                </w:pPr>
              </w:pPrChange>
            </w:pPr>
            <w:ins w:id="4507" w:author="Farouk Bouhafs" w:date="2024-02-05T16:39:00Z">
              <w:del w:id="4508" w:author="Houyem Rais" w:date="2024-02-22T15:03:00Z">
                <w:r w:rsidRPr="00D1542B" w:rsidDel="00CB2812">
                  <w:rPr>
                    <w:sz w:val="20"/>
                    <w:szCs w:val="20"/>
                  </w:rPr>
                  <w:delText xml:space="preserve">Le Fonds </w:delText>
                </w:r>
                <w:r w:rsidDel="00CB2812">
                  <w:rPr>
                    <w:sz w:val="20"/>
                    <w:szCs w:val="20"/>
                  </w:rPr>
                  <w:delText>A</w:delText>
                </w:r>
                <w:r w:rsidRPr="00D1542B" w:rsidDel="00CB2812">
                  <w:rPr>
                    <w:sz w:val="20"/>
                    <w:szCs w:val="20"/>
                  </w:rPr>
                  <w:delText xml:space="preserve">rabe de </w:delText>
                </w:r>
                <w:r w:rsidDel="00CB2812">
                  <w:rPr>
                    <w:sz w:val="20"/>
                    <w:szCs w:val="20"/>
                  </w:rPr>
                  <w:delText>D</w:delText>
                </w:r>
                <w:r w:rsidRPr="00D1542B" w:rsidDel="00CB2812">
                  <w:rPr>
                    <w:sz w:val="20"/>
                    <w:szCs w:val="20"/>
                  </w:rPr>
                  <w:delText xml:space="preserve">éveloppement Economique et </w:delText>
                </w:r>
              </w:del>
            </w:ins>
            <w:ins w:id="4509" w:author="Farouk Bouhafs" w:date="2024-02-05T16:40:00Z">
              <w:del w:id="4510" w:author="Houyem Rais" w:date="2024-02-22T15:03:00Z">
                <w:r w:rsidDel="00CB2812">
                  <w:rPr>
                    <w:sz w:val="20"/>
                    <w:szCs w:val="20"/>
                  </w:rPr>
                  <w:delText>S</w:delText>
                </w:r>
              </w:del>
            </w:ins>
            <w:ins w:id="4511" w:author="Farouk Bouhafs" w:date="2024-02-05T16:39:00Z">
              <w:del w:id="4512" w:author="Houyem Rais" w:date="2024-02-22T15:03:00Z">
                <w:r w:rsidRPr="00D1542B" w:rsidDel="00CB2812">
                  <w:rPr>
                    <w:sz w:val="20"/>
                    <w:szCs w:val="20"/>
                  </w:rPr>
                  <w:delText>ocial (FADES)</w:delText>
                </w:r>
              </w:del>
            </w:ins>
          </w:p>
        </w:tc>
      </w:tr>
    </w:tbl>
    <w:p w14:paraId="2D8A2232" w14:textId="06341AAB" w:rsidR="002D6E9A" w:rsidRPr="00007B3E" w:rsidDel="00CB2812" w:rsidRDefault="002D6E9A" w:rsidP="00CB2812">
      <w:pPr>
        <w:numPr>
          <w:ilvl w:val="1"/>
          <w:numId w:val="1"/>
        </w:numPr>
        <w:tabs>
          <w:tab w:val="left" w:pos="2730"/>
        </w:tabs>
        <w:spacing w:before="240" w:after="240"/>
        <w:ind w:left="1134"/>
        <w:jc w:val="left"/>
        <w:outlineLvl w:val="2"/>
        <w:rPr>
          <w:del w:id="4513" w:author="Houyem Rais" w:date="2024-02-22T15:03:00Z"/>
          <w:iCs/>
        </w:rPr>
        <w:pPrChange w:id="4514" w:author="Houyem Rais" w:date="2024-02-22T15:03:00Z">
          <w:pPr>
            <w:spacing w:before="0" w:after="0"/>
          </w:pPr>
        </w:pPrChange>
      </w:pPr>
    </w:p>
    <w:p w14:paraId="274E9CA6" w14:textId="6C27E920" w:rsidR="002D6E9A" w:rsidRPr="00007B3E" w:rsidDel="00CB2812" w:rsidRDefault="002D6E9A" w:rsidP="00CB2812">
      <w:pPr>
        <w:pStyle w:val="Titre31"/>
        <w:numPr>
          <w:ilvl w:val="1"/>
          <w:numId w:val="1"/>
        </w:numPr>
        <w:tabs>
          <w:tab w:val="left" w:pos="2730"/>
        </w:tabs>
        <w:ind w:left="1134"/>
        <w:outlineLvl w:val="2"/>
        <w:rPr>
          <w:del w:id="4515" w:author="Houyem Rais" w:date="2024-02-22T15:03:00Z"/>
        </w:rPr>
        <w:pPrChange w:id="4516" w:author="Houyem Rais" w:date="2024-02-22T15:03:00Z">
          <w:pPr>
            <w:pStyle w:val="Titre31"/>
          </w:pPr>
        </w:pPrChange>
      </w:pPr>
      <w:bookmarkStart w:id="4517" w:name="_Toc129968853"/>
      <w:bookmarkStart w:id="4518" w:name="_Toc149904495"/>
      <w:del w:id="4519" w:author="Houyem Rais" w:date="2024-02-22T15:03:00Z">
        <w:r w:rsidRPr="00007B3E" w:rsidDel="00CB2812">
          <w:delText>Fonds propres du projet</w:delText>
        </w:r>
        <w:bookmarkEnd w:id="4517"/>
        <w:bookmarkEnd w:id="4518"/>
      </w:del>
    </w:p>
    <w:p w14:paraId="0DDC66E5" w14:textId="749D5EED" w:rsidR="002D6E9A" w:rsidRPr="00007B3E" w:rsidDel="00CB2812" w:rsidRDefault="002D6E9A" w:rsidP="00CB2812">
      <w:pPr>
        <w:numPr>
          <w:ilvl w:val="1"/>
          <w:numId w:val="1"/>
        </w:numPr>
        <w:tabs>
          <w:tab w:val="left" w:pos="2730"/>
        </w:tabs>
        <w:spacing w:before="240" w:after="240"/>
        <w:ind w:left="1134"/>
        <w:jc w:val="left"/>
        <w:outlineLvl w:val="2"/>
        <w:rPr>
          <w:del w:id="4520" w:author="Houyem Rais" w:date="2024-02-22T15:03:00Z"/>
        </w:rPr>
        <w:pPrChange w:id="4521" w:author="Houyem Rais" w:date="2024-02-22T15:03:00Z">
          <w:pPr/>
        </w:pPrChange>
      </w:pPr>
      <w:del w:id="4522" w:author="Houyem Rais" w:date="2024-02-22T15:03:00Z">
        <w:r w:rsidRPr="00007B3E" w:rsidDel="00CB2812">
          <w:delText>Les fonds propres représentent le capital introduit au début du Projet et qui subit la première perte si la performance financière du Projet (du point de vue du partenaire PPP) est inférieure aux niveaux attendus. Comme il s'agit du premier en ligne à absorber les pertes, les actionnaires exigent des rendements qui sont proportionnels aux risques qu'ils prennent et qui sont légèrement supérieurs à ceux exigés par les prêteurs de premier rang. Le rendement des actions varie en fonction du niveau de risque perçu dans un projet particulier, mais les rendements nominaux avant impôt des actions varient généralement entre 12% et 18%. Bien qu'il puisse varier d'un projet à l'autre, les fonds propres représentent généralement entre 10% et 40% des besoins de financement d'un projet PPP.</w:delText>
        </w:r>
      </w:del>
    </w:p>
    <w:p w14:paraId="5B6429D2" w14:textId="0B570AFD" w:rsidR="002D6E9A" w:rsidRPr="00007B3E" w:rsidDel="00CB2812" w:rsidRDefault="002D6E9A" w:rsidP="00CB2812">
      <w:pPr>
        <w:numPr>
          <w:ilvl w:val="1"/>
          <w:numId w:val="1"/>
        </w:numPr>
        <w:tabs>
          <w:tab w:val="left" w:pos="2730"/>
        </w:tabs>
        <w:spacing w:before="240" w:after="240"/>
        <w:ind w:left="1134"/>
        <w:jc w:val="left"/>
        <w:outlineLvl w:val="2"/>
        <w:rPr>
          <w:del w:id="4523" w:author="Houyem Rais" w:date="2024-02-22T15:03:00Z"/>
        </w:rPr>
        <w:pPrChange w:id="4524" w:author="Houyem Rais" w:date="2024-02-22T15:03:00Z">
          <w:pPr/>
        </w:pPrChange>
      </w:pPr>
      <w:del w:id="4525" w:author="Houyem Rais" w:date="2024-02-22T15:03:00Z">
        <w:r w:rsidRPr="00007B3E" w:rsidDel="00CB2812">
          <w:delText>Alors que les fonds propres peuvent représenter 10 à 40% du besoin en financement du projet les fonds propres « purs » représentent en réalité une proportion beaucoup plus faible car les actionnaires recourent à de la dette subordonnée (prêt d'actionnaire).</w:delText>
        </w:r>
      </w:del>
    </w:p>
    <w:p w14:paraId="2CA533D5" w14:textId="1E2F7A07" w:rsidR="002D6E9A" w:rsidRPr="00007B3E" w:rsidDel="00CB2812" w:rsidRDefault="002D6E9A" w:rsidP="00CB2812">
      <w:pPr>
        <w:numPr>
          <w:ilvl w:val="1"/>
          <w:numId w:val="1"/>
        </w:numPr>
        <w:tabs>
          <w:tab w:val="left" w:pos="2730"/>
        </w:tabs>
        <w:spacing w:before="240" w:after="240"/>
        <w:ind w:left="1134"/>
        <w:jc w:val="left"/>
        <w:outlineLvl w:val="2"/>
        <w:rPr>
          <w:del w:id="4526" w:author="Houyem Rais" w:date="2024-02-22T15:03:00Z"/>
        </w:rPr>
        <w:pPrChange w:id="4527" w:author="Houyem Rais" w:date="2024-02-22T15:03:00Z">
          <w:pPr/>
        </w:pPrChange>
      </w:pPr>
      <w:del w:id="4528" w:author="Houyem Rais" w:date="2024-02-22T15:03:00Z">
        <w:r w:rsidRPr="00007B3E" w:rsidDel="00CB2812">
          <w:delText>Sur de nombreux marchés, le recours aux prêts d'actionnaires offre de nombreux avantages par rapport au capital social. Ces avantages comprennent :</w:delText>
        </w:r>
      </w:del>
    </w:p>
    <w:p w14:paraId="58C24459" w14:textId="44548868" w:rsidR="002D6E9A" w:rsidRPr="00007B3E" w:rsidDel="00CB2812" w:rsidRDefault="002D6E9A" w:rsidP="00CB2812">
      <w:pPr>
        <w:pStyle w:val="ListParagraph"/>
        <w:numPr>
          <w:ilvl w:val="1"/>
          <w:numId w:val="1"/>
        </w:numPr>
        <w:tabs>
          <w:tab w:val="left" w:pos="2730"/>
        </w:tabs>
        <w:spacing w:before="240" w:after="240"/>
        <w:ind w:left="1134"/>
        <w:jc w:val="left"/>
        <w:outlineLvl w:val="2"/>
        <w:rPr>
          <w:del w:id="4529" w:author="Houyem Rais" w:date="2024-02-22T15:03:00Z"/>
        </w:rPr>
        <w:pPrChange w:id="4530" w:author="Houyem Rais" w:date="2024-02-22T15:03:00Z">
          <w:pPr>
            <w:pStyle w:val="ListParagraph"/>
          </w:pPr>
        </w:pPrChange>
      </w:pPr>
      <w:del w:id="4531" w:author="Houyem Rais" w:date="2024-02-22T15:03:00Z">
        <w:r w:rsidRPr="00007B3E" w:rsidDel="00CB2812">
          <w:delText>Le potentiel de réduire le coût global des fonds ;</w:delText>
        </w:r>
      </w:del>
    </w:p>
    <w:p w14:paraId="2FC4FF99" w14:textId="2FA8569C" w:rsidR="002D6E9A" w:rsidRPr="00007B3E" w:rsidDel="00CB2812" w:rsidRDefault="002D6E9A" w:rsidP="00CB2812">
      <w:pPr>
        <w:pStyle w:val="ListParagraph"/>
        <w:numPr>
          <w:ilvl w:val="1"/>
          <w:numId w:val="1"/>
        </w:numPr>
        <w:tabs>
          <w:tab w:val="left" w:pos="2730"/>
        </w:tabs>
        <w:spacing w:before="240" w:after="240"/>
        <w:ind w:left="1134"/>
        <w:jc w:val="left"/>
        <w:outlineLvl w:val="2"/>
        <w:rPr>
          <w:del w:id="4532" w:author="Houyem Rais" w:date="2024-02-22T15:03:00Z"/>
        </w:rPr>
        <w:pPrChange w:id="4533" w:author="Houyem Rais" w:date="2024-02-22T15:03:00Z">
          <w:pPr>
            <w:pStyle w:val="ListParagraph"/>
          </w:pPr>
        </w:pPrChange>
      </w:pPr>
      <w:del w:id="4534" w:author="Houyem Rais" w:date="2024-02-22T15:03:00Z">
        <w:r w:rsidRPr="00007B3E" w:rsidDel="00CB2812">
          <w:delText>La capacité de retirer des bénéfices pendant les premières années d'exploitation (pas toujours possible avec les dividendes en capital selon certains principes comptables) ;</w:delText>
        </w:r>
      </w:del>
    </w:p>
    <w:p w14:paraId="338E4E53" w14:textId="329DC1A3" w:rsidR="002D6E9A" w:rsidRPr="00007B3E" w:rsidDel="00CB2812" w:rsidRDefault="002D6E9A" w:rsidP="00CB2812">
      <w:pPr>
        <w:pStyle w:val="ListParagraph"/>
        <w:numPr>
          <w:ilvl w:val="1"/>
          <w:numId w:val="1"/>
        </w:numPr>
        <w:tabs>
          <w:tab w:val="left" w:pos="2730"/>
        </w:tabs>
        <w:spacing w:before="240" w:after="240"/>
        <w:ind w:left="1134"/>
        <w:jc w:val="left"/>
        <w:outlineLvl w:val="2"/>
        <w:rPr>
          <w:del w:id="4535" w:author="Houyem Rais" w:date="2024-02-22T15:03:00Z"/>
        </w:rPr>
        <w:pPrChange w:id="4536" w:author="Houyem Rais" w:date="2024-02-22T15:03:00Z">
          <w:pPr>
            <w:pStyle w:val="ListParagraph"/>
          </w:pPr>
        </w:pPrChange>
      </w:pPr>
      <w:del w:id="4537" w:author="Houyem Rais" w:date="2024-02-22T15:03:00Z">
        <w:r w:rsidRPr="00007B3E" w:rsidDel="00CB2812">
          <w:delText>L'utilisation des prêts d'actionnaires comme un bouclier fiscal ; et</w:delText>
        </w:r>
      </w:del>
    </w:p>
    <w:p w14:paraId="355F0326" w14:textId="3207BB15" w:rsidR="00B41D70" w:rsidRPr="00007B3E" w:rsidDel="00CB2812" w:rsidRDefault="002D6E9A" w:rsidP="00CB2812">
      <w:pPr>
        <w:pStyle w:val="ListParagraph"/>
        <w:numPr>
          <w:ilvl w:val="1"/>
          <w:numId w:val="1"/>
        </w:numPr>
        <w:tabs>
          <w:tab w:val="left" w:pos="2730"/>
        </w:tabs>
        <w:spacing w:before="240" w:after="240"/>
        <w:ind w:left="1134"/>
        <w:jc w:val="left"/>
        <w:outlineLvl w:val="2"/>
        <w:rPr>
          <w:del w:id="4538" w:author="Houyem Rais" w:date="2024-02-22T15:03:00Z"/>
        </w:rPr>
        <w:pPrChange w:id="4539" w:author="Houyem Rais" w:date="2024-02-22T15:03:00Z">
          <w:pPr>
            <w:pStyle w:val="ListParagraph"/>
          </w:pPr>
        </w:pPrChange>
      </w:pPr>
      <w:del w:id="4540" w:author="Houyem Rais" w:date="2024-02-22T15:03:00Z">
        <w:r w:rsidRPr="00007B3E" w:rsidDel="00CB2812">
          <w:delText>Priorité en cas de liquidation pour différentes catégories d'actionnaires et permettant des rendements différentiels pour différents actionnaires.</w:delText>
        </w:r>
      </w:del>
    </w:p>
    <w:p w14:paraId="118E51D8" w14:textId="7C44D5F2" w:rsidR="00F10BF5" w:rsidRPr="00007B3E" w:rsidDel="00CB2812" w:rsidRDefault="00F10BF5" w:rsidP="00CB2812">
      <w:pPr>
        <w:pStyle w:val="Titre31"/>
        <w:numPr>
          <w:ilvl w:val="1"/>
          <w:numId w:val="1"/>
        </w:numPr>
        <w:tabs>
          <w:tab w:val="left" w:pos="2730"/>
        </w:tabs>
        <w:ind w:left="1134"/>
        <w:outlineLvl w:val="2"/>
        <w:rPr>
          <w:del w:id="4541" w:author="Houyem Rais" w:date="2024-02-22T15:03:00Z"/>
        </w:rPr>
        <w:pPrChange w:id="4542" w:author="Houyem Rais" w:date="2024-02-22T15:03:00Z">
          <w:pPr>
            <w:pStyle w:val="Titre31"/>
          </w:pPr>
        </w:pPrChange>
      </w:pPr>
      <w:bookmarkStart w:id="4543" w:name="_Toc129968847"/>
      <w:bookmarkStart w:id="4544" w:name="_Toc149904489"/>
      <w:del w:id="4545" w:author="Houyem Rais" w:date="2024-02-22T15:03:00Z">
        <w:r w:rsidRPr="00007B3E" w:rsidDel="00CB2812">
          <w:delText>Analyse des formes possibles de contribution et de soutien publics</w:delText>
        </w:r>
        <w:bookmarkEnd w:id="4543"/>
        <w:bookmarkEnd w:id="4544"/>
      </w:del>
    </w:p>
    <w:p w14:paraId="1BE686BD" w14:textId="6B5FF88E" w:rsidR="00F10BF5" w:rsidRPr="00007B3E" w:rsidDel="00CB2812" w:rsidRDefault="00F10BF5" w:rsidP="00CB2812">
      <w:pPr>
        <w:numPr>
          <w:ilvl w:val="1"/>
          <w:numId w:val="1"/>
        </w:numPr>
        <w:tabs>
          <w:tab w:val="left" w:pos="2730"/>
        </w:tabs>
        <w:spacing w:before="240" w:after="240"/>
        <w:ind w:left="1134"/>
        <w:jc w:val="left"/>
        <w:outlineLvl w:val="2"/>
        <w:rPr>
          <w:del w:id="4546" w:author="Houyem Rais" w:date="2024-02-22T15:03:00Z"/>
        </w:rPr>
        <w:pPrChange w:id="4547" w:author="Houyem Rais" w:date="2024-02-22T15:03:00Z">
          <w:pPr/>
        </w:pPrChange>
      </w:pPr>
      <w:del w:id="4548" w:author="Houyem Rais" w:date="2024-02-22T15:03:00Z">
        <w:r w:rsidRPr="00007B3E" w:rsidDel="00CB2812">
          <w:delText xml:space="preserve">La taille et l'échelle </w:delText>
        </w:r>
        <w:r w:rsidR="0061230E" w:rsidRPr="00007B3E" w:rsidDel="00CB2812">
          <w:delText>du projet</w:delText>
        </w:r>
        <w:r w:rsidRPr="00007B3E" w:rsidDel="00CB2812">
          <w:delText xml:space="preserve"> sont importantes. Le retour d'expérience de l'analyse de marché suggère que les besoins en capitaux importants pour le projet pourraient constituer un obstacle à sa réalisation. Des projets comparables actuellement sur le marché et des transactions conclues récemment montrent qu'il est peu probable que des projets de cette taille puissent être financés uniquement sur une combinaison de fonds propres et de dettes de prêteurs commerciaux ou de marchés financiers. Par exemple, plusieurs projets d’autoroutes en PPP en Vietnam ont récemment (mi-2020) échoué à attirer les financements bancaires et seront financés sur le budget de l’Etat. Il s’agit de 8 sections de 40 à 50 km de longueur, mis en appel d’offres en PPP par le Gouvernement, et dont seulement 3 sections ont été financées et conclues en PPP.</w:delText>
        </w:r>
      </w:del>
    </w:p>
    <w:p w14:paraId="75CBCE22" w14:textId="3DEDF64E" w:rsidR="00F10BF5" w:rsidRPr="00007B3E" w:rsidDel="00CB2812" w:rsidRDefault="00F10BF5" w:rsidP="00CB2812">
      <w:pPr>
        <w:numPr>
          <w:ilvl w:val="1"/>
          <w:numId w:val="1"/>
        </w:numPr>
        <w:tabs>
          <w:tab w:val="left" w:pos="2730"/>
        </w:tabs>
        <w:spacing w:before="240" w:after="240"/>
        <w:ind w:left="1134"/>
        <w:jc w:val="left"/>
        <w:outlineLvl w:val="2"/>
        <w:rPr>
          <w:del w:id="4549" w:author="Houyem Rais" w:date="2024-02-22T15:03:00Z"/>
          <w:b/>
        </w:rPr>
        <w:pPrChange w:id="4550" w:author="Houyem Rais" w:date="2024-02-22T15:03:00Z">
          <w:pPr/>
        </w:pPrChange>
      </w:pPr>
      <w:del w:id="4551" w:author="Houyem Rais" w:date="2024-02-22T15:03:00Z">
        <w:r w:rsidRPr="00007B3E" w:rsidDel="00CB2812">
          <w:rPr>
            <w:b/>
          </w:rPr>
          <w:delText>Par conséquent, une combinaison de dette commerciale, de fonds propres, de soutien gouvernemental et de financement international est recommandée.</w:delText>
        </w:r>
      </w:del>
    </w:p>
    <w:p w14:paraId="26AFE783" w14:textId="3F946F3F" w:rsidR="00F10BF5" w:rsidRPr="00007B3E" w:rsidDel="00CB2812" w:rsidRDefault="00F10BF5" w:rsidP="00CB2812">
      <w:pPr>
        <w:numPr>
          <w:ilvl w:val="1"/>
          <w:numId w:val="1"/>
        </w:numPr>
        <w:tabs>
          <w:tab w:val="left" w:pos="2730"/>
        </w:tabs>
        <w:spacing w:before="240" w:after="240"/>
        <w:ind w:left="1134"/>
        <w:jc w:val="left"/>
        <w:outlineLvl w:val="2"/>
        <w:rPr>
          <w:del w:id="4552" w:author="Houyem Rais" w:date="2024-02-22T15:03:00Z"/>
          <w:b/>
          <w:bCs/>
          <w:iCs/>
        </w:rPr>
        <w:sectPr w:rsidR="00F10BF5" w:rsidRPr="00007B3E" w:rsidDel="00CB2812" w:rsidSect="00CB2812">
          <w:headerReference w:type="default" r:id="rId21"/>
          <w:footerReference w:type="default" r:id="rId22"/>
          <w:pgSz w:w="11906" w:h="16838"/>
          <w:pgMar w:top="1417" w:right="1417" w:bottom="993" w:left="1417" w:header="708" w:footer="0" w:gutter="0"/>
          <w:cols w:space="708"/>
          <w:docGrid w:linePitch="360"/>
          <w:sectPrChange w:id="4553" w:author="Houyem Rais" w:date="2024-02-22T15:03:00Z">
            <w:sectPr w:rsidR="00F10BF5" w:rsidRPr="00007B3E" w:rsidDel="00CB2812" w:rsidSect="00CB2812">
              <w:pgMar w:top="1417" w:right="1417" w:bottom="993" w:left="1417" w:header="708" w:footer="0" w:gutter="0"/>
            </w:sectPr>
          </w:sectPrChange>
        </w:sectPr>
        <w:pPrChange w:id="4554" w:author="Houyem Rais" w:date="2024-02-22T15:03:00Z">
          <w:pPr/>
        </w:pPrChange>
      </w:pPr>
      <w:del w:id="4555" w:author="Houyem Rais" w:date="2024-02-22T15:03:00Z">
        <w:r w:rsidRPr="00007B3E" w:rsidDel="00CB2812">
          <w:rPr>
            <w:b/>
            <w:bCs/>
            <w:iCs/>
          </w:rPr>
          <w:br w:type="page"/>
        </w:r>
      </w:del>
    </w:p>
    <w:p w14:paraId="45D1D508" w14:textId="7D52FA8E" w:rsidR="00295D5E" w:rsidRPr="00007B3E" w:rsidDel="00CB2812" w:rsidRDefault="00295D5E" w:rsidP="00CB2812">
      <w:pPr>
        <w:pStyle w:val="Caption"/>
        <w:numPr>
          <w:ilvl w:val="1"/>
          <w:numId w:val="1"/>
        </w:numPr>
        <w:tabs>
          <w:tab w:val="left" w:pos="2730"/>
        </w:tabs>
        <w:spacing w:before="240" w:after="240"/>
        <w:ind w:left="1134"/>
        <w:jc w:val="left"/>
        <w:outlineLvl w:val="2"/>
        <w:rPr>
          <w:del w:id="4556" w:author="Houyem Rais" w:date="2024-02-22T15:03:00Z"/>
        </w:rPr>
        <w:pPrChange w:id="4557" w:author="Houyem Rais" w:date="2024-02-22T15:03:00Z">
          <w:pPr>
            <w:pStyle w:val="Caption"/>
            <w:spacing w:before="0" w:after="20"/>
          </w:pPr>
        </w:pPrChange>
      </w:pPr>
      <w:bookmarkStart w:id="4558" w:name="_Toc158885055"/>
      <w:del w:id="455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20</w:delText>
        </w:r>
        <w:r w:rsidDel="00CB2812">
          <w:rPr>
            <w:noProof/>
          </w:rPr>
          <w:fldChar w:fldCharType="end"/>
        </w:r>
        <w:r w:rsidRPr="00007B3E" w:rsidDel="00CB2812">
          <w:delText xml:space="preserve"> Options de soutien public pour le projet de la ligne 11</w:delText>
        </w:r>
        <w:r w:rsidR="009A0036" w:rsidRPr="00007B3E" w:rsidDel="00CB2812">
          <w:delText xml:space="preserve"> (Barreau Est)</w:delText>
        </w:r>
        <w:bookmarkEnd w:id="4558"/>
      </w:del>
    </w:p>
    <w:tbl>
      <w:tblPr>
        <w:tblW w:w="14431"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50"/>
        <w:gridCol w:w="3790"/>
        <w:gridCol w:w="3814"/>
        <w:gridCol w:w="4077"/>
      </w:tblGrid>
      <w:tr w:rsidR="005D1777" w:rsidRPr="00007B3E" w:rsidDel="00CB2812" w14:paraId="13626894" w14:textId="1C80B4E5" w:rsidTr="005D1777">
        <w:trPr>
          <w:trHeight w:val="421"/>
          <w:del w:id="4560" w:author="Houyem Rais" w:date="2024-02-22T15:03:00Z"/>
        </w:trPr>
        <w:tc>
          <w:tcPr>
            <w:tcW w:w="1689" w:type="dxa"/>
            <w:shd w:val="clear" w:color="auto" w:fill="D9D9D9" w:themeFill="background1" w:themeFillShade="D9"/>
            <w:tcMar>
              <w:top w:w="0" w:type="dxa"/>
              <w:left w:w="108" w:type="dxa"/>
              <w:bottom w:w="0" w:type="dxa"/>
              <w:right w:w="108" w:type="dxa"/>
            </w:tcMar>
            <w:vAlign w:val="center"/>
            <w:hideMark/>
          </w:tcPr>
          <w:p w14:paraId="5D2FAE83" w14:textId="3C262907"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61" w:author="Houyem Rais" w:date="2024-02-22T15:03:00Z"/>
                <w:b/>
                <w:bCs/>
                <w:sz w:val="19"/>
                <w:szCs w:val="19"/>
              </w:rPr>
              <w:pPrChange w:id="4562" w:author="Houyem Rais" w:date="2024-02-22T15:03:00Z">
                <w:pPr>
                  <w:spacing w:before="20" w:after="40" w:line="240" w:lineRule="auto"/>
                </w:pPr>
              </w:pPrChange>
            </w:pPr>
            <w:del w:id="4563" w:author="Houyem Rais" w:date="2024-02-22T15:03:00Z">
              <w:r w:rsidRPr="00007B3E" w:rsidDel="00CB2812">
                <w:rPr>
                  <w:b/>
                  <w:bCs/>
                  <w:sz w:val="19"/>
                  <w:szCs w:val="19"/>
                </w:rPr>
                <w:delText>Source de financement</w:delText>
              </w:r>
            </w:del>
          </w:p>
        </w:tc>
        <w:tc>
          <w:tcPr>
            <w:tcW w:w="4126" w:type="dxa"/>
            <w:shd w:val="clear" w:color="auto" w:fill="D9D9D9" w:themeFill="background1" w:themeFillShade="D9"/>
            <w:tcMar>
              <w:top w:w="0" w:type="dxa"/>
              <w:left w:w="108" w:type="dxa"/>
              <w:bottom w:w="0" w:type="dxa"/>
              <w:right w:w="108" w:type="dxa"/>
            </w:tcMar>
            <w:vAlign w:val="center"/>
            <w:hideMark/>
          </w:tcPr>
          <w:p w14:paraId="0946CB35" w14:textId="7A315B2C"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64" w:author="Houyem Rais" w:date="2024-02-22T15:03:00Z"/>
                <w:b/>
                <w:bCs/>
                <w:sz w:val="19"/>
                <w:szCs w:val="19"/>
              </w:rPr>
              <w:pPrChange w:id="4565" w:author="Houyem Rais" w:date="2024-02-22T15:03:00Z">
                <w:pPr>
                  <w:spacing w:before="20" w:after="40" w:line="240" w:lineRule="auto"/>
                </w:pPr>
              </w:pPrChange>
            </w:pPr>
            <w:del w:id="4566" w:author="Houyem Rais" w:date="2024-02-22T15:03:00Z">
              <w:r w:rsidRPr="00007B3E" w:rsidDel="00CB2812">
                <w:rPr>
                  <w:b/>
                  <w:bCs/>
                  <w:sz w:val="19"/>
                  <w:szCs w:val="19"/>
                </w:rPr>
                <w:delText>Description / Caractéristique</w:delText>
              </w:r>
            </w:del>
          </w:p>
        </w:tc>
        <w:tc>
          <w:tcPr>
            <w:tcW w:w="4111" w:type="dxa"/>
            <w:shd w:val="clear" w:color="auto" w:fill="D9D9D9" w:themeFill="background1" w:themeFillShade="D9"/>
            <w:tcMar>
              <w:top w:w="0" w:type="dxa"/>
              <w:left w:w="108" w:type="dxa"/>
              <w:bottom w:w="0" w:type="dxa"/>
              <w:right w:w="108" w:type="dxa"/>
            </w:tcMar>
            <w:vAlign w:val="center"/>
            <w:hideMark/>
          </w:tcPr>
          <w:p w14:paraId="7BEE6E24" w14:textId="1BDA9A6B"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67" w:author="Houyem Rais" w:date="2024-02-22T15:03:00Z"/>
                <w:b/>
                <w:bCs/>
                <w:sz w:val="19"/>
                <w:szCs w:val="19"/>
              </w:rPr>
              <w:pPrChange w:id="4568" w:author="Houyem Rais" w:date="2024-02-22T15:03:00Z">
                <w:pPr>
                  <w:spacing w:before="20" w:after="40" w:line="240" w:lineRule="auto"/>
                </w:pPr>
              </w:pPrChange>
            </w:pPr>
            <w:del w:id="4569" w:author="Houyem Rais" w:date="2024-02-22T15:03:00Z">
              <w:r w:rsidRPr="00007B3E" w:rsidDel="00CB2812">
                <w:rPr>
                  <w:b/>
                  <w:bCs/>
                  <w:sz w:val="19"/>
                  <w:szCs w:val="19"/>
                </w:rPr>
                <w:delText>Avantages</w:delText>
              </w:r>
            </w:del>
          </w:p>
        </w:tc>
        <w:tc>
          <w:tcPr>
            <w:tcW w:w="4505" w:type="dxa"/>
            <w:shd w:val="clear" w:color="auto" w:fill="D9D9D9" w:themeFill="background1" w:themeFillShade="D9"/>
            <w:tcMar>
              <w:top w:w="0" w:type="dxa"/>
              <w:left w:w="108" w:type="dxa"/>
              <w:bottom w:w="0" w:type="dxa"/>
              <w:right w:w="108" w:type="dxa"/>
            </w:tcMar>
            <w:vAlign w:val="center"/>
            <w:hideMark/>
          </w:tcPr>
          <w:p w14:paraId="05045CA2" w14:textId="60404415"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70" w:author="Houyem Rais" w:date="2024-02-22T15:03:00Z"/>
                <w:b/>
                <w:bCs/>
                <w:sz w:val="19"/>
                <w:szCs w:val="19"/>
              </w:rPr>
              <w:pPrChange w:id="4571" w:author="Houyem Rais" w:date="2024-02-22T15:03:00Z">
                <w:pPr>
                  <w:spacing w:before="20" w:after="40" w:line="240" w:lineRule="auto"/>
                </w:pPr>
              </w:pPrChange>
            </w:pPr>
            <w:del w:id="4572" w:author="Houyem Rais" w:date="2024-02-22T15:03:00Z">
              <w:r w:rsidRPr="00007B3E" w:rsidDel="00CB2812">
                <w:rPr>
                  <w:b/>
                  <w:bCs/>
                  <w:sz w:val="19"/>
                  <w:szCs w:val="19"/>
                </w:rPr>
                <w:delText>Inconvénients</w:delText>
              </w:r>
            </w:del>
          </w:p>
        </w:tc>
      </w:tr>
      <w:tr w:rsidR="00F10BF5" w:rsidRPr="00007B3E" w:rsidDel="00CB2812" w14:paraId="3F5DCD0F" w14:textId="775E47A3" w:rsidTr="005D1777">
        <w:trPr>
          <w:trHeight w:val="20"/>
          <w:tblHeader/>
          <w:del w:id="4573" w:author="Houyem Rais" w:date="2024-02-22T15:03:00Z"/>
        </w:trPr>
        <w:tc>
          <w:tcPr>
            <w:tcW w:w="1689" w:type="dxa"/>
            <w:shd w:val="clear" w:color="auto" w:fill="auto"/>
            <w:tcMar>
              <w:top w:w="0" w:type="dxa"/>
              <w:left w:w="108" w:type="dxa"/>
              <w:bottom w:w="0" w:type="dxa"/>
              <w:right w:w="108" w:type="dxa"/>
            </w:tcMar>
            <w:hideMark/>
          </w:tcPr>
          <w:p w14:paraId="4152B24F" w14:textId="2922EA04"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74" w:author="Houyem Rais" w:date="2024-02-22T15:03:00Z"/>
                <w:b/>
                <w:bCs/>
                <w:sz w:val="19"/>
                <w:szCs w:val="19"/>
              </w:rPr>
              <w:pPrChange w:id="4575" w:author="Houyem Rais" w:date="2024-02-22T15:03:00Z">
                <w:pPr>
                  <w:spacing w:before="20" w:after="40" w:line="240" w:lineRule="auto"/>
                </w:pPr>
              </w:pPrChange>
            </w:pPr>
            <w:del w:id="4576" w:author="Houyem Rais" w:date="2024-02-22T15:03:00Z">
              <w:r w:rsidRPr="00007B3E" w:rsidDel="00CB2812">
                <w:rPr>
                  <w:b/>
                  <w:bCs/>
                  <w:sz w:val="19"/>
                  <w:szCs w:val="19"/>
                </w:rPr>
                <w:delText>Contribution en capital (subvention)</w:delText>
              </w:r>
            </w:del>
          </w:p>
        </w:tc>
        <w:tc>
          <w:tcPr>
            <w:tcW w:w="4126" w:type="dxa"/>
            <w:shd w:val="clear" w:color="auto" w:fill="auto"/>
            <w:tcMar>
              <w:top w:w="0" w:type="dxa"/>
              <w:left w:w="108" w:type="dxa"/>
              <w:bottom w:w="0" w:type="dxa"/>
              <w:right w:w="108" w:type="dxa"/>
            </w:tcMar>
            <w:hideMark/>
          </w:tcPr>
          <w:p w14:paraId="1C8F518D" w14:textId="168C17AE"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77" w:author="Houyem Rais" w:date="2024-02-22T15:03:00Z"/>
                <w:sz w:val="19"/>
                <w:szCs w:val="19"/>
              </w:rPr>
              <w:pPrChange w:id="4578" w:author="Houyem Rais" w:date="2024-02-22T15:03:00Z">
                <w:pPr>
                  <w:numPr>
                    <w:numId w:val="8"/>
                  </w:numPr>
                  <w:spacing w:before="20" w:after="40" w:line="240" w:lineRule="auto"/>
                  <w:ind w:left="187" w:hanging="173"/>
                </w:pPr>
              </w:pPrChange>
            </w:pPr>
            <w:del w:id="4579" w:author="Houyem Rais" w:date="2024-02-22T15:03:00Z">
              <w:r w:rsidRPr="00007B3E" w:rsidDel="00CB2812">
                <w:rPr>
                  <w:sz w:val="19"/>
                  <w:szCs w:val="19"/>
                </w:rPr>
                <w:delText>Des précédents ont été établis lorsque les gouvernements ont fourni des contributions en capital sous forme de paiements initiaux ou de subventions pour des projets de PPP.</w:delText>
              </w:r>
            </w:del>
          </w:p>
          <w:p w14:paraId="41384153" w14:textId="6E0AC3C9"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80" w:author="Houyem Rais" w:date="2024-02-22T15:03:00Z"/>
                <w:sz w:val="19"/>
                <w:szCs w:val="19"/>
              </w:rPr>
              <w:pPrChange w:id="4581" w:author="Houyem Rais" w:date="2024-02-22T15:03:00Z">
                <w:pPr>
                  <w:numPr>
                    <w:numId w:val="8"/>
                  </w:numPr>
                  <w:spacing w:before="20" w:after="40" w:line="240" w:lineRule="auto"/>
                  <w:ind w:left="187" w:hanging="173"/>
                </w:pPr>
              </w:pPrChange>
            </w:pPr>
            <w:del w:id="4582" w:author="Houyem Rais" w:date="2024-02-22T15:03:00Z">
              <w:r w:rsidRPr="00007B3E" w:rsidDel="00CB2812">
                <w:rPr>
                  <w:sz w:val="19"/>
                  <w:szCs w:val="19"/>
                </w:rPr>
                <w:delText>Les apports en capital sont généralement permanents et réalisés à l'avance ou à la suite de l'achèvement de jalons de la construction.</w:delText>
              </w:r>
            </w:del>
          </w:p>
        </w:tc>
        <w:tc>
          <w:tcPr>
            <w:tcW w:w="4111" w:type="dxa"/>
            <w:shd w:val="clear" w:color="auto" w:fill="auto"/>
            <w:tcMar>
              <w:top w:w="0" w:type="dxa"/>
              <w:left w:w="108" w:type="dxa"/>
              <w:bottom w:w="0" w:type="dxa"/>
              <w:right w:w="108" w:type="dxa"/>
            </w:tcMar>
            <w:hideMark/>
          </w:tcPr>
          <w:p w14:paraId="262EE259" w14:textId="34FD6374"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83" w:author="Houyem Rais" w:date="2024-02-22T15:03:00Z"/>
                <w:sz w:val="19"/>
                <w:szCs w:val="19"/>
              </w:rPr>
              <w:pPrChange w:id="4584" w:author="Houyem Rais" w:date="2024-02-22T15:03:00Z">
                <w:pPr>
                  <w:numPr>
                    <w:numId w:val="8"/>
                  </w:numPr>
                  <w:spacing w:before="20" w:after="40" w:line="240" w:lineRule="auto"/>
                  <w:ind w:left="187" w:hanging="173"/>
                </w:pPr>
              </w:pPrChange>
            </w:pPr>
            <w:del w:id="4585" w:author="Houyem Rais" w:date="2024-02-22T15:03:00Z">
              <w:r w:rsidRPr="00007B3E" w:rsidDel="00CB2812">
                <w:rPr>
                  <w:sz w:val="19"/>
                  <w:szCs w:val="19"/>
                </w:rPr>
                <w:delText>Les contributions en capital réduisent non seulement la dette commerciale et les fonds propres requis pour les projets, mais elles peuvent aussi rendre un projet plus attrayant pour les pourvoyeurs de financement pour la partie restante (réduite) du capital privé. Ces paiements peuvent également permettre à différentes entités publiques d'ajuster leurs contributions respectives.</w:delText>
              </w:r>
            </w:del>
          </w:p>
        </w:tc>
        <w:tc>
          <w:tcPr>
            <w:tcW w:w="4505" w:type="dxa"/>
            <w:shd w:val="clear" w:color="auto" w:fill="auto"/>
            <w:tcMar>
              <w:top w:w="0" w:type="dxa"/>
              <w:left w:w="108" w:type="dxa"/>
              <w:bottom w:w="0" w:type="dxa"/>
              <w:right w:w="108" w:type="dxa"/>
            </w:tcMar>
            <w:hideMark/>
          </w:tcPr>
          <w:p w14:paraId="6FAE37F6" w14:textId="7A9DC880"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86" w:author="Houyem Rais" w:date="2024-02-22T15:03:00Z"/>
                <w:sz w:val="19"/>
                <w:szCs w:val="19"/>
              </w:rPr>
              <w:pPrChange w:id="4587" w:author="Houyem Rais" w:date="2024-02-22T15:03:00Z">
                <w:pPr>
                  <w:numPr>
                    <w:numId w:val="8"/>
                  </w:numPr>
                  <w:spacing w:before="20" w:after="40" w:line="240" w:lineRule="auto"/>
                  <w:ind w:left="187" w:hanging="173"/>
                </w:pPr>
              </w:pPrChange>
            </w:pPr>
            <w:del w:id="4588" w:author="Houyem Rais" w:date="2024-02-22T15:03:00Z">
              <w:r w:rsidRPr="00007B3E" w:rsidDel="00CB2812">
                <w:rPr>
                  <w:sz w:val="19"/>
                  <w:szCs w:val="19"/>
                </w:rPr>
                <w:delText>Le paiement avant la mise en service est contraire à l'un des principes fondamentaux des PPP selon lequel l'entité publique ne doit payer le service qu'une fois qu'il l'a reçu et ne pas payer à l'avance.</w:delText>
              </w:r>
            </w:del>
          </w:p>
          <w:p w14:paraId="09A5CB16" w14:textId="372549EA"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89" w:author="Houyem Rais" w:date="2024-02-22T15:03:00Z"/>
                <w:sz w:val="19"/>
                <w:szCs w:val="19"/>
              </w:rPr>
              <w:pPrChange w:id="4590" w:author="Houyem Rais" w:date="2024-02-22T15:03:00Z">
                <w:pPr>
                  <w:numPr>
                    <w:numId w:val="8"/>
                  </w:numPr>
                  <w:spacing w:before="20" w:after="40" w:line="240" w:lineRule="auto"/>
                  <w:ind w:left="187" w:hanging="173"/>
                </w:pPr>
              </w:pPrChange>
            </w:pPr>
            <w:del w:id="4591" w:author="Houyem Rais" w:date="2024-02-22T15:03:00Z">
              <w:r w:rsidRPr="00007B3E" w:rsidDel="00CB2812">
                <w:rPr>
                  <w:sz w:val="19"/>
                  <w:szCs w:val="19"/>
                </w:rPr>
                <w:delText>Si la contribution en capital représente une partie importante de la structure du capital, elle peut fausser l'équilibre des risques, avec moins de risques transférés au secteur privé.</w:delText>
              </w:r>
            </w:del>
          </w:p>
          <w:p w14:paraId="386CC211" w14:textId="616B95CA"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92" w:author="Houyem Rais" w:date="2024-02-22T15:03:00Z"/>
                <w:sz w:val="19"/>
                <w:szCs w:val="19"/>
              </w:rPr>
              <w:pPrChange w:id="4593" w:author="Houyem Rais" w:date="2024-02-22T15:03:00Z">
                <w:pPr>
                  <w:numPr>
                    <w:numId w:val="8"/>
                  </w:numPr>
                  <w:spacing w:before="20" w:after="40" w:line="240" w:lineRule="auto"/>
                  <w:ind w:left="187" w:hanging="173"/>
                </w:pPr>
              </w:pPrChange>
            </w:pPr>
            <w:del w:id="4594" w:author="Houyem Rais" w:date="2024-02-22T15:03:00Z">
              <w:r w:rsidRPr="00007B3E" w:rsidDel="00CB2812">
                <w:rPr>
                  <w:sz w:val="19"/>
                  <w:szCs w:val="19"/>
                </w:rPr>
                <w:delText>Les contributions en capitaux peuvent soulever des problèmes inter-créanciers potentiellement difficiles et des transferts de risques non désirés, notamment en cas de défaillance, où l'entité publique peut exiger le remboursement d'une partie ou de la totalité de sa contribution.</w:delText>
              </w:r>
            </w:del>
          </w:p>
        </w:tc>
      </w:tr>
      <w:tr w:rsidR="00F10BF5" w:rsidRPr="00007B3E" w:rsidDel="00CB2812" w14:paraId="58D697D7" w14:textId="7CC0A9CA" w:rsidTr="005D1777">
        <w:trPr>
          <w:trHeight w:val="20"/>
          <w:tblHeader/>
          <w:del w:id="4595" w:author="Houyem Rais" w:date="2024-02-22T15:03:00Z"/>
        </w:trPr>
        <w:tc>
          <w:tcPr>
            <w:tcW w:w="1689" w:type="dxa"/>
            <w:shd w:val="clear" w:color="auto" w:fill="auto"/>
            <w:tcMar>
              <w:top w:w="0" w:type="dxa"/>
              <w:left w:w="108" w:type="dxa"/>
              <w:bottom w:w="0" w:type="dxa"/>
              <w:right w:w="108" w:type="dxa"/>
            </w:tcMar>
            <w:hideMark/>
          </w:tcPr>
          <w:p w14:paraId="0C908BD9" w14:textId="510101E1"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96" w:author="Houyem Rais" w:date="2024-02-22T15:03:00Z"/>
                <w:b/>
                <w:bCs/>
                <w:sz w:val="19"/>
                <w:szCs w:val="19"/>
              </w:rPr>
              <w:pPrChange w:id="4597" w:author="Houyem Rais" w:date="2024-02-22T15:03:00Z">
                <w:pPr>
                  <w:spacing w:before="20" w:after="40" w:line="240" w:lineRule="auto"/>
                </w:pPr>
              </w:pPrChange>
            </w:pPr>
            <w:del w:id="4598" w:author="Houyem Rais" w:date="2024-02-22T15:03:00Z">
              <w:r w:rsidRPr="00007B3E" w:rsidDel="00CB2812">
                <w:rPr>
                  <w:b/>
                  <w:bCs/>
                  <w:sz w:val="19"/>
                  <w:szCs w:val="19"/>
                </w:rPr>
                <w:delText>Garantie gouvernementale</w:delText>
              </w:r>
            </w:del>
          </w:p>
        </w:tc>
        <w:tc>
          <w:tcPr>
            <w:tcW w:w="4126" w:type="dxa"/>
            <w:shd w:val="clear" w:color="auto" w:fill="auto"/>
            <w:tcMar>
              <w:top w:w="0" w:type="dxa"/>
              <w:left w:w="108" w:type="dxa"/>
              <w:bottom w:w="0" w:type="dxa"/>
              <w:right w:w="108" w:type="dxa"/>
            </w:tcMar>
            <w:hideMark/>
          </w:tcPr>
          <w:p w14:paraId="2051BDAE" w14:textId="27A3DF9B" w:rsidR="00F10BF5" w:rsidRPr="00007B3E" w:rsidDel="00CB2812" w:rsidRDefault="00F10BF5" w:rsidP="00CB2812">
            <w:pPr>
              <w:numPr>
                <w:ilvl w:val="1"/>
                <w:numId w:val="1"/>
              </w:numPr>
              <w:tabs>
                <w:tab w:val="left" w:pos="2730"/>
              </w:tabs>
              <w:spacing w:before="240" w:after="240" w:line="240" w:lineRule="auto"/>
              <w:ind w:left="1134"/>
              <w:jc w:val="left"/>
              <w:outlineLvl w:val="2"/>
              <w:rPr>
                <w:del w:id="4599" w:author="Houyem Rais" w:date="2024-02-22T15:03:00Z"/>
                <w:sz w:val="19"/>
                <w:szCs w:val="19"/>
              </w:rPr>
              <w:pPrChange w:id="4600" w:author="Houyem Rais" w:date="2024-02-22T15:03:00Z">
                <w:pPr>
                  <w:numPr>
                    <w:numId w:val="8"/>
                  </w:numPr>
                  <w:spacing w:before="20" w:after="40" w:line="240" w:lineRule="auto"/>
                  <w:ind w:left="187" w:hanging="173"/>
                </w:pPr>
              </w:pPrChange>
            </w:pPr>
            <w:del w:id="4601" w:author="Houyem Rais" w:date="2024-02-22T15:03:00Z">
              <w:r w:rsidRPr="00007B3E" w:rsidDel="00CB2812">
                <w:rPr>
                  <w:sz w:val="19"/>
                  <w:szCs w:val="19"/>
                </w:rPr>
                <w:delText>Une autre façon d'encourager le financement à long terme de la dette du secteur privé est que le gouvernement ou l'entité publique garantisse le remboursement d'une partie de la dette du projet, même si la cause de la défaillance potentielle incombe au partenaire privé.</w:delText>
              </w:r>
            </w:del>
          </w:p>
        </w:tc>
        <w:tc>
          <w:tcPr>
            <w:tcW w:w="4111" w:type="dxa"/>
            <w:shd w:val="clear" w:color="auto" w:fill="auto"/>
            <w:tcMar>
              <w:top w:w="0" w:type="dxa"/>
              <w:left w:w="108" w:type="dxa"/>
              <w:bottom w:w="0" w:type="dxa"/>
              <w:right w:w="108" w:type="dxa"/>
            </w:tcMar>
            <w:hideMark/>
          </w:tcPr>
          <w:p w14:paraId="7AE67860" w14:textId="4E16E29D"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02" w:author="Houyem Rais" w:date="2024-02-22T15:03:00Z"/>
                <w:sz w:val="19"/>
                <w:szCs w:val="19"/>
              </w:rPr>
              <w:pPrChange w:id="4603" w:author="Houyem Rais" w:date="2024-02-22T15:03:00Z">
                <w:pPr>
                  <w:numPr>
                    <w:numId w:val="8"/>
                  </w:numPr>
                  <w:spacing w:before="20" w:after="40" w:line="240" w:lineRule="auto"/>
                  <w:ind w:left="187" w:hanging="173"/>
                </w:pPr>
              </w:pPrChange>
            </w:pPr>
            <w:del w:id="4604" w:author="Houyem Rais" w:date="2024-02-22T15:03:00Z">
              <w:r w:rsidRPr="00007B3E" w:rsidDel="00CB2812">
                <w:rPr>
                  <w:sz w:val="19"/>
                  <w:szCs w:val="19"/>
                </w:rPr>
                <w:delText>Les garanties gouvernementales ont été utilisées avec succès dans le cadre d'un programme visant à stimuler le développement de sources de financement à long terme du secteur privé. Les garanties peuvent réduire le coût global du financement du projet, alors que la partie garantie peut ne pas être affectée si le projet est en difficulté.</w:delText>
              </w:r>
            </w:del>
          </w:p>
          <w:p w14:paraId="76A4F59B" w14:textId="32E958DB"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05" w:author="Houyem Rais" w:date="2024-02-22T15:03:00Z"/>
                <w:sz w:val="19"/>
                <w:szCs w:val="19"/>
              </w:rPr>
              <w:pPrChange w:id="4606" w:author="Houyem Rais" w:date="2024-02-22T15:03:00Z">
                <w:pPr>
                  <w:numPr>
                    <w:numId w:val="8"/>
                  </w:numPr>
                  <w:spacing w:before="20" w:after="40" w:line="240" w:lineRule="auto"/>
                  <w:ind w:left="187" w:hanging="173"/>
                </w:pPr>
              </w:pPrChange>
            </w:pPr>
            <w:del w:id="4607" w:author="Houyem Rais" w:date="2024-02-22T15:03:00Z">
              <w:r w:rsidRPr="00007B3E" w:rsidDel="00CB2812">
                <w:rPr>
                  <w:sz w:val="19"/>
                  <w:szCs w:val="19"/>
                </w:rPr>
                <w:delText>La garantie n'a pas nécessairement un coût pour le gouvernement.</w:delText>
              </w:r>
            </w:del>
          </w:p>
        </w:tc>
        <w:tc>
          <w:tcPr>
            <w:tcW w:w="4505" w:type="dxa"/>
            <w:shd w:val="clear" w:color="auto" w:fill="auto"/>
            <w:tcMar>
              <w:top w:w="0" w:type="dxa"/>
              <w:left w:w="108" w:type="dxa"/>
              <w:bottom w:w="0" w:type="dxa"/>
              <w:right w:w="108" w:type="dxa"/>
            </w:tcMar>
            <w:hideMark/>
          </w:tcPr>
          <w:p w14:paraId="316F2988" w14:textId="26CAEE2E"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08" w:author="Houyem Rais" w:date="2024-02-22T15:03:00Z"/>
                <w:sz w:val="19"/>
                <w:szCs w:val="19"/>
              </w:rPr>
              <w:pPrChange w:id="4609" w:author="Houyem Rais" w:date="2024-02-22T15:03:00Z">
                <w:pPr>
                  <w:numPr>
                    <w:numId w:val="8"/>
                  </w:numPr>
                  <w:spacing w:before="20" w:after="40" w:line="240" w:lineRule="auto"/>
                  <w:ind w:left="187" w:hanging="173"/>
                </w:pPr>
              </w:pPrChange>
            </w:pPr>
            <w:del w:id="4610" w:author="Houyem Rais" w:date="2024-02-22T15:03:00Z">
              <w:r w:rsidRPr="00007B3E" w:rsidDel="00CB2812">
                <w:rPr>
                  <w:sz w:val="19"/>
                  <w:szCs w:val="19"/>
                </w:rPr>
                <w:delText>Il est important que la part non garantie de la dette soit une incitation suffisante pour s'assurer que les prêteurs auront suffisamment de dette à risque pour l'exécution du projet et ainsi s'assurer qu'ils exécutent la due diligence du projet ; La gestion de la performance du projet est un principe fondamental des PPP.</w:delText>
              </w:r>
            </w:del>
          </w:p>
          <w:p w14:paraId="10990161" w14:textId="365F2FFC"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11" w:author="Houyem Rais" w:date="2024-02-22T15:03:00Z"/>
                <w:sz w:val="19"/>
                <w:szCs w:val="19"/>
              </w:rPr>
              <w:pPrChange w:id="4612" w:author="Houyem Rais" w:date="2024-02-22T15:03:00Z">
                <w:pPr>
                  <w:numPr>
                    <w:numId w:val="8"/>
                  </w:numPr>
                  <w:spacing w:before="20" w:after="40" w:line="240" w:lineRule="auto"/>
                  <w:ind w:left="187" w:hanging="173"/>
                </w:pPr>
              </w:pPrChange>
            </w:pPr>
            <w:del w:id="4613" w:author="Houyem Rais" w:date="2024-02-22T15:03:00Z">
              <w:r w:rsidRPr="00007B3E" w:rsidDel="00CB2812">
                <w:rPr>
                  <w:sz w:val="19"/>
                  <w:szCs w:val="19"/>
                </w:rPr>
                <w:delText>Problèmes inter-créanciers, notamment en cas de défaut.</w:delText>
              </w:r>
            </w:del>
          </w:p>
        </w:tc>
      </w:tr>
      <w:tr w:rsidR="00F10BF5" w:rsidRPr="00007B3E" w:rsidDel="00CB2812" w14:paraId="60B8F741" w14:textId="3BC91FB1" w:rsidTr="005D1777">
        <w:trPr>
          <w:trHeight w:val="43"/>
          <w:tblHeader/>
          <w:del w:id="4614" w:author="Houyem Rais" w:date="2024-02-22T15:03:00Z"/>
        </w:trPr>
        <w:tc>
          <w:tcPr>
            <w:tcW w:w="1689" w:type="dxa"/>
            <w:shd w:val="clear" w:color="auto" w:fill="auto"/>
            <w:tcMar>
              <w:top w:w="0" w:type="dxa"/>
              <w:left w:w="108" w:type="dxa"/>
              <w:bottom w:w="0" w:type="dxa"/>
              <w:right w:w="108" w:type="dxa"/>
            </w:tcMar>
            <w:hideMark/>
          </w:tcPr>
          <w:p w14:paraId="3B8BF663" w14:textId="2C00BB61"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15" w:author="Houyem Rais" w:date="2024-02-22T15:03:00Z"/>
                <w:b/>
                <w:bCs/>
                <w:sz w:val="19"/>
                <w:szCs w:val="19"/>
              </w:rPr>
              <w:pPrChange w:id="4616" w:author="Houyem Rais" w:date="2024-02-22T15:03:00Z">
                <w:pPr>
                  <w:spacing w:before="20" w:after="40" w:line="240" w:lineRule="auto"/>
                </w:pPr>
              </w:pPrChange>
            </w:pPr>
            <w:del w:id="4617" w:author="Houyem Rais" w:date="2024-02-22T15:03:00Z">
              <w:r w:rsidRPr="00007B3E" w:rsidDel="00CB2812">
                <w:rPr>
                  <w:b/>
                  <w:bCs/>
                  <w:sz w:val="19"/>
                  <w:szCs w:val="19"/>
                </w:rPr>
                <w:delText>Cofinancement par une entité publique</w:delText>
              </w:r>
            </w:del>
          </w:p>
        </w:tc>
        <w:tc>
          <w:tcPr>
            <w:tcW w:w="4126" w:type="dxa"/>
            <w:shd w:val="clear" w:color="auto" w:fill="auto"/>
            <w:tcMar>
              <w:top w:w="0" w:type="dxa"/>
              <w:left w:w="108" w:type="dxa"/>
              <w:bottom w:w="0" w:type="dxa"/>
              <w:right w:w="108" w:type="dxa"/>
            </w:tcMar>
            <w:hideMark/>
          </w:tcPr>
          <w:p w14:paraId="0378014B" w14:textId="1BBEEFD6"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18" w:author="Houyem Rais" w:date="2024-02-22T15:03:00Z"/>
                <w:sz w:val="19"/>
                <w:szCs w:val="19"/>
              </w:rPr>
              <w:pPrChange w:id="4619" w:author="Houyem Rais" w:date="2024-02-22T15:03:00Z">
                <w:pPr>
                  <w:numPr>
                    <w:numId w:val="8"/>
                  </w:numPr>
                  <w:spacing w:before="20" w:after="40" w:line="240" w:lineRule="auto"/>
                  <w:ind w:left="187" w:hanging="173"/>
                </w:pPr>
              </w:pPrChange>
            </w:pPr>
            <w:del w:id="4620" w:author="Houyem Rais" w:date="2024-02-22T15:03:00Z">
              <w:r w:rsidRPr="00007B3E" w:rsidDel="00CB2812">
                <w:rPr>
                  <w:sz w:val="19"/>
                  <w:szCs w:val="19"/>
                </w:rPr>
                <w:delText>Dans le cadre du modèle de cofinancement par une entité publique, l'Entité Publique répond aux déficits de financement par des prêts qui peuvent ou non être à des conditions identiques à celles offertes par les banques commerciales. Dans certains cas, le prêteur d'entité publique peut exiger des garanties supplémentaires ou assumer moins de risques.</w:delText>
              </w:r>
            </w:del>
          </w:p>
        </w:tc>
        <w:tc>
          <w:tcPr>
            <w:tcW w:w="4111" w:type="dxa"/>
            <w:shd w:val="clear" w:color="auto" w:fill="auto"/>
            <w:tcMar>
              <w:top w:w="0" w:type="dxa"/>
              <w:left w:w="108" w:type="dxa"/>
              <w:bottom w:w="0" w:type="dxa"/>
              <w:right w:w="108" w:type="dxa"/>
            </w:tcMar>
            <w:hideMark/>
          </w:tcPr>
          <w:p w14:paraId="2DD65F1B" w14:textId="2F835310"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21" w:author="Houyem Rais" w:date="2024-02-22T15:03:00Z"/>
                <w:sz w:val="19"/>
                <w:szCs w:val="19"/>
              </w:rPr>
              <w:pPrChange w:id="4622" w:author="Houyem Rais" w:date="2024-02-22T15:03:00Z">
                <w:pPr>
                  <w:numPr>
                    <w:numId w:val="8"/>
                  </w:numPr>
                  <w:spacing w:before="20" w:after="40" w:line="240" w:lineRule="auto"/>
                  <w:ind w:left="187" w:hanging="173"/>
                </w:pPr>
              </w:pPrChange>
            </w:pPr>
            <w:del w:id="4623" w:author="Houyem Rais" w:date="2024-02-22T15:03:00Z">
              <w:r w:rsidRPr="00007B3E" w:rsidDel="00CB2812">
                <w:rPr>
                  <w:sz w:val="19"/>
                  <w:szCs w:val="19"/>
                </w:rPr>
                <w:delText>Le cofinancement par une entité publique peut pallier des déficits de financement. Le cofinancement peut réduire le coût du financement si l'entité publique offre des conditions plus concurrentielles que les prêteurs commerciaux.</w:delText>
              </w:r>
            </w:del>
          </w:p>
        </w:tc>
        <w:tc>
          <w:tcPr>
            <w:tcW w:w="4505" w:type="dxa"/>
            <w:shd w:val="clear" w:color="auto" w:fill="auto"/>
            <w:tcMar>
              <w:top w:w="0" w:type="dxa"/>
              <w:left w:w="108" w:type="dxa"/>
              <w:bottom w:w="0" w:type="dxa"/>
              <w:right w:w="108" w:type="dxa"/>
            </w:tcMar>
            <w:hideMark/>
          </w:tcPr>
          <w:p w14:paraId="140B65E1" w14:textId="5DB2BCC9"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24" w:author="Houyem Rais" w:date="2024-02-22T15:03:00Z"/>
                <w:sz w:val="19"/>
                <w:szCs w:val="19"/>
              </w:rPr>
              <w:pPrChange w:id="4625" w:author="Houyem Rais" w:date="2024-02-22T15:03:00Z">
                <w:pPr>
                  <w:numPr>
                    <w:numId w:val="8"/>
                  </w:numPr>
                  <w:spacing w:before="20" w:after="40" w:line="240" w:lineRule="auto"/>
                  <w:ind w:left="187" w:hanging="173"/>
                </w:pPr>
              </w:pPrChange>
            </w:pPr>
            <w:del w:id="4626" w:author="Houyem Rais" w:date="2024-02-22T15:03:00Z">
              <w:r w:rsidRPr="00007B3E" w:rsidDel="00CB2812">
                <w:rPr>
                  <w:sz w:val="19"/>
                  <w:szCs w:val="19"/>
                </w:rPr>
                <w:delText>Défis liés au modèle de cofinancement, notamment la possibilité de créer et de gérer une unité ou une institution de crédit expérimentée et les problèmes liés aux limites des risques pouvant être acceptés par l'entité publique tout en assurant un transfert optimal des risques.</w:delText>
              </w:r>
            </w:del>
          </w:p>
          <w:p w14:paraId="14501EC4" w14:textId="25F4CF80" w:rsidR="00F10BF5" w:rsidRPr="00007B3E" w:rsidDel="00CB2812" w:rsidRDefault="00F10BF5" w:rsidP="00CB2812">
            <w:pPr>
              <w:numPr>
                <w:ilvl w:val="1"/>
                <w:numId w:val="1"/>
              </w:numPr>
              <w:tabs>
                <w:tab w:val="left" w:pos="2730"/>
              </w:tabs>
              <w:spacing w:before="240" w:after="240" w:line="240" w:lineRule="auto"/>
              <w:ind w:left="1134"/>
              <w:jc w:val="left"/>
              <w:outlineLvl w:val="2"/>
              <w:rPr>
                <w:del w:id="4627" w:author="Houyem Rais" w:date="2024-02-22T15:03:00Z"/>
                <w:sz w:val="19"/>
                <w:szCs w:val="19"/>
              </w:rPr>
              <w:pPrChange w:id="4628" w:author="Houyem Rais" w:date="2024-02-22T15:03:00Z">
                <w:pPr>
                  <w:numPr>
                    <w:numId w:val="8"/>
                  </w:numPr>
                  <w:spacing w:before="20" w:after="40" w:line="240" w:lineRule="auto"/>
                  <w:ind w:left="187" w:hanging="173"/>
                </w:pPr>
              </w:pPrChange>
            </w:pPr>
            <w:del w:id="4629" w:author="Houyem Rais" w:date="2024-02-22T15:03:00Z">
              <w:r w:rsidRPr="00007B3E" w:rsidDel="00CB2812">
                <w:rPr>
                  <w:sz w:val="19"/>
                  <w:szCs w:val="19"/>
                </w:rPr>
                <w:delText>Problèmes inter-créanciers, notamment en cas de défaut.</w:delText>
              </w:r>
            </w:del>
          </w:p>
        </w:tc>
      </w:tr>
    </w:tbl>
    <w:p w14:paraId="32F25F57" w14:textId="2DD19A00" w:rsidR="00F10BF5" w:rsidRPr="00007B3E" w:rsidDel="00CB2812" w:rsidRDefault="00F10BF5" w:rsidP="00CB2812">
      <w:pPr>
        <w:numPr>
          <w:ilvl w:val="1"/>
          <w:numId w:val="1"/>
        </w:numPr>
        <w:tabs>
          <w:tab w:val="left" w:pos="2730"/>
        </w:tabs>
        <w:spacing w:before="240" w:after="240"/>
        <w:ind w:left="1134"/>
        <w:jc w:val="left"/>
        <w:outlineLvl w:val="2"/>
        <w:rPr>
          <w:del w:id="4630" w:author="Houyem Rais" w:date="2024-02-22T15:03:00Z"/>
          <w:b/>
          <w:bCs/>
        </w:rPr>
        <w:sectPr w:rsidR="00F10BF5" w:rsidRPr="00007B3E" w:rsidDel="00CB2812" w:rsidSect="00CB2812">
          <w:pgSz w:w="16838" w:h="11906" w:orient="landscape"/>
          <w:pgMar w:top="1417" w:right="1417" w:bottom="993" w:left="1417" w:header="708" w:footer="0" w:gutter="0"/>
          <w:cols w:space="708"/>
          <w:docGrid w:linePitch="360"/>
          <w:sectPrChange w:id="4631" w:author="Houyem Rais" w:date="2024-02-22T15:03:00Z">
            <w:sectPr w:rsidR="00F10BF5" w:rsidRPr="00007B3E" w:rsidDel="00CB2812" w:rsidSect="00CB2812">
              <w:pgMar w:top="1417" w:right="1417" w:bottom="1417" w:left="1417" w:header="708" w:footer="708" w:gutter="0"/>
            </w:sectPr>
          </w:sectPrChange>
        </w:sectPr>
        <w:pPrChange w:id="4632" w:author="Houyem Rais" w:date="2024-02-22T15:03:00Z">
          <w:pPr/>
        </w:pPrChange>
      </w:pPr>
    </w:p>
    <w:p w14:paraId="405C424A" w14:textId="2F40ECB2" w:rsidR="00330CCE" w:rsidRPr="00007B3E" w:rsidDel="00CB2812" w:rsidRDefault="0070448C" w:rsidP="00CB2812">
      <w:pPr>
        <w:numPr>
          <w:ilvl w:val="1"/>
          <w:numId w:val="1"/>
        </w:numPr>
        <w:tabs>
          <w:tab w:val="left" w:pos="2730"/>
        </w:tabs>
        <w:spacing w:before="240" w:after="240"/>
        <w:ind w:left="1134"/>
        <w:jc w:val="left"/>
        <w:outlineLvl w:val="2"/>
        <w:rPr>
          <w:del w:id="4633" w:author="Houyem Rais" w:date="2024-02-22T15:03:00Z"/>
        </w:rPr>
        <w:pPrChange w:id="4634" w:author="Houyem Rais" w:date="2024-02-22T15:03:00Z">
          <w:pPr/>
        </w:pPrChange>
      </w:pPr>
      <w:del w:id="4635" w:author="Houyem Rais" w:date="2024-02-22T15:03:00Z">
        <w:r w:rsidRPr="00007B3E" w:rsidDel="00CB2812">
          <w:delText>Chacune des sources de financement ci-dessus présente des avantages et des particularités différentes. Cependant</w:delText>
        </w:r>
        <w:r w:rsidR="00330CCE" w:rsidRPr="00007B3E" w:rsidDel="00CB2812">
          <w:delText>,</w:delText>
        </w:r>
        <w:r w:rsidRPr="00007B3E" w:rsidDel="00CB2812">
          <w:delText xml:space="preserve"> les opérations de financement de projets </w:delText>
        </w:r>
        <w:r w:rsidR="008C7D24" w:rsidRPr="00007B3E" w:rsidDel="00CB2812">
          <w:delText xml:space="preserve">récentes </w:delText>
        </w:r>
        <w:r w:rsidRPr="00007B3E" w:rsidDel="00CB2812">
          <w:delText xml:space="preserve">suggèrent qu’un mélange de dette commerciale senior et de financement des agences de crédit à l’exportation (lorsque le projet comprend du matériel roulant à acheter à partir d’un pays étranger) est le plus approprié pour ce type de projets. L’utilisation du financement des agences de crédit à l’exportation réduit considérablement les coûts </w:delText>
        </w:r>
        <w:r w:rsidR="007218DD" w:rsidRPr="00007B3E" w:rsidDel="00CB2812">
          <w:delText>d</w:delText>
        </w:r>
        <w:r w:rsidR="007218DD" w:rsidDel="00CB2812">
          <w:delText>u</w:delText>
        </w:r>
        <w:r w:rsidR="007218DD" w:rsidRPr="00007B3E" w:rsidDel="00CB2812">
          <w:delText xml:space="preserve"> </w:delText>
        </w:r>
        <w:r w:rsidRPr="00007B3E" w:rsidDel="00CB2812">
          <w:delText>financement, car les marges de ces agences sont généralement inférieures à celles des banques commerciales.</w:delText>
        </w:r>
        <w:r w:rsidR="00330CCE" w:rsidRPr="00007B3E" w:rsidDel="00CB2812">
          <w:delText xml:space="preserve"> Habituellement, le financement des agences de crédit à l’exportation est lié à l’achat d’équipements dans les pays exportateurs.</w:delText>
        </w:r>
      </w:del>
    </w:p>
    <w:p w14:paraId="27C56A5F" w14:textId="666B59DA" w:rsidR="00330CCE" w:rsidRPr="00007B3E" w:rsidDel="00CB2812" w:rsidRDefault="00330CCE" w:rsidP="00CB2812">
      <w:pPr>
        <w:numPr>
          <w:ilvl w:val="1"/>
          <w:numId w:val="1"/>
        </w:numPr>
        <w:tabs>
          <w:tab w:val="left" w:pos="2730"/>
        </w:tabs>
        <w:spacing w:before="240" w:after="240"/>
        <w:ind w:left="1134"/>
        <w:jc w:val="left"/>
        <w:outlineLvl w:val="2"/>
        <w:rPr>
          <w:del w:id="4636" w:author="Houyem Rais" w:date="2024-02-22T15:03:00Z"/>
        </w:rPr>
        <w:pPrChange w:id="4637" w:author="Houyem Rais" w:date="2024-02-22T15:03:00Z">
          <w:pPr/>
        </w:pPrChange>
      </w:pPr>
      <w:del w:id="4638" w:author="Houyem Rais" w:date="2024-02-22T15:03:00Z">
        <w:r w:rsidRPr="00007B3E" w:rsidDel="00CB2812">
          <w:delText>L’intérêt des bailleurs de fonds multilatéraux est susceptible d’être lié aux avantages sociaux découlant du projet, et un défi majeur sera de structurer le projet en conformité avec les principes d’intervention de ces bailleurs (principes de l’équateur, etc.) et en matière d’exigences environnementales</w:delText>
        </w:r>
        <w:r w:rsidR="00257738" w:rsidRPr="00007B3E" w:rsidDel="00CB2812">
          <w:delText>. En effet</w:delText>
        </w:r>
        <w:r w:rsidRPr="00007B3E" w:rsidDel="00CB2812">
          <w:delText>. Ces principes s’ils ne sont pas pris en compte très tôt dans le processus du projet risquent de le retarder et d’en augmenter le coût.</w:delText>
        </w:r>
      </w:del>
    </w:p>
    <w:p w14:paraId="1114B168" w14:textId="30A8912B" w:rsidR="00B6783C" w:rsidRPr="00007B3E" w:rsidDel="00CB2812" w:rsidRDefault="00330CCE" w:rsidP="00CB2812">
      <w:pPr>
        <w:numPr>
          <w:ilvl w:val="1"/>
          <w:numId w:val="1"/>
        </w:numPr>
        <w:tabs>
          <w:tab w:val="left" w:pos="2730"/>
        </w:tabs>
        <w:spacing w:before="240" w:after="240"/>
        <w:ind w:left="1134"/>
        <w:jc w:val="left"/>
        <w:outlineLvl w:val="2"/>
        <w:rPr>
          <w:del w:id="4639" w:author="Houyem Rais" w:date="2024-02-22T15:03:00Z"/>
        </w:rPr>
        <w:pPrChange w:id="4640" w:author="Houyem Rais" w:date="2024-02-22T15:03:00Z">
          <w:pPr/>
        </w:pPrChange>
      </w:pPr>
      <w:del w:id="4641" w:author="Houyem Rais" w:date="2024-02-22T15:03:00Z">
        <w:r w:rsidRPr="00007B3E" w:rsidDel="00CB2812">
          <w:rPr>
            <w:iCs/>
          </w:rPr>
          <w:delText>Les solutions de financement finales proposées par chaque candidat du secteur privé comprendront inévitablement un mélange des sources de financement mentionnées ci-dessus (privé, commercial</w:delText>
        </w:r>
        <w:r w:rsidR="005E72A7" w:rsidRPr="00007B3E" w:rsidDel="00CB2812">
          <w:rPr>
            <w:iCs/>
          </w:rPr>
          <w:delText>, public</w:delText>
        </w:r>
        <w:r w:rsidRPr="00007B3E" w:rsidDel="00CB2812">
          <w:rPr>
            <w:iCs/>
          </w:rPr>
          <w:delText xml:space="preserve"> et via les bailleurs de fonds).</w:delText>
        </w:r>
      </w:del>
    </w:p>
    <w:p w14:paraId="0F7ACAF9" w14:textId="77324528" w:rsidR="00FF05E0" w:rsidRPr="00007B3E" w:rsidDel="00CB2812" w:rsidRDefault="00FF05E0" w:rsidP="00CB2812">
      <w:pPr>
        <w:pStyle w:val="Titre21"/>
        <w:rPr>
          <w:del w:id="4642" w:author="Houyem Rais" w:date="2024-02-22T15:03:00Z"/>
        </w:rPr>
        <w:pPrChange w:id="4643" w:author="Houyem Rais" w:date="2024-02-22T15:03:00Z">
          <w:pPr>
            <w:pStyle w:val="Titre21"/>
          </w:pPr>
        </w:pPrChange>
      </w:pPr>
      <w:bookmarkStart w:id="4644" w:name="_Toc158884995"/>
      <w:del w:id="4645" w:author="Houyem Rais" w:date="2024-02-22T15:03:00Z">
        <w:r w:rsidRPr="00007B3E" w:rsidDel="00CB2812">
          <w:delText>Modèles de réalisation et d’exploitation PPP potentiels pour les systèmes ferroviaires</w:delText>
        </w:r>
        <w:bookmarkEnd w:id="4644"/>
      </w:del>
    </w:p>
    <w:p w14:paraId="6DDC8D8B" w14:textId="71CD69CC" w:rsidR="00FF05E0" w:rsidRPr="00007B3E" w:rsidDel="00CB2812" w:rsidRDefault="00FF05E0" w:rsidP="00CB2812">
      <w:pPr>
        <w:pStyle w:val="Titre31"/>
        <w:numPr>
          <w:ilvl w:val="1"/>
          <w:numId w:val="1"/>
        </w:numPr>
        <w:tabs>
          <w:tab w:val="left" w:pos="2730"/>
        </w:tabs>
        <w:ind w:left="1134"/>
        <w:outlineLvl w:val="2"/>
        <w:rPr>
          <w:del w:id="4646" w:author="Houyem Rais" w:date="2024-02-22T15:03:00Z"/>
        </w:rPr>
        <w:pPrChange w:id="4647" w:author="Houyem Rais" w:date="2024-02-22T15:03:00Z">
          <w:pPr>
            <w:pStyle w:val="Titre31"/>
          </w:pPr>
        </w:pPrChange>
      </w:pPr>
      <w:del w:id="4648" w:author="Houyem Rais" w:date="2024-02-22T15:03:00Z">
        <w:r w:rsidRPr="00007B3E" w:rsidDel="00CB2812">
          <w:delText>Identification de modèles potentiels de PPP ferroviaires</w:delText>
        </w:r>
      </w:del>
    </w:p>
    <w:p w14:paraId="240D5C44" w14:textId="4A485FAB" w:rsidR="001952DB" w:rsidRPr="00007B3E" w:rsidDel="00CB2812" w:rsidRDefault="001952DB" w:rsidP="00CB2812">
      <w:pPr>
        <w:numPr>
          <w:ilvl w:val="1"/>
          <w:numId w:val="1"/>
        </w:numPr>
        <w:tabs>
          <w:tab w:val="left" w:pos="2730"/>
        </w:tabs>
        <w:spacing w:before="240" w:after="240"/>
        <w:ind w:left="1134"/>
        <w:jc w:val="left"/>
        <w:outlineLvl w:val="2"/>
        <w:rPr>
          <w:del w:id="4649" w:author="Houyem Rais" w:date="2024-02-22T15:03:00Z"/>
        </w:rPr>
        <w:pPrChange w:id="4650" w:author="Houyem Rais" w:date="2024-02-22T15:03:00Z">
          <w:pPr/>
        </w:pPrChange>
      </w:pPr>
      <w:del w:id="4651" w:author="Houyem Rais" w:date="2024-02-22T15:03:00Z">
        <w:r w:rsidRPr="00007B3E" w:rsidDel="00CB2812">
          <w:delText>Nous explorons dans ce qui suit les différentes options possibles pour la construction et l’exploitation de la ligne ferroviaire Kalaa Sghira-Kairounan (Barreau Est). Cette analyse est effectuée du point de vue du partenaire privé qui sera chargé de la construction et/ou de l’exploitation-maintenance de la ligne, selon l’un des schémas de montage suivant :</w:delText>
        </w:r>
      </w:del>
    </w:p>
    <w:p w14:paraId="2F995B92" w14:textId="39654C0A"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4652" w:author="Houyem Rais" w:date="2024-02-22T15:03:00Z"/>
        </w:rPr>
        <w:pPrChange w:id="4653" w:author="Houyem Rais" w:date="2024-02-22T15:03:00Z">
          <w:pPr>
            <w:pStyle w:val="ListParagraph"/>
          </w:pPr>
        </w:pPrChange>
      </w:pPr>
      <w:del w:id="4654" w:author="Houyem Rais" w:date="2024-02-22T15:03:00Z">
        <w:r w:rsidRPr="00007B3E" w:rsidDel="00CB2812">
          <w:rPr>
            <w:b/>
            <w:bCs/>
          </w:rPr>
          <w:delText>Ma</w:delText>
        </w:r>
        <w:r w:rsidR="007F53BD" w:rsidRPr="00007B3E" w:rsidDel="00CB2812">
          <w:rPr>
            <w:b/>
            <w:bCs/>
          </w:rPr>
          <w:delText>î</w:delText>
        </w:r>
        <w:r w:rsidRPr="00007B3E" w:rsidDel="00CB2812">
          <w:rPr>
            <w:b/>
            <w:bCs/>
          </w:rPr>
          <w:delText>trise d’</w:delText>
        </w:r>
        <w:r w:rsidR="0035334F" w:rsidDel="00CB2812">
          <w:rPr>
            <w:b/>
            <w:bCs/>
          </w:rPr>
          <w:delText>O</w:delText>
        </w:r>
        <w:r w:rsidRPr="00007B3E" w:rsidDel="00CB2812">
          <w:rPr>
            <w:b/>
            <w:bCs/>
          </w:rPr>
          <w:delText xml:space="preserve">uvrage </w:delText>
        </w:r>
        <w:r w:rsidR="0035334F" w:rsidDel="00CB2812">
          <w:rPr>
            <w:b/>
            <w:bCs/>
          </w:rPr>
          <w:delText>P</w:delText>
        </w:r>
        <w:r w:rsidRPr="00007B3E" w:rsidDel="00CB2812">
          <w:rPr>
            <w:b/>
            <w:bCs/>
          </w:rPr>
          <w:delText>ubli</w:delText>
        </w:r>
        <w:r w:rsidR="0035334F" w:rsidDel="00CB2812">
          <w:rPr>
            <w:b/>
            <w:bCs/>
          </w:rPr>
          <w:delText>que</w:delText>
        </w:r>
        <w:r w:rsidRPr="00007B3E" w:rsidDel="00CB2812">
          <w:delText xml:space="preserve"> (marché public – pas de PPP), représenté par un contrat selon lequel un ou plusieurs acteurs privés s’engageront soit à assurer la conception et la construction de la ligne (Design-Build), soit l’exploitation des infrastructures, soit les deux à la fois, avec une possibilité d’ajouter le financement.</w:delText>
        </w:r>
      </w:del>
    </w:p>
    <w:p w14:paraId="295AB2BA" w14:textId="3FD319BA"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4655" w:author="Houyem Rais" w:date="2024-02-22T15:03:00Z"/>
        </w:rPr>
        <w:pPrChange w:id="4656" w:author="Houyem Rais" w:date="2024-02-22T15:03:00Z">
          <w:pPr>
            <w:pStyle w:val="ListParagraph"/>
          </w:pPr>
        </w:pPrChange>
      </w:pPr>
      <w:del w:id="4657" w:author="Houyem Rais" w:date="2024-02-22T15:03:00Z">
        <w:r w:rsidRPr="00007B3E" w:rsidDel="00CB2812">
          <w:delText xml:space="preserve">Un </w:delText>
        </w:r>
        <w:r w:rsidRPr="00007B3E" w:rsidDel="00CB2812">
          <w:rPr>
            <w:b/>
            <w:bCs/>
          </w:rPr>
          <w:delText>contrat de concession,</w:delText>
        </w:r>
        <w:r w:rsidRPr="00007B3E" w:rsidDel="00CB2812">
          <w:delText xml:space="preserve"> avec la conception, le financement, l’exploitation et le financement assurés par le partenaire privé (le concessionnaire) ; et</w:delText>
        </w:r>
      </w:del>
    </w:p>
    <w:p w14:paraId="17875660" w14:textId="3A404D50"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4658" w:author="Houyem Rais" w:date="2024-02-22T15:03:00Z"/>
        </w:rPr>
        <w:pPrChange w:id="4659" w:author="Houyem Rais" w:date="2024-02-22T15:03:00Z">
          <w:pPr>
            <w:pStyle w:val="ListParagraph"/>
          </w:pPr>
        </w:pPrChange>
      </w:pPr>
      <w:del w:id="4660" w:author="Houyem Rais" w:date="2024-02-22T15:03:00Z">
        <w:r w:rsidRPr="00007B3E" w:rsidDel="00CB2812">
          <w:delText xml:space="preserve">La réalisation du projet dans le cadre d’un </w:delText>
        </w:r>
        <w:r w:rsidRPr="00007B3E" w:rsidDel="00CB2812">
          <w:rPr>
            <w:b/>
            <w:bCs/>
          </w:rPr>
          <w:delText>contrat de partenariat</w:delText>
        </w:r>
        <w:r w:rsidRPr="00007B3E" w:rsidDel="00CB2812">
          <w:delText>, avec également la conception, le financement, l’exploitation et le financement assurés par le partenaire privé.</w:delText>
        </w:r>
      </w:del>
    </w:p>
    <w:p w14:paraId="3E095B52" w14:textId="04A6588F" w:rsidR="001952DB" w:rsidRPr="00007B3E" w:rsidDel="00CB2812" w:rsidRDefault="001952DB" w:rsidP="00CB2812">
      <w:pPr>
        <w:pStyle w:val="Titre41"/>
        <w:numPr>
          <w:ilvl w:val="1"/>
          <w:numId w:val="1"/>
        </w:numPr>
        <w:tabs>
          <w:tab w:val="left" w:pos="2730"/>
        </w:tabs>
        <w:ind w:left="1134"/>
        <w:outlineLvl w:val="2"/>
        <w:rPr>
          <w:del w:id="4661" w:author="Houyem Rais" w:date="2024-02-22T15:03:00Z"/>
          <w:bCs/>
          <w:lang w:val="fr-FR"/>
        </w:rPr>
        <w:pPrChange w:id="4662" w:author="Houyem Rais" w:date="2024-02-22T15:03:00Z">
          <w:pPr>
            <w:pStyle w:val="Titre41"/>
          </w:pPr>
        </w:pPrChange>
      </w:pPr>
      <w:bookmarkStart w:id="4663" w:name="_Toc137137735"/>
      <w:bookmarkStart w:id="4664" w:name="_Toc142174659"/>
      <w:bookmarkStart w:id="4665" w:name="_Toc158884996"/>
      <w:del w:id="4666" w:author="Houyem Rais" w:date="2024-02-22T15:03:00Z">
        <w:r w:rsidRPr="00007B3E" w:rsidDel="00CB2812">
          <w:rPr>
            <w:lang w:val="fr-FR"/>
          </w:rPr>
          <w:delText>Option 1 : Ma</w:delText>
        </w:r>
        <w:r w:rsidR="000B5A5B" w:rsidDel="00CB2812">
          <w:rPr>
            <w:lang w:val="fr-FR"/>
          </w:rPr>
          <w:delText>î</w:delText>
        </w:r>
        <w:r w:rsidRPr="00007B3E" w:rsidDel="00CB2812">
          <w:rPr>
            <w:lang w:val="fr-FR"/>
          </w:rPr>
          <w:delText>trise d’</w:delText>
        </w:r>
        <w:r w:rsidR="000B5A5B" w:rsidDel="00CB2812">
          <w:rPr>
            <w:lang w:val="fr-FR"/>
          </w:rPr>
          <w:delText>O</w:delText>
        </w:r>
        <w:r w:rsidRPr="00007B3E" w:rsidDel="00CB2812">
          <w:rPr>
            <w:lang w:val="fr-FR"/>
          </w:rPr>
          <w:delText xml:space="preserve">uvrage </w:delText>
        </w:r>
        <w:r w:rsidR="000B5A5B" w:rsidDel="00CB2812">
          <w:rPr>
            <w:lang w:val="fr-FR"/>
          </w:rPr>
          <w:delText>P</w:delText>
        </w:r>
        <w:r w:rsidRPr="00007B3E" w:rsidDel="00CB2812">
          <w:rPr>
            <w:lang w:val="fr-FR"/>
          </w:rPr>
          <w:delText>ubli</w:delText>
        </w:r>
        <w:r w:rsidR="000B5A5B" w:rsidDel="00CB2812">
          <w:rPr>
            <w:lang w:val="fr-FR"/>
          </w:rPr>
          <w:delText>que</w:delText>
        </w:r>
        <w:r w:rsidRPr="00007B3E" w:rsidDel="00CB2812">
          <w:rPr>
            <w:lang w:val="fr-FR"/>
          </w:rPr>
          <w:delText xml:space="preserve"> (</w:delText>
        </w:r>
        <w:bookmarkEnd w:id="4663"/>
        <w:r w:rsidRPr="00007B3E" w:rsidDel="00CB2812">
          <w:rPr>
            <w:lang w:val="fr-FR"/>
          </w:rPr>
          <w:delText>MOP)</w:delText>
        </w:r>
        <w:bookmarkEnd w:id="4664"/>
        <w:bookmarkEnd w:id="4665"/>
      </w:del>
    </w:p>
    <w:p w14:paraId="7E0AF937" w14:textId="3A958076" w:rsidR="005C32EB" w:rsidRPr="00007B3E" w:rsidDel="00CB2812" w:rsidRDefault="005C32EB" w:rsidP="00CB2812">
      <w:pPr>
        <w:numPr>
          <w:ilvl w:val="1"/>
          <w:numId w:val="1"/>
        </w:numPr>
        <w:tabs>
          <w:tab w:val="left" w:pos="2730"/>
        </w:tabs>
        <w:spacing w:before="240" w:after="240"/>
        <w:ind w:left="1134"/>
        <w:jc w:val="left"/>
        <w:outlineLvl w:val="2"/>
        <w:rPr>
          <w:del w:id="4667" w:author="Houyem Rais" w:date="2024-02-22T15:03:00Z"/>
        </w:rPr>
        <w:pPrChange w:id="4668" w:author="Houyem Rais" w:date="2024-02-22T15:03:00Z">
          <w:pPr/>
        </w:pPrChange>
      </w:pPr>
      <w:bookmarkStart w:id="4669" w:name="_Toc137137736"/>
      <w:del w:id="4670" w:author="Houyem Rais" w:date="2024-02-22T15:03:00Z">
        <w:r w:rsidRPr="00007B3E" w:rsidDel="00CB2812">
          <w:delText xml:space="preserve">La </w:delText>
        </w:r>
        <w:r w:rsidR="000B5A5B" w:rsidDel="00CB2812">
          <w:delText>M</w:delText>
        </w:r>
        <w:r w:rsidRPr="00007B3E" w:rsidDel="00CB2812">
          <w:delText>a</w:delText>
        </w:r>
        <w:r w:rsidR="000B5A5B" w:rsidDel="00CB2812">
          <w:delText>î</w:delText>
        </w:r>
        <w:r w:rsidRPr="00007B3E" w:rsidDel="00CB2812">
          <w:delText>trise d’Ouvrage Publi</w:delText>
        </w:r>
        <w:r w:rsidR="000B5A5B" w:rsidDel="00CB2812">
          <w:delText>que</w:delText>
        </w:r>
        <w:r w:rsidRPr="00007B3E" w:rsidDel="00CB2812">
          <w:delText xml:space="preserve"> (MOP) est régie en Tunisie par le cade juridique des marchés public, à savoir le Décret n° 2014-1039 du 13 mars 2014, portant réglementation des marchés publics, ainsi que le Décret gouvernemental n° 2018-416 du 11 mai 2018, modifiant et complétant le décret n° 2014-1039 du 13 mars 2014, portant réglementation des marchés publics.</w:delText>
        </w:r>
      </w:del>
      <w:ins w:id="4671" w:author="Farouk Bouhafs" w:date="2024-02-05T16:44:00Z">
        <w:del w:id="4672" w:author="Houyem Rais" w:date="2024-02-22T15:03:00Z">
          <w:r w:rsidR="00CB3360" w:rsidDel="00CB2812">
            <w:delText xml:space="preserve"> Ce cadre a été également </w:delText>
          </w:r>
        </w:del>
      </w:ins>
      <w:ins w:id="4673" w:author="Farouk Bouhafs" w:date="2024-02-05T16:45:00Z">
        <w:del w:id="4674" w:author="Houyem Rais" w:date="2024-02-22T15:03:00Z">
          <w:r w:rsidR="00CB3360" w:rsidDel="00CB2812">
            <w:delText xml:space="preserve">complété par le </w:delText>
          </w:r>
          <w:r w:rsidR="00CB3360" w:rsidRPr="00CB3360" w:rsidDel="00CB2812">
            <w:rPr>
              <w:rPrChange w:id="4675" w:author="Farouk Bouhafs" w:date="2024-02-05T16:46:00Z">
                <w:rPr>
                  <w:b/>
                  <w:bCs/>
                </w:rPr>
              </w:rPrChange>
            </w:rPr>
            <w:delText>Décret-loi n° 2022-68 du 19 octobre 2022, édictant des dispositions spéciales pour l'amélioration de l'efficacité de la réalisation des projets publics et privés</w:delText>
          </w:r>
        </w:del>
      </w:ins>
      <w:ins w:id="4676" w:author="Farouk Bouhafs" w:date="2024-02-05T16:46:00Z">
        <w:del w:id="4677" w:author="Houyem Rais" w:date="2024-02-22T15:03:00Z">
          <w:r w:rsidR="00CB3360" w:rsidDel="00CB2812">
            <w:delText xml:space="preserve">. Ce dernier </w:delText>
          </w:r>
        </w:del>
      </w:ins>
      <w:ins w:id="4678" w:author="Farouk Bouhafs" w:date="2024-02-05T16:45:00Z">
        <w:del w:id="4679" w:author="Houyem Rais" w:date="2024-02-22T15:03:00Z">
          <w:r w:rsidR="00CB3360" w:rsidRPr="00CB3360" w:rsidDel="00CB2812">
            <w:delText xml:space="preserve">a introduit plusieurs nouveautés dans la gouvernance et la gestion des marchés publics </w:delText>
          </w:r>
        </w:del>
      </w:ins>
      <w:ins w:id="4680" w:author="Farouk Bouhafs" w:date="2024-02-05T16:47:00Z">
        <w:del w:id="4681" w:author="Houyem Rais" w:date="2024-02-22T15:03:00Z">
          <w:r w:rsidR="00CB3360" w:rsidDel="00CB2812">
            <w:delText>et a</w:delText>
          </w:r>
        </w:del>
      </w:ins>
      <w:ins w:id="4682" w:author="Farouk Bouhafs" w:date="2024-02-05T16:45:00Z">
        <w:del w:id="4683" w:author="Houyem Rais" w:date="2024-02-22T15:03:00Z">
          <w:r w:rsidR="00CB3360" w:rsidRPr="00CB3360" w:rsidDel="00CB2812">
            <w:delText xml:space="preserve"> </w:delText>
          </w:r>
        </w:del>
      </w:ins>
      <w:ins w:id="4684" w:author="Farouk Bouhafs" w:date="2024-02-05T16:47:00Z">
        <w:del w:id="4685" w:author="Houyem Rais" w:date="2024-02-22T15:03:00Z">
          <w:r w:rsidR="00CB3360" w:rsidDel="00CB2812">
            <w:delText>favorisé</w:delText>
          </w:r>
        </w:del>
      </w:ins>
      <w:ins w:id="4686" w:author="Farouk Bouhafs" w:date="2024-02-05T16:45:00Z">
        <w:del w:id="4687" w:author="Houyem Rais" w:date="2024-02-22T15:03:00Z">
          <w:r w:rsidR="00CB3360" w:rsidRPr="00CB3360" w:rsidDel="00CB2812">
            <w:delText xml:space="preserve">, depuis son entrée en vigueur, l’accélération des marchés publics en Tunisie notamment </w:delText>
          </w:r>
        </w:del>
      </w:ins>
      <w:ins w:id="4688" w:author="Farouk Bouhafs" w:date="2024-02-05T16:47:00Z">
        <w:del w:id="4689" w:author="Houyem Rais" w:date="2024-02-22T15:03:00Z">
          <w:r w:rsidR="00CB3360" w:rsidDel="00CB2812">
            <w:delText>en termes</w:delText>
          </w:r>
        </w:del>
      </w:ins>
      <w:ins w:id="4690" w:author="Farouk Bouhafs" w:date="2024-02-05T16:45:00Z">
        <w:del w:id="4691" w:author="Houyem Rais" w:date="2024-02-22T15:03:00Z">
          <w:r w:rsidR="00CB3360" w:rsidRPr="00CB3360" w:rsidDel="00CB2812">
            <w:delText xml:space="preserve"> de prise de décision.</w:delText>
          </w:r>
        </w:del>
      </w:ins>
    </w:p>
    <w:p w14:paraId="08012658" w14:textId="5CA435AD" w:rsidR="001952DB" w:rsidRPr="00007B3E" w:rsidDel="00CB2812" w:rsidRDefault="001952DB" w:rsidP="00CB2812">
      <w:pPr>
        <w:numPr>
          <w:ilvl w:val="1"/>
          <w:numId w:val="1"/>
        </w:numPr>
        <w:tabs>
          <w:tab w:val="left" w:pos="2730"/>
        </w:tabs>
        <w:spacing w:before="240" w:after="240"/>
        <w:ind w:left="1134"/>
        <w:jc w:val="left"/>
        <w:outlineLvl w:val="2"/>
        <w:rPr>
          <w:del w:id="4692" w:author="Houyem Rais" w:date="2024-02-22T15:03:00Z"/>
        </w:rPr>
        <w:pPrChange w:id="4693" w:author="Houyem Rais" w:date="2024-02-22T15:03:00Z">
          <w:pPr/>
        </w:pPrChange>
      </w:pPr>
      <w:del w:id="4694" w:author="Houyem Rais" w:date="2024-02-22T15:03:00Z">
        <w:r w:rsidRPr="00007B3E" w:rsidDel="00CB2812">
          <w:delText>Une MOP ou un marché public sont définis comme étant un contrat écrit à titre onéreux, par lequel le titulaire du marché, public ou privé, s’engage envers un acheteur public, soit à réaliser des travaux, soit à fournir des biens ou des services, soit à réaliser des études.</w:delText>
        </w:r>
      </w:del>
    </w:p>
    <w:p w14:paraId="2F28B15F" w14:textId="293A84DC" w:rsidR="001952DB" w:rsidRPr="00007B3E" w:rsidDel="00CB2812" w:rsidRDefault="001952DB" w:rsidP="00CB2812">
      <w:pPr>
        <w:numPr>
          <w:ilvl w:val="1"/>
          <w:numId w:val="1"/>
        </w:numPr>
        <w:tabs>
          <w:tab w:val="left" w:pos="2730"/>
        </w:tabs>
        <w:spacing w:before="240" w:after="240"/>
        <w:ind w:left="1134"/>
        <w:jc w:val="left"/>
        <w:outlineLvl w:val="2"/>
        <w:rPr>
          <w:del w:id="4695" w:author="Houyem Rais" w:date="2024-02-22T15:03:00Z"/>
        </w:rPr>
        <w:pPrChange w:id="4696" w:author="Houyem Rais" w:date="2024-02-22T15:03:00Z">
          <w:pPr/>
        </w:pPrChange>
      </w:pPr>
      <w:del w:id="4697" w:author="Houyem Rais" w:date="2024-02-22T15:03:00Z">
        <w:r w:rsidRPr="00007B3E" w:rsidDel="00CB2812">
          <w:delText xml:space="preserve">Dans cette option, la partie publique </w:delText>
        </w:r>
        <w:r w:rsidRPr="00007B3E" w:rsidDel="00CB2812">
          <w:rPr>
            <w:b/>
            <w:bCs/>
          </w:rPr>
          <w:delText>mobilise le financement nécessaire pour la réalisation du projet</w:delText>
        </w:r>
        <w:r w:rsidRPr="00007B3E" w:rsidDel="00CB2812">
          <w:delText>, avec recours soit à ses ressources propres, soit aux bailleurs de fonds.</w:delText>
        </w:r>
      </w:del>
    </w:p>
    <w:p w14:paraId="47295437" w14:textId="417136D8" w:rsidR="001952DB" w:rsidRPr="00007B3E" w:rsidDel="00CB2812" w:rsidRDefault="001952DB" w:rsidP="00CB2812">
      <w:pPr>
        <w:numPr>
          <w:ilvl w:val="1"/>
          <w:numId w:val="1"/>
        </w:numPr>
        <w:tabs>
          <w:tab w:val="left" w:pos="2730"/>
        </w:tabs>
        <w:spacing w:before="240" w:after="240"/>
        <w:ind w:left="1134"/>
        <w:jc w:val="left"/>
        <w:outlineLvl w:val="2"/>
        <w:rPr>
          <w:del w:id="4698" w:author="Houyem Rais" w:date="2024-02-22T15:03:00Z"/>
        </w:rPr>
        <w:pPrChange w:id="4699" w:author="Houyem Rais" w:date="2024-02-22T15:03:00Z">
          <w:pPr/>
        </w:pPrChange>
      </w:pPr>
      <w:del w:id="4700" w:author="Houyem Rais" w:date="2024-02-22T15:03:00Z">
        <w:r w:rsidRPr="00007B3E" w:rsidDel="00CB2812">
          <w:delText xml:space="preserve">L’option marché public peut convenir quand les risques du projet (en concession ou en </w:delText>
        </w:r>
        <w:r w:rsidR="00F73E8F" w:rsidRPr="00007B3E" w:rsidDel="00CB2812">
          <w:delText>contrat de partenariat</w:delText>
        </w:r>
        <w:r w:rsidRPr="00007B3E" w:rsidDel="00CB2812">
          <w:delText>) sont considérés comme rédhibitoires pour le secteur privé.</w:delText>
        </w:r>
      </w:del>
    </w:p>
    <w:p w14:paraId="17909F7E" w14:textId="6E6FAAB6" w:rsidR="001952DB" w:rsidRPr="00007B3E" w:rsidDel="00CB2812" w:rsidRDefault="001952DB" w:rsidP="00CB2812">
      <w:pPr>
        <w:numPr>
          <w:ilvl w:val="1"/>
          <w:numId w:val="1"/>
        </w:numPr>
        <w:tabs>
          <w:tab w:val="left" w:pos="2730"/>
        </w:tabs>
        <w:spacing w:before="240" w:after="240"/>
        <w:ind w:left="1134"/>
        <w:jc w:val="left"/>
        <w:outlineLvl w:val="2"/>
        <w:rPr>
          <w:del w:id="4701" w:author="Houyem Rais" w:date="2024-02-22T15:03:00Z"/>
        </w:rPr>
        <w:pPrChange w:id="4702" w:author="Houyem Rais" w:date="2024-02-22T15:03:00Z">
          <w:pPr/>
        </w:pPrChange>
      </w:pPr>
      <w:del w:id="4703" w:author="Houyem Rais" w:date="2024-02-22T15:03:00Z">
        <w:r w:rsidRPr="00007B3E" w:rsidDel="00CB2812">
          <w:delText>Les marchés sont conclus en vue de satisfaire les besoins annuels de la Personne Publique. Toutefois, il est possible à une Personne Publique de recourir à un marché cadre si un tel recours présente des avantages à caractère technique ou financier et si les commandes demandées sont destinées à la satisfaction de besoins de même nature ou de nature complémentaire à caractère permanent et prévisible.</w:delText>
        </w:r>
      </w:del>
    </w:p>
    <w:p w14:paraId="224372A0" w14:textId="4231A782" w:rsidR="001952DB" w:rsidRPr="00007B3E" w:rsidDel="00CB2812" w:rsidRDefault="001952DB" w:rsidP="00CB2812">
      <w:pPr>
        <w:numPr>
          <w:ilvl w:val="1"/>
          <w:numId w:val="1"/>
        </w:numPr>
        <w:tabs>
          <w:tab w:val="left" w:pos="2730"/>
        </w:tabs>
        <w:spacing w:before="240" w:after="240"/>
        <w:ind w:left="1134"/>
        <w:jc w:val="left"/>
        <w:outlineLvl w:val="2"/>
        <w:rPr>
          <w:del w:id="4704" w:author="Houyem Rais" w:date="2024-02-22T15:03:00Z"/>
        </w:rPr>
        <w:pPrChange w:id="4705" w:author="Houyem Rais" w:date="2024-02-22T15:03:00Z">
          <w:pPr/>
        </w:pPrChange>
      </w:pPr>
      <w:del w:id="4706" w:author="Houyem Rais" w:date="2024-02-22T15:03:00Z">
        <w:r w:rsidRPr="00007B3E" w:rsidDel="00CB2812">
          <w:delText>Les marchés publics sont passés après mise en concurrence par voie d’appel d’offres ouvert ou restreint. Toutefois, il peut être passé à titre exceptionnel, des marchés publics par voie de négociation directe. Ces exceptions ne portent pas atteinte à l’obligation de respecter les principes fondamentaux des marchés publics à savoir : la concurrence, la liberté d’accès à la commande publique, l’égalité devant la commande publique, la transparence et l’intégrité des procédures. Les marchés publics obéissent également aux règles de bonne gouvernance et tiennent compte des exigences du développement durable.</w:delText>
        </w:r>
      </w:del>
    </w:p>
    <w:p w14:paraId="10913367" w14:textId="0BB74F89" w:rsidR="001952DB" w:rsidRPr="00007B3E" w:rsidDel="00CB2812" w:rsidRDefault="001952DB" w:rsidP="00CB2812">
      <w:pPr>
        <w:numPr>
          <w:ilvl w:val="1"/>
          <w:numId w:val="1"/>
        </w:numPr>
        <w:tabs>
          <w:tab w:val="left" w:pos="2730"/>
        </w:tabs>
        <w:spacing w:before="240" w:after="240"/>
        <w:ind w:left="1134"/>
        <w:jc w:val="left"/>
        <w:outlineLvl w:val="2"/>
        <w:rPr>
          <w:del w:id="4707" w:author="Houyem Rais" w:date="2024-02-22T15:03:00Z"/>
        </w:rPr>
        <w:pPrChange w:id="4708" w:author="Houyem Rais" w:date="2024-02-22T15:03:00Z">
          <w:pPr/>
        </w:pPrChange>
      </w:pPr>
      <w:del w:id="4709" w:author="Houyem Rais" w:date="2024-02-22T15:03:00Z">
        <w:r w:rsidRPr="00007B3E" w:rsidDel="00CB2812">
          <w:delText>Le mécanisme des marchés publics n’est pas un outil qui permet de confier une mission globale au sens du PPP</w:delText>
        </w:r>
        <w:r w:rsidR="001066D3" w:rsidRPr="00007B3E" w:rsidDel="00CB2812">
          <w:delText xml:space="preserve"> (concession ou contrat de partenariat)</w:delText>
        </w:r>
        <w:r w:rsidRPr="00007B3E" w:rsidDel="00CB2812">
          <w:delText>.  Le recours à ce mécanisme exige le découpage du projet en plusieurs parties à savoir la conception, la réalisation, la maintenance et l’exploitation. Lorsque la Personne Publique souhaite confier une mission qui inclut la conception et la réalisation d’un projet par le biais d’un marché public, l’opération se fait à travers deux opérations distinctes. Du point de vue de l’investisseur international, ce découpage conduit aussi à rendre les procédures lourdes et complexes avec l’administration locale et ne convient pas au besoin de la Personne Publique visant à entreprendre un projet d’infrastructure accéléré.</w:delText>
        </w:r>
      </w:del>
    </w:p>
    <w:p w14:paraId="2D6DB0A4" w14:textId="5CD787D1" w:rsidR="001952DB" w:rsidRPr="00007B3E" w:rsidDel="00CB2812" w:rsidRDefault="001952DB" w:rsidP="00CB2812">
      <w:pPr>
        <w:numPr>
          <w:ilvl w:val="1"/>
          <w:numId w:val="1"/>
        </w:numPr>
        <w:tabs>
          <w:tab w:val="left" w:pos="2730"/>
        </w:tabs>
        <w:spacing w:before="240" w:after="240"/>
        <w:ind w:left="1134"/>
        <w:jc w:val="left"/>
        <w:outlineLvl w:val="2"/>
        <w:rPr>
          <w:del w:id="4710" w:author="Houyem Rais" w:date="2024-02-22T15:03:00Z"/>
        </w:rPr>
        <w:pPrChange w:id="4711" w:author="Houyem Rais" w:date="2024-02-22T15:03:00Z">
          <w:pPr/>
        </w:pPrChange>
      </w:pPr>
      <w:del w:id="4712" w:author="Houyem Rais" w:date="2024-02-22T15:03:00Z">
        <w:r w:rsidRPr="00007B3E" w:rsidDel="00CB2812">
          <w:delText>Le tableau suivant synthétise les avantages et les inconvénients de l’option marché public.</w:delText>
        </w:r>
      </w:del>
    </w:p>
    <w:p w14:paraId="641E3C39" w14:textId="5956D16A" w:rsidR="001952DB" w:rsidRPr="00007B3E" w:rsidDel="00CB2812" w:rsidRDefault="001952DB" w:rsidP="00CB2812">
      <w:pPr>
        <w:pStyle w:val="Caption"/>
        <w:numPr>
          <w:ilvl w:val="1"/>
          <w:numId w:val="1"/>
        </w:numPr>
        <w:tabs>
          <w:tab w:val="left" w:pos="2730"/>
        </w:tabs>
        <w:spacing w:before="240" w:after="240"/>
        <w:ind w:left="1134"/>
        <w:jc w:val="left"/>
        <w:outlineLvl w:val="2"/>
        <w:rPr>
          <w:del w:id="4713" w:author="Houyem Rais" w:date="2024-02-22T15:03:00Z"/>
        </w:rPr>
        <w:pPrChange w:id="4714" w:author="Houyem Rais" w:date="2024-02-22T15:03:00Z">
          <w:pPr>
            <w:pStyle w:val="Caption"/>
          </w:pPr>
        </w:pPrChange>
      </w:pPr>
      <w:bookmarkStart w:id="4715" w:name="_Toc144481075"/>
      <w:bookmarkStart w:id="4716" w:name="_Toc158885056"/>
      <w:del w:id="471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21</w:delText>
        </w:r>
        <w:r w:rsidDel="00CB2812">
          <w:rPr>
            <w:noProof/>
          </w:rPr>
          <w:fldChar w:fldCharType="end"/>
        </w:r>
        <w:r w:rsidRPr="00007B3E" w:rsidDel="00CB2812">
          <w:delText xml:space="preserve"> : Avantages et inconvénients du marché publique</w:delText>
        </w:r>
        <w:bookmarkEnd w:id="4715"/>
        <w:bookmarkEnd w:id="4716"/>
      </w:del>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39"/>
        <w:gridCol w:w="5392"/>
      </w:tblGrid>
      <w:tr w:rsidR="001952DB" w:rsidRPr="00007B3E" w:rsidDel="00CB2812" w14:paraId="51E2DD03" w14:textId="26EDE5D1" w:rsidTr="00A8239A">
        <w:trPr>
          <w:trHeight w:val="41"/>
          <w:jc w:val="center"/>
          <w:del w:id="4718" w:author="Houyem Rais" w:date="2024-02-22T15:03:00Z"/>
        </w:trPr>
        <w:tc>
          <w:tcPr>
            <w:tcW w:w="3539" w:type="dxa"/>
            <w:shd w:val="clear" w:color="auto" w:fill="1F3864" w:themeFill="accent1" w:themeFillShade="80"/>
            <w:tcMar>
              <w:top w:w="0" w:type="dxa"/>
              <w:left w:w="108" w:type="dxa"/>
              <w:bottom w:w="0" w:type="dxa"/>
              <w:right w:w="108" w:type="dxa"/>
            </w:tcMar>
            <w:hideMark/>
          </w:tcPr>
          <w:p w14:paraId="76F93CD5" w14:textId="64D56DE8" w:rsidR="001952DB" w:rsidRPr="00007B3E" w:rsidDel="00CB2812" w:rsidRDefault="001952DB" w:rsidP="00CB2812">
            <w:pPr>
              <w:keepNext/>
              <w:numPr>
                <w:ilvl w:val="1"/>
                <w:numId w:val="1"/>
              </w:numPr>
              <w:tabs>
                <w:tab w:val="left" w:pos="2730"/>
              </w:tabs>
              <w:spacing w:before="240" w:after="240" w:line="240" w:lineRule="auto"/>
              <w:ind w:left="1134"/>
              <w:jc w:val="left"/>
              <w:outlineLvl w:val="2"/>
              <w:rPr>
                <w:del w:id="4719" w:author="Houyem Rais" w:date="2024-02-22T15:03:00Z"/>
                <w:sz w:val="20"/>
                <w:szCs w:val="20"/>
              </w:rPr>
              <w:pPrChange w:id="4720" w:author="Houyem Rais" w:date="2024-02-22T15:03:00Z">
                <w:pPr>
                  <w:keepNext/>
                  <w:spacing w:before="20" w:after="40" w:line="240" w:lineRule="auto"/>
                </w:pPr>
              </w:pPrChange>
            </w:pPr>
            <w:del w:id="4721" w:author="Houyem Rais" w:date="2024-02-22T15:03:00Z">
              <w:r w:rsidRPr="00007B3E" w:rsidDel="00CB2812">
                <w:rPr>
                  <w:b/>
                  <w:bCs/>
                  <w:sz w:val="20"/>
                  <w:szCs w:val="20"/>
                </w:rPr>
                <w:delText>Principaux avantages de l’option marché public</w:delText>
              </w:r>
            </w:del>
          </w:p>
        </w:tc>
        <w:tc>
          <w:tcPr>
            <w:tcW w:w="5392" w:type="dxa"/>
            <w:shd w:val="clear" w:color="auto" w:fill="1F3864" w:themeFill="accent1" w:themeFillShade="80"/>
            <w:tcMar>
              <w:top w:w="0" w:type="dxa"/>
              <w:left w:w="108" w:type="dxa"/>
              <w:bottom w:w="0" w:type="dxa"/>
              <w:right w:w="108" w:type="dxa"/>
            </w:tcMar>
            <w:hideMark/>
          </w:tcPr>
          <w:p w14:paraId="529FA752" w14:textId="2121C0CB" w:rsidR="001952DB" w:rsidRPr="00007B3E" w:rsidDel="00CB2812" w:rsidRDefault="001952DB" w:rsidP="00CB2812">
            <w:pPr>
              <w:keepNext/>
              <w:numPr>
                <w:ilvl w:val="1"/>
                <w:numId w:val="1"/>
              </w:numPr>
              <w:tabs>
                <w:tab w:val="left" w:pos="2730"/>
              </w:tabs>
              <w:spacing w:before="240" w:after="240" w:line="240" w:lineRule="auto"/>
              <w:ind w:left="1134"/>
              <w:jc w:val="left"/>
              <w:outlineLvl w:val="2"/>
              <w:rPr>
                <w:del w:id="4722" w:author="Houyem Rais" w:date="2024-02-22T15:03:00Z"/>
                <w:sz w:val="20"/>
                <w:szCs w:val="20"/>
              </w:rPr>
              <w:pPrChange w:id="4723" w:author="Houyem Rais" w:date="2024-02-22T15:03:00Z">
                <w:pPr>
                  <w:keepNext/>
                  <w:spacing w:before="20" w:after="40" w:line="240" w:lineRule="auto"/>
                </w:pPr>
              </w:pPrChange>
            </w:pPr>
            <w:del w:id="4724" w:author="Houyem Rais" w:date="2024-02-22T15:03:00Z">
              <w:r w:rsidRPr="00007B3E" w:rsidDel="00CB2812">
                <w:rPr>
                  <w:b/>
                  <w:bCs/>
                  <w:sz w:val="20"/>
                  <w:szCs w:val="20"/>
                </w:rPr>
                <w:delText>Principaux inconvénients de l’option marché public</w:delText>
              </w:r>
            </w:del>
          </w:p>
        </w:tc>
      </w:tr>
      <w:tr w:rsidR="001952DB" w:rsidRPr="00007B3E" w:rsidDel="00CB2812" w14:paraId="6EEDF220" w14:textId="53C9F02A" w:rsidTr="00A8239A">
        <w:trPr>
          <w:trHeight w:val="43"/>
          <w:jc w:val="center"/>
          <w:del w:id="4725" w:author="Houyem Rais" w:date="2024-02-22T15:03:00Z"/>
        </w:trPr>
        <w:tc>
          <w:tcPr>
            <w:tcW w:w="3539" w:type="dxa"/>
            <w:tcMar>
              <w:top w:w="0" w:type="dxa"/>
              <w:left w:w="108" w:type="dxa"/>
              <w:bottom w:w="0" w:type="dxa"/>
              <w:right w:w="108" w:type="dxa"/>
            </w:tcMar>
          </w:tcPr>
          <w:p w14:paraId="380673D4" w14:textId="404183B4" w:rsidR="00901F75" w:rsidRPr="00007B3E" w:rsidDel="00CB2812" w:rsidRDefault="00901F75" w:rsidP="00CB2812">
            <w:pPr>
              <w:pStyle w:val="ListParagraph"/>
              <w:keepNext/>
              <w:numPr>
                <w:ilvl w:val="1"/>
                <w:numId w:val="1"/>
              </w:numPr>
              <w:tabs>
                <w:tab w:val="left" w:pos="2730"/>
              </w:tabs>
              <w:spacing w:before="240" w:after="240" w:line="240" w:lineRule="auto"/>
              <w:ind w:left="1134"/>
              <w:jc w:val="left"/>
              <w:outlineLvl w:val="2"/>
              <w:rPr>
                <w:del w:id="4726" w:author="Houyem Rais" w:date="2024-02-22T15:03:00Z"/>
                <w:rFonts w:cstheme="minorHAnsi"/>
                <w:sz w:val="20"/>
                <w:szCs w:val="20"/>
              </w:rPr>
              <w:pPrChange w:id="4727" w:author="Houyem Rais" w:date="2024-02-22T15:03:00Z">
                <w:pPr>
                  <w:pStyle w:val="ListParagraph"/>
                  <w:keepNext/>
                  <w:spacing w:before="20" w:after="40" w:line="240" w:lineRule="auto"/>
                  <w:ind w:left="318" w:hanging="283"/>
                  <w:jc w:val="left"/>
                </w:pPr>
              </w:pPrChange>
            </w:pPr>
            <w:del w:id="4728" w:author="Houyem Rais" w:date="2024-02-22T15:03:00Z">
              <w:r w:rsidRPr="00007B3E" w:rsidDel="00CB2812">
                <w:rPr>
                  <w:rFonts w:cstheme="minorHAnsi"/>
                  <w:sz w:val="20"/>
                  <w:szCs w:val="20"/>
                </w:rPr>
                <w:delText>Coûts de financement réduits : pas besoin de financer le rendement des capitaux propres pour les actionnaires. Le coût de la dette</w:delText>
              </w:r>
              <w:r w:rsidR="001A7BEF" w:rsidRPr="00007B3E" w:rsidDel="00CB2812">
                <w:rPr>
                  <w:rFonts w:cstheme="minorHAnsi"/>
                  <w:sz w:val="20"/>
                  <w:szCs w:val="20"/>
                </w:rPr>
                <w:delText xml:space="preserve"> est</w:delText>
              </w:r>
              <w:r w:rsidRPr="00007B3E" w:rsidDel="00CB2812">
                <w:rPr>
                  <w:rFonts w:cstheme="minorHAnsi"/>
                  <w:sz w:val="20"/>
                  <w:szCs w:val="20"/>
                </w:rPr>
                <w:delText xml:space="preserve"> réduit (selon la source de financement gouvernemental supplémentaire) ;</w:delText>
              </w:r>
            </w:del>
          </w:p>
          <w:p w14:paraId="7E39298A" w14:textId="7E398550" w:rsidR="00E37E3C" w:rsidRPr="00007B3E" w:rsidDel="00CB2812" w:rsidRDefault="00BD3FAB" w:rsidP="00CB2812">
            <w:pPr>
              <w:pStyle w:val="ListParagraph"/>
              <w:keepNext/>
              <w:numPr>
                <w:ilvl w:val="1"/>
                <w:numId w:val="1"/>
              </w:numPr>
              <w:tabs>
                <w:tab w:val="left" w:pos="2730"/>
              </w:tabs>
              <w:spacing w:before="240" w:after="240" w:line="240" w:lineRule="auto"/>
              <w:ind w:left="1134"/>
              <w:jc w:val="left"/>
              <w:outlineLvl w:val="2"/>
              <w:rPr>
                <w:del w:id="4729" w:author="Houyem Rais" w:date="2024-02-22T15:03:00Z"/>
                <w:sz w:val="20"/>
                <w:szCs w:val="20"/>
              </w:rPr>
              <w:pPrChange w:id="4730" w:author="Houyem Rais" w:date="2024-02-22T15:03:00Z">
                <w:pPr>
                  <w:pStyle w:val="ListParagraph"/>
                  <w:keepNext/>
                  <w:spacing w:before="20" w:after="40" w:line="240" w:lineRule="auto"/>
                  <w:ind w:left="318" w:hanging="283"/>
                  <w:jc w:val="left"/>
                </w:pPr>
              </w:pPrChange>
            </w:pPr>
            <w:del w:id="4731" w:author="Houyem Rais" w:date="2024-02-22T15:03:00Z">
              <w:r w:rsidRPr="00007B3E" w:rsidDel="00CB2812">
                <w:rPr>
                  <w:sz w:val="20"/>
                  <w:szCs w:val="20"/>
                </w:rPr>
                <w:delText>Facilité de mise en œuvre et r</w:delText>
              </w:r>
              <w:r w:rsidR="00901F75" w:rsidRPr="00007B3E" w:rsidDel="00CB2812">
                <w:rPr>
                  <w:rFonts w:cstheme="minorHAnsi"/>
                  <w:sz w:val="20"/>
                  <w:szCs w:val="20"/>
                </w:rPr>
                <w:delText>apidité d’attribution : temps plus rapide pour élaborer les documents d'appel d'offres, exécuter le processus d’achat, terminer les négociations et signer le contrat ;</w:delText>
              </w:r>
            </w:del>
          </w:p>
          <w:p w14:paraId="636FE86C" w14:textId="738F756B" w:rsidR="00D17D75"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32" w:author="Houyem Rais" w:date="2024-02-22T15:03:00Z"/>
                <w:sz w:val="20"/>
                <w:szCs w:val="20"/>
              </w:rPr>
              <w:pPrChange w:id="4733" w:author="Houyem Rais" w:date="2024-02-22T15:03:00Z">
                <w:pPr>
                  <w:pStyle w:val="ListParagraph"/>
                  <w:keepNext/>
                  <w:spacing w:before="20" w:after="40" w:line="240" w:lineRule="auto"/>
                  <w:ind w:left="318" w:hanging="283"/>
                  <w:jc w:val="left"/>
                </w:pPr>
              </w:pPrChange>
            </w:pPr>
            <w:del w:id="4734" w:author="Houyem Rais" w:date="2024-02-22T15:03:00Z">
              <w:r w:rsidRPr="00007B3E" w:rsidDel="00CB2812">
                <w:rPr>
                  <w:sz w:val="20"/>
                  <w:szCs w:val="20"/>
                </w:rPr>
                <w:delText>Convient dans un contexte de faible attractivité (pays/projet) ;</w:delText>
              </w:r>
            </w:del>
          </w:p>
          <w:p w14:paraId="1764114B" w14:textId="2F8EFF59" w:rsidR="001952DB" w:rsidRPr="00007B3E" w:rsidDel="00CB2812" w:rsidRDefault="00D17D75" w:rsidP="00CB2812">
            <w:pPr>
              <w:pStyle w:val="ListParagraph"/>
              <w:keepNext/>
              <w:numPr>
                <w:ilvl w:val="1"/>
                <w:numId w:val="1"/>
              </w:numPr>
              <w:tabs>
                <w:tab w:val="left" w:pos="2730"/>
              </w:tabs>
              <w:spacing w:before="240" w:after="240" w:line="240" w:lineRule="auto"/>
              <w:ind w:left="1134"/>
              <w:jc w:val="left"/>
              <w:outlineLvl w:val="2"/>
              <w:rPr>
                <w:del w:id="4735" w:author="Houyem Rais" w:date="2024-02-22T15:03:00Z"/>
                <w:sz w:val="20"/>
                <w:szCs w:val="20"/>
              </w:rPr>
              <w:pPrChange w:id="4736" w:author="Houyem Rais" w:date="2024-02-22T15:03:00Z">
                <w:pPr>
                  <w:pStyle w:val="ListParagraph"/>
                  <w:keepNext/>
                  <w:spacing w:before="20" w:after="40" w:line="240" w:lineRule="auto"/>
                  <w:ind w:left="318" w:hanging="283"/>
                  <w:jc w:val="left"/>
                </w:pPr>
              </w:pPrChange>
            </w:pPr>
            <w:del w:id="4737" w:author="Houyem Rais" w:date="2024-02-22T15:03:00Z">
              <w:r w:rsidRPr="00007B3E" w:rsidDel="00CB2812">
                <w:rPr>
                  <w:sz w:val="20"/>
                  <w:szCs w:val="20"/>
                </w:rPr>
                <w:delText>Délivrabilité prouvée : Des contrats similaires ont déjà été livrés avec succès en Tunisie ;</w:delText>
              </w:r>
            </w:del>
          </w:p>
          <w:p w14:paraId="74F833AC" w14:textId="7D1B6060"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38" w:author="Houyem Rais" w:date="2024-02-22T15:03:00Z"/>
                <w:sz w:val="20"/>
                <w:szCs w:val="20"/>
              </w:rPr>
              <w:pPrChange w:id="4739" w:author="Houyem Rais" w:date="2024-02-22T15:03:00Z">
                <w:pPr>
                  <w:pStyle w:val="ListParagraph"/>
                  <w:keepNext/>
                  <w:spacing w:before="20" w:after="40" w:line="240" w:lineRule="auto"/>
                  <w:ind w:left="318" w:hanging="283"/>
                  <w:jc w:val="left"/>
                </w:pPr>
              </w:pPrChange>
            </w:pPr>
            <w:del w:id="4740" w:author="Houyem Rais" w:date="2024-02-22T15:03:00Z">
              <w:r w:rsidRPr="00007B3E" w:rsidDel="00CB2812">
                <w:rPr>
                  <w:sz w:val="20"/>
                  <w:szCs w:val="20"/>
                </w:rPr>
                <w:delText>L’acheteur public se charge uniquement du paiement du titulaire du marché et du suivi des travaux de réalisation.</w:delText>
              </w:r>
            </w:del>
          </w:p>
        </w:tc>
        <w:tc>
          <w:tcPr>
            <w:tcW w:w="5392" w:type="dxa"/>
            <w:tcMar>
              <w:top w:w="0" w:type="dxa"/>
              <w:left w:w="108" w:type="dxa"/>
              <w:bottom w:w="0" w:type="dxa"/>
              <w:right w:w="108" w:type="dxa"/>
            </w:tcMar>
          </w:tcPr>
          <w:p w14:paraId="70E34DFC" w14:textId="12EE20A4"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41" w:author="Houyem Rais" w:date="2024-02-22T15:03:00Z"/>
                <w:sz w:val="20"/>
                <w:szCs w:val="20"/>
              </w:rPr>
              <w:pPrChange w:id="4742" w:author="Houyem Rais" w:date="2024-02-22T15:03:00Z">
                <w:pPr>
                  <w:pStyle w:val="ListParagraph"/>
                  <w:keepNext/>
                  <w:spacing w:before="20" w:after="40" w:line="240" w:lineRule="auto"/>
                  <w:ind w:left="318" w:hanging="283"/>
                  <w:jc w:val="left"/>
                </w:pPr>
              </w:pPrChange>
            </w:pPr>
            <w:del w:id="4743" w:author="Houyem Rais" w:date="2024-02-22T15:03:00Z">
              <w:r w:rsidRPr="00007B3E" w:rsidDel="00CB2812">
                <w:rPr>
                  <w:sz w:val="20"/>
                  <w:szCs w:val="20"/>
                </w:rPr>
                <w:delText>Ne permet pas une unicité de responsabilité pour la conception, la réalisation et l’exploitation ;</w:delText>
              </w:r>
            </w:del>
          </w:p>
          <w:p w14:paraId="5B33AA2A" w14:textId="0DA35444"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44" w:author="Houyem Rais" w:date="2024-02-22T15:03:00Z"/>
                <w:sz w:val="20"/>
                <w:szCs w:val="20"/>
              </w:rPr>
              <w:pPrChange w:id="4745" w:author="Houyem Rais" w:date="2024-02-22T15:03:00Z">
                <w:pPr>
                  <w:pStyle w:val="ListParagraph"/>
                  <w:keepNext/>
                  <w:spacing w:before="20" w:after="40" w:line="240" w:lineRule="auto"/>
                  <w:ind w:left="318" w:hanging="283"/>
                  <w:jc w:val="left"/>
                </w:pPr>
              </w:pPrChange>
            </w:pPr>
            <w:del w:id="4746" w:author="Houyem Rais" w:date="2024-02-22T15:03:00Z">
              <w:r w:rsidRPr="00007B3E" w:rsidDel="00CB2812">
                <w:rPr>
                  <w:sz w:val="20"/>
                  <w:szCs w:val="20"/>
                </w:rPr>
                <w:delText>Ne permet pas une optimisation du coût global (conception, réalisation et exploitation) ;</w:delText>
              </w:r>
            </w:del>
          </w:p>
          <w:p w14:paraId="4CCB285B" w14:textId="4F71D364" w:rsidR="003F4694" w:rsidRPr="00007B3E" w:rsidDel="00CB2812" w:rsidRDefault="003F4694" w:rsidP="00CB2812">
            <w:pPr>
              <w:pStyle w:val="ListParagraph"/>
              <w:keepNext/>
              <w:numPr>
                <w:ilvl w:val="1"/>
                <w:numId w:val="1"/>
              </w:numPr>
              <w:tabs>
                <w:tab w:val="left" w:pos="2730"/>
              </w:tabs>
              <w:spacing w:before="240" w:after="240" w:line="240" w:lineRule="auto"/>
              <w:ind w:left="1134"/>
              <w:jc w:val="left"/>
              <w:outlineLvl w:val="2"/>
              <w:rPr>
                <w:del w:id="4747" w:author="Houyem Rais" w:date="2024-02-22T15:03:00Z"/>
                <w:sz w:val="20"/>
                <w:szCs w:val="20"/>
              </w:rPr>
              <w:pPrChange w:id="4748" w:author="Houyem Rais" w:date="2024-02-22T15:03:00Z">
                <w:pPr>
                  <w:pStyle w:val="ListParagraph"/>
                  <w:keepNext/>
                  <w:spacing w:before="20" w:after="40" w:line="240" w:lineRule="auto"/>
                  <w:ind w:left="318" w:hanging="283"/>
                  <w:jc w:val="left"/>
                </w:pPr>
              </w:pPrChange>
            </w:pPr>
            <w:del w:id="4749" w:author="Houyem Rais" w:date="2024-02-22T15:03:00Z">
              <w:r w:rsidRPr="00007B3E" w:rsidDel="00CB2812">
                <w:rPr>
                  <w:sz w:val="20"/>
                  <w:szCs w:val="20"/>
                </w:rPr>
                <w:delText>Coût de construction et risque de retard : les risques typiques des contrats MOP sont plus avantageux pour les entrepreneurs privés. Les contrat MOP entraînent généralement des dépassements de coûts et de temps plus élevés pour le secteur public que les contrats PPP.</w:delText>
              </w:r>
            </w:del>
          </w:p>
          <w:p w14:paraId="68140391" w14:textId="6B47D5BB"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50" w:author="Houyem Rais" w:date="2024-02-22T15:03:00Z"/>
                <w:sz w:val="20"/>
                <w:szCs w:val="20"/>
              </w:rPr>
              <w:pPrChange w:id="4751" w:author="Houyem Rais" w:date="2024-02-22T15:03:00Z">
                <w:pPr>
                  <w:pStyle w:val="ListParagraph"/>
                  <w:keepNext/>
                  <w:spacing w:before="20" w:after="40" w:line="240" w:lineRule="auto"/>
                  <w:ind w:left="318" w:hanging="283"/>
                  <w:jc w:val="left"/>
                </w:pPr>
              </w:pPrChange>
            </w:pPr>
            <w:del w:id="4752" w:author="Houyem Rais" w:date="2024-02-22T15:03:00Z">
              <w:r w:rsidRPr="00007B3E" w:rsidDel="00CB2812">
                <w:rPr>
                  <w:sz w:val="20"/>
                  <w:szCs w:val="20"/>
                </w:rPr>
                <w:delText>Les choix technologiques sont définis par le concepteur et imposés dans le cahier des charges ce qui limite l’étendue de la concurrence ;</w:delText>
              </w:r>
            </w:del>
          </w:p>
          <w:p w14:paraId="62D9CA9C" w14:textId="3D8A66A3"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53" w:author="Houyem Rais" w:date="2024-02-22T15:03:00Z"/>
                <w:sz w:val="20"/>
                <w:szCs w:val="20"/>
              </w:rPr>
              <w:pPrChange w:id="4754" w:author="Houyem Rais" w:date="2024-02-22T15:03:00Z">
                <w:pPr>
                  <w:pStyle w:val="ListParagraph"/>
                  <w:keepNext/>
                  <w:spacing w:before="20" w:after="40" w:line="240" w:lineRule="auto"/>
                  <w:ind w:left="318" w:hanging="283"/>
                  <w:jc w:val="left"/>
                </w:pPr>
              </w:pPrChange>
            </w:pPr>
            <w:del w:id="4755" w:author="Houyem Rais" w:date="2024-02-22T15:03:00Z">
              <w:r w:rsidRPr="00007B3E" w:rsidDel="00CB2812">
                <w:rPr>
                  <w:sz w:val="20"/>
                  <w:szCs w:val="20"/>
                </w:rPr>
                <w:delText>Pas de mobilisation du financement privé ;</w:delText>
              </w:r>
            </w:del>
          </w:p>
          <w:p w14:paraId="583EA2F4" w14:textId="1B0755A5"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56" w:author="Houyem Rais" w:date="2024-02-22T15:03:00Z"/>
                <w:sz w:val="20"/>
                <w:szCs w:val="20"/>
              </w:rPr>
              <w:pPrChange w:id="4757" w:author="Houyem Rais" w:date="2024-02-22T15:03:00Z">
                <w:pPr>
                  <w:pStyle w:val="ListParagraph"/>
                  <w:keepNext/>
                  <w:spacing w:before="20" w:after="40" w:line="240" w:lineRule="auto"/>
                  <w:ind w:left="318" w:hanging="283"/>
                  <w:jc w:val="left"/>
                </w:pPr>
              </w:pPrChange>
            </w:pPr>
            <w:del w:id="4758" w:author="Houyem Rais" w:date="2024-02-22T15:03:00Z">
              <w:r w:rsidRPr="00007B3E" w:rsidDel="00CB2812">
                <w:rPr>
                  <w:sz w:val="20"/>
                  <w:szCs w:val="20"/>
                </w:rPr>
                <w:delText>Pas d’incitation à l’efficience opérationnelle ;</w:delText>
              </w:r>
            </w:del>
          </w:p>
          <w:p w14:paraId="75FE5423" w14:textId="16F5730D"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59" w:author="Houyem Rais" w:date="2024-02-22T15:03:00Z"/>
                <w:sz w:val="20"/>
                <w:szCs w:val="20"/>
              </w:rPr>
              <w:pPrChange w:id="4760" w:author="Houyem Rais" w:date="2024-02-22T15:03:00Z">
                <w:pPr>
                  <w:pStyle w:val="ListParagraph"/>
                  <w:keepNext/>
                  <w:spacing w:before="20" w:after="40" w:line="240" w:lineRule="auto"/>
                  <w:ind w:left="318" w:hanging="283"/>
                  <w:jc w:val="left"/>
                </w:pPr>
              </w:pPrChange>
            </w:pPr>
            <w:del w:id="4761" w:author="Houyem Rais" w:date="2024-02-22T15:03:00Z">
              <w:r w:rsidRPr="00007B3E" w:rsidDel="00CB2812">
                <w:rPr>
                  <w:sz w:val="20"/>
                  <w:szCs w:val="20"/>
                </w:rPr>
                <w:delText>Importants risques supportés par l’autorité publique ;</w:delText>
              </w:r>
            </w:del>
          </w:p>
          <w:p w14:paraId="6677BFA7" w14:textId="277C2A30" w:rsidR="00194CED" w:rsidRPr="00007B3E" w:rsidDel="00CB2812" w:rsidRDefault="00194CED" w:rsidP="00CB2812">
            <w:pPr>
              <w:pStyle w:val="ListParagraph"/>
              <w:keepNext/>
              <w:numPr>
                <w:ilvl w:val="1"/>
                <w:numId w:val="1"/>
              </w:numPr>
              <w:tabs>
                <w:tab w:val="left" w:pos="2730"/>
              </w:tabs>
              <w:spacing w:before="240" w:after="240" w:line="240" w:lineRule="auto"/>
              <w:ind w:left="1134"/>
              <w:jc w:val="left"/>
              <w:outlineLvl w:val="2"/>
              <w:rPr>
                <w:del w:id="4762" w:author="Houyem Rais" w:date="2024-02-22T15:03:00Z"/>
                <w:sz w:val="20"/>
                <w:szCs w:val="20"/>
              </w:rPr>
              <w:pPrChange w:id="4763" w:author="Houyem Rais" w:date="2024-02-22T15:03:00Z">
                <w:pPr>
                  <w:pStyle w:val="ListParagraph"/>
                  <w:keepNext/>
                  <w:spacing w:before="20" w:after="40" w:line="240" w:lineRule="auto"/>
                  <w:ind w:left="318" w:hanging="283"/>
                  <w:jc w:val="left"/>
                </w:pPr>
              </w:pPrChange>
            </w:pPr>
            <w:del w:id="4764" w:author="Houyem Rais" w:date="2024-02-22T15:03:00Z">
              <w:r w:rsidRPr="00007B3E" w:rsidDel="00CB2812">
                <w:rPr>
                  <w:sz w:val="20"/>
                  <w:szCs w:val="20"/>
                </w:rPr>
                <w:delText>La SNCFT doit prendre des dispositions de maintenance alternatives car il sera plus exposé au risque de variation des coûts de maintenance et d'inflation ;</w:delText>
              </w:r>
            </w:del>
          </w:p>
          <w:p w14:paraId="38EEB954" w14:textId="66F18E7B"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65" w:author="Houyem Rais" w:date="2024-02-22T15:03:00Z"/>
                <w:sz w:val="20"/>
                <w:szCs w:val="20"/>
              </w:rPr>
              <w:pPrChange w:id="4766" w:author="Houyem Rais" w:date="2024-02-22T15:03:00Z">
                <w:pPr>
                  <w:pStyle w:val="ListParagraph"/>
                  <w:keepNext/>
                  <w:spacing w:before="20" w:after="40" w:line="240" w:lineRule="auto"/>
                  <w:ind w:left="318" w:hanging="283"/>
                  <w:jc w:val="left"/>
                </w:pPr>
              </w:pPrChange>
            </w:pPr>
            <w:del w:id="4767" w:author="Houyem Rais" w:date="2024-02-22T15:03:00Z">
              <w:r w:rsidRPr="00007B3E" w:rsidDel="00CB2812">
                <w:rPr>
                  <w:sz w:val="20"/>
                  <w:szCs w:val="20"/>
                </w:rPr>
                <w:delText>Durée de contrat limitée ;</w:delText>
              </w:r>
            </w:del>
          </w:p>
          <w:p w14:paraId="394893AC" w14:textId="78658702"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68" w:author="Houyem Rais" w:date="2024-02-22T15:03:00Z"/>
                <w:sz w:val="20"/>
                <w:szCs w:val="20"/>
              </w:rPr>
              <w:pPrChange w:id="4769" w:author="Houyem Rais" w:date="2024-02-22T15:03:00Z">
                <w:pPr>
                  <w:pStyle w:val="ListParagraph"/>
                  <w:keepNext/>
                  <w:spacing w:before="20" w:after="40" w:line="240" w:lineRule="auto"/>
                  <w:ind w:left="318" w:hanging="283"/>
                  <w:jc w:val="left"/>
                </w:pPr>
              </w:pPrChange>
            </w:pPr>
            <w:del w:id="4770" w:author="Houyem Rais" w:date="2024-02-22T15:03:00Z">
              <w:r w:rsidRPr="00007B3E" w:rsidDel="00CB2812">
                <w:rPr>
                  <w:sz w:val="20"/>
                  <w:szCs w:val="20"/>
                </w:rPr>
                <w:delText>Multiplicité des lots et effort de coordination important ; et</w:delText>
              </w:r>
            </w:del>
          </w:p>
          <w:p w14:paraId="30560441" w14:textId="1ADAB7CD" w:rsidR="001952DB" w:rsidRPr="00007B3E" w:rsidDel="00CB2812" w:rsidRDefault="001952DB" w:rsidP="00CB2812">
            <w:pPr>
              <w:pStyle w:val="ListParagraph"/>
              <w:keepNext/>
              <w:numPr>
                <w:ilvl w:val="1"/>
                <w:numId w:val="1"/>
              </w:numPr>
              <w:tabs>
                <w:tab w:val="left" w:pos="2730"/>
              </w:tabs>
              <w:spacing w:before="240" w:after="240" w:line="240" w:lineRule="auto"/>
              <w:ind w:left="1134"/>
              <w:jc w:val="left"/>
              <w:outlineLvl w:val="2"/>
              <w:rPr>
                <w:del w:id="4771" w:author="Houyem Rais" w:date="2024-02-22T15:03:00Z"/>
                <w:sz w:val="20"/>
                <w:szCs w:val="20"/>
              </w:rPr>
              <w:pPrChange w:id="4772" w:author="Houyem Rais" w:date="2024-02-22T15:03:00Z">
                <w:pPr>
                  <w:pStyle w:val="ListParagraph"/>
                  <w:keepNext/>
                  <w:spacing w:before="20" w:after="40" w:line="240" w:lineRule="auto"/>
                  <w:ind w:left="318" w:hanging="283"/>
                  <w:jc w:val="left"/>
                </w:pPr>
              </w:pPrChange>
            </w:pPr>
            <w:del w:id="4773" w:author="Houyem Rais" w:date="2024-02-22T15:03:00Z">
              <w:r w:rsidRPr="00007B3E" w:rsidDel="00CB2812">
                <w:rPr>
                  <w:sz w:val="20"/>
                  <w:szCs w:val="20"/>
                </w:rPr>
                <w:delText>N’est pas un outil qui permet de confier une mission globale au sens du PPP.</w:delText>
              </w:r>
            </w:del>
          </w:p>
        </w:tc>
      </w:tr>
    </w:tbl>
    <w:p w14:paraId="396E9E86" w14:textId="296758FA" w:rsidR="001952DB" w:rsidRPr="00007B3E" w:rsidDel="00CB2812" w:rsidRDefault="001952DB" w:rsidP="00CB2812">
      <w:pPr>
        <w:numPr>
          <w:ilvl w:val="1"/>
          <w:numId w:val="1"/>
        </w:numPr>
        <w:tabs>
          <w:tab w:val="left" w:pos="2730"/>
        </w:tabs>
        <w:spacing w:before="240" w:after="240"/>
        <w:ind w:left="1134"/>
        <w:jc w:val="left"/>
        <w:outlineLvl w:val="2"/>
        <w:rPr>
          <w:del w:id="4774" w:author="Houyem Rais" w:date="2024-02-22T15:03:00Z"/>
        </w:rPr>
        <w:pPrChange w:id="4775" w:author="Houyem Rais" w:date="2024-02-22T15:03:00Z">
          <w:pPr/>
        </w:pPrChange>
      </w:pPr>
      <w:del w:id="4776" w:author="Houyem Rais" w:date="2024-02-22T15:03:00Z">
        <w:r w:rsidRPr="00007B3E" w:rsidDel="00CB2812">
          <w:delText xml:space="preserve">Le recours à l’application de la réglementation des marchés publics conduit donc à </w:delText>
        </w:r>
      </w:del>
      <w:ins w:id="4777" w:author="Farouk Bouhafs" w:date="2024-02-05T16:53:00Z">
        <w:del w:id="4778" w:author="Houyem Rais" w:date="2024-02-22T15:03:00Z">
          <w:r w:rsidR="00CB3360" w:rsidDel="00CB2812">
            <w:delText xml:space="preserve">distinguer </w:delText>
          </w:r>
        </w:del>
      </w:ins>
      <w:del w:id="4779" w:author="Houyem Rais" w:date="2024-02-22T15:03:00Z">
        <w:r w:rsidRPr="00007B3E" w:rsidDel="00CB2812">
          <w:delText>découper les activités en deux lots séparés</w:delText>
        </w:r>
      </w:del>
      <w:ins w:id="4780" w:author="Farouk Bouhafs" w:date="2024-02-05T16:52:00Z">
        <w:del w:id="4781" w:author="Houyem Rais" w:date="2024-02-22T15:03:00Z">
          <w:r w:rsidR="00CB3360" w:rsidDel="00CB2812">
            <w:delText>deux types de contrats</w:delText>
          </w:r>
        </w:del>
      </w:ins>
      <w:del w:id="4782" w:author="Houyem Rais" w:date="2024-02-22T15:03:00Z">
        <w:r w:rsidRPr="00007B3E" w:rsidDel="00CB2812">
          <w:delText> :</w:delText>
        </w:r>
      </w:del>
    </w:p>
    <w:p w14:paraId="47C36B76" w14:textId="1CE87507" w:rsidR="00CB3360" w:rsidDel="00CB2812" w:rsidRDefault="001952DB" w:rsidP="00CB2812">
      <w:pPr>
        <w:pStyle w:val="ListParagraph"/>
        <w:numPr>
          <w:ilvl w:val="1"/>
          <w:numId w:val="1"/>
        </w:numPr>
        <w:tabs>
          <w:tab w:val="left" w:pos="2730"/>
        </w:tabs>
        <w:spacing w:before="240" w:after="240"/>
        <w:ind w:left="1134"/>
        <w:jc w:val="left"/>
        <w:outlineLvl w:val="2"/>
        <w:rPr>
          <w:ins w:id="4783" w:author="Farouk Bouhafs" w:date="2024-02-05T16:53:00Z"/>
          <w:del w:id="4784" w:author="Houyem Rais" w:date="2024-02-22T15:03:00Z"/>
        </w:rPr>
        <w:pPrChange w:id="4785" w:author="Houyem Rais" w:date="2024-02-22T15:03:00Z">
          <w:pPr>
            <w:pStyle w:val="ListParagraph"/>
          </w:pPr>
        </w:pPrChange>
      </w:pPr>
      <w:del w:id="4786" w:author="Houyem Rais" w:date="2024-02-22T15:03:00Z">
        <w:r w:rsidRPr="00007B3E" w:rsidDel="00CB2812">
          <w:delText>Un pour la</w:delText>
        </w:r>
      </w:del>
      <w:ins w:id="4787" w:author="Farouk Bouhafs" w:date="2024-02-05T16:53:00Z">
        <w:del w:id="4788" w:author="Houyem Rais" w:date="2024-02-22T15:03:00Z">
          <w:r w:rsidR="00CB3360" w:rsidDel="00CB2812">
            <w:delText>Contrat de</w:delText>
          </w:r>
        </w:del>
      </w:ins>
      <w:del w:id="4789" w:author="Houyem Rais" w:date="2024-02-22T15:03:00Z">
        <w:r w:rsidRPr="00007B3E" w:rsidDel="00CB2812">
          <w:delText xml:space="preserve"> </w:delText>
        </w:r>
        <w:r w:rsidRPr="00007B3E" w:rsidDel="00CB2812">
          <w:rPr>
            <w:b/>
            <w:bCs/>
          </w:rPr>
          <w:delText xml:space="preserve">conception et la </w:delText>
        </w:r>
      </w:del>
      <w:ins w:id="4790" w:author="Farouk Bouhafs" w:date="2024-02-05T16:53:00Z">
        <w:del w:id="4791" w:author="Houyem Rais" w:date="2024-02-22T15:03:00Z">
          <w:r w:rsidR="00CB3360" w:rsidDel="00CB2812">
            <w:rPr>
              <w:b/>
              <w:bCs/>
            </w:rPr>
            <w:delText>de</w:delText>
          </w:r>
          <w:r w:rsidR="00CB3360" w:rsidRPr="00007B3E" w:rsidDel="00CB2812">
            <w:rPr>
              <w:b/>
              <w:bCs/>
            </w:rPr>
            <w:delText xml:space="preserve"> </w:delText>
          </w:r>
        </w:del>
      </w:ins>
      <w:del w:id="4792" w:author="Houyem Rais" w:date="2024-02-22T15:03:00Z">
        <w:r w:rsidRPr="00007B3E" w:rsidDel="00CB2812">
          <w:rPr>
            <w:b/>
            <w:bCs/>
          </w:rPr>
          <w:delText>réalisation</w:delText>
        </w:r>
        <w:r w:rsidRPr="00007B3E" w:rsidDel="00CB2812">
          <w:delText xml:space="preserve"> </w:delText>
        </w:r>
      </w:del>
      <w:ins w:id="4793" w:author="Farouk Bouhafs" w:date="2024-02-05T16:53:00Z">
        <w:del w:id="4794" w:author="Houyem Rais" w:date="2024-02-22T15:03:00Z">
          <w:r w:rsidR="00CB3360" w:rsidDel="00CB2812">
            <w:delText xml:space="preserve">ou Design-Build </w:delText>
          </w:r>
        </w:del>
      </w:ins>
      <w:del w:id="4795" w:author="Houyem Rais" w:date="2024-02-22T15:03:00Z">
        <w:r w:rsidRPr="00007B3E" w:rsidDel="00CB2812">
          <w:delText>(</w:delText>
        </w:r>
      </w:del>
      <w:ins w:id="4796" w:author="Farouk Bouhafs" w:date="2024-02-05T16:53:00Z">
        <w:del w:id="4797" w:author="Houyem Rais" w:date="2024-02-22T15:03:00Z">
          <w:r w:rsidR="00CB3360" w:rsidDel="00CB2812">
            <w:delText xml:space="preserve">appelé également </w:delText>
          </w:r>
        </w:del>
      </w:ins>
      <w:del w:id="4798" w:author="Houyem Rais" w:date="2024-02-22T15:03:00Z">
        <w:r w:rsidRPr="00007B3E" w:rsidDel="00CB2812">
          <w:delText>EPC)</w:delText>
        </w:r>
      </w:del>
      <w:ins w:id="4799" w:author="Farouk Bouhafs" w:date="2024-02-05T16:54:00Z">
        <w:del w:id="4800" w:author="Houyem Rais" w:date="2024-02-22T15:03:00Z">
          <w:r w:rsidR="00CB3360" w:rsidRPr="00CB3360" w:rsidDel="00CB2812">
            <w:delText xml:space="preserve"> </w:delText>
          </w:r>
          <w:r w:rsidR="00CB3360" w:rsidRPr="00007B3E" w:rsidDel="00CB2812">
            <w:delText>; et</w:delText>
          </w:r>
        </w:del>
      </w:ins>
    </w:p>
    <w:p w14:paraId="63C45FE8" w14:textId="4988F69C"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4801" w:author="Houyem Rais" w:date="2024-02-22T15:03:00Z"/>
        </w:rPr>
        <w:pPrChange w:id="4802" w:author="Houyem Rais" w:date="2024-02-22T15:03:00Z">
          <w:pPr>
            <w:pStyle w:val="ListParagraph"/>
          </w:pPr>
        </w:pPrChange>
      </w:pPr>
      <w:del w:id="4803" w:author="Houyem Rais" w:date="2024-02-22T15:03:00Z">
        <w:r w:rsidRPr="00007B3E" w:rsidDel="00CB2812">
          <w:delText> </w:delText>
        </w:r>
      </w:del>
      <w:ins w:id="4804" w:author="Farouk Bouhafs" w:date="2024-02-05T16:54:00Z">
        <w:del w:id="4805" w:author="Houyem Rais" w:date="2024-02-22T15:03:00Z">
          <w:r w:rsidR="00CB3360" w:rsidDel="00CB2812">
            <w:delText>Contrat de</w:delText>
          </w:r>
          <w:r w:rsidR="00CB3360" w:rsidRPr="00007B3E" w:rsidDel="00CB2812">
            <w:delText xml:space="preserve"> </w:delText>
          </w:r>
        </w:del>
      </w:ins>
      <w:del w:id="4806" w:author="Houyem Rais" w:date="2024-02-22T15:03:00Z">
        <w:r w:rsidRPr="00007B3E" w:rsidDel="00CB2812">
          <w:delText xml:space="preserve">ou la </w:delText>
        </w:r>
        <w:r w:rsidRPr="00007B3E" w:rsidDel="00CB2812">
          <w:rPr>
            <w:b/>
            <w:bCs/>
          </w:rPr>
          <w:delText>conception, réalisation et financement</w:delText>
        </w:r>
        <w:r w:rsidRPr="00007B3E" w:rsidDel="00CB2812">
          <w:delText xml:space="preserve"> (EPC + F) ; e</w:delText>
        </w:r>
      </w:del>
      <w:ins w:id="4807" w:author="Farouk Bouhafs" w:date="2024-02-05T16:54:00Z">
        <w:del w:id="4808" w:author="Houyem Rais" w:date="2024-02-22T15:03:00Z">
          <w:r w:rsidR="00CB3360" w:rsidDel="00CB2812">
            <w:delText>.</w:delText>
          </w:r>
        </w:del>
      </w:ins>
      <w:del w:id="4809" w:author="Houyem Rais" w:date="2024-02-22T15:03:00Z">
        <w:r w:rsidRPr="00007B3E" w:rsidDel="00CB2812">
          <w:delText>t</w:delText>
        </w:r>
      </w:del>
    </w:p>
    <w:p w14:paraId="7FA03054" w14:textId="0753D976" w:rsidR="001952DB" w:rsidRPr="00007B3E" w:rsidDel="00CB2812" w:rsidRDefault="00095B50" w:rsidP="00CB2812">
      <w:pPr>
        <w:pStyle w:val="ListParagraph"/>
        <w:numPr>
          <w:ilvl w:val="1"/>
          <w:numId w:val="1"/>
        </w:numPr>
        <w:tabs>
          <w:tab w:val="left" w:pos="2730"/>
        </w:tabs>
        <w:spacing w:before="240" w:after="240"/>
        <w:ind w:left="1134"/>
        <w:jc w:val="left"/>
        <w:outlineLvl w:val="2"/>
        <w:rPr>
          <w:del w:id="4810" w:author="Houyem Rais" w:date="2024-02-22T15:03:00Z"/>
        </w:rPr>
        <w:pPrChange w:id="4811" w:author="Houyem Rais" w:date="2024-02-22T15:03:00Z">
          <w:pPr>
            <w:pStyle w:val="ListParagraph"/>
          </w:pPr>
        </w:pPrChange>
      </w:pPr>
      <w:del w:id="4812" w:author="Houyem Rais" w:date="2024-02-22T15:03:00Z">
        <w:r w:rsidRPr="00007B3E" w:rsidDel="00CB2812">
          <w:rPr>
            <w:b/>
            <w:bCs/>
          </w:rPr>
          <w:delText>L</w:delText>
        </w:r>
        <w:r w:rsidR="001952DB" w:rsidRPr="00007B3E" w:rsidDel="00CB2812">
          <w:rPr>
            <w:b/>
            <w:bCs/>
          </w:rPr>
          <w:delText>’exploitation et la maintenance</w:delText>
        </w:r>
        <w:r w:rsidR="001952DB" w:rsidRPr="00007B3E" w:rsidDel="00CB2812">
          <w:delText xml:space="preserve"> </w:delText>
        </w:r>
        <w:r w:rsidRPr="00007B3E" w:rsidDel="00CB2812">
          <w:delText>de la ligne et des infrast</w:delText>
        </w:r>
        <w:r w:rsidR="00011335" w:rsidRPr="00007B3E" w:rsidDel="00CB2812">
          <w:delText xml:space="preserve">ructures par la </w:delText>
        </w:r>
        <w:r w:rsidR="004E093D" w:rsidDel="00CB2812">
          <w:delText xml:space="preserve">future </w:delText>
        </w:r>
        <w:r w:rsidR="00011335" w:rsidRPr="00007B3E" w:rsidDel="00CB2812">
          <w:delText>SNCFT Réseau.</w:delText>
        </w:r>
      </w:del>
    </w:p>
    <w:p w14:paraId="3F6AF9AE" w14:textId="38D69BDE" w:rsidR="001952DB" w:rsidRPr="00007B3E" w:rsidDel="00CB2812" w:rsidRDefault="001952DB" w:rsidP="00CB2812">
      <w:pPr>
        <w:pStyle w:val="Heading5"/>
        <w:numPr>
          <w:ilvl w:val="1"/>
          <w:numId w:val="1"/>
        </w:numPr>
        <w:tabs>
          <w:tab w:val="left" w:pos="2730"/>
        </w:tabs>
        <w:spacing w:before="240" w:after="240"/>
        <w:ind w:left="1134"/>
        <w:jc w:val="left"/>
        <w:rPr>
          <w:del w:id="4813" w:author="Houyem Rais" w:date="2024-02-22T15:03:00Z"/>
          <w:sz w:val="22"/>
          <w:szCs w:val="22"/>
          <w:u w:val="single"/>
        </w:rPr>
        <w:pPrChange w:id="4814" w:author="Houyem Rais" w:date="2024-02-22T15:03:00Z">
          <w:pPr>
            <w:pStyle w:val="Heading5"/>
            <w:numPr>
              <w:numId w:val="21"/>
            </w:numPr>
            <w:ind w:left="775" w:hanging="360"/>
          </w:pPr>
        </w:pPrChange>
      </w:pPr>
      <w:bookmarkStart w:id="4815" w:name="_Toc141255583"/>
      <w:bookmarkStart w:id="4816" w:name="_Toc141255902"/>
      <w:bookmarkStart w:id="4817" w:name="_Toc142174660"/>
      <w:del w:id="4818" w:author="Houyem Rais" w:date="2024-02-22T15:03:00Z">
        <w:r w:rsidRPr="00007B3E" w:rsidDel="00CB2812">
          <w:rPr>
            <w:sz w:val="22"/>
            <w:szCs w:val="22"/>
            <w:u w:val="single"/>
          </w:rPr>
          <w:delText xml:space="preserve">Le contrat </w:delText>
        </w:r>
        <w:bookmarkEnd w:id="4669"/>
        <w:bookmarkEnd w:id="4815"/>
        <w:bookmarkEnd w:id="4816"/>
        <w:bookmarkEnd w:id="4817"/>
        <w:r w:rsidR="00493751" w:rsidRPr="00007B3E" w:rsidDel="00CB2812">
          <w:rPr>
            <w:sz w:val="22"/>
            <w:szCs w:val="22"/>
            <w:u w:val="single"/>
          </w:rPr>
          <w:delText>Design-Build</w:delText>
        </w:r>
        <w:r w:rsidR="00A0052F" w:rsidRPr="00007B3E" w:rsidDel="00CB2812">
          <w:rPr>
            <w:sz w:val="22"/>
            <w:szCs w:val="22"/>
            <w:u w:val="single"/>
          </w:rPr>
          <w:delText xml:space="preserve"> (DB)</w:delText>
        </w:r>
      </w:del>
    </w:p>
    <w:p w14:paraId="05F96919" w14:textId="17EB3518" w:rsidR="001952DB" w:rsidRPr="00007B3E" w:rsidDel="00CB2812" w:rsidRDefault="001952DB" w:rsidP="00CB2812">
      <w:pPr>
        <w:numPr>
          <w:ilvl w:val="1"/>
          <w:numId w:val="1"/>
        </w:numPr>
        <w:tabs>
          <w:tab w:val="left" w:pos="2730"/>
        </w:tabs>
        <w:spacing w:before="240" w:after="240"/>
        <w:ind w:left="1134"/>
        <w:jc w:val="left"/>
        <w:outlineLvl w:val="2"/>
        <w:rPr>
          <w:del w:id="4819" w:author="Houyem Rais" w:date="2024-02-22T15:03:00Z"/>
        </w:rPr>
        <w:pPrChange w:id="4820" w:author="Houyem Rais" w:date="2024-02-22T15:03:00Z">
          <w:pPr/>
        </w:pPrChange>
      </w:pPr>
      <w:del w:id="4821" w:author="Houyem Rais" w:date="2024-02-22T15:03:00Z">
        <w:r w:rsidRPr="00007B3E" w:rsidDel="00CB2812">
          <w:delText>Le contrat</w:delText>
        </w:r>
        <w:r w:rsidR="00A0052F" w:rsidRPr="00007B3E" w:rsidDel="00CB2812">
          <w:delText xml:space="preserve"> D-B (Design-Build) ou</w:delText>
        </w:r>
        <w:r w:rsidRPr="00007B3E" w:rsidDel="00CB2812">
          <w:delText xml:space="preserve"> d’EPC (Engineering, Procurement and Construction) est un contrat d’ingénierie et de travaux dans lequel le partenaire privé prend en charge la conception et de la construction de la ligne ferroviaire sous financement public, qu’il livre ensuite « clés en main » à l’autorité publique, selon un calendrier et à un prix ferme.</w:delText>
        </w:r>
      </w:del>
    </w:p>
    <w:p w14:paraId="4C41923D" w14:textId="532133D4" w:rsidR="001952DB" w:rsidRPr="00007B3E" w:rsidDel="00CB2812" w:rsidRDefault="001952DB" w:rsidP="00CB2812">
      <w:pPr>
        <w:numPr>
          <w:ilvl w:val="1"/>
          <w:numId w:val="1"/>
        </w:numPr>
        <w:tabs>
          <w:tab w:val="left" w:pos="2730"/>
        </w:tabs>
        <w:spacing w:before="240" w:after="240"/>
        <w:ind w:left="1134"/>
        <w:jc w:val="left"/>
        <w:outlineLvl w:val="2"/>
        <w:rPr>
          <w:del w:id="4822" w:author="Houyem Rais" w:date="2024-02-22T15:03:00Z"/>
        </w:rPr>
        <w:pPrChange w:id="4823" w:author="Houyem Rais" w:date="2024-02-22T15:03:00Z">
          <w:pPr/>
        </w:pPrChange>
      </w:pPr>
      <w:del w:id="4824" w:author="Houyem Rais" w:date="2024-02-22T15:03:00Z">
        <w:r w:rsidRPr="00007B3E" w:rsidDel="00CB2812">
          <w:delText>Contrairement à un montage en maîtrise d’ouvrage publique, avec une multiplicité de contrats avec des fournisseurs différents (bureau d’étude, entreprise de travaux, équipementiers…), le secteur privé se voit ici confier la maîtrise d’ouvrage déléguée du projet. L’autorité publique a donc un interlocuteur unique qui supporte les risques d’interface et de dépassement de coûts et de délais en phase de conception / construction.</w:delText>
        </w:r>
      </w:del>
    </w:p>
    <w:p w14:paraId="0A9403CF" w14:textId="6F3E6C57" w:rsidR="001952DB" w:rsidRPr="00007B3E" w:rsidDel="00CB2812" w:rsidRDefault="001952DB" w:rsidP="00CB2812">
      <w:pPr>
        <w:numPr>
          <w:ilvl w:val="1"/>
          <w:numId w:val="1"/>
        </w:numPr>
        <w:tabs>
          <w:tab w:val="left" w:pos="2730"/>
        </w:tabs>
        <w:spacing w:before="240" w:after="240"/>
        <w:ind w:left="1134"/>
        <w:jc w:val="left"/>
        <w:outlineLvl w:val="2"/>
        <w:rPr>
          <w:del w:id="4825" w:author="Houyem Rais" w:date="2024-02-22T15:03:00Z"/>
        </w:rPr>
        <w:pPrChange w:id="4826" w:author="Houyem Rais" w:date="2024-02-22T15:03:00Z">
          <w:pPr/>
        </w:pPrChange>
      </w:pPr>
      <w:del w:id="4827" w:author="Houyem Rais" w:date="2024-02-22T15:03:00Z">
        <w:r w:rsidRPr="00007B3E" w:rsidDel="00CB2812">
          <w:delText>Ce type de contrat permet donc de bénéficier des gains attendus du secteur privé en phase de développement des projets.</w:delText>
        </w:r>
      </w:del>
    </w:p>
    <w:p w14:paraId="6B62C0E9" w14:textId="07B3A2A4" w:rsidR="001952DB" w:rsidDel="00CB2812" w:rsidRDefault="001952DB" w:rsidP="00CB2812">
      <w:pPr>
        <w:numPr>
          <w:ilvl w:val="1"/>
          <w:numId w:val="1"/>
        </w:numPr>
        <w:tabs>
          <w:tab w:val="left" w:pos="2730"/>
        </w:tabs>
        <w:spacing w:before="240" w:after="240"/>
        <w:ind w:left="1134"/>
        <w:jc w:val="left"/>
        <w:outlineLvl w:val="2"/>
        <w:rPr>
          <w:del w:id="4828" w:author="Houyem Rais" w:date="2024-02-22T15:03:00Z"/>
        </w:rPr>
        <w:pPrChange w:id="4829" w:author="Houyem Rais" w:date="2024-02-22T15:03:00Z">
          <w:pPr/>
        </w:pPrChange>
      </w:pPr>
      <w:del w:id="4830" w:author="Houyem Rais" w:date="2024-02-22T15:03:00Z">
        <w:r w:rsidRPr="00007B3E" w:rsidDel="00CB2812">
          <w:delText xml:space="preserve">La figure suivante présente la structure type d’un contrat </w:delText>
        </w:r>
        <w:r w:rsidR="00493751" w:rsidRPr="00007B3E" w:rsidDel="00CB2812">
          <w:delText>DB</w:delText>
        </w:r>
      </w:del>
      <w:ins w:id="4831" w:author="Farouk Bouhafs" w:date="2024-02-14T14:55:00Z">
        <w:del w:id="4832" w:author="Houyem Rais" w:date="2024-02-22T15:03:00Z">
          <w:r w:rsidR="00D1512A" w:rsidDel="00CB2812">
            <w:delText xml:space="preserve"> pour ce projet</w:delText>
          </w:r>
        </w:del>
      </w:ins>
      <w:del w:id="4833" w:author="Houyem Rais" w:date="2024-02-22T15:03:00Z">
        <w:r w:rsidRPr="00007B3E" w:rsidDel="00CB2812">
          <w:delText>.</w:delText>
        </w:r>
      </w:del>
    </w:p>
    <w:p w14:paraId="1A6A1104" w14:textId="0D525519" w:rsidR="006E7506" w:rsidRPr="00007B3E" w:rsidDel="00CB2812" w:rsidRDefault="00F4737E" w:rsidP="00CB2812">
      <w:pPr>
        <w:numPr>
          <w:ilvl w:val="1"/>
          <w:numId w:val="1"/>
        </w:numPr>
        <w:tabs>
          <w:tab w:val="left" w:pos="2730"/>
        </w:tabs>
        <w:spacing w:before="240" w:after="240"/>
        <w:ind w:left="1134"/>
        <w:jc w:val="left"/>
        <w:outlineLvl w:val="2"/>
        <w:rPr>
          <w:del w:id="4834" w:author="Houyem Rais" w:date="2024-02-22T15:03:00Z"/>
        </w:rPr>
        <w:pPrChange w:id="4835" w:author="Houyem Rais" w:date="2024-02-22T15:03:00Z">
          <w:pPr>
            <w:jc w:val="center"/>
          </w:pPr>
        </w:pPrChange>
      </w:pPr>
      <w:ins w:id="4836" w:author="Farouk Bouhafs" w:date="2024-02-14T14:53:00Z">
        <w:del w:id="4837" w:author="Houyem Rais" w:date="2024-02-22T15:03:00Z">
          <w:r w:rsidDel="00CB2812">
            <w:rPr>
              <w:noProof/>
            </w:rPr>
            <w:drawing>
              <wp:inline distT="0" distB="0" distL="0" distR="0" wp14:anchorId="0FEEDDB7" wp14:editId="1DDB3B93">
                <wp:extent cx="5013618" cy="2815390"/>
                <wp:effectExtent l="0" t="0" r="0" b="4445"/>
                <wp:docPr id="29539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6148" cy="2822426"/>
                        </a:xfrm>
                        <a:prstGeom prst="rect">
                          <a:avLst/>
                        </a:prstGeom>
                        <a:noFill/>
                      </pic:spPr>
                    </pic:pic>
                  </a:graphicData>
                </a:graphic>
              </wp:inline>
            </w:drawing>
          </w:r>
        </w:del>
      </w:ins>
      <w:del w:id="4838" w:author="Houyem Rais" w:date="2024-02-22T15:03:00Z">
        <w:r w:rsidR="00D85B8A" w:rsidDel="00CB2812">
          <w:rPr>
            <w:noProof/>
          </w:rPr>
          <w:drawing>
            <wp:inline distT="0" distB="0" distL="0" distR="0" wp14:anchorId="78887910" wp14:editId="29C2D6D7">
              <wp:extent cx="4632873" cy="2589949"/>
              <wp:effectExtent l="0" t="0" r="0" b="1270"/>
              <wp:docPr id="156623236" name="Picture 1566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4588" cy="2618860"/>
                      </a:xfrm>
                      <a:prstGeom prst="rect">
                        <a:avLst/>
                      </a:prstGeom>
                      <a:noFill/>
                    </pic:spPr>
                  </pic:pic>
                </a:graphicData>
              </a:graphic>
            </wp:inline>
          </w:drawing>
        </w:r>
      </w:del>
    </w:p>
    <w:p w14:paraId="109FD853" w14:textId="2B4EBF1F" w:rsidR="001952DB" w:rsidRPr="00007B3E" w:rsidDel="00CB2812" w:rsidRDefault="001952DB" w:rsidP="00CB2812">
      <w:pPr>
        <w:pStyle w:val="Caption"/>
        <w:numPr>
          <w:ilvl w:val="1"/>
          <w:numId w:val="1"/>
        </w:numPr>
        <w:tabs>
          <w:tab w:val="left" w:pos="2730"/>
        </w:tabs>
        <w:spacing w:before="240" w:after="240"/>
        <w:ind w:left="1134"/>
        <w:jc w:val="left"/>
        <w:outlineLvl w:val="2"/>
        <w:rPr>
          <w:del w:id="4839" w:author="Houyem Rais" w:date="2024-02-22T15:03:00Z"/>
        </w:rPr>
        <w:pPrChange w:id="4840" w:author="Houyem Rais" w:date="2024-02-22T15:03:00Z">
          <w:pPr>
            <w:pStyle w:val="Caption"/>
            <w:jc w:val="center"/>
          </w:pPr>
        </w:pPrChange>
      </w:pPr>
      <w:bookmarkStart w:id="4841" w:name="_Toc142174813"/>
      <w:bookmarkStart w:id="4842" w:name="_Toc158885104"/>
      <w:del w:id="4843"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12</w:delText>
        </w:r>
        <w:r w:rsidDel="00CB2812">
          <w:rPr>
            <w:noProof/>
          </w:rPr>
          <w:fldChar w:fldCharType="end"/>
        </w:r>
        <w:r w:rsidRPr="00007B3E" w:rsidDel="00CB2812">
          <w:delText xml:space="preserve"> Structure d'un contrat d</w:delText>
        </w:r>
        <w:bookmarkEnd w:id="4841"/>
        <w:r w:rsidR="00493751" w:rsidRPr="00007B3E" w:rsidDel="00CB2812">
          <w:delText xml:space="preserve">e </w:delText>
        </w:r>
        <w:r w:rsidR="002F2335" w:rsidRPr="00007B3E" w:rsidDel="00CB2812">
          <w:delText xml:space="preserve">Marché </w:delText>
        </w:r>
        <w:r w:rsidR="00D85B8A" w:rsidDel="00CB2812">
          <w:delText>Public</w:delText>
        </w:r>
        <w:bookmarkEnd w:id="4842"/>
      </w:del>
    </w:p>
    <w:p w14:paraId="5F3A99E7" w14:textId="0D07E70E" w:rsidR="001952DB" w:rsidRPr="00007B3E" w:rsidDel="00CB2812" w:rsidRDefault="001952DB" w:rsidP="00CB2812">
      <w:pPr>
        <w:numPr>
          <w:ilvl w:val="1"/>
          <w:numId w:val="1"/>
        </w:numPr>
        <w:tabs>
          <w:tab w:val="left" w:pos="2730"/>
        </w:tabs>
        <w:spacing w:before="240" w:after="240"/>
        <w:ind w:left="1134"/>
        <w:jc w:val="left"/>
        <w:outlineLvl w:val="2"/>
        <w:rPr>
          <w:del w:id="4844" w:author="Houyem Rais" w:date="2024-02-22T15:03:00Z"/>
        </w:rPr>
        <w:pPrChange w:id="4845" w:author="Houyem Rais" w:date="2024-02-22T15:03:00Z">
          <w:pPr>
            <w:jc w:val="right"/>
          </w:pPr>
        </w:pPrChange>
      </w:pPr>
      <w:del w:id="4846" w:author="Houyem Rais" w:date="2024-02-22T15:03:00Z">
        <w:r w:rsidRPr="00007B3E" w:rsidDel="00CB2812">
          <w:rPr>
            <w:b/>
            <w:bCs/>
            <w:i/>
            <w:iCs/>
            <w:sz w:val="20"/>
            <w:szCs w:val="20"/>
          </w:rPr>
          <w:delText xml:space="preserve">Source : </w:delText>
        </w:r>
        <w:r w:rsidRPr="00007B3E" w:rsidDel="00CB2812">
          <w:rPr>
            <w:i/>
            <w:iCs/>
            <w:sz w:val="20"/>
            <w:szCs w:val="20"/>
          </w:rPr>
          <w:delText>Auteur</w:delText>
        </w:r>
      </w:del>
    </w:p>
    <w:p w14:paraId="662F2422" w14:textId="048ADA26" w:rsidR="001952DB" w:rsidRPr="00A8239A" w:rsidDel="00CB2812" w:rsidRDefault="001952DB" w:rsidP="00CB2812">
      <w:pPr>
        <w:pStyle w:val="Heading5"/>
        <w:numPr>
          <w:ilvl w:val="1"/>
          <w:numId w:val="1"/>
        </w:numPr>
        <w:tabs>
          <w:tab w:val="left" w:pos="2730"/>
        </w:tabs>
        <w:spacing w:before="240" w:after="240"/>
        <w:ind w:left="1134"/>
        <w:jc w:val="left"/>
        <w:rPr>
          <w:del w:id="4847" w:author="Houyem Rais" w:date="2024-02-22T15:03:00Z"/>
          <w:sz w:val="22"/>
          <w:szCs w:val="22"/>
          <w:u w:val="single"/>
          <w:lang w:val="en-GB"/>
        </w:rPr>
        <w:pPrChange w:id="4848" w:author="Houyem Rais" w:date="2024-02-22T15:03:00Z">
          <w:pPr>
            <w:pStyle w:val="Heading5"/>
            <w:numPr>
              <w:numId w:val="21"/>
            </w:numPr>
            <w:ind w:left="775" w:hanging="360"/>
          </w:pPr>
        </w:pPrChange>
      </w:pPr>
      <w:bookmarkStart w:id="4849" w:name="_Toc141255145"/>
      <w:bookmarkStart w:id="4850" w:name="_Toc141255281"/>
      <w:bookmarkStart w:id="4851" w:name="_Toc141255436"/>
      <w:bookmarkStart w:id="4852" w:name="_Toc141255584"/>
      <w:bookmarkStart w:id="4853" w:name="_Toc141255733"/>
      <w:bookmarkStart w:id="4854" w:name="_Toc141255903"/>
      <w:bookmarkStart w:id="4855" w:name="_Toc141523322"/>
      <w:bookmarkStart w:id="4856" w:name="_Toc137137737"/>
      <w:bookmarkStart w:id="4857" w:name="_Toc141255601"/>
      <w:bookmarkStart w:id="4858" w:name="_Toc141255920"/>
      <w:bookmarkStart w:id="4859" w:name="_Toc142174661"/>
      <w:bookmarkEnd w:id="4849"/>
      <w:bookmarkEnd w:id="4850"/>
      <w:bookmarkEnd w:id="4851"/>
      <w:bookmarkEnd w:id="4852"/>
      <w:bookmarkEnd w:id="4853"/>
      <w:bookmarkEnd w:id="4854"/>
      <w:bookmarkEnd w:id="4855"/>
      <w:del w:id="4860" w:author="Houyem Rais" w:date="2024-02-22T15:03:00Z">
        <w:r w:rsidRPr="00A8239A" w:rsidDel="00CB2812">
          <w:rPr>
            <w:sz w:val="22"/>
            <w:szCs w:val="22"/>
            <w:u w:val="single"/>
            <w:lang w:val="en-GB"/>
          </w:rPr>
          <w:delText>Le contrat Engineering, Procurement, Construction and Financing (EPC + F)</w:delText>
        </w:r>
        <w:bookmarkEnd w:id="4856"/>
        <w:bookmarkEnd w:id="4857"/>
        <w:bookmarkEnd w:id="4858"/>
        <w:bookmarkEnd w:id="4859"/>
      </w:del>
    </w:p>
    <w:p w14:paraId="398A17CD" w14:textId="6736E5C1" w:rsidR="001952DB" w:rsidRPr="00007B3E" w:rsidDel="00CB2812" w:rsidRDefault="001952DB" w:rsidP="00CB2812">
      <w:pPr>
        <w:numPr>
          <w:ilvl w:val="1"/>
          <w:numId w:val="1"/>
        </w:numPr>
        <w:tabs>
          <w:tab w:val="left" w:pos="2730"/>
        </w:tabs>
        <w:spacing w:before="240" w:after="240"/>
        <w:ind w:left="1134"/>
        <w:jc w:val="left"/>
        <w:outlineLvl w:val="2"/>
        <w:rPr>
          <w:del w:id="4861" w:author="Houyem Rais" w:date="2024-02-22T15:03:00Z"/>
        </w:rPr>
        <w:pPrChange w:id="4862" w:author="Houyem Rais" w:date="2024-02-22T15:03:00Z">
          <w:pPr/>
        </w:pPrChange>
      </w:pPr>
      <w:del w:id="4863" w:author="Houyem Rais" w:date="2024-02-22T15:03:00Z">
        <w:r w:rsidRPr="00007B3E" w:rsidDel="00CB2812">
          <w:delText>Dans les pays émergents, des projets sont développés par la voie « EPC + Financement » pour accélérer le développement des projets d’infrastructures essentielles nécessaires à l’amélioration de la connectivité et du commerce. Dans un projet EPC+F typique, le proposant (fournisseur ou entreprise EPC) soumet « l’approche de financement avec la proposition technique à l’acheteur souverain, fournissant ainsi une solution globale pour la mise en œuvre du projet ».</w:delText>
        </w:r>
      </w:del>
    </w:p>
    <w:p w14:paraId="01BFD916" w14:textId="1D6CCAC6" w:rsidR="001952DB" w:rsidRPr="00007B3E" w:rsidDel="00CB2812" w:rsidRDefault="001952DB" w:rsidP="00CB2812">
      <w:pPr>
        <w:numPr>
          <w:ilvl w:val="1"/>
          <w:numId w:val="1"/>
        </w:numPr>
        <w:tabs>
          <w:tab w:val="left" w:pos="2730"/>
        </w:tabs>
        <w:spacing w:before="240" w:after="240"/>
        <w:ind w:left="1134"/>
        <w:jc w:val="left"/>
        <w:outlineLvl w:val="2"/>
        <w:rPr>
          <w:del w:id="4864" w:author="Houyem Rais" w:date="2024-02-22T15:03:00Z"/>
        </w:rPr>
        <w:pPrChange w:id="4865" w:author="Houyem Rais" w:date="2024-02-22T15:03:00Z">
          <w:pPr/>
        </w:pPrChange>
      </w:pPr>
      <w:del w:id="4866" w:author="Houyem Rais" w:date="2024-02-22T15:03:00Z">
        <w:r w:rsidRPr="00007B3E" w:rsidDel="00CB2812">
          <w:delText>EPC+F est un mécanisme de financement de projet dans lequel l’entrepreneur EPC organise également le financement du projet, par le biais de liens avec les institutions de financement. Ce modèle a été mis en œuvre pour le développement de projets, en particulier dans les pays en développement. Il est utile lorsque les contractants EPC ont un meilleur accès au financement à faible coût, notamment à travers les EXIM Banks (Inde, Turquie, Chine, Japon, Corée).</w:delText>
        </w:r>
      </w:del>
    </w:p>
    <w:p w14:paraId="37F7CAA7" w14:textId="04FCF693" w:rsidR="001952DB" w:rsidDel="00CB2812" w:rsidRDefault="001952DB" w:rsidP="00CB2812">
      <w:pPr>
        <w:numPr>
          <w:ilvl w:val="1"/>
          <w:numId w:val="1"/>
        </w:numPr>
        <w:tabs>
          <w:tab w:val="left" w:pos="2730"/>
        </w:tabs>
        <w:spacing w:before="240" w:after="240"/>
        <w:ind w:left="1134"/>
        <w:jc w:val="left"/>
        <w:outlineLvl w:val="2"/>
        <w:rPr>
          <w:ins w:id="4867" w:author="Farouk Bouhafs" w:date="2024-02-05T16:56:00Z"/>
          <w:del w:id="4868" w:author="Houyem Rais" w:date="2024-02-22T15:03:00Z"/>
        </w:rPr>
        <w:pPrChange w:id="4869" w:author="Houyem Rais" w:date="2024-02-22T15:03:00Z">
          <w:pPr/>
        </w:pPrChange>
      </w:pPr>
      <w:del w:id="4870" w:author="Houyem Rais" w:date="2024-02-22T15:03:00Z">
        <w:r w:rsidRPr="00007B3E" w:rsidDel="00CB2812">
          <w:delText xml:space="preserve">A la différence du modèle EPC classique, le partenaire privé prend en charge non seulement l'exécution technique du projet, mais aussi la mobilisation du financement de sa réalisation. Cela permet à l'autorité publique de bénéficier d'une approche de financement innovante où les </w:delText>
        </w:r>
        <w:r w:rsidR="006C004B" w:rsidDel="00CB2812">
          <w:delText>sources de financement public</w:delText>
        </w:r>
        <w:r w:rsidRPr="00007B3E" w:rsidDel="00CB2812">
          <w:delText xml:space="preserve"> sont apportées par le secteur privé, réduisant ainsi </w:delText>
        </w:r>
        <w:r w:rsidR="00C25F91" w:rsidDel="00CB2812">
          <w:delText xml:space="preserve">le risque </w:delText>
        </w:r>
        <w:r w:rsidR="006A3338" w:rsidDel="00CB2812">
          <w:delText>de disponibilité du financement du projet</w:delText>
        </w:r>
        <w:r w:rsidRPr="00007B3E" w:rsidDel="00CB2812">
          <w:delText>. L'autorité publique rembourse ensuite le financement apporté au fil du temps, généralement sur une période allant de 5 à 10 ans.</w:delText>
        </w:r>
      </w:del>
    </w:p>
    <w:p w14:paraId="458D8CF2" w14:textId="6A4CB11B" w:rsidR="00787019" w:rsidRPr="00007B3E" w:rsidDel="00CB2812" w:rsidRDefault="00787019" w:rsidP="00CB2812">
      <w:pPr>
        <w:numPr>
          <w:ilvl w:val="1"/>
          <w:numId w:val="1"/>
        </w:numPr>
        <w:tabs>
          <w:tab w:val="left" w:pos="2730"/>
        </w:tabs>
        <w:spacing w:before="240" w:after="240"/>
        <w:ind w:left="1134"/>
        <w:jc w:val="left"/>
        <w:outlineLvl w:val="2"/>
        <w:rPr>
          <w:del w:id="4871" w:author="Houyem Rais" w:date="2024-02-22T15:03:00Z"/>
        </w:rPr>
        <w:pPrChange w:id="4872" w:author="Houyem Rais" w:date="2024-02-22T15:03:00Z">
          <w:pPr/>
        </w:pPrChange>
      </w:pPr>
      <w:bookmarkStart w:id="4873" w:name="_Hlk158883459"/>
      <w:ins w:id="4874" w:author="Farouk Bouhafs" w:date="2024-02-05T16:56:00Z">
        <w:del w:id="4875" w:author="Houyem Rais" w:date="2024-02-22T15:03:00Z">
          <w:r w:rsidDel="00CB2812">
            <w:delText xml:space="preserve">Il est à mentionner que le décret-loi n° 2022-68 </w:delText>
          </w:r>
        </w:del>
      </w:ins>
      <w:ins w:id="4876" w:author="Farouk Bouhafs" w:date="2024-02-07T16:52:00Z">
        <w:del w:id="4877" w:author="Houyem Rais" w:date="2024-02-22T15:03:00Z">
          <w:r w:rsidR="006A29D1" w:rsidRPr="00124064" w:rsidDel="00CB2812">
            <w:delText>du 19 octobre 2022 édictant des dispositions spéciales pour l'amélioration de l'efficacité de la réalisation des projets publics et privés</w:delText>
          </w:r>
          <w:r w:rsidR="006A29D1" w:rsidDel="00CB2812">
            <w:delText xml:space="preserve">, </w:delText>
          </w:r>
        </w:del>
      </w:ins>
      <w:ins w:id="4878" w:author="Farouk Bouhafs" w:date="2024-02-05T16:56:00Z">
        <w:del w:id="4879" w:author="Houyem Rais" w:date="2024-02-22T15:03:00Z">
          <w:r w:rsidDel="00CB2812">
            <w:delText xml:space="preserve">a introduit la possibilité de lancer des appels d’offres </w:delText>
          </w:r>
        </w:del>
      </w:ins>
      <w:ins w:id="4880" w:author="Farouk Bouhafs" w:date="2024-02-05T16:57:00Z">
        <w:del w:id="4881" w:author="Houyem Rais" w:date="2024-02-22T15:03:00Z">
          <w:r w:rsidDel="00CB2812">
            <w:delText>de marchés publics incluant la composante</w:delText>
          </w:r>
        </w:del>
      </w:ins>
      <w:ins w:id="4882" w:author="Farouk Bouhafs" w:date="2024-02-05T16:56:00Z">
        <w:del w:id="4883" w:author="Houyem Rais" w:date="2024-02-22T15:03:00Z">
          <w:r w:rsidDel="00CB2812">
            <w:delText xml:space="preserve"> financem</w:delText>
          </w:r>
        </w:del>
      </w:ins>
      <w:ins w:id="4884" w:author="Farouk Bouhafs" w:date="2024-02-05T16:57:00Z">
        <w:del w:id="4885" w:author="Houyem Rais" w:date="2024-02-22T15:03:00Z">
          <w:r w:rsidDel="00CB2812">
            <w:delText>ent</w:delText>
          </w:r>
        </w:del>
      </w:ins>
      <w:bookmarkEnd w:id="4873"/>
      <w:ins w:id="4886" w:author="Farouk Bouhafs" w:date="2024-02-07T16:59:00Z">
        <w:del w:id="4887" w:author="Houyem Rais" w:date="2024-02-22T15:03:00Z">
          <w:r w:rsidR="00582848" w:rsidDel="00CB2812">
            <w:delText>, conformément à l’arti</w:delText>
          </w:r>
        </w:del>
      </w:ins>
      <w:ins w:id="4888" w:author="Farouk Bouhafs" w:date="2024-02-07T17:00:00Z">
        <w:del w:id="4889" w:author="Houyem Rais" w:date="2024-02-22T15:03:00Z">
          <w:r w:rsidR="00582848" w:rsidDel="00CB2812">
            <w:delText>cle 7</w:delText>
          </w:r>
          <w:r w:rsidR="00667CF5" w:rsidDel="00CB2812">
            <w:delText xml:space="preserve"> : </w:delText>
          </w:r>
          <w:r w:rsidR="00582848" w:rsidDel="00CB2812">
            <w:delText>« </w:delText>
          </w:r>
          <w:r w:rsidR="00667CF5" w:rsidRPr="00085C77" w:rsidDel="00CB2812">
            <w:rPr>
              <w:b/>
              <w:bCs/>
              <w:i/>
              <w:iCs/>
              <w:rPrChange w:id="4890" w:author="Farouk Bouhafs" w:date="2024-02-07T17:01:00Z">
                <w:rPr/>
              </w:rPrChange>
            </w:rPr>
            <w:delText>l'acheteur public peut recourir au lancement d’appels d'offres avec financement</w:delText>
          </w:r>
          <w:r w:rsidR="00667CF5" w:rsidRPr="00085C77" w:rsidDel="00CB2812">
            <w:rPr>
              <w:i/>
              <w:iCs/>
              <w:rPrChange w:id="4891" w:author="Farouk Bouhafs" w:date="2024-02-07T17:01:00Z">
                <w:rPr/>
              </w:rPrChange>
            </w:rPr>
            <w:delText xml:space="preserve"> </w:delText>
          </w:r>
        </w:del>
      </w:ins>
      <w:ins w:id="4892" w:author="Farouk Bouhafs" w:date="2024-02-07T17:01:00Z">
        <w:del w:id="4893" w:author="Houyem Rais" w:date="2024-02-22T15:03:00Z">
          <w:r w:rsidR="00085C77" w:rsidRPr="00085C77" w:rsidDel="00CB2812">
            <w:rPr>
              <w:i/>
              <w:iCs/>
              <w:rPrChange w:id="4894" w:author="Farouk Bouhafs" w:date="2024-02-07T17:01:00Z">
                <w:rPr/>
              </w:rPrChange>
            </w:rPr>
            <w:delText>[…]</w:delText>
          </w:r>
        </w:del>
      </w:ins>
      <w:ins w:id="4895" w:author="Farouk Bouhafs" w:date="2024-02-07T17:00:00Z">
        <w:del w:id="4896" w:author="Houyem Rais" w:date="2024-02-22T15:03:00Z">
          <w:r w:rsidR="00667CF5" w:rsidRPr="00085C77" w:rsidDel="00CB2812">
            <w:rPr>
              <w:i/>
              <w:iCs/>
              <w:rPrChange w:id="4897" w:author="Farouk Bouhafs" w:date="2024-02-07T17:01:00Z">
                <w:rPr/>
              </w:rPrChange>
            </w:rPr>
            <w:delText>, et les soumissionnaires sont appelés à soumettre des offres financières sans proposition de financement, et d’autres avec proposition de financement</w:delText>
          </w:r>
          <w:r w:rsidR="00667CF5" w:rsidDel="00CB2812">
            <w:delText> ».</w:delText>
          </w:r>
        </w:del>
      </w:ins>
      <w:ins w:id="4898" w:author="Farouk Bouhafs" w:date="2024-02-07T16:56:00Z">
        <w:del w:id="4899" w:author="Houyem Rais" w:date="2024-02-22T15:03:00Z">
          <w:r w:rsidR="00FE40A1" w:rsidDel="00CB2812">
            <w:delText xml:space="preserve"> L’article 5 </w:delText>
          </w:r>
          <w:r w:rsidR="00A27940" w:rsidDel="00CB2812">
            <w:delText xml:space="preserve">du décret-loi ajoute que « </w:delText>
          </w:r>
          <w:r w:rsidR="00A27940" w:rsidRPr="00A27940" w:rsidDel="00CB2812">
            <w:rPr>
              <w:i/>
              <w:iCs/>
              <w:rPrChange w:id="4900" w:author="Farouk Bouhafs" w:date="2024-02-07T16:57:00Z">
                <w:rPr/>
              </w:rPrChange>
            </w:rPr>
            <w:delText>l</w:delText>
          </w:r>
          <w:r w:rsidR="00FE40A1" w:rsidRPr="00A27940" w:rsidDel="00CB2812">
            <w:rPr>
              <w:i/>
              <w:iCs/>
              <w:rPrChange w:id="4901" w:author="Farouk Bouhafs" w:date="2024-02-07T16:57:00Z">
                <w:rPr/>
              </w:rPrChange>
            </w:rPr>
            <w:delText>es marchés publics financés par les</w:delText>
          </w:r>
          <w:r w:rsidR="00A27940" w:rsidRPr="00A27940" w:rsidDel="00CB2812">
            <w:rPr>
              <w:i/>
              <w:iCs/>
              <w:rPrChange w:id="4902" w:author="Farouk Bouhafs" w:date="2024-02-07T16:57:00Z">
                <w:rPr/>
              </w:rPrChange>
            </w:rPr>
            <w:delText xml:space="preserve"> </w:delText>
          </w:r>
          <w:r w:rsidR="00FE40A1" w:rsidRPr="00A27940" w:rsidDel="00CB2812">
            <w:rPr>
              <w:i/>
              <w:iCs/>
              <w:rPrChange w:id="4903" w:author="Farouk Bouhafs" w:date="2024-02-07T16:57:00Z">
                <w:rPr/>
              </w:rPrChange>
            </w:rPr>
            <w:delText>organismes et institutions de financement extérieurs</w:delText>
          </w:r>
          <w:r w:rsidR="00A27940" w:rsidRPr="00A27940" w:rsidDel="00CB2812">
            <w:rPr>
              <w:i/>
              <w:iCs/>
              <w:rPrChange w:id="4904" w:author="Farouk Bouhafs" w:date="2024-02-07T16:57:00Z">
                <w:rPr/>
              </w:rPrChange>
            </w:rPr>
            <w:delText xml:space="preserve"> </w:delText>
          </w:r>
          <w:r w:rsidR="00FE40A1" w:rsidRPr="00A27940" w:rsidDel="00CB2812">
            <w:rPr>
              <w:i/>
              <w:iCs/>
              <w:rPrChange w:id="4905" w:author="Farouk Bouhafs" w:date="2024-02-07T16:57:00Z">
                <w:rPr/>
              </w:rPrChange>
            </w:rPr>
            <w:delText xml:space="preserve">sont </w:delText>
          </w:r>
          <w:r w:rsidR="00FE40A1" w:rsidRPr="006E740D" w:rsidDel="00CB2812">
            <w:rPr>
              <w:b/>
              <w:bCs/>
              <w:i/>
              <w:iCs/>
              <w:rPrChange w:id="4906" w:author="Farouk Bouhafs" w:date="2024-02-07T17:04:00Z">
                <w:rPr/>
              </w:rPrChange>
            </w:rPr>
            <w:delText>exemptés du contrôle préalable des commissions</w:delText>
          </w:r>
        </w:del>
      </w:ins>
      <w:ins w:id="4907" w:author="Farouk Bouhafs" w:date="2024-02-07T16:57:00Z">
        <w:del w:id="4908" w:author="Houyem Rais" w:date="2024-02-22T15:03:00Z">
          <w:r w:rsidR="00A27940" w:rsidRPr="006E740D" w:rsidDel="00CB2812">
            <w:rPr>
              <w:b/>
              <w:bCs/>
              <w:i/>
              <w:iCs/>
              <w:rPrChange w:id="4909" w:author="Farouk Bouhafs" w:date="2024-02-07T17:04:00Z">
                <w:rPr/>
              </w:rPrChange>
            </w:rPr>
            <w:delText xml:space="preserve"> </w:delText>
          </w:r>
        </w:del>
      </w:ins>
      <w:ins w:id="4910" w:author="Farouk Bouhafs" w:date="2024-02-07T16:56:00Z">
        <w:del w:id="4911" w:author="Houyem Rais" w:date="2024-02-22T15:03:00Z">
          <w:r w:rsidR="00FE40A1" w:rsidRPr="006E740D" w:rsidDel="00CB2812">
            <w:rPr>
              <w:b/>
              <w:bCs/>
              <w:i/>
              <w:iCs/>
              <w:rPrChange w:id="4912" w:author="Farouk Bouhafs" w:date="2024-02-07T17:04:00Z">
                <w:rPr/>
              </w:rPrChange>
            </w:rPr>
            <w:delText>de contrôle des marchés publics</w:delText>
          </w:r>
        </w:del>
      </w:ins>
      <w:ins w:id="4913" w:author="Farouk Bouhafs" w:date="2024-02-07T16:57:00Z">
        <w:del w:id="4914" w:author="Houyem Rais" w:date="2024-02-22T15:03:00Z">
          <w:r w:rsidR="00A27940" w:rsidDel="00CB2812">
            <w:delText> ».</w:delText>
          </w:r>
        </w:del>
      </w:ins>
    </w:p>
    <w:p w14:paraId="38264236" w14:textId="1A77CA73" w:rsidR="001952DB" w:rsidRPr="00007B3E" w:rsidDel="00CB2812" w:rsidRDefault="001952DB" w:rsidP="00CB2812">
      <w:pPr>
        <w:numPr>
          <w:ilvl w:val="1"/>
          <w:numId w:val="1"/>
        </w:numPr>
        <w:tabs>
          <w:tab w:val="left" w:pos="2730"/>
        </w:tabs>
        <w:spacing w:before="240" w:after="240"/>
        <w:ind w:left="1134"/>
        <w:jc w:val="left"/>
        <w:outlineLvl w:val="2"/>
        <w:rPr>
          <w:del w:id="4915" w:author="Houyem Rais" w:date="2024-02-22T15:03:00Z"/>
        </w:rPr>
        <w:pPrChange w:id="4916" w:author="Houyem Rais" w:date="2024-02-22T15:03:00Z">
          <w:pPr/>
        </w:pPrChange>
      </w:pPr>
      <w:del w:id="4917" w:author="Houyem Rais" w:date="2024-02-22T15:03:00Z">
        <w:r w:rsidRPr="00007B3E" w:rsidDel="00CB2812">
          <w:delText>La figure suivante présente la structure type d’un contrat EPC+F.</w:delText>
        </w:r>
      </w:del>
    </w:p>
    <w:p w14:paraId="2EC6DE6C" w14:textId="5BD9D029" w:rsidR="001952DB" w:rsidRPr="00007B3E" w:rsidDel="00CB2812" w:rsidRDefault="00873B7E" w:rsidP="00CB2812">
      <w:pPr>
        <w:keepNext/>
        <w:numPr>
          <w:ilvl w:val="1"/>
          <w:numId w:val="1"/>
        </w:numPr>
        <w:tabs>
          <w:tab w:val="left" w:pos="2730"/>
        </w:tabs>
        <w:spacing w:before="240" w:after="240"/>
        <w:ind w:left="1134"/>
        <w:jc w:val="left"/>
        <w:outlineLvl w:val="2"/>
        <w:rPr>
          <w:del w:id="4918" w:author="Houyem Rais" w:date="2024-02-22T15:03:00Z"/>
        </w:rPr>
        <w:pPrChange w:id="4919" w:author="Houyem Rais" w:date="2024-02-22T15:03:00Z">
          <w:pPr>
            <w:keepNext/>
            <w:jc w:val="center"/>
          </w:pPr>
        </w:pPrChange>
      </w:pPr>
      <w:ins w:id="4920" w:author="Farouk Bouhafs" w:date="2024-02-14T14:57:00Z">
        <w:del w:id="4921" w:author="Houyem Rais" w:date="2024-02-22T15:03:00Z">
          <w:r w:rsidDel="00CB2812">
            <w:rPr>
              <w:noProof/>
            </w:rPr>
            <w:drawing>
              <wp:inline distT="0" distB="0" distL="0" distR="0" wp14:anchorId="0D4E84A2" wp14:editId="1FE99BF2">
                <wp:extent cx="5659537" cy="3151199"/>
                <wp:effectExtent l="0" t="0" r="0" b="0"/>
                <wp:docPr id="692298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4746" cy="3165235"/>
                        </a:xfrm>
                        <a:prstGeom prst="rect">
                          <a:avLst/>
                        </a:prstGeom>
                        <a:noFill/>
                      </pic:spPr>
                    </pic:pic>
                  </a:graphicData>
                </a:graphic>
              </wp:inline>
            </w:drawing>
          </w:r>
        </w:del>
      </w:ins>
      <w:del w:id="4922" w:author="Houyem Rais" w:date="2024-02-22T15:03:00Z">
        <w:r w:rsidR="00532B26" w:rsidDel="00CB2812">
          <w:rPr>
            <w:noProof/>
          </w:rPr>
          <w:drawing>
            <wp:inline distT="0" distB="0" distL="0" distR="0" wp14:anchorId="1E4626DE" wp14:editId="1E2985AE">
              <wp:extent cx="4920984" cy="2751015"/>
              <wp:effectExtent l="0" t="0" r="0" b="0"/>
              <wp:docPr id="634789536" name="Picture 6347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2783" cy="2757611"/>
                      </a:xfrm>
                      <a:prstGeom prst="rect">
                        <a:avLst/>
                      </a:prstGeom>
                      <a:noFill/>
                    </pic:spPr>
                  </pic:pic>
                </a:graphicData>
              </a:graphic>
            </wp:inline>
          </w:drawing>
        </w:r>
      </w:del>
    </w:p>
    <w:p w14:paraId="1E4F8FAE" w14:textId="2B35BC01" w:rsidR="001952DB" w:rsidRPr="00007B3E" w:rsidDel="00CB2812" w:rsidRDefault="001952DB" w:rsidP="00CB2812">
      <w:pPr>
        <w:pStyle w:val="Caption"/>
        <w:numPr>
          <w:ilvl w:val="1"/>
          <w:numId w:val="1"/>
        </w:numPr>
        <w:tabs>
          <w:tab w:val="left" w:pos="2730"/>
        </w:tabs>
        <w:spacing w:before="240" w:after="240"/>
        <w:ind w:left="1134"/>
        <w:jc w:val="left"/>
        <w:outlineLvl w:val="2"/>
        <w:rPr>
          <w:del w:id="4923" w:author="Houyem Rais" w:date="2024-02-22T15:03:00Z"/>
        </w:rPr>
        <w:pPrChange w:id="4924" w:author="Houyem Rais" w:date="2024-02-22T15:03:00Z">
          <w:pPr>
            <w:pStyle w:val="Caption"/>
            <w:jc w:val="center"/>
          </w:pPr>
        </w:pPrChange>
      </w:pPr>
      <w:bookmarkStart w:id="4925" w:name="_Toc142174814"/>
      <w:bookmarkStart w:id="4926" w:name="_Toc158885105"/>
      <w:del w:id="4927"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13</w:delText>
        </w:r>
        <w:r w:rsidDel="00CB2812">
          <w:rPr>
            <w:noProof/>
          </w:rPr>
          <w:fldChar w:fldCharType="end"/>
        </w:r>
        <w:r w:rsidRPr="00007B3E" w:rsidDel="00CB2812">
          <w:delText xml:space="preserve"> Structure d'un contrat d'EPC+F</w:delText>
        </w:r>
        <w:bookmarkEnd w:id="4925"/>
        <w:bookmarkEnd w:id="4926"/>
      </w:del>
    </w:p>
    <w:p w14:paraId="6D47D3C2" w14:textId="3205B44E" w:rsidR="001952DB" w:rsidRPr="00007B3E" w:rsidDel="00CB2812" w:rsidRDefault="001952DB" w:rsidP="00CB2812">
      <w:pPr>
        <w:numPr>
          <w:ilvl w:val="1"/>
          <w:numId w:val="1"/>
        </w:numPr>
        <w:tabs>
          <w:tab w:val="left" w:pos="2730"/>
        </w:tabs>
        <w:spacing w:before="240" w:after="240"/>
        <w:ind w:left="1134"/>
        <w:jc w:val="left"/>
        <w:outlineLvl w:val="2"/>
        <w:rPr>
          <w:del w:id="4928" w:author="Houyem Rais" w:date="2024-02-22T15:03:00Z"/>
        </w:rPr>
        <w:pPrChange w:id="4929" w:author="Houyem Rais" w:date="2024-02-22T15:03:00Z">
          <w:pPr>
            <w:jc w:val="right"/>
          </w:pPr>
        </w:pPrChange>
      </w:pPr>
      <w:del w:id="4930" w:author="Houyem Rais" w:date="2024-02-22T15:03:00Z">
        <w:r w:rsidRPr="00007B3E" w:rsidDel="00CB2812">
          <w:rPr>
            <w:b/>
            <w:bCs/>
            <w:i/>
            <w:iCs/>
            <w:sz w:val="20"/>
            <w:szCs w:val="20"/>
          </w:rPr>
          <w:delText xml:space="preserve">Source : </w:delText>
        </w:r>
        <w:r w:rsidRPr="00007B3E" w:rsidDel="00CB2812">
          <w:rPr>
            <w:i/>
            <w:iCs/>
            <w:sz w:val="20"/>
            <w:szCs w:val="20"/>
          </w:rPr>
          <w:delText>Auteur</w:delText>
        </w:r>
      </w:del>
    </w:p>
    <w:p w14:paraId="7793B99A" w14:textId="76F01E3F" w:rsidR="001952DB" w:rsidRPr="00007B3E" w:rsidDel="00CB2812" w:rsidRDefault="001952DB" w:rsidP="00CB2812">
      <w:pPr>
        <w:pStyle w:val="Heading5"/>
        <w:numPr>
          <w:ilvl w:val="1"/>
          <w:numId w:val="1"/>
        </w:numPr>
        <w:tabs>
          <w:tab w:val="left" w:pos="2730"/>
        </w:tabs>
        <w:spacing w:before="240" w:after="240"/>
        <w:ind w:left="1134"/>
        <w:jc w:val="left"/>
        <w:rPr>
          <w:del w:id="4931" w:author="Houyem Rais" w:date="2024-02-22T15:03:00Z"/>
          <w:sz w:val="22"/>
          <w:szCs w:val="22"/>
          <w:u w:val="single"/>
        </w:rPr>
        <w:pPrChange w:id="4932" w:author="Houyem Rais" w:date="2024-02-22T15:03:00Z">
          <w:pPr>
            <w:pStyle w:val="Heading5"/>
            <w:numPr>
              <w:numId w:val="21"/>
            </w:numPr>
            <w:ind w:left="775" w:hanging="360"/>
          </w:pPr>
        </w:pPrChange>
      </w:pPr>
      <w:bookmarkStart w:id="4933" w:name="_Toc141255602"/>
      <w:bookmarkStart w:id="4934" w:name="_Toc141255921"/>
      <w:bookmarkStart w:id="4935" w:name="_Toc142174662"/>
      <w:del w:id="4936" w:author="Houyem Rais" w:date="2024-02-22T15:03:00Z">
        <w:r w:rsidRPr="00007B3E" w:rsidDel="00CB2812">
          <w:rPr>
            <w:sz w:val="22"/>
            <w:szCs w:val="22"/>
            <w:u w:val="single"/>
          </w:rPr>
          <w:delText xml:space="preserve">Le </w:delText>
        </w:r>
        <w:r w:rsidR="004604F0" w:rsidRPr="00007B3E" w:rsidDel="00CB2812">
          <w:rPr>
            <w:sz w:val="22"/>
            <w:szCs w:val="22"/>
            <w:u w:val="single"/>
          </w:rPr>
          <w:delText>sous-</w:delText>
        </w:r>
        <w:r w:rsidRPr="00007B3E" w:rsidDel="00CB2812">
          <w:rPr>
            <w:sz w:val="22"/>
            <w:szCs w:val="22"/>
            <w:u w:val="single"/>
          </w:rPr>
          <w:delText xml:space="preserve">contrat </w:delText>
        </w:r>
        <w:r w:rsidR="009C1562" w:rsidRPr="00007B3E" w:rsidDel="00CB2812">
          <w:rPr>
            <w:sz w:val="22"/>
            <w:szCs w:val="22"/>
            <w:u w:val="single"/>
          </w:rPr>
          <w:delText>de</w:delText>
        </w:r>
        <w:r w:rsidRPr="00007B3E" w:rsidDel="00CB2812">
          <w:rPr>
            <w:sz w:val="22"/>
            <w:szCs w:val="22"/>
            <w:u w:val="single"/>
          </w:rPr>
          <w:delText xml:space="preserve"> Maintenance</w:delText>
        </w:r>
        <w:bookmarkStart w:id="4937" w:name="_Toc158884997"/>
        <w:bookmarkEnd w:id="4933"/>
        <w:bookmarkEnd w:id="4934"/>
        <w:bookmarkEnd w:id="4935"/>
        <w:bookmarkEnd w:id="4937"/>
      </w:del>
    </w:p>
    <w:p w14:paraId="79443A29" w14:textId="06D9BB7F" w:rsidR="001952DB" w:rsidRPr="00007B3E" w:rsidDel="00CB2812" w:rsidRDefault="001952DB" w:rsidP="00CB2812">
      <w:pPr>
        <w:numPr>
          <w:ilvl w:val="1"/>
          <w:numId w:val="1"/>
        </w:numPr>
        <w:tabs>
          <w:tab w:val="left" w:pos="2730"/>
        </w:tabs>
        <w:spacing w:before="240" w:after="240"/>
        <w:ind w:left="1134"/>
        <w:jc w:val="left"/>
        <w:outlineLvl w:val="2"/>
        <w:rPr>
          <w:del w:id="4938" w:author="Houyem Rais" w:date="2024-02-22T15:03:00Z"/>
        </w:rPr>
        <w:pPrChange w:id="4939" w:author="Houyem Rais" w:date="2024-02-22T15:03:00Z">
          <w:pPr/>
        </w:pPrChange>
      </w:pPr>
      <w:del w:id="4940" w:author="Houyem Rais" w:date="2024-02-22T15:03:00Z">
        <w:r w:rsidRPr="00007B3E" w:rsidDel="00CB2812">
          <w:delText xml:space="preserve">Il s’agit d’un contrat selon lequel </w:delText>
        </w:r>
        <w:r w:rsidR="00C37CE3" w:rsidRPr="00007B3E" w:rsidDel="00CB2812">
          <w:delText>la SNCFT Réseau</w:delText>
        </w:r>
        <w:r w:rsidRPr="00007B3E" w:rsidDel="00CB2812">
          <w:delText xml:space="preserve"> confiera au secteur privé </w:delText>
        </w:r>
        <w:r w:rsidR="008A1136" w:rsidRPr="00007B3E" w:rsidDel="00CB2812">
          <w:delText xml:space="preserve">la maintenance </w:delText>
        </w:r>
        <w:r w:rsidRPr="00007B3E" w:rsidDel="00CB2812">
          <w:delText>de la ligne ferroviaire en échange d’une rémunération sur la base d’une somme forfaitaire ou variable, par exemple, en fonction des quantités et dépendant généralement de l’atteinte d’objectifs de performance. L’opérateur doit fournir une qualité des prestations conformément aux prescriptions du cahier des charges.</w:delText>
        </w:r>
        <w:bookmarkStart w:id="4941" w:name="_Toc158884998"/>
        <w:bookmarkEnd w:id="4941"/>
      </w:del>
    </w:p>
    <w:p w14:paraId="4978226B" w14:textId="2AF34FCA" w:rsidR="001952DB" w:rsidRPr="00007B3E" w:rsidDel="00CB2812" w:rsidRDefault="001952DB" w:rsidP="00CB2812">
      <w:pPr>
        <w:numPr>
          <w:ilvl w:val="1"/>
          <w:numId w:val="1"/>
        </w:numPr>
        <w:tabs>
          <w:tab w:val="left" w:pos="2730"/>
        </w:tabs>
        <w:spacing w:before="240" w:after="240"/>
        <w:ind w:left="1134"/>
        <w:jc w:val="left"/>
        <w:outlineLvl w:val="2"/>
        <w:rPr>
          <w:del w:id="4942" w:author="Houyem Rais" w:date="2024-02-22T15:03:00Z"/>
        </w:rPr>
        <w:pPrChange w:id="4943" w:author="Houyem Rais" w:date="2024-02-22T15:03:00Z">
          <w:pPr/>
        </w:pPrChange>
      </w:pPr>
      <w:del w:id="4944" w:author="Houyem Rais" w:date="2024-02-22T15:03:00Z">
        <w:r w:rsidRPr="00007B3E" w:rsidDel="00CB2812">
          <w:delText xml:space="preserve">Ces contrats sont généralement d’une durée entre </w:delText>
        </w:r>
        <w:r w:rsidR="00795C23" w:rsidRPr="00007B3E" w:rsidDel="00CB2812">
          <w:delText>3</w:delText>
        </w:r>
        <w:r w:rsidRPr="00007B3E" w:rsidDel="00CB2812">
          <w:delText xml:space="preserve"> et 10 ans pour permettre au privé d’amortir le matériel </w:delText>
        </w:r>
        <w:r w:rsidR="008A1136" w:rsidRPr="00007B3E" w:rsidDel="00CB2812">
          <w:delText xml:space="preserve">ferroviaire </w:delText>
        </w:r>
        <w:r w:rsidR="00B66362" w:rsidRPr="00007B3E" w:rsidDel="00CB2812">
          <w:delText xml:space="preserve">spécifique </w:delText>
        </w:r>
        <w:r w:rsidRPr="00007B3E" w:rsidDel="00CB2812">
          <w:delText>acheté.</w:delText>
        </w:r>
        <w:bookmarkStart w:id="4945" w:name="_Toc158884999"/>
        <w:bookmarkEnd w:id="4945"/>
      </w:del>
    </w:p>
    <w:p w14:paraId="20CD2F86" w14:textId="631248CB" w:rsidR="001952DB" w:rsidRPr="00007B3E" w:rsidDel="00CB2812" w:rsidRDefault="001952DB" w:rsidP="00CB2812">
      <w:pPr>
        <w:numPr>
          <w:ilvl w:val="1"/>
          <w:numId w:val="1"/>
        </w:numPr>
        <w:tabs>
          <w:tab w:val="left" w:pos="2730"/>
        </w:tabs>
        <w:spacing w:before="240" w:after="240"/>
        <w:ind w:left="1134"/>
        <w:jc w:val="left"/>
        <w:outlineLvl w:val="2"/>
        <w:rPr>
          <w:del w:id="4946" w:author="Houyem Rais" w:date="2024-02-22T15:03:00Z"/>
        </w:rPr>
        <w:pPrChange w:id="4947" w:author="Houyem Rais" w:date="2024-02-22T15:03:00Z">
          <w:pPr/>
        </w:pPrChange>
      </w:pPr>
      <w:del w:id="4948" w:author="Houyem Rais" w:date="2024-02-22T15:03:00Z">
        <w:r w:rsidRPr="00007B3E" w:rsidDel="00CB2812">
          <w:delText>Ce contrat présente le risque de l’</w:delText>
        </w:r>
        <w:r w:rsidR="00346AE3" w:rsidRPr="00007B3E" w:rsidDel="00CB2812">
          <w:delText>interface</w:delText>
        </w:r>
        <w:r w:rsidRPr="00007B3E" w:rsidDel="00CB2812">
          <w:delText xml:space="preserve"> entre la phase de conception – construction et la phase de maintenance de l’ouvrage. Une solution avantageuse en termes de conception et de construction pourrait se révéler onéreuse pour la maintenance de l’ouvrage.</w:delText>
        </w:r>
        <w:bookmarkStart w:id="4949" w:name="_Toc158885000"/>
        <w:bookmarkEnd w:id="4949"/>
      </w:del>
    </w:p>
    <w:p w14:paraId="7AA4FA8C" w14:textId="10D5B29D" w:rsidR="001952DB" w:rsidRPr="00007B3E" w:rsidDel="00CB2812" w:rsidRDefault="001952DB" w:rsidP="00CB2812">
      <w:pPr>
        <w:numPr>
          <w:ilvl w:val="1"/>
          <w:numId w:val="1"/>
        </w:numPr>
        <w:tabs>
          <w:tab w:val="left" w:pos="2730"/>
        </w:tabs>
        <w:spacing w:before="240" w:after="240"/>
        <w:ind w:left="1134"/>
        <w:jc w:val="left"/>
        <w:outlineLvl w:val="2"/>
        <w:rPr>
          <w:del w:id="4950" w:author="Houyem Rais" w:date="2024-02-22T15:03:00Z"/>
        </w:rPr>
        <w:pPrChange w:id="4951" w:author="Houyem Rais" w:date="2024-02-22T15:03:00Z">
          <w:pPr/>
        </w:pPrChange>
      </w:pPr>
      <w:del w:id="4952" w:author="Houyem Rais" w:date="2024-02-22T15:03:00Z">
        <w:r w:rsidRPr="00007B3E" w:rsidDel="00CB2812">
          <w:delText>L</w:delText>
        </w:r>
        <w:r w:rsidR="0012345F" w:rsidRPr="00007B3E" w:rsidDel="00CB2812">
          <w:delText xml:space="preserve">a maintenance </w:delText>
        </w:r>
        <w:r w:rsidRPr="00007B3E" w:rsidDel="00CB2812">
          <w:delText>peut aussi évoquer des insuffisances au niveau de la conception et de la réalisation pour éluder ses responsabilités.</w:delText>
        </w:r>
        <w:bookmarkStart w:id="4953" w:name="_Toc158885001"/>
        <w:bookmarkEnd w:id="4953"/>
      </w:del>
    </w:p>
    <w:p w14:paraId="566C3343" w14:textId="37F965F3" w:rsidR="001952DB" w:rsidRPr="00007B3E" w:rsidDel="00CB2812" w:rsidRDefault="001952DB" w:rsidP="00CB2812">
      <w:pPr>
        <w:numPr>
          <w:ilvl w:val="1"/>
          <w:numId w:val="1"/>
        </w:numPr>
        <w:tabs>
          <w:tab w:val="left" w:pos="2730"/>
        </w:tabs>
        <w:spacing w:before="240" w:after="240"/>
        <w:ind w:left="1134"/>
        <w:jc w:val="left"/>
        <w:outlineLvl w:val="2"/>
        <w:rPr>
          <w:del w:id="4954" w:author="Houyem Rais" w:date="2024-02-22T15:03:00Z"/>
        </w:rPr>
        <w:pPrChange w:id="4955" w:author="Houyem Rais" w:date="2024-02-22T15:03:00Z">
          <w:pPr/>
        </w:pPrChange>
      </w:pPr>
      <w:del w:id="4956" w:author="Houyem Rais" w:date="2024-02-22T15:03:00Z">
        <w:r w:rsidRPr="00007B3E" w:rsidDel="00CB2812">
          <w:delText xml:space="preserve">Dans le contrat </w:delText>
        </w:r>
        <w:r w:rsidR="003B1EB6" w:rsidRPr="00007B3E" w:rsidDel="00CB2812">
          <w:delText>de maintenance</w:delText>
        </w:r>
        <w:r w:rsidRPr="00007B3E" w:rsidDel="00CB2812">
          <w:delText xml:space="preserve"> pour les lignes ferroviaires, le partenaire privé reçoit un paiement fixe convenu à l'avance. Ce paiement peut être effectué périodiquement, par exemple mensuellement ou annuellement, ou sous forme de paiement unique pour la durée du contrat. Le montant du paiement peut être basé sur divers facteurs tels que la longueur du tracé, le niveau de trafic prévu, les coûts </w:delText>
        </w:r>
        <w:r w:rsidR="00FD5269" w:rsidRPr="00007B3E" w:rsidDel="00CB2812">
          <w:delText>unitaires</w:delText>
        </w:r>
        <w:r w:rsidRPr="00007B3E" w:rsidDel="00CB2812">
          <w:delText>, etc.</w:delText>
        </w:r>
        <w:bookmarkStart w:id="4957" w:name="_Toc158885002"/>
        <w:bookmarkEnd w:id="4957"/>
      </w:del>
    </w:p>
    <w:p w14:paraId="25E546B3" w14:textId="36DE0F30" w:rsidR="001952DB" w:rsidRPr="00007B3E" w:rsidDel="00CB2812" w:rsidRDefault="001952DB" w:rsidP="00CB2812">
      <w:pPr>
        <w:numPr>
          <w:ilvl w:val="1"/>
          <w:numId w:val="1"/>
        </w:numPr>
        <w:tabs>
          <w:tab w:val="left" w:pos="2730"/>
        </w:tabs>
        <w:spacing w:before="240" w:after="240"/>
        <w:ind w:left="1134"/>
        <w:jc w:val="left"/>
        <w:outlineLvl w:val="2"/>
        <w:rPr>
          <w:del w:id="4958" w:author="Houyem Rais" w:date="2024-02-22T15:03:00Z"/>
        </w:rPr>
        <w:pPrChange w:id="4959" w:author="Houyem Rais" w:date="2024-02-22T15:03:00Z">
          <w:pPr/>
        </w:pPrChange>
      </w:pPr>
      <w:del w:id="4960" w:author="Houyem Rais" w:date="2024-02-22T15:03:00Z">
        <w:r w:rsidRPr="00007B3E" w:rsidDel="00CB2812">
          <w:delText>Les clauses du contrat entre l'autorité contractante et le partenaire privé devraient définir les détails du mécanisme de paiement, y compris les montants, les fréquences de paiement et les mécanismes de révision.</w:delText>
        </w:r>
        <w:bookmarkStart w:id="4961" w:name="_Toc158885003"/>
        <w:bookmarkEnd w:id="4961"/>
      </w:del>
    </w:p>
    <w:p w14:paraId="67D5FC85" w14:textId="60DF3181" w:rsidR="001952DB" w:rsidRPr="00007B3E" w:rsidDel="00CB2812" w:rsidRDefault="001952DB" w:rsidP="00CB2812">
      <w:pPr>
        <w:pStyle w:val="Titre41"/>
        <w:numPr>
          <w:ilvl w:val="1"/>
          <w:numId w:val="1"/>
        </w:numPr>
        <w:tabs>
          <w:tab w:val="left" w:pos="2730"/>
        </w:tabs>
        <w:ind w:left="1134"/>
        <w:outlineLvl w:val="2"/>
        <w:rPr>
          <w:del w:id="4962" w:author="Houyem Rais" w:date="2024-02-22T15:03:00Z"/>
          <w:bCs/>
          <w:lang w:val="fr-FR"/>
        </w:rPr>
        <w:pPrChange w:id="4963" w:author="Houyem Rais" w:date="2024-02-22T15:03:00Z">
          <w:pPr>
            <w:pStyle w:val="Titre41"/>
          </w:pPr>
        </w:pPrChange>
      </w:pPr>
      <w:bookmarkStart w:id="4964" w:name="_Toc141523341"/>
      <w:bookmarkStart w:id="4965" w:name="_Toc137137738"/>
      <w:bookmarkStart w:id="4966" w:name="_Toc142174663"/>
      <w:bookmarkStart w:id="4967" w:name="_Toc158885004"/>
      <w:bookmarkEnd w:id="4964"/>
      <w:del w:id="4968" w:author="Houyem Rais" w:date="2024-02-22T15:03:00Z">
        <w:r w:rsidRPr="00007B3E" w:rsidDel="00CB2812">
          <w:rPr>
            <w:lang w:val="fr-FR"/>
          </w:rPr>
          <w:delText>Option 2 : Contrat de concession</w:delText>
        </w:r>
        <w:bookmarkEnd w:id="4965"/>
        <w:bookmarkEnd w:id="4966"/>
        <w:bookmarkEnd w:id="4967"/>
      </w:del>
    </w:p>
    <w:p w14:paraId="062EC600" w14:textId="5FA3369E" w:rsidR="00E2045E" w:rsidRPr="00007B3E" w:rsidDel="00CB2812" w:rsidRDefault="00E2045E" w:rsidP="00CB2812">
      <w:pPr>
        <w:numPr>
          <w:ilvl w:val="1"/>
          <w:numId w:val="1"/>
        </w:numPr>
        <w:tabs>
          <w:tab w:val="left" w:pos="2730"/>
        </w:tabs>
        <w:spacing w:before="240" w:after="240"/>
        <w:ind w:left="1134"/>
        <w:jc w:val="left"/>
        <w:outlineLvl w:val="2"/>
        <w:rPr>
          <w:del w:id="4969" w:author="Houyem Rais" w:date="2024-02-22T15:03:00Z"/>
        </w:rPr>
        <w:pPrChange w:id="4970" w:author="Houyem Rais" w:date="2024-02-22T15:03:00Z">
          <w:pPr/>
        </w:pPrChange>
      </w:pPr>
      <w:del w:id="4971" w:author="Houyem Rais" w:date="2024-02-22T15:03:00Z">
        <w:r w:rsidRPr="00007B3E" w:rsidDel="00CB2812">
          <w:delText>Les contrats de concession en Tunisie sont régis par la Loi n°2008-23 du 1</w:delText>
        </w:r>
        <w:r w:rsidRPr="00007B3E" w:rsidDel="00CB2812">
          <w:rPr>
            <w:vertAlign w:val="superscript"/>
          </w:rPr>
          <w:delText>er</w:delText>
        </w:r>
        <w:r w:rsidRPr="00007B3E" w:rsidDel="00CB2812">
          <w:delText xml:space="preserve">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delText>
        </w:r>
      </w:del>
    </w:p>
    <w:p w14:paraId="17455CB3" w14:textId="4334C02A" w:rsidR="001952DB" w:rsidRPr="00007B3E" w:rsidDel="00CB2812" w:rsidRDefault="001952DB" w:rsidP="00CB2812">
      <w:pPr>
        <w:numPr>
          <w:ilvl w:val="1"/>
          <w:numId w:val="1"/>
        </w:numPr>
        <w:tabs>
          <w:tab w:val="left" w:pos="2730"/>
        </w:tabs>
        <w:spacing w:before="240" w:after="240"/>
        <w:ind w:left="1134"/>
        <w:jc w:val="left"/>
        <w:outlineLvl w:val="2"/>
        <w:rPr>
          <w:del w:id="4972" w:author="Houyem Rais" w:date="2024-02-22T15:03:00Z"/>
        </w:rPr>
        <w:pPrChange w:id="4973" w:author="Houyem Rais" w:date="2024-02-22T15:03:00Z">
          <w:pPr/>
        </w:pPrChange>
      </w:pPr>
      <w:del w:id="4974" w:author="Houyem Rais" w:date="2024-02-22T15:03:00Z">
        <w:r w:rsidRPr="00007B3E" w:rsidDel="00CB2812">
          <w:delText>Historiquement, les concessions étaient le seul modèle de PPP adopté en Tunisie pour différents projets dans des secteurs comme le transport et l’énergie, initialement régis par des lois sectorielles.</w:delText>
        </w:r>
      </w:del>
    </w:p>
    <w:p w14:paraId="5B020575" w14:textId="25676CFF" w:rsidR="001952DB" w:rsidRPr="00007B3E" w:rsidDel="00CB2812" w:rsidRDefault="000623C8" w:rsidP="00CB2812">
      <w:pPr>
        <w:numPr>
          <w:ilvl w:val="1"/>
          <w:numId w:val="1"/>
        </w:numPr>
        <w:tabs>
          <w:tab w:val="left" w:pos="2730"/>
        </w:tabs>
        <w:spacing w:before="240" w:after="240"/>
        <w:ind w:left="1134"/>
        <w:jc w:val="left"/>
        <w:outlineLvl w:val="2"/>
        <w:rPr>
          <w:del w:id="4975" w:author="Houyem Rais" w:date="2024-02-22T15:03:00Z"/>
        </w:rPr>
        <w:pPrChange w:id="4976" w:author="Houyem Rais" w:date="2024-02-22T15:03:00Z">
          <w:pPr/>
        </w:pPrChange>
      </w:pPr>
      <w:del w:id="4977" w:author="Houyem Rais" w:date="2024-02-22T15:03:00Z">
        <w:r w:rsidRPr="00007B3E" w:rsidDel="00CB2812">
          <w:delText>Dans le cas d’un projet ferroviaire avec un opérateur ferroviaire historique comme la SNCFT, l</w:delText>
        </w:r>
        <w:r w:rsidR="001952DB" w:rsidRPr="00007B3E" w:rsidDel="00CB2812">
          <w:delText>a concession est</w:delText>
        </w:r>
        <w:r w:rsidRPr="00007B3E" w:rsidDel="00CB2812">
          <w:delText xml:space="preserve"> </w:delText>
        </w:r>
        <w:r w:rsidR="001952DB" w:rsidRPr="00007B3E" w:rsidDel="00CB2812">
          <w:delText>un acte imputable à l’Etat par lequel une autorité contractante</w:delText>
        </w:r>
        <w:r w:rsidRPr="00007B3E" w:rsidDel="00CB2812">
          <w:delText>, t</w:delText>
        </w:r>
        <w:r w:rsidR="001610F2" w:rsidRPr="00007B3E" w:rsidDel="00CB2812">
          <w:delText>elle que la SNC</w:delText>
        </w:r>
        <w:r w:rsidR="00E2045E" w:rsidRPr="00007B3E" w:rsidDel="00CB2812">
          <w:delText>F</w:delText>
        </w:r>
        <w:r w:rsidR="001610F2" w:rsidRPr="00007B3E" w:rsidDel="00CB2812">
          <w:delText>T,</w:delText>
        </w:r>
        <w:r w:rsidR="001952DB" w:rsidRPr="00007B3E" w:rsidDel="00CB2812">
          <w:delText xml:space="preserve"> confie à un partenaire privé la gestion partielle de services publics dont cette autorité serait normalement chargée et dont le tiers assume tout ou partie du risque.</w:delText>
        </w:r>
      </w:del>
    </w:p>
    <w:p w14:paraId="77984FD0" w14:textId="7BA58F23" w:rsidR="001952DB" w:rsidRPr="00007B3E" w:rsidDel="00CB2812" w:rsidRDefault="001952DB" w:rsidP="00CB2812">
      <w:pPr>
        <w:numPr>
          <w:ilvl w:val="1"/>
          <w:numId w:val="1"/>
        </w:numPr>
        <w:tabs>
          <w:tab w:val="left" w:pos="2730"/>
        </w:tabs>
        <w:spacing w:before="240" w:after="240"/>
        <w:ind w:left="1134"/>
        <w:jc w:val="left"/>
        <w:outlineLvl w:val="2"/>
        <w:rPr>
          <w:del w:id="4978" w:author="Houyem Rais" w:date="2024-02-22T15:03:00Z"/>
        </w:rPr>
        <w:pPrChange w:id="4979" w:author="Houyem Rais" w:date="2024-02-22T15:03:00Z">
          <w:pPr/>
        </w:pPrChange>
      </w:pPr>
      <w:del w:id="4980" w:author="Houyem Rais" w:date="2024-02-22T15:03:00Z">
        <w:r w:rsidRPr="00007B3E" w:rsidDel="00CB2812">
          <w:delText xml:space="preserve">La formule BOT (Build-Operate-Transfer) est la forme la plus </w:delText>
        </w:r>
        <w:r w:rsidRPr="00007B3E" w:rsidDel="00CB2812">
          <w:rPr>
            <w:lang w:bidi="ar-TN"/>
          </w:rPr>
          <w:delText>courante parmi les formes concessives. Il s’agit d’</w:delText>
        </w:r>
        <w:r w:rsidRPr="00007B3E" w:rsidDel="00CB2812">
          <w:delText xml:space="preserve">un accord contractuel de nature concessionnelle par lequel le concessionnaire s’engage </w:delText>
        </w:r>
        <w:r w:rsidR="00471E1B" w:rsidRPr="00007B3E" w:rsidDel="00CB2812">
          <w:delText xml:space="preserve">à </w:delText>
        </w:r>
        <w:r w:rsidRPr="00007B3E" w:rsidDel="00CB2812">
          <w:delText xml:space="preserve">construire (sur une base de risque clé en main) et </w:delText>
        </w:r>
        <w:r w:rsidR="001610F2" w:rsidRPr="00007B3E" w:rsidDel="00CB2812">
          <w:delText>maintenir (l’exploitation étant assurée par la SNCFT)</w:delText>
        </w:r>
        <w:r w:rsidRPr="00007B3E" w:rsidDel="00CB2812">
          <w:delText xml:space="preserve"> la ligne ferroviaire pendant une période déterminée, au terme d</w:delText>
        </w:r>
        <w:r w:rsidR="00471E1B" w:rsidRPr="00007B3E" w:rsidDel="00CB2812">
          <w:delText xml:space="preserve">e laquelle </w:delText>
        </w:r>
        <w:r w:rsidRPr="00007B3E" w:rsidDel="00CB2812">
          <w:delText>l’infrastructure est transférée à l’autorité concédante. La durée du contrat de concession pour les lignes ferroviaires varie</w:delText>
        </w:r>
        <w:r w:rsidRPr="00007B3E" w:rsidDel="00CB2812">
          <w:rPr>
            <w:lang w:eastAsia="fr-FR"/>
          </w:rPr>
          <w:delText xml:space="preserve"> généralement entre </w:delText>
        </w:r>
        <w:r w:rsidRPr="00007B3E" w:rsidDel="00CB2812">
          <w:rPr>
            <w:b/>
            <w:lang w:eastAsia="fr-FR"/>
          </w:rPr>
          <w:delText>20 et 40 ans</w:delText>
        </w:r>
        <w:r w:rsidRPr="00007B3E" w:rsidDel="00CB2812">
          <w:rPr>
            <w:lang w:eastAsia="fr-FR"/>
          </w:rPr>
          <w:delText>.</w:delText>
        </w:r>
      </w:del>
    </w:p>
    <w:p w14:paraId="293AD780" w14:textId="24085367" w:rsidR="001952DB" w:rsidRPr="00007B3E" w:rsidDel="00CB2812" w:rsidRDefault="001952DB" w:rsidP="00CB2812">
      <w:pPr>
        <w:numPr>
          <w:ilvl w:val="1"/>
          <w:numId w:val="1"/>
        </w:numPr>
        <w:tabs>
          <w:tab w:val="left" w:pos="2730"/>
        </w:tabs>
        <w:spacing w:before="240" w:after="240"/>
        <w:ind w:left="1134"/>
        <w:jc w:val="left"/>
        <w:outlineLvl w:val="2"/>
        <w:rPr>
          <w:del w:id="4981" w:author="Houyem Rais" w:date="2024-02-22T15:03:00Z"/>
        </w:rPr>
        <w:pPrChange w:id="4982" w:author="Houyem Rais" w:date="2024-02-22T15:03:00Z">
          <w:pPr/>
        </w:pPrChange>
      </w:pPr>
      <w:del w:id="4983" w:author="Houyem Rais" w:date="2024-02-22T15:03:00Z">
        <w:r w:rsidRPr="00007B3E" w:rsidDel="00CB2812">
          <w:delText>Le partenaire privé prend en charge le risque de fluctuation des recettes. Il les perçoit pour son propre compte pour couvrir les coûts engagés (investissement, maintenance et renouvellement). Au terme du contrat de concession, la propriété de la ligne ferroviaire et de ses dépendances sera transférée à l’autorité contractante (le concédant), généralement sans paiement d’aucune compensation.</w:delText>
        </w:r>
      </w:del>
    </w:p>
    <w:p w14:paraId="516A0392" w14:textId="0068AF2B" w:rsidR="001952DB" w:rsidRPr="00007B3E" w:rsidDel="00CB2812" w:rsidRDefault="001952DB" w:rsidP="00CB2812">
      <w:pPr>
        <w:numPr>
          <w:ilvl w:val="1"/>
          <w:numId w:val="1"/>
        </w:numPr>
        <w:tabs>
          <w:tab w:val="left" w:pos="2730"/>
        </w:tabs>
        <w:spacing w:before="240" w:after="240"/>
        <w:ind w:left="1134"/>
        <w:jc w:val="left"/>
        <w:outlineLvl w:val="2"/>
        <w:rPr>
          <w:del w:id="4984" w:author="Houyem Rais" w:date="2024-02-22T15:03:00Z"/>
        </w:rPr>
        <w:pPrChange w:id="4985" w:author="Houyem Rais" w:date="2024-02-22T15:03:00Z">
          <w:pPr/>
        </w:pPrChange>
      </w:pPr>
      <w:del w:id="4986" w:author="Houyem Rais" w:date="2024-02-22T15:03:00Z">
        <w:r w:rsidRPr="00007B3E" w:rsidDel="00CB2812">
          <w:delText>La figure suivante détaille la structure d’un contrat de Concession.</w:delText>
        </w:r>
      </w:del>
    </w:p>
    <w:p w14:paraId="6B17C91C" w14:textId="77A1012C" w:rsidR="001952DB" w:rsidRPr="00007B3E" w:rsidDel="00CB2812" w:rsidRDefault="009F4DBB" w:rsidP="00CB2812">
      <w:pPr>
        <w:keepNext/>
        <w:numPr>
          <w:ilvl w:val="1"/>
          <w:numId w:val="1"/>
        </w:numPr>
        <w:tabs>
          <w:tab w:val="left" w:pos="2730"/>
        </w:tabs>
        <w:spacing w:before="240" w:after="240"/>
        <w:ind w:left="1134"/>
        <w:jc w:val="left"/>
        <w:outlineLvl w:val="2"/>
        <w:rPr>
          <w:del w:id="4987" w:author="Houyem Rais" w:date="2024-02-22T15:03:00Z"/>
        </w:rPr>
        <w:pPrChange w:id="4988" w:author="Houyem Rais" w:date="2024-02-22T15:03:00Z">
          <w:pPr>
            <w:keepNext/>
            <w:jc w:val="center"/>
          </w:pPr>
        </w:pPrChange>
      </w:pPr>
      <w:del w:id="4989" w:author="Houyem Rais" w:date="2024-02-22T15:03:00Z">
        <w:r w:rsidDel="00CB2812">
          <w:rPr>
            <w:noProof/>
          </w:rPr>
          <w:drawing>
            <wp:inline distT="0" distB="0" distL="0" distR="0" wp14:anchorId="02285DB7" wp14:editId="41817EC8">
              <wp:extent cx="5177061" cy="2829169"/>
              <wp:effectExtent l="0" t="0" r="5080" b="0"/>
              <wp:docPr id="1973167692" name="Picture 19731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3009" cy="2837884"/>
                      </a:xfrm>
                      <a:prstGeom prst="rect">
                        <a:avLst/>
                      </a:prstGeom>
                      <a:noFill/>
                    </pic:spPr>
                  </pic:pic>
                </a:graphicData>
              </a:graphic>
            </wp:inline>
          </w:drawing>
        </w:r>
      </w:del>
      <w:ins w:id="4990" w:author="Farouk Bouhafs" w:date="2024-02-14T14:58:00Z">
        <w:del w:id="4991" w:author="Houyem Rais" w:date="2024-02-22T15:03:00Z">
          <w:r w:rsidR="00715DCB" w:rsidDel="00CB2812">
            <w:rPr>
              <w:noProof/>
            </w:rPr>
            <w:drawing>
              <wp:inline distT="0" distB="0" distL="0" distR="0" wp14:anchorId="5C18D1F4" wp14:editId="653BC856">
                <wp:extent cx="5471561" cy="2990108"/>
                <wp:effectExtent l="0" t="0" r="0" b="1270"/>
                <wp:docPr id="672789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0617" cy="3000522"/>
                        </a:xfrm>
                        <a:prstGeom prst="rect">
                          <a:avLst/>
                        </a:prstGeom>
                        <a:noFill/>
                      </pic:spPr>
                    </pic:pic>
                  </a:graphicData>
                </a:graphic>
              </wp:inline>
            </w:drawing>
          </w:r>
        </w:del>
      </w:ins>
    </w:p>
    <w:p w14:paraId="0A8B258B" w14:textId="475D294D" w:rsidR="001952DB" w:rsidRPr="00007B3E" w:rsidDel="00CB2812" w:rsidRDefault="001952DB" w:rsidP="00CB2812">
      <w:pPr>
        <w:pStyle w:val="Caption"/>
        <w:numPr>
          <w:ilvl w:val="1"/>
          <w:numId w:val="1"/>
        </w:numPr>
        <w:tabs>
          <w:tab w:val="left" w:pos="2730"/>
        </w:tabs>
        <w:spacing w:before="240" w:after="240"/>
        <w:ind w:left="1134"/>
        <w:jc w:val="left"/>
        <w:outlineLvl w:val="2"/>
        <w:rPr>
          <w:del w:id="4992" w:author="Houyem Rais" w:date="2024-02-22T15:03:00Z"/>
        </w:rPr>
        <w:pPrChange w:id="4993" w:author="Houyem Rais" w:date="2024-02-22T15:03:00Z">
          <w:pPr>
            <w:pStyle w:val="Caption"/>
            <w:jc w:val="center"/>
          </w:pPr>
        </w:pPrChange>
      </w:pPr>
      <w:bookmarkStart w:id="4994" w:name="_Toc142174816"/>
      <w:bookmarkStart w:id="4995" w:name="_Toc158885106"/>
      <w:del w:id="4996"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14</w:delText>
        </w:r>
        <w:r w:rsidDel="00CB2812">
          <w:rPr>
            <w:noProof/>
          </w:rPr>
          <w:fldChar w:fldCharType="end"/>
        </w:r>
        <w:r w:rsidRPr="00007B3E" w:rsidDel="00CB2812">
          <w:delText xml:space="preserve"> Structure d'un contrat de concession</w:delText>
        </w:r>
        <w:bookmarkEnd w:id="4994"/>
        <w:bookmarkEnd w:id="4995"/>
      </w:del>
    </w:p>
    <w:p w14:paraId="172C0E67" w14:textId="2369F461" w:rsidR="001952DB" w:rsidRPr="00007B3E" w:rsidDel="00CB2812" w:rsidRDefault="001952DB" w:rsidP="00CB2812">
      <w:pPr>
        <w:numPr>
          <w:ilvl w:val="1"/>
          <w:numId w:val="1"/>
        </w:numPr>
        <w:tabs>
          <w:tab w:val="left" w:pos="2730"/>
        </w:tabs>
        <w:spacing w:before="240" w:after="240"/>
        <w:ind w:left="1134"/>
        <w:jc w:val="left"/>
        <w:outlineLvl w:val="2"/>
        <w:rPr>
          <w:del w:id="4997" w:author="Houyem Rais" w:date="2024-02-22T15:03:00Z"/>
          <w:i/>
          <w:iCs/>
          <w:sz w:val="20"/>
          <w:szCs w:val="20"/>
        </w:rPr>
        <w:pPrChange w:id="4998" w:author="Houyem Rais" w:date="2024-02-22T15:03:00Z">
          <w:pPr>
            <w:jc w:val="right"/>
          </w:pPr>
        </w:pPrChange>
      </w:pPr>
      <w:del w:id="4999" w:author="Houyem Rais" w:date="2024-02-22T15:03:00Z">
        <w:r w:rsidRPr="00007B3E" w:rsidDel="00CB2812">
          <w:rPr>
            <w:b/>
            <w:bCs/>
            <w:i/>
            <w:iCs/>
            <w:sz w:val="20"/>
            <w:szCs w:val="20"/>
          </w:rPr>
          <w:delText xml:space="preserve">Source : </w:delText>
        </w:r>
        <w:r w:rsidRPr="00007B3E" w:rsidDel="00CB2812">
          <w:rPr>
            <w:i/>
            <w:iCs/>
            <w:sz w:val="20"/>
            <w:szCs w:val="20"/>
          </w:rPr>
          <w:delText>Auteur</w:delText>
        </w:r>
      </w:del>
    </w:p>
    <w:p w14:paraId="10315525" w14:textId="6CB77DFD" w:rsidR="001952DB" w:rsidRPr="00007B3E" w:rsidDel="00CB2812" w:rsidRDefault="001952DB" w:rsidP="00CB2812">
      <w:pPr>
        <w:numPr>
          <w:ilvl w:val="1"/>
          <w:numId w:val="1"/>
        </w:numPr>
        <w:tabs>
          <w:tab w:val="left" w:pos="2730"/>
        </w:tabs>
        <w:spacing w:before="240" w:after="240"/>
        <w:ind w:left="1134"/>
        <w:jc w:val="left"/>
        <w:outlineLvl w:val="2"/>
        <w:rPr>
          <w:del w:id="5000" w:author="Houyem Rais" w:date="2024-02-22T15:03:00Z"/>
        </w:rPr>
        <w:pPrChange w:id="5001" w:author="Houyem Rais" w:date="2024-02-22T15:03:00Z">
          <w:pPr/>
        </w:pPrChange>
      </w:pPr>
      <w:del w:id="5002" w:author="Houyem Rais" w:date="2024-02-22T15:03:00Z">
        <w:r w:rsidRPr="00007B3E" w:rsidDel="00CB2812">
          <w:delText xml:space="preserve">Dans cette option, </w:delText>
        </w:r>
        <w:r w:rsidR="00BC57AF" w:rsidRPr="00007B3E" w:rsidDel="00CB2812">
          <w:delText>le</w:delText>
        </w:r>
        <w:r w:rsidRPr="00007B3E" w:rsidDel="00CB2812">
          <w:delText xml:space="preserve"> bénéficiaire</w:delText>
        </w:r>
        <w:r w:rsidR="00BC57AF" w:rsidRPr="00007B3E" w:rsidDel="00CB2812">
          <w:delText>, i.e. la SNCFT, ou des compagnie minière (</w:delText>
        </w:r>
        <w:r w:rsidR="000163C1" w:rsidRPr="00007B3E" w:rsidDel="00CB2812">
          <w:delText>GCT</w:delText>
        </w:r>
        <w:r w:rsidR="00A30F86" w:rsidRPr="00007B3E" w:rsidDel="00CB2812">
          <w:delText>)</w:delText>
        </w:r>
        <w:r w:rsidRPr="00007B3E" w:rsidDel="00CB2812">
          <w:delText xml:space="preserve"> paient les frais d’utilisation de la ligne. Les recettes sont censées rembourser </w:delText>
        </w:r>
        <w:r w:rsidR="00A30F86" w:rsidRPr="00007B3E" w:rsidDel="00CB2812">
          <w:delText>le</w:delText>
        </w:r>
        <w:r w:rsidRPr="00007B3E" w:rsidDel="00CB2812">
          <w:delText xml:space="preserve"> partenaire privé (le concessionnaire) </w:delText>
        </w:r>
        <w:r w:rsidR="00A30F86" w:rsidRPr="00007B3E" w:rsidDel="00CB2812">
          <w:delText>d</w:delText>
        </w:r>
        <w:r w:rsidRPr="00007B3E" w:rsidDel="00CB2812">
          <w:delText>es coûts de construction et d</w:delText>
        </w:r>
        <w:r w:rsidR="00A30F86" w:rsidRPr="00007B3E" w:rsidDel="00CB2812">
          <w:delText>e maintenance</w:delText>
        </w:r>
        <w:r w:rsidRPr="00007B3E" w:rsidDel="00CB2812">
          <w:delText xml:space="preserve"> de la ligne ferroviaire. Le risque de demande (trafic) est transféré au partenaire privé. </w:delText>
        </w:r>
      </w:del>
    </w:p>
    <w:p w14:paraId="4F9C2A1B" w14:textId="4670023C" w:rsidR="001952DB" w:rsidRPr="00007B3E" w:rsidDel="00CB2812" w:rsidRDefault="001952DB" w:rsidP="00CB2812">
      <w:pPr>
        <w:numPr>
          <w:ilvl w:val="1"/>
          <w:numId w:val="1"/>
        </w:numPr>
        <w:tabs>
          <w:tab w:val="left" w:pos="2730"/>
        </w:tabs>
        <w:spacing w:before="240" w:after="240"/>
        <w:ind w:left="1134"/>
        <w:jc w:val="left"/>
        <w:outlineLvl w:val="2"/>
        <w:rPr>
          <w:del w:id="5003" w:author="Houyem Rais" w:date="2024-02-22T15:03:00Z"/>
        </w:rPr>
        <w:pPrChange w:id="5004" w:author="Houyem Rais" w:date="2024-02-22T15:03:00Z">
          <w:pPr/>
        </w:pPrChange>
      </w:pPr>
      <w:del w:id="5005" w:author="Houyem Rais" w:date="2024-02-22T15:03:00Z">
        <w:r w:rsidRPr="00007B3E" w:rsidDel="00CB2812">
          <w:delText xml:space="preserve">Cette option est utilisée </w:delText>
        </w:r>
        <w:r w:rsidRPr="00007B3E" w:rsidDel="00CB2812">
          <w:rPr>
            <w:b/>
            <w:bCs/>
          </w:rPr>
          <w:delText>lorsque le potentiel de revenus du projet est élevé</w:delText>
        </w:r>
        <w:r w:rsidRPr="00007B3E" w:rsidDel="00CB2812">
          <w:delText xml:space="preserve"> en raison de la combinaison d'une demande (trafic) élevée et/ou d'un revenu élevé. C'est souvent le cas </w:delText>
        </w:r>
        <w:r w:rsidR="00712E66" w:rsidRPr="00007B3E" w:rsidDel="00CB2812">
          <w:delText>pour les lignes de transport min</w:delText>
        </w:r>
        <w:r w:rsidR="00A30F86" w:rsidRPr="00007B3E" w:rsidDel="00CB2812">
          <w:delText>ier</w:delText>
        </w:r>
        <w:r w:rsidR="00712E66" w:rsidRPr="00007B3E" w:rsidDel="00CB2812">
          <w:delText xml:space="preserve"> </w:delText>
        </w:r>
        <w:r w:rsidR="00BC4C3E" w:rsidRPr="00007B3E" w:rsidDel="00CB2812">
          <w:delText>et de fret</w:delText>
        </w:r>
        <w:r w:rsidRPr="00007B3E" w:rsidDel="00CB2812">
          <w:delText>.</w:delText>
        </w:r>
      </w:del>
    </w:p>
    <w:p w14:paraId="35083A75" w14:textId="5C2455A3" w:rsidR="001952DB" w:rsidRPr="00007B3E" w:rsidDel="00CB2812" w:rsidRDefault="001952DB" w:rsidP="00CB2812">
      <w:pPr>
        <w:numPr>
          <w:ilvl w:val="1"/>
          <w:numId w:val="1"/>
        </w:numPr>
        <w:tabs>
          <w:tab w:val="left" w:pos="2730"/>
        </w:tabs>
        <w:spacing w:before="240" w:after="240"/>
        <w:ind w:left="1134"/>
        <w:jc w:val="left"/>
        <w:outlineLvl w:val="2"/>
        <w:rPr>
          <w:del w:id="5006" w:author="Houyem Rais" w:date="2024-02-22T15:03:00Z"/>
        </w:rPr>
        <w:pPrChange w:id="5007" w:author="Houyem Rais" w:date="2024-02-22T15:03:00Z">
          <w:pPr/>
        </w:pPrChange>
      </w:pPr>
      <w:del w:id="5008" w:author="Houyem Rais" w:date="2024-02-22T15:03:00Z">
        <w:r w:rsidRPr="00007B3E" w:rsidDel="00CB2812">
          <w:delText>Cette option est généralement attrayante pour le secteur public, qui transfère la responsabilité de la construction</w:delText>
        </w:r>
        <w:r w:rsidR="00327133" w:rsidRPr="00007B3E" w:rsidDel="00CB2812">
          <w:delText xml:space="preserve"> et de l</w:delText>
        </w:r>
        <w:r w:rsidRPr="00007B3E" w:rsidDel="00CB2812">
          <w:delText xml:space="preserve">a maintenance de la ligne au partenaire privé dans le cadre d'un contrat </w:delText>
        </w:r>
        <w:r w:rsidR="009212D8" w:rsidRPr="00007B3E" w:rsidDel="00CB2812">
          <w:delText>de concession</w:delText>
        </w:r>
        <w:r w:rsidRPr="00007B3E" w:rsidDel="00CB2812">
          <w:delText xml:space="preserve"> clé en main qui couvre généralement une </w:delText>
        </w:r>
        <w:r w:rsidR="00327133" w:rsidRPr="00007B3E" w:rsidDel="00CB2812">
          <w:delText xml:space="preserve">durée </w:delText>
        </w:r>
        <w:r w:rsidRPr="00007B3E" w:rsidDel="00CB2812">
          <w:delText>longue.</w:delText>
        </w:r>
      </w:del>
    </w:p>
    <w:p w14:paraId="70650EC3" w14:textId="180C4002" w:rsidR="001952DB" w:rsidRPr="00007B3E" w:rsidDel="00CB2812" w:rsidRDefault="001952DB" w:rsidP="00CB2812">
      <w:pPr>
        <w:numPr>
          <w:ilvl w:val="1"/>
          <w:numId w:val="1"/>
        </w:numPr>
        <w:tabs>
          <w:tab w:val="left" w:pos="2730"/>
        </w:tabs>
        <w:spacing w:before="240" w:after="240"/>
        <w:ind w:left="1134"/>
        <w:jc w:val="left"/>
        <w:outlineLvl w:val="2"/>
        <w:rPr>
          <w:del w:id="5009" w:author="Houyem Rais" w:date="2024-02-22T15:03:00Z"/>
        </w:rPr>
        <w:pPrChange w:id="5010" w:author="Houyem Rais" w:date="2024-02-22T15:03:00Z">
          <w:pPr/>
        </w:pPrChange>
      </w:pPr>
      <w:del w:id="5011" w:author="Houyem Rais" w:date="2024-02-22T15:03:00Z">
        <w:r w:rsidRPr="00007B3E" w:rsidDel="00CB2812">
          <w:delText>Le tableau suivant synthétise les avantages et les inconvénients de l’option Concession.</w:delText>
        </w:r>
      </w:del>
    </w:p>
    <w:p w14:paraId="6FF454BC" w14:textId="45D5AA50" w:rsidR="001952DB" w:rsidRPr="00007B3E" w:rsidDel="00CB2812" w:rsidRDefault="001952DB" w:rsidP="00CB2812">
      <w:pPr>
        <w:pStyle w:val="Caption"/>
        <w:numPr>
          <w:ilvl w:val="1"/>
          <w:numId w:val="1"/>
        </w:numPr>
        <w:tabs>
          <w:tab w:val="left" w:pos="2730"/>
        </w:tabs>
        <w:spacing w:before="240" w:after="240"/>
        <w:ind w:left="1134"/>
        <w:jc w:val="left"/>
        <w:outlineLvl w:val="2"/>
        <w:rPr>
          <w:del w:id="5012" w:author="Houyem Rais" w:date="2024-02-22T15:03:00Z"/>
        </w:rPr>
        <w:pPrChange w:id="5013" w:author="Houyem Rais" w:date="2024-02-22T15:03:00Z">
          <w:pPr>
            <w:pStyle w:val="Caption"/>
          </w:pPr>
        </w:pPrChange>
      </w:pPr>
      <w:bookmarkStart w:id="5014" w:name="_Toc144481076"/>
      <w:bookmarkStart w:id="5015" w:name="_Toc158885057"/>
      <w:del w:id="501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22</w:delText>
        </w:r>
        <w:r w:rsidDel="00CB2812">
          <w:rPr>
            <w:noProof/>
          </w:rPr>
          <w:fldChar w:fldCharType="end"/>
        </w:r>
        <w:r w:rsidRPr="00007B3E" w:rsidDel="00CB2812">
          <w:delText>: Avantages et inconvénients de la concession</w:delText>
        </w:r>
        <w:bookmarkEnd w:id="5014"/>
        <w:bookmarkEnd w:id="5015"/>
      </w:del>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11"/>
        <w:gridCol w:w="4253"/>
      </w:tblGrid>
      <w:tr w:rsidR="001952DB" w:rsidRPr="00007B3E" w:rsidDel="00CB2812" w14:paraId="76B577FC" w14:textId="49D90455" w:rsidTr="009A0036">
        <w:trPr>
          <w:tblHeader/>
          <w:del w:id="5017" w:author="Houyem Rais" w:date="2024-02-22T15:03:00Z"/>
        </w:trPr>
        <w:tc>
          <w:tcPr>
            <w:tcW w:w="4111" w:type="dxa"/>
            <w:shd w:val="clear" w:color="auto" w:fill="1F3864" w:themeFill="accent1" w:themeFillShade="80"/>
            <w:tcMar>
              <w:top w:w="0" w:type="dxa"/>
              <w:left w:w="108" w:type="dxa"/>
              <w:bottom w:w="0" w:type="dxa"/>
              <w:right w:w="108" w:type="dxa"/>
            </w:tcMar>
            <w:hideMark/>
          </w:tcPr>
          <w:p w14:paraId="0B63A0EB" w14:textId="0D181DC4" w:rsidR="001952DB" w:rsidRPr="00007B3E" w:rsidDel="00CB2812" w:rsidRDefault="001952DB" w:rsidP="00CB2812">
            <w:pPr>
              <w:numPr>
                <w:ilvl w:val="1"/>
                <w:numId w:val="1"/>
              </w:numPr>
              <w:tabs>
                <w:tab w:val="left" w:pos="2730"/>
              </w:tabs>
              <w:spacing w:before="240" w:after="240" w:line="240" w:lineRule="auto"/>
              <w:ind w:left="1134"/>
              <w:jc w:val="left"/>
              <w:outlineLvl w:val="2"/>
              <w:rPr>
                <w:del w:id="5018" w:author="Houyem Rais" w:date="2024-02-22T15:03:00Z"/>
                <w:sz w:val="20"/>
                <w:szCs w:val="20"/>
              </w:rPr>
              <w:pPrChange w:id="5019" w:author="Houyem Rais" w:date="2024-02-22T15:03:00Z">
                <w:pPr>
                  <w:spacing w:before="20" w:after="40" w:line="240" w:lineRule="auto"/>
                </w:pPr>
              </w:pPrChange>
            </w:pPr>
            <w:del w:id="5020" w:author="Houyem Rais" w:date="2024-02-22T15:03:00Z">
              <w:r w:rsidRPr="00007B3E" w:rsidDel="00CB2812">
                <w:rPr>
                  <w:b/>
                  <w:bCs/>
                  <w:sz w:val="20"/>
                  <w:szCs w:val="20"/>
                </w:rPr>
                <w:delText>Principaux avantages du PPP concessif</w:delText>
              </w:r>
            </w:del>
          </w:p>
        </w:tc>
        <w:tc>
          <w:tcPr>
            <w:tcW w:w="4253" w:type="dxa"/>
            <w:shd w:val="clear" w:color="auto" w:fill="1F3864" w:themeFill="accent1" w:themeFillShade="80"/>
            <w:tcMar>
              <w:top w:w="0" w:type="dxa"/>
              <w:left w:w="108" w:type="dxa"/>
              <w:bottom w:w="0" w:type="dxa"/>
              <w:right w:w="108" w:type="dxa"/>
            </w:tcMar>
            <w:hideMark/>
          </w:tcPr>
          <w:p w14:paraId="08210B26" w14:textId="6F707F85" w:rsidR="001952DB" w:rsidRPr="00007B3E" w:rsidDel="00CB2812" w:rsidRDefault="001952DB" w:rsidP="00CB2812">
            <w:pPr>
              <w:numPr>
                <w:ilvl w:val="1"/>
                <w:numId w:val="1"/>
              </w:numPr>
              <w:tabs>
                <w:tab w:val="left" w:pos="2730"/>
              </w:tabs>
              <w:spacing w:before="240" w:after="240" w:line="240" w:lineRule="auto"/>
              <w:ind w:left="1134"/>
              <w:jc w:val="left"/>
              <w:outlineLvl w:val="2"/>
              <w:rPr>
                <w:del w:id="5021" w:author="Houyem Rais" w:date="2024-02-22T15:03:00Z"/>
                <w:sz w:val="20"/>
                <w:szCs w:val="20"/>
              </w:rPr>
              <w:pPrChange w:id="5022" w:author="Houyem Rais" w:date="2024-02-22T15:03:00Z">
                <w:pPr>
                  <w:spacing w:before="20" w:after="40" w:line="240" w:lineRule="auto"/>
                </w:pPr>
              </w:pPrChange>
            </w:pPr>
            <w:del w:id="5023" w:author="Houyem Rais" w:date="2024-02-22T15:03:00Z">
              <w:r w:rsidRPr="00007B3E" w:rsidDel="00CB2812">
                <w:rPr>
                  <w:b/>
                  <w:bCs/>
                  <w:sz w:val="20"/>
                  <w:szCs w:val="20"/>
                </w:rPr>
                <w:delText>Principaux inconvénients du PPP concessif</w:delText>
              </w:r>
            </w:del>
          </w:p>
        </w:tc>
      </w:tr>
      <w:tr w:rsidR="001952DB" w:rsidRPr="00007B3E" w:rsidDel="00CB2812" w14:paraId="0731C9CB" w14:textId="239D816B">
        <w:trPr>
          <w:del w:id="5024" w:author="Houyem Rais" w:date="2024-02-22T15:03:00Z"/>
        </w:trPr>
        <w:tc>
          <w:tcPr>
            <w:tcW w:w="4111" w:type="dxa"/>
            <w:tcMar>
              <w:top w:w="0" w:type="dxa"/>
              <w:left w:w="108" w:type="dxa"/>
              <w:bottom w:w="0" w:type="dxa"/>
              <w:right w:w="108" w:type="dxa"/>
            </w:tcMar>
            <w:hideMark/>
          </w:tcPr>
          <w:p w14:paraId="2AC8EDD1" w14:textId="20705E9E"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25" w:author="Houyem Rais" w:date="2024-02-22T15:03:00Z"/>
                <w:sz w:val="20"/>
                <w:szCs w:val="20"/>
              </w:rPr>
              <w:pPrChange w:id="5026" w:author="Houyem Rais" w:date="2024-02-22T15:03:00Z">
                <w:pPr>
                  <w:widowControl/>
                  <w:numPr>
                    <w:numId w:val="3"/>
                  </w:numPr>
                  <w:autoSpaceDE/>
                  <w:autoSpaceDN/>
                  <w:spacing w:before="20" w:after="40" w:line="240" w:lineRule="auto"/>
                  <w:ind w:left="318" w:hanging="283"/>
                  <w:jc w:val="left"/>
                </w:pPr>
              </w:pPrChange>
            </w:pPr>
            <w:del w:id="5027" w:author="Houyem Rais" w:date="2024-02-22T15:03:00Z">
              <w:r w:rsidRPr="00007B3E" w:rsidDel="00CB2812">
                <w:rPr>
                  <w:sz w:val="20"/>
                  <w:szCs w:val="20"/>
                </w:rPr>
                <w:delText xml:space="preserve">Limite généralement le coût pour </w:delText>
              </w:r>
              <w:r w:rsidR="009212D8" w:rsidRPr="00007B3E" w:rsidDel="00CB2812">
                <w:rPr>
                  <w:sz w:val="20"/>
                  <w:szCs w:val="20"/>
                </w:rPr>
                <w:delText>l’Etat</w:delText>
              </w:r>
              <w:r w:rsidRPr="00007B3E" w:rsidDel="00CB2812">
                <w:rPr>
                  <w:sz w:val="20"/>
                  <w:szCs w:val="20"/>
                </w:rPr>
                <w:delText xml:space="preserve"> à une subvention de construction et/ou de fonctionnement qui pourrait être nécessaire pour assurer la viabilité du projet</w:delText>
              </w:r>
            </w:del>
          </w:p>
          <w:p w14:paraId="79583AB9" w14:textId="4A668918"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28" w:author="Houyem Rais" w:date="2024-02-22T15:03:00Z"/>
                <w:sz w:val="20"/>
                <w:szCs w:val="20"/>
              </w:rPr>
              <w:pPrChange w:id="5029" w:author="Houyem Rais" w:date="2024-02-22T15:03:00Z">
                <w:pPr>
                  <w:widowControl/>
                  <w:numPr>
                    <w:numId w:val="3"/>
                  </w:numPr>
                  <w:autoSpaceDE/>
                  <w:autoSpaceDN/>
                  <w:spacing w:before="20" w:after="40" w:line="240" w:lineRule="auto"/>
                  <w:ind w:left="318" w:hanging="283"/>
                  <w:jc w:val="left"/>
                </w:pPr>
              </w:pPrChange>
            </w:pPr>
            <w:del w:id="5030" w:author="Houyem Rais" w:date="2024-02-22T15:03:00Z">
              <w:r w:rsidRPr="00007B3E" w:rsidDel="00CB2812">
                <w:rPr>
                  <w:sz w:val="20"/>
                  <w:szCs w:val="20"/>
                </w:rPr>
                <w:delText>L</w:delText>
              </w:r>
              <w:r w:rsidR="009212D8" w:rsidRPr="00007B3E" w:rsidDel="00CB2812">
                <w:rPr>
                  <w:sz w:val="20"/>
                  <w:szCs w:val="20"/>
                </w:rPr>
                <w:delText xml:space="preserve">’Etat </w:delText>
              </w:r>
              <w:r w:rsidRPr="00007B3E" w:rsidDel="00CB2812">
                <w:rPr>
                  <w:sz w:val="20"/>
                  <w:szCs w:val="20"/>
                </w:rPr>
                <w:delText>libère des ressources financières pour d'autres projets</w:delText>
              </w:r>
            </w:del>
          </w:p>
          <w:p w14:paraId="48D1B634" w14:textId="0E32E34C"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31" w:author="Houyem Rais" w:date="2024-02-22T15:03:00Z"/>
                <w:sz w:val="20"/>
                <w:szCs w:val="20"/>
              </w:rPr>
              <w:pPrChange w:id="5032" w:author="Houyem Rais" w:date="2024-02-22T15:03:00Z">
                <w:pPr>
                  <w:widowControl/>
                  <w:numPr>
                    <w:numId w:val="3"/>
                  </w:numPr>
                  <w:autoSpaceDE/>
                  <w:autoSpaceDN/>
                  <w:spacing w:before="20" w:after="40" w:line="240" w:lineRule="auto"/>
                  <w:ind w:left="318" w:hanging="283"/>
                  <w:jc w:val="left"/>
                </w:pPr>
              </w:pPrChange>
            </w:pPr>
            <w:del w:id="5033" w:author="Houyem Rais" w:date="2024-02-22T15:03:00Z">
              <w:r w:rsidRPr="00007B3E" w:rsidDel="00CB2812">
                <w:rPr>
                  <w:sz w:val="20"/>
                  <w:szCs w:val="20"/>
                </w:rPr>
                <w:delText>Une bonne partie des risques de construction</w:delText>
              </w:r>
              <w:r w:rsidR="00327133" w:rsidRPr="00007B3E" w:rsidDel="00CB2812">
                <w:rPr>
                  <w:sz w:val="20"/>
                  <w:szCs w:val="20"/>
                </w:rPr>
                <w:delText xml:space="preserve"> et</w:delText>
              </w:r>
              <w:r w:rsidRPr="00007B3E" w:rsidDel="00CB2812">
                <w:rPr>
                  <w:sz w:val="20"/>
                  <w:szCs w:val="20"/>
                </w:rPr>
                <w:delText xml:space="preserve"> de maintenance est transférée au partenaire privé.</w:delText>
              </w:r>
            </w:del>
          </w:p>
          <w:p w14:paraId="3047D16B" w14:textId="51468039" w:rsidR="001952DB" w:rsidRPr="00007B3E" w:rsidDel="00CB2812" w:rsidRDefault="001952DB" w:rsidP="00CB2812">
            <w:pPr>
              <w:numPr>
                <w:ilvl w:val="1"/>
                <w:numId w:val="1"/>
              </w:numPr>
              <w:tabs>
                <w:tab w:val="left" w:pos="2730"/>
              </w:tabs>
              <w:spacing w:before="240" w:after="240" w:line="240" w:lineRule="auto"/>
              <w:ind w:left="1134"/>
              <w:jc w:val="left"/>
              <w:outlineLvl w:val="2"/>
              <w:rPr>
                <w:del w:id="5034" w:author="Houyem Rais" w:date="2024-02-22T15:03:00Z"/>
                <w:sz w:val="20"/>
                <w:szCs w:val="20"/>
              </w:rPr>
              <w:pPrChange w:id="5035" w:author="Houyem Rais" w:date="2024-02-22T15:03:00Z">
                <w:pPr>
                  <w:spacing w:before="20" w:after="40" w:line="240" w:lineRule="auto"/>
                  <w:jc w:val="left"/>
                </w:pPr>
              </w:pPrChange>
            </w:pPr>
          </w:p>
        </w:tc>
        <w:tc>
          <w:tcPr>
            <w:tcW w:w="4253" w:type="dxa"/>
            <w:tcMar>
              <w:top w:w="0" w:type="dxa"/>
              <w:left w:w="108" w:type="dxa"/>
              <w:bottom w:w="0" w:type="dxa"/>
              <w:right w:w="108" w:type="dxa"/>
            </w:tcMar>
            <w:hideMark/>
          </w:tcPr>
          <w:p w14:paraId="4E39B842" w14:textId="3888E4C8"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36" w:author="Houyem Rais" w:date="2024-02-22T15:03:00Z"/>
                <w:sz w:val="20"/>
                <w:szCs w:val="20"/>
              </w:rPr>
              <w:pPrChange w:id="5037" w:author="Houyem Rais" w:date="2024-02-22T15:03:00Z">
                <w:pPr>
                  <w:widowControl/>
                  <w:numPr>
                    <w:numId w:val="3"/>
                  </w:numPr>
                  <w:autoSpaceDE/>
                  <w:autoSpaceDN/>
                  <w:spacing w:before="20" w:after="40" w:line="240" w:lineRule="auto"/>
                  <w:ind w:left="318" w:hanging="283"/>
                  <w:jc w:val="left"/>
                </w:pPr>
              </w:pPrChange>
            </w:pPr>
            <w:del w:id="5038" w:author="Houyem Rais" w:date="2024-02-22T15:03:00Z">
              <w:r w:rsidRPr="00007B3E" w:rsidDel="00CB2812">
                <w:rPr>
                  <w:sz w:val="20"/>
                  <w:szCs w:val="20"/>
                </w:rPr>
                <w:delText xml:space="preserve">Le niveau élevé des coûts d'investissement n'est généralement pas compensé par le niveau de </w:delText>
              </w:r>
              <w:r w:rsidR="004E689C" w:rsidRPr="00007B3E" w:rsidDel="00CB2812">
                <w:rPr>
                  <w:sz w:val="20"/>
                  <w:szCs w:val="20"/>
                </w:rPr>
                <w:delText xml:space="preserve">recette </w:delText>
              </w:r>
              <w:r w:rsidRPr="00007B3E" w:rsidDel="00CB2812">
                <w:rPr>
                  <w:sz w:val="20"/>
                  <w:szCs w:val="20"/>
                </w:rPr>
                <w:delText>attendu</w:delText>
              </w:r>
              <w:r w:rsidR="004E689C" w:rsidRPr="00007B3E" w:rsidDel="00CB2812">
                <w:rPr>
                  <w:sz w:val="20"/>
                  <w:szCs w:val="20"/>
                </w:rPr>
                <w:delText xml:space="preserve"> sauf quand il s’agit de transporter du mine</w:delText>
              </w:r>
              <w:r w:rsidR="009A2BAC" w:rsidRPr="00007B3E" w:rsidDel="00CB2812">
                <w:rPr>
                  <w:sz w:val="20"/>
                  <w:szCs w:val="20"/>
                </w:rPr>
                <w:delText xml:space="preserve">rai vers un port (exemple du </w:delText>
              </w:r>
              <w:r w:rsidR="00985871" w:rsidRPr="00007B3E" w:rsidDel="00CB2812">
                <w:rPr>
                  <w:sz w:val="20"/>
                  <w:szCs w:val="20"/>
                </w:rPr>
                <w:delText xml:space="preserve">transport potentiel de </w:delText>
              </w:r>
              <w:r w:rsidR="009A2BAC" w:rsidRPr="00007B3E" w:rsidDel="00CB2812">
                <w:rPr>
                  <w:sz w:val="20"/>
                  <w:szCs w:val="20"/>
                </w:rPr>
                <w:delText>phosphate vers le port de Sousse)</w:delText>
              </w:r>
            </w:del>
          </w:p>
          <w:p w14:paraId="175E9345" w14:textId="6161CD92"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39" w:author="Houyem Rais" w:date="2024-02-22T15:03:00Z"/>
                <w:sz w:val="20"/>
                <w:szCs w:val="20"/>
              </w:rPr>
              <w:pPrChange w:id="5040" w:author="Houyem Rais" w:date="2024-02-22T15:03:00Z">
                <w:pPr>
                  <w:widowControl/>
                  <w:numPr>
                    <w:numId w:val="3"/>
                  </w:numPr>
                  <w:autoSpaceDE/>
                  <w:autoSpaceDN/>
                  <w:spacing w:before="20" w:after="40" w:line="240" w:lineRule="auto"/>
                  <w:ind w:left="318" w:hanging="283"/>
                  <w:jc w:val="left"/>
                </w:pPr>
              </w:pPrChange>
            </w:pPr>
            <w:del w:id="5041" w:author="Houyem Rais" w:date="2024-02-22T15:03:00Z">
              <w:r w:rsidRPr="00007B3E" w:rsidDel="00CB2812">
                <w:rPr>
                  <w:sz w:val="20"/>
                  <w:szCs w:val="20"/>
                </w:rPr>
                <w:delText>Nécessite souvent une subvention et/ou une longue période du contrat de concession (pour amortir l'investissement)</w:delText>
              </w:r>
            </w:del>
          </w:p>
          <w:p w14:paraId="3A486AB1" w14:textId="3D9BF89D"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042" w:author="Houyem Rais" w:date="2024-02-22T15:03:00Z"/>
                <w:sz w:val="20"/>
                <w:szCs w:val="20"/>
              </w:rPr>
              <w:pPrChange w:id="5043" w:author="Houyem Rais" w:date="2024-02-22T15:03:00Z">
                <w:pPr>
                  <w:widowControl/>
                  <w:numPr>
                    <w:numId w:val="3"/>
                  </w:numPr>
                  <w:autoSpaceDE/>
                  <w:autoSpaceDN/>
                  <w:spacing w:before="20" w:after="40" w:line="240" w:lineRule="auto"/>
                  <w:ind w:left="318" w:hanging="283"/>
                  <w:jc w:val="left"/>
                </w:pPr>
              </w:pPrChange>
            </w:pPr>
            <w:del w:id="5044" w:author="Houyem Rais" w:date="2024-02-22T15:03:00Z">
              <w:r w:rsidRPr="00007B3E" w:rsidDel="00CB2812">
                <w:rPr>
                  <w:sz w:val="20"/>
                  <w:szCs w:val="20"/>
                </w:rPr>
                <w:delText>Faible appétit chez les investisseurs et forte prime/marge</w:delText>
              </w:r>
            </w:del>
          </w:p>
        </w:tc>
      </w:tr>
    </w:tbl>
    <w:p w14:paraId="1C171AC9" w14:textId="3D763F43" w:rsidR="001952DB" w:rsidRPr="00007B3E" w:rsidDel="00CB2812" w:rsidRDefault="001952DB" w:rsidP="00CB2812">
      <w:pPr>
        <w:pStyle w:val="Titre41"/>
        <w:numPr>
          <w:ilvl w:val="1"/>
          <w:numId w:val="1"/>
        </w:numPr>
        <w:tabs>
          <w:tab w:val="left" w:pos="2730"/>
        </w:tabs>
        <w:ind w:left="1134"/>
        <w:outlineLvl w:val="2"/>
        <w:rPr>
          <w:del w:id="5045" w:author="Houyem Rais" w:date="2024-02-22T15:03:00Z"/>
          <w:bCs/>
          <w:lang w:val="fr-FR"/>
        </w:rPr>
        <w:pPrChange w:id="5046" w:author="Houyem Rais" w:date="2024-02-22T15:03:00Z">
          <w:pPr>
            <w:pStyle w:val="Titre41"/>
          </w:pPr>
        </w:pPrChange>
      </w:pPr>
      <w:bookmarkStart w:id="5047" w:name="_Toc137137739"/>
      <w:bookmarkStart w:id="5048" w:name="_Toc142174664"/>
      <w:bookmarkStart w:id="5049" w:name="_Toc158885005"/>
      <w:del w:id="5050" w:author="Houyem Rais" w:date="2024-02-22T15:03:00Z">
        <w:r w:rsidRPr="00007B3E" w:rsidDel="00CB2812">
          <w:rPr>
            <w:lang w:val="fr-FR"/>
          </w:rPr>
          <w:delText>Option 3 : Contrat de Partenariat (PPP</w:delText>
        </w:r>
        <w:r w:rsidR="001A34E4" w:rsidRPr="00007B3E" w:rsidDel="00CB2812">
          <w:rPr>
            <w:lang w:val="fr-FR"/>
          </w:rPr>
          <w:delText xml:space="preserve"> à paiements publics</w:delText>
        </w:r>
        <w:r w:rsidRPr="00007B3E" w:rsidDel="00CB2812">
          <w:rPr>
            <w:lang w:val="fr-FR"/>
          </w:rPr>
          <w:delText>)</w:delText>
        </w:r>
        <w:bookmarkEnd w:id="5047"/>
        <w:bookmarkEnd w:id="5048"/>
        <w:bookmarkEnd w:id="5049"/>
      </w:del>
    </w:p>
    <w:p w14:paraId="5E2D7CBE" w14:textId="5694FC34" w:rsidR="00E2045E" w:rsidRPr="00007B3E" w:rsidDel="00CB2812" w:rsidRDefault="00E2045E" w:rsidP="00CB2812">
      <w:pPr>
        <w:numPr>
          <w:ilvl w:val="1"/>
          <w:numId w:val="1"/>
        </w:numPr>
        <w:tabs>
          <w:tab w:val="left" w:pos="2730"/>
        </w:tabs>
        <w:spacing w:before="240" w:after="240"/>
        <w:ind w:left="1134"/>
        <w:jc w:val="left"/>
        <w:outlineLvl w:val="2"/>
        <w:rPr>
          <w:del w:id="5051" w:author="Houyem Rais" w:date="2024-02-22T15:03:00Z"/>
        </w:rPr>
        <w:pPrChange w:id="5052" w:author="Houyem Rais" w:date="2024-02-22T15:03:00Z">
          <w:pPr/>
        </w:pPrChange>
      </w:pPr>
      <w:del w:id="5053" w:author="Houyem Rais" w:date="2024-02-22T15:03:00Z">
        <w:r w:rsidRPr="00007B3E" w:rsidDel="00CB2812">
          <w:delText>Le contrat de partenariat est régi en Tunisie par la loi n° 2015-49 du 27 novembre 2015 relative aux contrats de partenariat public privé, amendée par la loi n° 2019-47 du 29 mai 2019 relative à l’amélioration du climat de l’investissement</w:delText>
        </w:r>
        <w:r w:rsidR="00120571" w:rsidRPr="00007B3E" w:rsidDel="00CB2812">
          <w:delText>.</w:delText>
        </w:r>
      </w:del>
    </w:p>
    <w:p w14:paraId="3D6B40AD" w14:textId="7DD8752E" w:rsidR="001952DB" w:rsidRPr="00007B3E" w:rsidDel="00CB2812" w:rsidRDefault="001952DB" w:rsidP="00CB2812">
      <w:pPr>
        <w:numPr>
          <w:ilvl w:val="1"/>
          <w:numId w:val="1"/>
        </w:numPr>
        <w:tabs>
          <w:tab w:val="left" w:pos="2730"/>
        </w:tabs>
        <w:spacing w:before="240" w:after="240"/>
        <w:ind w:left="1134"/>
        <w:jc w:val="left"/>
        <w:outlineLvl w:val="2"/>
        <w:rPr>
          <w:del w:id="5054" w:author="Houyem Rais" w:date="2024-02-22T15:03:00Z"/>
        </w:rPr>
        <w:pPrChange w:id="5055" w:author="Houyem Rais" w:date="2024-02-22T15:03:00Z">
          <w:pPr/>
        </w:pPrChange>
      </w:pPr>
      <w:del w:id="5056" w:author="Houyem Rais" w:date="2024-02-22T15:03:00Z">
        <w:r w:rsidRPr="00007B3E" w:rsidDel="00CB2812">
          <w:delText>Le contrat de partenariat, également connu sous le PPP basé sur la performance, PPP basé sur la disponibilité, PPP à paiement public ou PPP à paiement différé, est un contrat au titre duquel le partenaire privé se voit confier les prestations suivantes :</w:delText>
        </w:r>
      </w:del>
    </w:p>
    <w:p w14:paraId="569CF467" w14:textId="45E9D4D2"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5057" w:author="Houyem Rais" w:date="2024-02-22T15:03:00Z"/>
        </w:rPr>
        <w:pPrChange w:id="5058" w:author="Houyem Rais" w:date="2024-02-22T15:03:00Z">
          <w:pPr>
            <w:pStyle w:val="ListParagraph"/>
          </w:pPr>
        </w:pPrChange>
      </w:pPr>
      <w:del w:id="5059" w:author="Houyem Rais" w:date="2024-02-22T15:03:00Z">
        <w:r w:rsidRPr="00007B3E" w:rsidDel="00CB2812">
          <w:delText xml:space="preserve">Le financement de l’investissement : le partenaire privé est chargé de </w:delText>
        </w:r>
        <w:r w:rsidR="003F6476" w:rsidRPr="00007B3E" w:rsidDel="00CB2812">
          <w:delText>financer tout ou partie du</w:delText>
        </w:r>
        <w:r w:rsidRPr="00007B3E" w:rsidDel="00CB2812">
          <w:delText xml:space="preserve"> coût de l’investissement du projet.</w:delText>
        </w:r>
      </w:del>
    </w:p>
    <w:p w14:paraId="5E58FF2A" w14:textId="40284506"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5060" w:author="Houyem Rais" w:date="2024-02-22T15:03:00Z"/>
        </w:rPr>
        <w:pPrChange w:id="5061" w:author="Houyem Rais" w:date="2024-02-22T15:03:00Z">
          <w:pPr>
            <w:pStyle w:val="ListParagraph"/>
          </w:pPr>
        </w:pPrChange>
      </w:pPr>
      <w:del w:id="5062" w:author="Houyem Rais" w:date="2024-02-22T15:03:00Z">
        <w:r w:rsidRPr="00007B3E" w:rsidDel="00CB2812">
          <w:delText>La réalisation ou la transformation de l’investissement : le partenaire privé est chargé de réaliser les prestations permettant l’utilisation du projet par la personne publique.</w:delText>
        </w:r>
      </w:del>
    </w:p>
    <w:p w14:paraId="52CB6B90" w14:textId="5ED521FD" w:rsidR="001952DB" w:rsidRPr="00007B3E" w:rsidDel="00CB2812" w:rsidRDefault="001952DB" w:rsidP="00CB2812">
      <w:pPr>
        <w:pStyle w:val="ListParagraph"/>
        <w:numPr>
          <w:ilvl w:val="1"/>
          <w:numId w:val="1"/>
        </w:numPr>
        <w:tabs>
          <w:tab w:val="left" w:pos="2730"/>
        </w:tabs>
        <w:spacing w:before="240" w:after="240"/>
        <w:ind w:left="1134"/>
        <w:jc w:val="left"/>
        <w:outlineLvl w:val="2"/>
        <w:rPr>
          <w:del w:id="5063" w:author="Houyem Rais" w:date="2024-02-22T15:03:00Z"/>
        </w:rPr>
        <w:pPrChange w:id="5064" w:author="Houyem Rais" w:date="2024-02-22T15:03:00Z">
          <w:pPr>
            <w:pStyle w:val="ListParagraph"/>
          </w:pPr>
        </w:pPrChange>
      </w:pPr>
      <w:del w:id="5065" w:author="Houyem Rais" w:date="2024-02-22T15:03:00Z">
        <w:r w:rsidRPr="00007B3E" w:rsidDel="00CB2812">
          <w:delText>La maintenance de l’investissement : le partenaire privé est chargé de l’entretien technique de la ligne ferroviaire et des infrastructures annexes pendant la durée du contrat. Il assure donc les prestations de gros entretien et renouvellement « GER » des équipements mais peut également être chargé de certaines opérations de maintenance courante préventive ou curative.</w:delText>
        </w:r>
        <w:r w:rsidRPr="00007B3E" w:rsidDel="00CB2812">
          <w:rPr>
            <w:rStyle w:val="FootnoteReference"/>
          </w:rPr>
          <w:footnoteReference w:id="24"/>
        </w:r>
        <w:r w:rsidR="00A94476" w:rsidRPr="00007B3E" w:rsidDel="00CB2812">
          <w:delText xml:space="preserve"> De plus, il veillera à maintenir la ligne ferroviaire en bon état de fonctionnement tout au long de la durée du contrat de partenariat.</w:delText>
        </w:r>
      </w:del>
    </w:p>
    <w:p w14:paraId="60EA4E59" w14:textId="72C1DD1C" w:rsidR="001952DB" w:rsidRPr="00007B3E" w:rsidDel="00CB2812" w:rsidRDefault="001952DB" w:rsidP="00CB2812">
      <w:pPr>
        <w:numPr>
          <w:ilvl w:val="1"/>
          <w:numId w:val="1"/>
        </w:numPr>
        <w:tabs>
          <w:tab w:val="left" w:pos="2730"/>
        </w:tabs>
        <w:spacing w:before="240" w:after="240"/>
        <w:ind w:left="1134"/>
        <w:jc w:val="left"/>
        <w:outlineLvl w:val="2"/>
        <w:rPr>
          <w:del w:id="5068" w:author="Houyem Rais" w:date="2024-02-22T15:03:00Z"/>
        </w:rPr>
        <w:pPrChange w:id="5069" w:author="Houyem Rais" w:date="2024-02-22T15:03:00Z">
          <w:pPr/>
        </w:pPrChange>
      </w:pPr>
      <w:del w:id="5070" w:author="Houyem Rais" w:date="2024-02-22T15:03:00Z">
        <w:r w:rsidRPr="00007B3E" w:rsidDel="00CB2812">
          <w:delText>Dans le cadre du contrat de partenariat, le partenaire privé ne prend pas en charge le risque de fluctuation des recettes de la ligne ferroviaire, cependant, il les perçoit de l’Etat des loyers pour couvrir les coûts engagés (investissement, maintenance et renouvellement). Au terme du contrat de partenariat, la propriété de la ligne ferroviaire et de ses infrastructures connexes sera transférée à l’autorité publique (la SNCFT).</w:delText>
        </w:r>
      </w:del>
    </w:p>
    <w:p w14:paraId="17CCA0C6" w14:textId="19823682" w:rsidR="001952DB" w:rsidRPr="00007B3E" w:rsidDel="00CB2812" w:rsidRDefault="001952DB" w:rsidP="00CB2812">
      <w:pPr>
        <w:numPr>
          <w:ilvl w:val="1"/>
          <w:numId w:val="1"/>
        </w:numPr>
        <w:tabs>
          <w:tab w:val="left" w:pos="2730"/>
        </w:tabs>
        <w:spacing w:before="240" w:after="240"/>
        <w:ind w:left="1134"/>
        <w:jc w:val="left"/>
        <w:outlineLvl w:val="2"/>
        <w:rPr>
          <w:del w:id="5071" w:author="Houyem Rais" w:date="2024-02-22T15:03:00Z"/>
        </w:rPr>
        <w:pPrChange w:id="5072" w:author="Houyem Rais" w:date="2024-02-22T15:03:00Z">
          <w:pPr/>
        </w:pPrChange>
      </w:pPr>
      <w:del w:id="5073" w:author="Houyem Rais" w:date="2024-02-22T15:03:00Z">
        <w:r w:rsidRPr="00007B3E" w:rsidDel="00CB2812">
          <w:delText>La figure suivante présente la structure type d’un contrat de partenariat.</w:delText>
        </w:r>
      </w:del>
    </w:p>
    <w:p w14:paraId="204089BF" w14:textId="6BFB2121" w:rsidR="001952DB" w:rsidRPr="00007B3E" w:rsidDel="00CB2812" w:rsidRDefault="00292A8A" w:rsidP="00CB2812">
      <w:pPr>
        <w:keepNext/>
        <w:numPr>
          <w:ilvl w:val="1"/>
          <w:numId w:val="1"/>
        </w:numPr>
        <w:tabs>
          <w:tab w:val="left" w:pos="2730"/>
        </w:tabs>
        <w:spacing w:before="240" w:after="240"/>
        <w:ind w:left="1134"/>
        <w:jc w:val="left"/>
        <w:outlineLvl w:val="2"/>
        <w:rPr>
          <w:del w:id="5074" w:author="Houyem Rais" w:date="2024-02-22T15:03:00Z"/>
        </w:rPr>
        <w:pPrChange w:id="5075" w:author="Houyem Rais" w:date="2024-02-22T15:03:00Z">
          <w:pPr>
            <w:keepNext/>
            <w:jc w:val="center"/>
          </w:pPr>
        </w:pPrChange>
      </w:pPr>
      <w:ins w:id="5076" w:author="Farouk Bouhafs" w:date="2024-02-14T15:02:00Z">
        <w:del w:id="5077" w:author="Houyem Rais" w:date="2024-02-22T15:03:00Z">
          <w:r w:rsidDel="00CB2812">
            <w:rPr>
              <w:noProof/>
            </w:rPr>
            <w:drawing>
              <wp:inline distT="0" distB="0" distL="0" distR="0" wp14:anchorId="56ACE7CE" wp14:editId="637A487D">
                <wp:extent cx="5471962" cy="2959984"/>
                <wp:effectExtent l="0" t="0" r="0" b="0"/>
                <wp:docPr id="1349281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4958" cy="2994061"/>
                        </a:xfrm>
                        <a:prstGeom prst="rect">
                          <a:avLst/>
                        </a:prstGeom>
                        <a:noFill/>
                      </pic:spPr>
                    </pic:pic>
                  </a:graphicData>
                </a:graphic>
              </wp:inline>
            </w:drawing>
          </w:r>
        </w:del>
      </w:ins>
      <w:del w:id="5078" w:author="Houyem Rais" w:date="2024-02-22T15:03:00Z">
        <w:r w:rsidR="009F4DBB" w:rsidDel="00CB2812">
          <w:rPr>
            <w:noProof/>
          </w:rPr>
          <w:drawing>
            <wp:inline distT="0" distB="0" distL="0" distR="0" wp14:anchorId="7C6FC731" wp14:editId="284112C8">
              <wp:extent cx="5556959" cy="2866420"/>
              <wp:effectExtent l="0" t="0" r="5715" b="0"/>
              <wp:docPr id="396536277" name="Picture 39653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918" cy="2877231"/>
                      </a:xfrm>
                      <a:prstGeom prst="rect">
                        <a:avLst/>
                      </a:prstGeom>
                      <a:noFill/>
                    </pic:spPr>
                  </pic:pic>
                </a:graphicData>
              </a:graphic>
            </wp:inline>
          </w:drawing>
        </w:r>
      </w:del>
    </w:p>
    <w:p w14:paraId="66F1389B" w14:textId="5D3BFE84" w:rsidR="001952DB" w:rsidRPr="00007B3E" w:rsidDel="00CB2812" w:rsidRDefault="001952DB" w:rsidP="00CB2812">
      <w:pPr>
        <w:pStyle w:val="Caption"/>
        <w:numPr>
          <w:ilvl w:val="1"/>
          <w:numId w:val="1"/>
        </w:numPr>
        <w:tabs>
          <w:tab w:val="left" w:pos="2730"/>
        </w:tabs>
        <w:spacing w:before="240" w:after="240"/>
        <w:ind w:left="1134"/>
        <w:jc w:val="left"/>
        <w:outlineLvl w:val="2"/>
        <w:rPr>
          <w:del w:id="5079" w:author="Houyem Rais" w:date="2024-02-22T15:03:00Z"/>
        </w:rPr>
        <w:pPrChange w:id="5080" w:author="Houyem Rais" w:date="2024-02-22T15:03:00Z">
          <w:pPr>
            <w:pStyle w:val="Caption"/>
            <w:spacing w:after="0"/>
            <w:jc w:val="center"/>
          </w:pPr>
        </w:pPrChange>
      </w:pPr>
      <w:bookmarkStart w:id="5081" w:name="_Toc142174817"/>
      <w:bookmarkStart w:id="5082" w:name="_Toc158885107"/>
      <w:del w:id="5083"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15</w:delText>
        </w:r>
        <w:r w:rsidDel="00CB2812">
          <w:rPr>
            <w:noProof/>
          </w:rPr>
          <w:fldChar w:fldCharType="end"/>
        </w:r>
        <w:r w:rsidRPr="00007B3E" w:rsidDel="00CB2812">
          <w:delText xml:space="preserve"> Structure d'un contrat de partenariat</w:delText>
        </w:r>
        <w:bookmarkEnd w:id="5081"/>
        <w:bookmarkEnd w:id="5082"/>
      </w:del>
    </w:p>
    <w:p w14:paraId="4F157271" w14:textId="48340051" w:rsidR="001952DB" w:rsidRPr="00007B3E" w:rsidDel="00CB2812" w:rsidRDefault="001952DB" w:rsidP="00CB2812">
      <w:pPr>
        <w:numPr>
          <w:ilvl w:val="1"/>
          <w:numId w:val="1"/>
        </w:numPr>
        <w:tabs>
          <w:tab w:val="left" w:pos="2730"/>
        </w:tabs>
        <w:spacing w:before="240" w:after="240"/>
        <w:ind w:left="1134"/>
        <w:jc w:val="left"/>
        <w:outlineLvl w:val="2"/>
        <w:rPr>
          <w:del w:id="5084" w:author="Houyem Rais" w:date="2024-02-22T15:03:00Z"/>
          <w:i/>
          <w:iCs/>
          <w:sz w:val="20"/>
          <w:szCs w:val="20"/>
        </w:rPr>
        <w:pPrChange w:id="5085" w:author="Houyem Rais" w:date="2024-02-22T15:03:00Z">
          <w:pPr>
            <w:jc w:val="right"/>
          </w:pPr>
        </w:pPrChange>
      </w:pPr>
      <w:del w:id="5086" w:author="Houyem Rais" w:date="2024-02-22T15:03:00Z">
        <w:r w:rsidRPr="00007B3E" w:rsidDel="00CB2812">
          <w:rPr>
            <w:b/>
            <w:bCs/>
            <w:i/>
            <w:iCs/>
            <w:sz w:val="20"/>
            <w:szCs w:val="20"/>
          </w:rPr>
          <w:delText xml:space="preserve">Source : </w:delText>
        </w:r>
        <w:r w:rsidRPr="00007B3E" w:rsidDel="00CB2812">
          <w:rPr>
            <w:i/>
            <w:iCs/>
            <w:sz w:val="20"/>
            <w:szCs w:val="20"/>
          </w:rPr>
          <w:delText>Auteur</w:delText>
        </w:r>
      </w:del>
    </w:p>
    <w:p w14:paraId="04D4349E" w14:textId="6B4F4DFC" w:rsidR="001952DB" w:rsidRPr="00007B3E" w:rsidDel="00CB2812" w:rsidRDefault="001952DB" w:rsidP="00CB2812">
      <w:pPr>
        <w:numPr>
          <w:ilvl w:val="1"/>
          <w:numId w:val="1"/>
        </w:numPr>
        <w:tabs>
          <w:tab w:val="left" w:pos="2730"/>
        </w:tabs>
        <w:spacing w:before="240" w:after="240"/>
        <w:ind w:left="1134"/>
        <w:jc w:val="left"/>
        <w:outlineLvl w:val="2"/>
        <w:rPr>
          <w:del w:id="5087" w:author="Houyem Rais" w:date="2024-02-22T15:03:00Z"/>
        </w:rPr>
        <w:pPrChange w:id="5088" w:author="Houyem Rais" w:date="2024-02-22T15:03:00Z">
          <w:pPr/>
        </w:pPrChange>
      </w:pPr>
      <w:del w:id="5089" w:author="Houyem Rais" w:date="2024-02-22T15:03:00Z">
        <w:r w:rsidRPr="00007B3E" w:rsidDel="00CB2812">
          <w:delText xml:space="preserve">A la différence de la concession, le partenaire privé du contrat de partenariat perçoit sa rémunération de la </w:delText>
        </w:r>
        <w:r w:rsidRPr="00007B3E" w:rsidDel="00CB2812">
          <w:rPr>
            <w:b/>
            <w:bCs/>
          </w:rPr>
          <w:delText>partie publique</w:delText>
        </w:r>
        <w:r w:rsidRPr="00007B3E" w:rsidDel="00CB2812">
          <w:delText xml:space="preserve"> (la SN</w:delText>
        </w:r>
        <w:r w:rsidR="009D255E" w:rsidRPr="00007B3E" w:rsidDel="00CB2812">
          <w:delText>CFT</w:delText>
        </w:r>
      </w:del>
      <w:ins w:id="5090" w:author="Farouk Bouhafs" w:date="2024-02-14T15:04:00Z">
        <w:del w:id="5091" w:author="Houyem Rais" w:date="2024-02-22T15:03:00Z">
          <w:r w:rsidR="00451CD4" w:rsidRPr="00451CD4" w:rsidDel="00CB2812">
            <w:delText xml:space="preserve"> </w:delText>
          </w:r>
          <w:r w:rsidR="00451CD4" w:rsidDel="00CB2812">
            <w:delText>Réseau</w:delText>
          </w:r>
        </w:del>
      </w:ins>
      <w:del w:id="5092" w:author="Houyem Rais" w:date="2024-02-22T15:03:00Z">
        <w:r w:rsidR="009D255E" w:rsidRPr="00007B3E" w:rsidDel="00CB2812">
          <w:delText xml:space="preserve"> ou</w:delText>
        </w:r>
      </w:del>
      <w:ins w:id="5093" w:author="Farouk Bouhafs" w:date="2024-02-14T15:04:00Z">
        <w:del w:id="5094" w:author="Houyem Rais" w:date="2024-02-22T15:03:00Z">
          <w:r w:rsidR="00451CD4" w:rsidDel="00CB2812">
            <w:delText xml:space="preserve">, la SNCFT, </w:delText>
          </w:r>
        </w:del>
      </w:ins>
      <w:ins w:id="5095" w:author="Farouk Bouhafs" w:date="2024-02-14T15:10:00Z">
        <w:del w:id="5096" w:author="Houyem Rais" w:date="2024-02-22T15:03:00Z">
          <w:r w:rsidR="005E75C4" w:rsidDel="00CB2812">
            <w:delText xml:space="preserve">le Ministère de Transport, </w:delText>
          </w:r>
        </w:del>
      </w:ins>
      <w:del w:id="5097" w:author="Houyem Rais" w:date="2024-02-22T15:03:00Z">
        <w:r w:rsidR="009D255E" w:rsidRPr="00007B3E" w:rsidDel="00CB2812">
          <w:delText xml:space="preserve"> le Ministère des Finances</w:delText>
        </w:r>
        <w:r w:rsidR="00FC0EF2" w:rsidRPr="00007B3E" w:rsidDel="00CB2812">
          <w:delText xml:space="preserve"> ou un compte séquestre </w:delText>
        </w:r>
        <w:r w:rsidR="00FC0EF2" w:rsidRPr="00007B3E" w:rsidDel="00CB2812">
          <w:rPr>
            <w:i/>
            <w:iCs/>
          </w:rPr>
          <w:delText>ad hoc</w:delText>
        </w:r>
        <w:r w:rsidRPr="00007B3E" w:rsidDel="00CB2812">
          <w:delText xml:space="preserve">) et non pas des usagers. Cela implique que le risque de fluctuation des revenus n’est pas transféré au partenaire privé. Cette rémunération est payée par la personne publique </w:delText>
        </w:r>
        <w:r w:rsidRPr="00007B3E" w:rsidDel="00CB2812">
          <w:rPr>
            <w:b/>
            <w:bCs/>
          </w:rPr>
          <w:delText xml:space="preserve">à partir de la date de la réception définitive des ouvrages </w:delText>
        </w:r>
        <w:r w:rsidRPr="00007B3E" w:rsidDel="00CB2812">
          <w:delText xml:space="preserve">objet du contrat de partenariat. En outre, le paiement du loyer relatif à la maintenance est obligatoirement subordonné à la réalisation des </w:delText>
        </w:r>
        <w:r w:rsidRPr="00007B3E" w:rsidDel="00CB2812">
          <w:rPr>
            <w:b/>
            <w:bCs/>
            <w:i/>
            <w:iCs/>
          </w:rPr>
          <w:delText>objectifs de performance</w:delText>
        </w:r>
        <w:r w:rsidRPr="00007B3E" w:rsidDel="00CB2812">
          <w:delText xml:space="preserve"> assignés à la société du projet et à la </w:delText>
        </w:r>
        <w:r w:rsidRPr="00007B3E" w:rsidDel="00CB2812">
          <w:rPr>
            <w:b/>
            <w:bCs/>
            <w:i/>
            <w:iCs/>
          </w:rPr>
          <w:delText>disponibilité des ouvrages et des équipements</w:delText>
        </w:r>
        <w:r w:rsidRPr="00007B3E" w:rsidDel="00CB2812">
          <w:delText xml:space="preserve"> conformément aux conditions du contrat.</w:delText>
        </w:r>
      </w:del>
    </w:p>
    <w:p w14:paraId="5BF34386" w14:textId="0B15B2EA" w:rsidR="001952DB" w:rsidRPr="00007B3E" w:rsidDel="00CB2812" w:rsidRDefault="001952DB" w:rsidP="00CB2812">
      <w:pPr>
        <w:numPr>
          <w:ilvl w:val="1"/>
          <w:numId w:val="1"/>
        </w:numPr>
        <w:tabs>
          <w:tab w:val="left" w:pos="2730"/>
        </w:tabs>
        <w:spacing w:before="240" w:after="240"/>
        <w:ind w:left="1134"/>
        <w:jc w:val="left"/>
        <w:outlineLvl w:val="2"/>
        <w:rPr>
          <w:del w:id="5098" w:author="Houyem Rais" w:date="2024-02-22T15:03:00Z"/>
        </w:rPr>
        <w:pPrChange w:id="5099" w:author="Houyem Rais" w:date="2024-02-22T15:03:00Z">
          <w:pPr/>
        </w:pPrChange>
      </w:pPr>
      <w:del w:id="5100" w:author="Houyem Rais" w:date="2024-02-22T15:03:00Z">
        <w:r w:rsidRPr="00007B3E" w:rsidDel="00CB2812">
          <w:delText xml:space="preserve">La durée du contrat est fonction de la durée d’amortissement des investissements à réaliser et des modalités de financement retenues. Elle est généralement </w:delText>
        </w:r>
        <w:r w:rsidRPr="00007B3E" w:rsidDel="00CB2812">
          <w:rPr>
            <w:b/>
            <w:bCs/>
          </w:rPr>
          <w:delText>entre 20 et 40 ans</w:delText>
        </w:r>
        <w:r w:rsidRPr="00007B3E" w:rsidDel="00CB2812">
          <w:delText>.</w:delText>
        </w:r>
      </w:del>
    </w:p>
    <w:p w14:paraId="1E725961" w14:textId="1888C248" w:rsidR="001952DB" w:rsidRPr="00007B3E" w:rsidDel="00CB2812" w:rsidRDefault="001952DB" w:rsidP="00CB2812">
      <w:pPr>
        <w:numPr>
          <w:ilvl w:val="1"/>
          <w:numId w:val="1"/>
        </w:numPr>
        <w:tabs>
          <w:tab w:val="left" w:pos="2730"/>
        </w:tabs>
        <w:spacing w:before="240" w:after="240"/>
        <w:ind w:left="1134"/>
        <w:jc w:val="left"/>
        <w:outlineLvl w:val="2"/>
        <w:rPr>
          <w:del w:id="5101" w:author="Houyem Rais" w:date="2024-02-22T15:03:00Z"/>
        </w:rPr>
        <w:pPrChange w:id="5102" w:author="Houyem Rais" w:date="2024-02-22T15:03:00Z">
          <w:pPr/>
        </w:pPrChange>
      </w:pPr>
      <w:del w:id="5103" w:author="Houyem Rais" w:date="2024-02-22T15:03:00Z">
        <w:r w:rsidRPr="00007B3E" w:rsidDel="00CB2812">
          <w:delText>Le tableau suivant synthétise les avantages et les inconvénients de l’option contrat de partenariat.</w:delText>
        </w:r>
      </w:del>
    </w:p>
    <w:p w14:paraId="23DB8EB8" w14:textId="4EEBCE69" w:rsidR="001952DB" w:rsidRPr="00007B3E" w:rsidDel="00CB2812" w:rsidRDefault="001952DB" w:rsidP="00CB2812">
      <w:pPr>
        <w:pStyle w:val="Caption"/>
        <w:numPr>
          <w:ilvl w:val="1"/>
          <w:numId w:val="1"/>
        </w:numPr>
        <w:tabs>
          <w:tab w:val="left" w:pos="2730"/>
        </w:tabs>
        <w:spacing w:before="240" w:after="240"/>
        <w:ind w:left="1134"/>
        <w:jc w:val="left"/>
        <w:outlineLvl w:val="2"/>
        <w:rPr>
          <w:del w:id="5104" w:author="Houyem Rais" w:date="2024-02-22T15:03:00Z"/>
        </w:rPr>
        <w:pPrChange w:id="5105" w:author="Houyem Rais" w:date="2024-02-22T15:03:00Z">
          <w:pPr>
            <w:pStyle w:val="Caption"/>
          </w:pPr>
        </w:pPrChange>
      </w:pPr>
      <w:bookmarkStart w:id="5106" w:name="_Toc144481077"/>
      <w:bookmarkStart w:id="5107" w:name="_Toc158885058"/>
      <w:del w:id="510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23</w:delText>
        </w:r>
        <w:r w:rsidDel="00CB2812">
          <w:rPr>
            <w:noProof/>
          </w:rPr>
          <w:fldChar w:fldCharType="end"/>
        </w:r>
        <w:r w:rsidRPr="00007B3E" w:rsidDel="00CB2812">
          <w:delText xml:space="preserve"> : Avantages et inconvénients du contrat de partenariat</w:delText>
        </w:r>
        <w:bookmarkEnd w:id="5106"/>
        <w:bookmarkEnd w:id="5107"/>
      </w:del>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Change w:id="5109" w:author="Farouk Bouhafs" w:date="2024-02-14T15:10:00Z">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PrChange>
      </w:tblPr>
      <w:tblGrid>
        <w:gridCol w:w="4111"/>
        <w:gridCol w:w="4253"/>
        <w:tblGridChange w:id="5110">
          <w:tblGrid>
            <w:gridCol w:w="4111"/>
            <w:gridCol w:w="4253"/>
          </w:tblGrid>
        </w:tblGridChange>
      </w:tblGrid>
      <w:tr w:rsidR="001952DB" w:rsidRPr="00007B3E" w:rsidDel="00CB2812" w14:paraId="3D368410" w14:textId="24E7D442" w:rsidTr="00013D35">
        <w:trPr>
          <w:tblHeader/>
          <w:del w:id="5111" w:author="Houyem Rais" w:date="2024-02-22T15:03:00Z"/>
        </w:trPr>
        <w:tc>
          <w:tcPr>
            <w:tcW w:w="4111" w:type="dxa"/>
            <w:shd w:val="clear" w:color="auto" w:fill="1F3864" w:themeFill="accent1" w:themeFillShade="80"/>
            <w:tcMar>
              <w:top w:w="0" w:type="dxa"/>
              <w:left w:w="108" w:type="dxa"/>
              <w:bottom w:w="0" w:type="dxa"/>
              <w:right w:w="108" w:type="dxa"/>
            </w:tcMar>
            <w:hideMark/>
            <w:tcPrChange w:id="5112" w:author="Farouk Bouhafs" w:date="2024-02-14T15:10:00Z">
              <w:tcPr>
                <w:tcW w:w="4111" w:type="dxa"/>
                <w:shd w:val="clear" w:color="auto" w:fill="1F3864" w:themeFill="accent1" w:themeFillShade="80"/>
                <w:tcMar>
                  <w:top w:w="0" w:type="dxa"/>
                  <w:left w:w="108" w:type="dxa"/>
                  <w:bottom w:w="0" w:type="dxa"/>
                  <w:right w:w="108" w:type="dxa"/>
                </w:tcMar>
                <w:hideMark/>
              </w:tcPr>
            </w:tcPrChange>
          </w:tcPr>
          <w:p w14:paraId="38FEF053" w14:textId="737A4DE1" w:rsidR="001952DB" w:rsidRPr="00007B3E" w:rsidDel="00CB2812" w:rsidRDefault="001952DB" w:rsidP="00CB2812">
            <w:pPr>
              <w:numPr>
                <w:ilvl w:val="1"/>
                <w:numId w:val="1"/>
              </w:numPr>
              <w:tabs>
                <w:tab w:val="left" w:pos="2730"/>
              </w:tabs>
              <w:spacing w:before="240" w:after="240" w:line="240" w:lineRule="auto"/>
              <w:ind w:left="1134"/>
              <w:jc w:val="left"/>
              <w:outlineLvl w:val="2"/>
              <w:rPr>
                <w:del w:id="5113" w:author="Houyem Rais" w:date="2024-02-22T15:03:00Z"/>
                <w:sz w:val="20"/>
                <w:szCs w:val="20"/>
              </w:rPr>
              <w:pPrChange w:id="5114" w:author="Houyem Rais" w:date="2024-02-22T15:03:00Z">
                <w:pPr>
                  <w:spacing w:before="20" w:after="40" w:line="240" w:lineRule="auto"/>
                </w:pPr>
              </w:pPrChange>
            </w:pPr>
            <w:del w:id="5115" w:author="Houyem Rais" w:date="2024-02-22T15:03:00Z">
              <w:r w:rsidRPr="00007B3E" w:rsidDel="00CB2812">
                <w:rPr>
                  <w:b/>
                  <w:bCs/>
                  <w:sz w:val="20"/>
                  <w:szCs w:val="20"/>
                </w:rPr>
                <w:delText>Principaux avantages du PPP à paiement public</w:delText>
              </w:r>
            </w:del>
          </w:p>
        </w:tc>
        <w:tc>
          <w:tcPr>
            <w:tcW w:w="4253" w:type="dxa"/>
            <w:shd w:val="clear" w:color="auto" w:fill="1F3864" w:themeFill="accent1" w:themeFillShade="80"/>
            <w:tcMar>
              <w:top w:w="0" w:type="dxa"/>
              <w:left w:w="108" w:type="dxa"/>
              <w:bottom w:w="0" w:type="dxa"/>
              <w:right w:w="108" w:type="dxa"/>
            </w:tcMar>
            <w:hideMark/>
            <w:tcPrChange w:id="5116" w:author="Farouk Bouhafs" w:date="2024-02-14T15:10:00Z">
              <w:tcPr>
                <w:tcW w:w="4253" w:type="dxa"/>
                <w:shd w:val="clear" w:color="auto" w:fill="1F3864" w:themeFill="accent1" w:themeFillShade="80"/>
                <w:tcMar>
                  <w:top w:w="0" w:type="dxa"/>
                  <w:left w:w="108" w:type="dxa"/>
                  <w:bottom w:w="0" w:type="dxa"/>
                  <w:right w:w="108" w:type="dxa"/>
                </w:tcMar>
                <w:hideMark/>
              </w:tcPr>
            </w:tcPrChange>
          </w:tcPr>
          <w:p w14:paraId="275684EF" w14:textId="519D919B" w:rsidR="001952DB" w:rsidRPr="00007B3E" w:rsidDel="00CB2812" w:rsidRDefault="001952DB" w:rsidP="00CB2812">
            <w:pPr>
              <w:numPr>
                <w:ilvl w:val="1"/>
                <w:numId w:val="1"/>
              </w:numPr>
              <w:tabs>
                <w:tab w:val="left" w:pos="2730"/>
              </w:tabs>
              <w:spacing w:before="240" w:after="240" w:line="240" w:lineRule="auto"/>
              <w:ind w:left="1134"/>
              <w:jc w:val="left"/>
              <w:outlineLvl w:val="2"/>
              <w:rPr>
                <w:del w:id="5117" w:author="Houyem Rais" w:date="2024-02-22T15:03:00Z"/>
                <w:sz w:val="20"/>
                <w:szCs w:val="20"/>
              </w:rPr>
              <w:pPrChange w:id="5118" w:author="Houyem Rais" w:date="2024-02-22T15:03:00Z">
                <w:pPr>
                  <w:spacing w:before="20" w:after="40" w:line="240" w:lineRule="auto"/>
                </w:pPr>
              </w:pPrChange>
            </w:pPr>
            <w:del w:id="5119" w:author="Houyem Rais" w:date="2024-02-22T15:03:00Z">
              <w:r w:rsidRPr="00007B3E" w:rsidDel="00CB2812">
                <w:rPr>
                  <w:b/>
                  <w:bCs/>
                  <w:sz w:val="20"/>
                  <w:szCs w:val="20"/>
                </w:rPr>
                <w:delText>Principaux inconvénients du PPP à paiement public</w:delText>
              </w:r>
            </w:del>
          </w:p>
        </w:tc>
      </w:tr>
      <w:tr w:rsidR="001952DB" w:rsidRPr="00007B3E" w:rsidDel="00CB2812" w14:paraId="4841F8F5" w14:textId="44CB8B77">
        <w:trPr>
          <w:del w:id="5120" w:author="Houyem Rais" w:date="2024-02-22T15:03:00Z"/>
        </w:trPr>
        <w:tc>
          <w:tcPr>
            <w:tcW w:w="4111" w:type="dxa"/>
            <w:tcMar>
              <w:top w:w="0" w:type="dxa"/>
              <w:left w:w="108" w:type="dxa"/>
              <w:bottom w:w="0" w:type="dxa"/>
              <w:right w:w="108" w:type="dxa"/>
            </w:tcMar>
            <w:hideMark/>
          </w:tcPr>
          <w:p w14:paraId="6F753F56" w14:textId="6235CFD0"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121" w:author="Houyem Rais" w:date="2024-02-22T15:03:00Z"/>
                <w:sz w:val="20"/>
                <w:szCs w:val="20"/>
              </w:rPr>
              <w:pPrChange w:id="5122" w:author="Houyem Rais" w:date="2024-02-22T15:03:00Z">
                <w:pPr>
                  <w:widowControl/>
                  <w:numPr>
                    <w:numId w:val="3"/>
                  </w:numPr>
                  <w:autoSpaceDE/>
                  <w:autoSpaceDN/>
                  <w:spacing w:before="20" w:after="40" w:line="240" w:lineRule="auto"/>
                  <w:ind w:left="318" w:hanging="283"/>
                  <w:jc w:val="left"/>
                </w:pPr>
              </w:pPrChange>
            </w:pPr>
            <w:del w:id="5123" w:author="Houyem Rais" w:date="2024-02-22T15:03:00Z">
              <w:r w:rsidRPr="00007B3E" w:rsidDel="00CB2812">
                <w:rPr>
                  <w:sz w:val="20"/>
                  <w:szCs w:val="20"/>
                </w:rPr>
                <w:delText xml:space="preserve">Optimisation du coût global (conception, réalisation et </w:delText>
              </w:r>
              <w:r w:rsidR="00FC0EF2" w:rsidRPr="00007B3E" w:rsidDel="00CB2812">
                <w:rPr>
                  <w:sz w:val="20"/>
                  <w:szCs w:val="20"/>
                </w:rPr>
                <w:delText>maintenance</w:delText>
              </w:r>
              <w:r w:rsidRPr="00007B3E" w:rsidDel="00CB2812">
                <w:rPr>
                  <w:sz w:val="20"/>
                  <w:szCs w:val="20"/>
                </w:rPr>
                <w:delText>)</w:delText>
              </w:r>
            </w:del>
          </w:p>
          <w:p w14:paraId="000BCB2B" w14:textId="532AFEEA"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124" w:author="Houyem Rais" w:date="2024-02-22T15:03:00Z"/>
                <w:sz w:val="20"/>
                <w:szCs w:val="20"/>
              </w:rPr>
              <w:pPrChange w:id="5125" w:author="Houyem Rais" w:date="2024-02-22T15:03:00Z">
                <w:pPr>
                  <w:widowControl/>
                  <w:numPr>
                    <w:numId w:val="3"/>
                  </w:numPr>
                  <w:autoSpaceDE/>
                  <w:autoSpaceDN/>
                  <w:spacing w:before="20" w:after="40" w:line="240" w:lineRule="auto"/>
                  <w:ind w:left="318" w:hanging="283"/>
                  <w:jc w:val="left"/>
                </w:pPr>
              </w:pPrChange>
            </w:pPr>
            <w:del w:id="5126" w:author="Houyem Rais" w:date="2024-02-22T15:03:00Z">
              <w:r w:rsidRPr="00007B3E" w:rsidDel="00CB2812">
                <w:rPr>
                  <w:sz w:val="20"/>
                  <w:szCs w:val="20"/>
                </w:rPr>
                <w:delText>Unicité de responsabilité pour la conception, la réalisation et l</w:delText>
              </w:r>
              <w:r w:rsidR="00FC0EF2" w:rsidRPr="00007B3E" w:rsidDel="00CB2812">
                <w:rPr>
                  <w:sz w:val="20"/>
                  <w:szCs w:val="20"/>
                </w:rPr>
                <w:delText>a maintenance</w:delText>
              </w:r>
            </w:del>
          </w:p>
          <w:p w14:paraId="5F7DED16" w14:textId="2508E176"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127" w:author="Houyem Rais" w:date="2024-02-22T15:03:00Z"/>
                <w:sz w:val="20"/>
                <w:szCs w:val="20"/>
              </w:rPr>
              <w:pPrChange w:id="5128" w:author="Houyem Rais" w:date="2024-02-22T15:03:00Z">
                <w:pPr>
                  <w:widowControl/>
                  <w:numPr>
                    <w:numId w:val="3"/>
                  </w:numPr>
                  <w:autoSpaceDE/>
                  <w:autoSpaceDN/>
                  <w:spacing w:before="20" w:after="40" w:line="240" w:lineRule="auto"/>
                  <w:ind w:left="318" w:hanging="283"/>
                  <w:jc w:val="left"/>
                </w:pPr>
              </w:pPrChange>
            </w:pPr>
            <w:del w:id="5129" w:author="Houyem Rais" w:date="2024-02-22T15:03:00Z">
              <w:r w:rsidRPr="00007B3E" w:rsidDel="00CB2812">
                <w:rPr>
                  <w:sz w:val="20"/>
                  <w:szCs w:val="20"/>
                </w:rPr>
                <w:delText>Mobilisation du financement privé</w:delText>
              </w:r>
            </w:del>
          </w:p>
          <w:p w14:paraId="7CFD553C" w14:textId="7D5CEFBE" w:rsidR="001952DB" w:rsidRPr="00007B3E" w:rsidDel="00CB2812" w:rsidRDefault="001952DB" w:rsidP="00CB2812">
            <w:pPr>
              <w:numPr>
                <w:ilvl w:val="1"/>
                <w:numId w:val="1"/>
              </w:numPr>
              <w:tabs>
                <w:tab w:val="left" w:pos="2730"/>
              </w:tabs>
              <w:spacing w:before="240" w:after="240" w:line="240" w:lineRule="auto"/>
              <w:ind w:left="1134"/>
              <w:jc w:val="left"/>
              <w:outlineLvl w:val="2"/>
              <w:rPr>
                <w:del w:id="5130" w:author="Houyem Rais" w:date="2024-02-22T15:03:00Z"/>
                <w:sz w:val="20"/>
                <w:szCs w:val="20"/>
              </w:rPr>
              <w:pPrChange w:id="5131" w:author="Houyem Rais" w:date="2024-02-22T15:03:00Z">
                <w:pPr>
                  <w:numPr>
                    <w:numId w:val="3"/>
                  </w:numPr>
                  <w:spacing w:before="20" w:after="40" w:line="240" w:lineRule="auto"/>
                  <w:ind w:left="318" w:hanging="283"/>
                  <w:jc w:val="left"/>
                </w:pPr>
              </w:pPrChange>
            </w:pPr>
            <w:del w:id="5132" w:author="Houyem Rais" w:date="2024-02-22T15:03:00Z">
              <w:r w:rsidRPr="00007B3E" w:rsidDel="00CB2812">
                <w:rPr>
                  <w:sz w:val="20"/>
                  <w:szCs w:val="20"/>
                </w:rPr>
                <w:delText>Permet un meilleur contrôle des prix de service</w:delText>
              </w:r>
            </w:del>
          </w:p>
        </w:tc>
        <w:tc>
          <w:tcPr>
            <w:tcW w:w="4253" w:type="dxa"/>
            <w:tcMar>
              <w:top w:w="0" w:type="dxa"/>
              <w:left w:w="108" w:type="dxa"/>
              <w:bottom w:w="0" w:type="dxa"/>
              <w:right w:w="108" w:type="dxa"/>
            </w:tcMar>
            <w:hideMark/>
          </w:tcPr>
          <w:p w14:paraId="1DBBCA06" w14:textId="24149602" w:rsidR="001952DB" w:rsidRPr="00007B3E" w:rsidDel="00CB2812" w:rsidRDefault="001952DB" w:rsidP="00CB2812">
            <w:pPr>
              <w:widowControl/>
              <w:numPr>
                <w:ilvl w:val="1"/>
                <w:numId w:val="1"/>
              </w:numPr>
              <w:tabs>
                <w:tab w:val="left" w:pos="2730"/>
              </w:tabs>
              <w:autoSpaceDE/>
              <w:autoSpaceDN/>
              <w:spacing w:before="240" w:after="240" w:line="240" w:lineRule="auto"/>
              <w:ind w:left="1134"/>
              <w:jc w:val="left"/>
              <w:outlineLvl w:val="2"/>
              <w:rPr>
                <w:del w:id="5133" w:author="Houyem Rais" w:date="2024-02-22T15:03:00Z"/>
                <w:sz w:val="20"/>
                <w:szCs w:val="20"/>
              </w:rPr>
              <w:pPrChange w:id="5134" w:author="Houyem Rais" w:date="2024-02-22T15:03:00Z">
                <w:pPr>
                  <w:widowControl/>
                  <w:numPr>
                    <w:numId w:val="3"/>
                  </w:numPr>
                  <w:autoSpaceDE/>
                  <w:autoSpaceDN/>
                  <w:spacing w:before="20" w:after="40" w:line="240" w:lineRule="auto"/>
                  <w:ind w:left="318" w:hanging="283"/>
                  <w:jc w:val="left"/>
                </w:pPr>
              </w:pPrChange>
            </w:pPr>
            <w:del w:id="5135" w:author="Houyem Rais" w:date="2024-02-22T15:03:00Z">
              <w:r w:rsidRPr="00007B3E" w:rsidDel="00CB2812">
                <w:rPr>
                  <w:sz w:val="20"/>
                  <w:szCs w:val="20"/>
                </w:rPr>
                <w:delText xml:space="preserve">L’Etat rembourse le coût d’investissement </w:delText>
              </w:r>
              <w:r w:rsidR="00CD36BF" w:rsidRPr="00007B3E" w:rsidDel="00CB2812">
                <w:rPr>
                  <w:sz w:val="20"/>
                  <w:szCs w:val="20"/>
                </w:rPr>
                <w:delText xml:space="preserve">et de maintenance </w:delText>
              </w:r>
              <w:r w:rsidRPr="00007B3E" w:rsidDel="00CB2812">
                <w:rPr>
                  <w:sz w:val="20"/>
                  <w:szCs w:val="20"/>
                </w:rPr>
                <w:delText xml:space="preserve">moyennant une rémunération </w:delText>
              </w:r>
              <w:r w:rsidR="00CD36BF" w:rsidRPr="00007B3E" w:rsidDel="00CB2812">
                <w:rPr>
                  <w:sz w:val="20"/>
                  <w:szCs w:val="20"/>
                </w:rPr>
                <w:delText xml:space="preserve">(loyers) forfaitaire </w:delText>
              </w:r>
              <w:r w:rsidRPr="00007B3E" w:rsidDel="00CB2812">
                <w:rPr>
                  <w:sz w:val="20"/>
                  <w:szCs w:val="20"/>
                </w:rPr>
                <w:delText>même en cas de sous-exploitation.</w:delText>
              </w:r>
            </w:del>
          </w:p>
        </w:tc>
      </w:tr>
    </w:tbl>
    <w:p w14:paraId="412F0F7F" w14:textId="01423E5A" w:rsidR="00FF05E0" w:rsidRPr="00007B3E" w:rsidDel="00CB2812" w:rsidRDefault="00FF05E0" w:rsidP="00CB2812">
      <w:pPr>
        <w:pStyle w:val="Titre31"/>
        <w:numPr>
          <w:ilvl w:val="1"/>
          <w:numId w:val="1"/>
        </w:numPr>
        <w:tabs>
          <w:tab w:val="left" w:pos="2730"/>
        </w:tabs>
        <w:ind w:left="1134"/>
        <w:outlineLvl w:val="2"/>
        <w:rPr>
          <w:del w:id="5136" w:author="Houyem Rais" w:date="2024-02-22T15:03:00Z"/>
        </w:rPr>
        <w:pPrChange w:id="5137" w:author="Houyem Rais" w:date="2024-02-22T15:03:00Z">
          <w:pPr>
            <w:pStyle w:val="Titre31"/>
          </w:pPr>
        </w:pPrChange>
      </w:pPr>
      <w:del w:id="5138" w:author="Houyem Rais" w:date="2024-02-22T15:03:00Z">
        <w:r w:rsidRPr="00007B3E" w:rsidDel="00CB2812">
          <w:delText>Identification préliminaire des risques et suggestion d’atténuation possible pour la durée de la mission</w:delText>
        </w:r>
      </w:del>
    </w:p>
    <w:p w14:paraId="5A1D8941" w14:textId="7FF22B76" w:rsidR="006B7CC7" w:rsidRPr="00007B3E" w:rsidDel="00CB2812" w:rsidRDefault="006B7CC7" w:rsidP="00CB2812">
      <w:pPr>
        <w:numPr>
          <w:ilvl w:val="1"/>
          <w:numId w:val="1"/>
        </w:numPr>
        <w:tabs>
          <w:tab w:val="left" w:pos="2730"/>
        </w:tabs>
        <w:spacing w:before="240" w:after="240"/>
        <w:ind w:left="1134"/>
        <w:jc w:val="left"/>
        <w:outlineLvl w:val="2"/>
        <w:rPr>
          <w:del w:id="5139" w:author="Houyem Rais" w:date="2024-02-22T15:03:00Z"/>
        </w:rPr>
        <w:pPrChange w:id="5140" w:author="Houyem Rais" w:date="2024-02-22T15:03:00Z">
          <w:pPr/>
        </w:pPrChange>
      </w:pPr>
      <w:del w:id="5141" w:author="Houyem Rais" w:date="2024-02-22T15:03:00Z">
        <w:r w:rsidRPr="00007B3E" w:rsidDel="00CB2812">
          <w:delText xml:space="preserve">Pour réussir un PPP ferroviaire, plusieurs risques sont à mitiger et des conditions sont à réunir pour éviter les scénarios d’annulation ou de restructuration des projets. Des concessions ferroviaires ont été annulées dans des pays Africains à cause de prévisions de trafic erronées ou d’une mauvaise simulation en amont comme présenté dans le tableau suivant :  </w:delText>
        </w:r>
      </w:del>
    </w:p>
    <w:p w14:paraId="682F4266" w14:textId="270A17DD" w:rsidR="006B7CC7" w:rsidRPr="00007B3E" w:rsidDel="00CB2812" w:rsidRDefault="006B7CC7" w:rsidP="00CB2812">
      <w:pPr>
        <w:pStyle w:val="Caption"/>
        <w:numPr>
          <w:ilvl w:val="1"/>
          <w:numId w:val="1"/>
        </w:numPr>
        <w:tabs>
          <w:tab w:val="left" w:pos="2730"/>
        </w:tabs>
        <w:spacing w:before="240" w:after="240"/>
        <w:ind w:left="1134"/>
        <w:jc w:val="left"/>
        <w:outlineLvl w:val="2"/>
        <w:rPr>
          <w:del w:id="5142" w:author="Houyem Rais" w:date="2024-02-22T15:03:00Z"/>
        </w:rPr>
        <w:pPrChange w:id="5143" w:author="Houyem Rais" w:date="2024-02-22T15:03:00Z">
          <w:pPr>
            <w:pStyle w:val="Caption"/>
          </w:pPr>
        </w:pPrChange>
      </w:pPr>
      <w:bookmarkStart w:id="5144" w:name="_Toc158885059"/>
      <w:del w:id="514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24</w:delText>
        </w:r>
        <w:r w:rsidDel="00CB2812">
          <w:rPr>
            <w:noProof/>
          </w:rPr>
          <w:fldChar w:fldCharType="end"/>
        </w:r>
        <w:r w:rsidRPr="00007B3E" w:rsidDel="00CB2812">
          <w:delText xml:space="preserve"> Exemples de concessions annulées en Afrique</w:delText>
        </w:r>
        <w:bookmarkEnd w:id="5144"/>
      </w:del>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15"/>
        <w:gridCol w:w="1260"/>
        <w:gridCol w:w="1260"/>
        <w:gridCol w:w="1260"/>
        <w:gridCol w:w="1530"/>
        <w:gridCol w:w="1170"/>
        <w:gridCol w:w="1203"/>
      </w:tblGrid>
      <w:tr w:rsidR="006B7CC7" w:rsidRPr="00007B3E" w:rsidDel="00CB2812" w14:paraId="141697A0" w14:textId="4E02ED5D" w:rsidTr="008B0450">
        <w:trPr>
          <w:trHeight w:val="27"/>
          <w:tblHeader/>
          <w:del w:id="5146" w:author="Houyem Rais" w:date="2024-02-22T15:03:00Z"/>
        </w:trPr>
        <w:tc>
          <w:tcPr>
            <w:tcW w:w="1615" w:type="dxa"/>
            <w:shd w:val="clear" w:color="auto" w:fill="D9E2F3" w:themeFill="accent1" w:themeFillTint="33"/>
          </w:tcPr>
          <w:p w14:paraId="3A277913" w14:textId="0BAD7BA7" w:rsidR="006B7CC7" w:rsidRPr="00007B3E" w:rsidDel="00CB2812" w:rsidRDefault="006B7CC7" w:rsidP="00CB2812">
            <w:pPr>
              <w:numPr>
                <w:ilvl w:val="1"/>
                <w:numId w:val="1"/>
              </w:numPr>
              <w:tabs>
                <w:tab w:val="left" w:pos="2730"/>
              </w:tabs>
              <w:spacing w:before="240" w:after="240"/>
              <w:ind w:left="1134"/>
              <w:jc w:val="left"/>
              <w:outlineLvl w:val="2"/>
              <w:rPr>
                <w:del w:id="5147" w:author="Houyem Rais" w:date="2024-02-22T15:03:00Z"/>
                <w:b/>
                <w:bCs/>
                <w:sz w:val="20"/>
                <w:szCs w:val="20"/>
              </w:rPr>
              <w:pPrChange w:id="5148" w:author="Houyem Rais" w:date="2024-02-22T15:03:00Z">
                <w:pPr>
                  <w:spacing w:before="20" w:after="40"/>
                </w:pPr>
              </w:pPrChange>
            </w:pPr>
            <w:del w:id="5149" w:author="Houyem Rais" w:date="2024-02-22T15:03:00Z">
              <w:r w:rsidRPr="00007B3E" w:rsidDel="00CB2812">
                <w:rPr>
                  <w:b/>
                  <w:bCs/>
                  <w:sz w:val="20"/>
                  <w:szCs w:val="20"/>
                </w:rPr>
                <w:delText>Entreprise</w:delText>
              </w:r>
            </w:del>
          </w:p>
        </w:tc>
        <w:tc>
          <w:tcPr>
            <w:tcW w:w="1260" w:type="dxa"/>
            <w:shd w:val="clear" w:color="auto" w:fill="D9E2F3" w:themeFill="accent1" w:themeFillTint="33"/>
          </w:tcPr>
          <w:p w14:paraId="175CAE6A" w14:textId="1533C472" w:rsidR="006B7CC7" w:rsidRPr="00007B3E" w:rsidDel="00CB2812" w:rsidRDefault="006B7CC7" w:rsidP="00CB2812">
            <w:pPr>
              <w:numPr>
                <w:ilvl w:val="1"/>
                <w:numId w:val="1"/>
              </w:numPr>
              <w:tabs>
                <w:tab w:val="left" w:pos="2730"/>
              </w:tabs>
              <w:spacing w:before="240" w:after="240"/>
              <w:ind w:left="1134"/>
              <w:jc w:val="left"/>
              <w:outlineLvl w:val="2"/>
              <w:rPr>
                <w:del w:id="5150" w:author="Houyem Rais" w:date="2024-02-22T15:03:00Z"/>
                <w:b/>
                <w:bCs/>
                <w:sz w:val="20"/>
                <w:szCs w:val="20"/>
              </w:rPr>
              <w:pPrChange w:id="5151" w:author="Houyem Rais" w:date="2024-02-22T15:03:00Z">
                <w:pPr>
                  <w:spacing w:before="20" w:after="40"/>
                </w:pPr>
              </w:pPrChange>
            </w:pPr>
            <w:del w:id="5152" w:author="Houyem Rais" w:date="2024-02-22T15:03:00Z">
              <w:r w:rsidRPr="00007B3E" w:rsidDel="00CB2812">
                <w:rPr>
                  <w:b/>
                  <w:bCs/>
                  <w:sz w:val="20"/>
                  <w:szCs w:val="20"/>
                </w:rPr>
                <w:delText>Pays</w:delText>
              </w:r>
            </w:del>
          </w:p>
        </w:tc>
        <w:tc>
          <w:tcPr>
            <w:tcW w:w="1260" w:type="dxa"/>
            <w:shd w:val="clear" w:color="auto" w:fill="D9E2F3" w:themeFill="accent1" w:themeFillTint="33"/>
          </w:tcPr>
          <w:p w14:paraId="599BCA2F" w14:textId="79968DAB" w:rsidR="006B7CC7" w:rsidRPr="00007B3E" w:rsidDel="00CB2812" w:rsidRDefault="006B7CC7" w:rsidP="00CB2812">
            <w:pPr>
              <w:numPr>
                <w:ilvl w:val="1"/>
                <w:numId w:val="1"/>
              </w:numPr>
              <w:tabs>
                <w:tab w:val="left" w:pos="2730"/>
              </w:tabs>
              <w:spacing w:before="240" w:after="240"/>
              <w:ind w:left="1134"/>
              <w:jc w:val="left"/>
              <w:outlineLvl w:val="2"/>
              <w:rPr>
                <w:del w:id="5153" w:author="Houyem Rais" w:date="2024-02-22T15:03:00Z"/>
                <w:b/>
                <w:bCs/>
                <w:sz w:val="20"/>
                <w:szCs w:val="20"/>
              </w:rPr>
              <w:pPrChange w:id="5154" w:author="Houyem Rais" w:date="2024-02-22T15:03:00Z">
                <w:pPr>
                  <w:spacing w:before="20" w:after="40"/>
                </w:pPr>
              </w:pPrChange>
            </w:pPr>
            <w:del w:id="5155" w:author="Houyem Rais" w:date="2024-02-22T15:03:00Z">
              <w:r w:rsidRPr="00007B3E" w:rsidDel="00CB2812">
                <w:rPr>
                  <w:b/>
                  <w:bCs/>
                  <w:sz w:val="20"/>
                  <w:szCs w:val="20"/>
                </w:rPr>
                <w:delText>Année de la concession</w:delText>
              </w:r>
            </w:del>
          </w:p>
        </w:tc>
        <w:tc>
          <w:tcPr>
            <w:tcW w:w="1260" w:type="dxa"/>
            <w:shd w:val="clear" w:color="auto" w:fill="D9E2F3" w:themeFill="accent1" w:themeFillTint="33"/>
          </w:tcPr>
          <w:p w14:paraId="48A85753" w14:textId="05D883C3" w:rsidR="006B7CC7" w:rsidRPr="00007B3E" w:rsidDel="00CB2812" w:rsidRDefault="006B7CC7" w:rsidP="00CB2812">
            <w:pPr>
              <w:numPr>
                <w:ilvl w:val="1"/>
                <w:numId w:val="1"/>
              </w:numPr>
              <w:tabs>
                <w:tab w:val="left" w:pos="2730"/>
              </w:tabs>
              <w:spacing w:before="240" w:after="240"/>
              <w:ind w:left="1134"/>
              <w:jc w:val="left"/>
              <w:outlineLvl w:val="2"/>
              <w:rPr>
                <w:del w:id="5156" w:author="Houyem Rais" w:date="2024-02-22T15:03:00Z"/>
                <w:b/>
                <w:bCs/>
                <w:sz w:val="20"/>
                <w:szCs w:val="20"/>
              </w:rPr>
              <w:pPrChange w:id="5157" w:author="Houyem Rais" w:date="2024-02-22T15:03:00Z">
                <w:pPr>
                  <w:spacing w:before="20" w:after="40"/>
                </w:pPr>
              </w:pPrChange>
            </w:pPr>
            <w:del w:id="5158" w:author="Houyem Rais" w:date="2024-02-22T15:03:00Z">
              <w:r w:rsidRPr="00007B3E" w:rsidDel="00CB2812">
                <w:rPr>
                  <w:b/>
                  <w:bCs/>
                  <w:sz w:val="20"/>
                  <w:szCs w:val="20"/>
                </w:rPr>
                <w:delText>Longueur du réseau (Km)</w:delText>
              </w:r>
            </w:del>
          </w:p>
        </w:tc>
        <w:tc>
          <w:tcPr>
            <w:tcW w:w="1530" w:type="dxa"/>
            <w:shd w:val="clear" w:color="auto" w:fill="D9E2F3" w:themeFill="accent1" w:themeFillTint="33"/>
          </w:tcPr>
          <w:p w14:paraId="7D2AD45B" w14:textId="60A11A1F" w:rsidR="006B7CC7" w:rsidRPr="00007B3E" w:rsidDel="00CB2812" w:rsidRDefault="006B7CC7" w:rsidP="00CB2812">
            <w:pPr>
              <w:numPr>
                <w:ilvl w:val="1"/>
                <w:numId w:val="1"/>
              </w:numPr>
              <w:tabs>
                <w:tab w:val="left" w:pos="2730"/>
              </w:tabs>
              <w:spacing w:before="240" w:after="240"/>
              <w:ind w:left="1134"/>
              <w:jc w:val="left"/>
              <w:outlineLvl w:val="2"/>
              <w:rPr>
                <w:del w:id="5159" w:author="Houyem Rais" w:date="2024-02-22T15:03:00Z"/>
                <w:b/>
                <w:bCs/>
                <w:sz w:val="20"/>
                <w:szCs w:val="20"/>
              </w:rPr>
              <w:pPrChange w:id="5160" w:author="Houyem Rais" w:date="2024-02-22T15:03:00Z">
                <w:pPr>
                  <w:spacing w:before="20" w:after="40"/>
                </w:pPr>
              </w:pPrChange>
            </w:pPr>
            <w:del w:id="5161" w:author="Houyem Rais" w:date="2024-02-22T15:03:00Z">
              <w:r w:rsidRPr="00007B3E" w:rsidDel="00CB2812">
                <w:rPr>
                  <w:b/>
                  <w:bCs/>
                  <w:sz w:val="20"/>
                  <w:szCs w:val="20"/>
                </w:rPr>
                <w:delText>Resp. Infrastructures</w:delText>
              </w:r>
            </w:del>
          </w:p>
        </w:tc>
        <w:tc>
          <w:tcPr>
            <w:tcW w:w="1170" w:type="dxa"/>
            <w:shd w:val="clear" w:color="auto" w:fill="D9E2F3" w:themeFill="accent1" w:themeFillTint="33"/>
          </w:tcPr>
          <w:p w14:paraId="6F2192A7" w14:textId="033D0B1F" w:rsidR="006B7CC7" w:rsidRPr="00007B3E" w:rsidDel="00CB2812" w:rsidRDefault="006B7CC7" w:rsidP="00CB2812">
            <w:pPr>
              <w:numPr>
                <w:ilvl w:val="1"/>
                <w:numId w:val="1"/>
              </w:numPr>
              <w:tabs>
                <w:tab w:val="left" w:pos="2730"/>
              </w:tabs>
              <w:spacing w:before="240" w:after="240"/>
              <w:ind w:left="1134"/>
              <w:jc w:val="left"/>
              <w:outlineLvl w:val="2"/>
              <w:rPr>
                <w:del w:id="5162" w:author="Houyem Rais" w:date="2024-02-22T15:03:00Z"/>
                <w:b/>
                <w:bCs/>
                <w:sz w:val="20"/>
                <w:szCs w:val="20"/>
              </w:rPr>
              <w:pPrChange w:id="5163" w:author="Houyem Rais" w:date="2024-02-22T15:03:00Z">
                <w:pPr>
                  <w:spacing w:before="20" w:after="40"/>
                </w:pPr>
              </w:pPrChange>
            </w:pPr>
            <w:del w:id="5164" w:author="Houyem Rais" w:date="2024-02-22T15:03:00Z">
              <w:r w:rsidRPr="00007B3E" w:rsidDel="00CB2812">
                <w:rPr>
                  <w:b/>
                  <w:bCs/>
                  <w:sz w:val="20"/>
                  <w:szCs w:val="20"/>
                </w:rPr>
                <w:delText>Resp. Matériel roulant</w:delText>
              </w:r>
            </w:del>
          </w:p>
        </w:tc>
        <w:tc>
          <w:tcPr>
            <w:tcW w:w="1203" w:type="dxa"/>
            <w:shd w:val="clear" w:color="auto" w:fill="D9E2F3" w:themeFill="accent1" w:themeFillTint="33"/>
          </w:tcPr>
          <w:p w14:paraId="76040A93" w14:textId="547600A0" w:rsidR="006B7CC7" w:rsidRPr="00007B3E" w:rsidDel="00CB2812" w:rsidRDefault="006B7CC7" w:rsidP="00CB2812">
            <w:pPr>
              <w:numPr>
                <w:ilvl w:val="1"/>
                <w:numId w:val="1"/>
              </w:numPr>
              <w:tabs>
                <w:tab w:val="left" w:pos="2730"/>
              </w:tabs>
              <w:spacing w:before="240" w:after="240"/>
              <w:ind w:left="1134"/>
              <w:jc w:val="left"/>
              <w:outlineLvl w:val="2"/>
              <w:rPr>
                <w:del w:id="5165" w:author="Houyem Rais" w:date="2024-02-22T15:03:00Z"/>
                <w:b/>
                <w:bCs/>
                <w:sz w:val="20"/>
                <w:szCs w:val="20"/>
              </w:rPr>
              <w:pPrChange w:id="5166" w:author="Houyem Rais" w:date="2024-02-22T15:03:00Z">
                <w:pPr>
                  <w:spacing w:before="20" w:after="40"/>
                </w:pPr>
              </w:pPrChange>
            </w:pPr>
            <w:del w:id="5167" w:author="Houyem Rais" w:date="2024-02-22T15:03:00Z">
              <w:r w:rsidRPr="00007B3E" w:rsidDel="00CB2812">
                <w:rPr>
                  <w:b/>
                  <w:bCs/>
                  <w:sz w:val="20"/>
                  <w:szCs w:val="20"/>
                </w:rPr>
                <w:delText>Concession annulée</w:delText>
              </w:r>
            </w:del>
          </w:p>
        </w:tc>
      </w:tr>
      <w:tr w:rsidR="006B7CC7" w:rsidRPr="00007B3E" w:rsidDel="00CB2812" w14:paraId="4D87DE3D" w14:textId="306F1D37" w:rsidTr="006B7CC7">
        <w:trPr>
          <w:trHeight w:val="27"/>
          <w:del w:id="5168" w:author="Houyem Rais" w:date="2024-02-22T15:03:00Z"/>
        </w:trPr>
        <w:tc>
          <w:tcPr>
            <w:tcW w:w="1615" w:type="dxa"/>
          </w:tcPr>
          <w:p w14:paraId="41C39018" w14:textId="2C118DBE" w:rsidR="006B7CC7" w:rsidRPr="00007B3E" w:rsidDel="00CB2812" w:rsidRDefault="006B7CC7" w:rsidP="00CB2812">
            <w:pPr>
              <w:numPr>
                <w:ilvl w:val="1"/>
                <w:numId w:val="1"/>
              </w:numPr>
              <w:tabs>
                <w:tab w:val="left" w:pos="2730"/>
              </w:tabs>
              <w:spacing w:before="240" w:after="240"/>
              <w:ind w:left="1134"/>
              <w:jc w:val="left"/>
              <w:outlineLvl w:val="2"/>
              <w:rPr>
                <w:del w:id="5169" w:author="Houyem Rais" w:date="2024-02-22T15:03:00Z"/>
                <w:sz w:val="20"/>
                <w:szCs w:val="20"/>
              </w:rPr>
              <w:pPrChange w:id="5170" w:author="Houyem Rais" w:date="2024-02-22T15:03:00Z">
                <w:pPr>
                  <w:spacing w:before="20" w:after="40"/>
                </w:pPr>
              </w:pPrChange>
            </w:pPr>
            <w:del w:id="5171" w:author="Houyem Rais" w:date="2024-02-22T15:03:00Z">
              <w:r w:rsidRPr="00007B3E" w:rsidDel="00CB2812">
                <w:rPr>
                  <w:sz w:val="20"/>
                  <w:szCs w:val="20"/>
                </w:rPr>
                <w:delText>Madarail</w:delText>
              </w:r>
            </w:del>
          </w:p>
        </w:tc>
        <w:tc>
          <w:tcPr>
            <w:tcW w:w="1260" w:type="dxa"/>
          </w:tcPr>
          <w:p w14:paraId="067BC0B0" w14:textId="5D48EE70" w:rsidR="006B7CC7" w:rsidRPr="00007B3E" w:rsidDel="00CB2812" w:rsidRDefault="006B7CC7" w:rsidP="00CB2812">
            <w:pPr>
              <w:numPr>
                <w:ilvl w:val="1"/>
                <w:numId w:val="1"/>
              </w:numPr>
              <w:tabs>
                <w:tab w:val="left" w:pos="2730"/>
              </w:tabs>
              <w:spacing w:before="240" w:after="240"/>
              <w:ind w:left="1134"/>
              <w:jc w:val="left"/>
              <w:outlineLvl w:val="2"/>
              <w:rPr>
                <w:del w:id="5172" w:author="Houyem Rais" w:date="2024-02-22T15:03:00Z"/>
                <w:sz w:val="20"/>
                <w:szCs w:val="20"/>
              </w:rPr>
              <w:pPrChange w:id="5173" w:author="Houyem Rais" w:date="2024-02-22T15:03:00Z">
                <w:pPr>
                  <w:spacing w:before="20" w:after="40"/>
                </w:pPr>
              </w:pPrChange>
            </w:pPr>
            <w:del w:id="5174" w:author="Houyem Rais" w:date="2024-02-22T15:03:00Z">
              <w:r w:rsidRPr="00007B3E" w:rsidDel="00CB2812">
                <w:rPr>
                  <w:sz w:val="20"/>
                  <w:szCs w:val="20"/>
                </w:rPr>
                <w:delText>Madagascar</w:delText>
              </w:r>
            </w:del>
          </w:p>
        </w:tc>
        <w:tc>
          <w:tcPr>
            <w:tcW w:w="1260" w:type="dxa"/>
          </w:tcPr>
          <w:p w14:paraId="549BDCDA" w14:textId="061FDFBB" w:rsidR="006B7CC7" w:rsidRPr="00007B3E" w:rsidDel="00CB2812" w:rsidRDefault="006B7CC7" w:rsidP="00CB2812">
            <w:pPr>
              <w:numPr>
                <w:ilvl w:val="1"/>
                <w:numId w:val="1"/>
              </w:numPr>
              <w:tabs>
                <w:tab w:val="left" w:pos="2730"/>
              </w:tabs>
              <w:spacing w:before="240" w:after="240"/>
              <w:ind w:left="1134"/>
              <w:jc w:val="left"/>
              <w:outlineLvl w:val="2"/>
              <w:rPr>
                <w:del w:id="5175" w:author="Houyem Rais" w:date="2024-02-22T15:03:00Z"/>
                <w:sz w:val="20"/>
                <w:szCs w:val="20"/>
              </w:rPr>
              <w:pPrChange w:id="5176" w:author="Houyem Rais" w:date="2024-02-22T15:03:00Z">
                <w:pPr>
                  <w:spacing w:before="20" w:after="40"/>
                </w:pPr>
              </w:pPrChange>
            </w:pPr>
            <w:del w:id="5177" w:author="Houyem Rais" w:date="2024-02-22T15:03:00Z">
              <w:r w:rsidRPr="00007B3E" w:rsidDel="00CB2812">
                <w:rPr>
                  <w:sz w:val="20"/>
                  <w:szCs w:val="20"/>
                </w:rPr>
                <w:delText>2002</w:delText>
              </w:r>
            </w:del>
          </w:p>
        </w:tc>
        <w:tc>
          <w:tcPr>
            <w:tcW w:w="1260" w:type="dxa"/>
          </w:tcPr>
          <w:p w14:paraId="7A748AE2" w14:textId="3D8DC83B" w:rsidR="006B7CC7" w:rsidRPr="00007B3E" w:rsidDel="00CB2812" w:rsidRDefault="006B7CC7" w:rsidP="00CB2812">
            <w:pPr>
              <w:numPr>
                <w:ilvl w:val="1"/>
                <w:numId w:val="1"/>
              </w:numPr>
              <w:tabs>
                <w:tab w:val="left" w:pos="2730"/>
              </w:tabs>
              <w:spacing w:before="240" w:after="240"/>
              <w:ind w:left="1134"/>
              <w:jc w:val="left"/>
              <w:outlineLvl w:val="2"/>
              <w:rPr>
                <w:del w:id="5178" w:author="Houyem Rais" w:date="2024-02-22T15:03:00Z"/>
                <w:sz w:val="20"/>
                <w:szCs w:val="20"/>
              </w:rPr>
              <w:pPrChange w:id="5179" w:author="Houyem Rais" w:date="2024-02-22T15:03:00Z">
                <w:pPr>
                  <w:spacing w:before="20" w:after="40"/>
                </w:pPr>
              </w:pPrChange>
            </w:pPr>
            <w:del w:id="5180" w:author="Houyem Rais" w:date="2024-02-22T15:03:00Z">
              <w:r w:rsidRPr="00007B3E" w:rsidDel="00CB2812">
                <w:rPr>
                  <w:sz w:val="20"/>
                  <w:szCs w:val="20"/>
                </w:rPr>
                <w:delText>712</w:delText>
              </w:r>
            </w:del>
          </w:p>
        </w:tc>
        <w:tc>
          <w:tcPr>
            <w:tcW w:w="1530" w:type="dxa"/>
          </w:tcPr>
          <w:p w14:paraId="6400EB52" w14:textId="5FA68D3A" w:rsidR="006B7CC7" w:rsidRPr="00007B3E" w:rsidDel="00CB2812" w:rsidRDefault="006B7CC7" w:rsidP="00CB2812">
            <w:pPr>
              <w:numPr>
                <w:ilvl w:val="1"/>
                <w:numId w:val="1"/>
              </w:numPr>
              <w:tabs>
                <w:tab w:val="left" w:pos="2730"/>
              </w:tabs>
              <w:spacing w:before="240" w:after="240"/>
              <w:ind w:left="1134"/>
              <w:jc w:val="left"/>
              <w:outlineLvl w:val="2"/>
              <w:rPr>
                <w:del w:id="5181" w:author="Houyem Rais" w:date="2024-02-22T15:03:00Z"/>
                <w:sz w:val="20"/>
                <w:szCs w:val="20"/>
              </w:rPr>
              <w:pPrChange w:id="5182" w:author="Houyem Rais" w:date="2024-02-22T15:03:00Z">
                <w:pPr>
                  <w:spacing w:before="20" w:after="40"/>
                </w:pPr>
              </w:pPrChange>
            </w:pPr>
            <w:del w:id="5183" w:author="Houyem Rais" w:date="2024-02-22T15:03:00Z">
              <w:r w:rsidRPr="00007B3E" w:rsidDel="00CB2812">
                <w:rPr>
                  <w:sz w:val="20"/>
                  <w:szCs w:val="20"/>
                </w:rPr>
                <w:delText>Publique</w:delText>
              </w:r>
            </w:del>
          </w:p>
        </w:tc>
        <w:tc>
          <w:tcPr>
            <w:tcW w:w="1170" w:type="dxa"/>
          </w:tcPr>
          <w:p w14:paraId="1250A64C" w14:textId="6837207D" w:rsidR="006B7CC7" w:rsidRPr="00007B3E" w:rsidDel="00CB2812" w:rsidRDefault="006B7CC7" w:rsidP="00CB2812">
            <w:pPr>
              <w:numPr>
                <w:ilvl w:val="1"/>
                <w:numId w:val="1"/>
              </w:numPr>
              <w:tabs>
                <w:tab w:val="left" w:pos="2730"/>
              </w:tabs>
              <w:spacing w:before="240" w:after="240"/>
              <w:ind w:left="1134"/>
              <w:jc w:val="left"/>
              <w:outlineLvl w:val="2"/>
              <w:rPr>
                <w:del w:id="5184" w:author="Houyem Rais" w:date="2024-02-22T15:03:00Z"/>
                <w:sz w:val="20"/>
                <w:szCs w:val="20"/>
              </w:rPr>
              <w:pPrChange w:id="5185" w:author="Houyem Rais" w:date="2024-02-22T15:03:00Z">
                <w:pPr>
                  <w:spacing w:before="20" w:after="40"/>
                </w:pPr>
              </w:pPrChange>
            </w:pPr>
            <w:del w:id="5186" w:author="Houyem Rais" w:date="2024-02-22T15:03:00Z">
              <w:r w:rsidRPr="00007B3E" w:rsidDel="00CB2812">
                <w:rPr>
                  <w:sz w:val="20"/>
                  <w:szCs w:val="20"/>
                </w:rPr>
                <w:delText>Privée</w:delText>
              </w:r>
            </w:del>
          </w:p>
        </w:tc>
        <w:tc>
          <w:tcPr>
            <w:tcW w:w="1203" w:type="dxa"/>
          </w:tcPr>
          <w:p w14:paraId="3B086E9A" w14:textId="0EF6E300" w:rsidR="006B7CC7" w:rsidRPr="00007B3E" w:rsidDel="00CB2812" w:rsidRDefault="006B7CC7" w:rsidP="00CB2812">
            <w:pPr>
              <w:numPr>
                <w:ilvl w:val="1"/>
                <w:numId w:val="1"/>
              </w:numPr>
              <w:tabs>
                <w:tab w:val="left" w:pos="2730"/>
              </w:tabs>
              <w:spacing w:before="240" w:after="240"/>
              <w:ind w:left="1134"/>
              <w:jc w:val="left"/>
              <w:outlineLvl w:val="2"/>
              <w:rPr>
                <w:del w:id="5187" w:author="Houyem Rais" w:date="2024-02-22T15:03:00Z"/>
                <w:sz w:val="20"/>
                <w:szCs w:val="20"/>
              </w:rPr>
              <w:pPrChange w:id="5188" w:author="Houyem Rais" w:date="2024-02-22T15:03:00Z">
                <w:pPr>
                  <w:spacing w:before="20" w:after="40"/>
                  <w:jc w:val="center"/>
                </w:pPr>
              </w:pPrChange>
            </w:pPr>
            <w:del w:id="5189" w:author="Houyem Rais" w:date="2024-02-22T15:03:00Z">
              <w:r w:rsidRPr="00007B3E" w:rsidDel="00CB2812">
                <w:rPr>
                  <w:sz w:val="20"/>
                  <w:szCs w:val="20"/>
                </w:rPr>
                <w:delText>X</w:delText>
              </w:r>
            </w:del>
          </w:p>
        </w:tc>
      </w:tr>
      <w:tr w:rsidR="006B7CC7" w:rsidRPr="00007B3E" w:rsidDel="00CB2812" w14:paraId="1E1F73B4" w14:textId="3769D705" w:rsidTr="006B7CC7">
        <w:trPr>
          <w:trHeight w:val="27"/>
          <w:del w:id="5190" w:author="Houyem Rais" w:date="2024-02-22T15:03:00Z"/>
        </w:trPr>
        <w:tc>
          <w:tcPr>
            <w:tcW w:w="1615" w:type="dxa"/>
          </w:tcPr>
          <w:p w14:paraId="7065B142" w14:textId="43CFC204" w:rsidR="006B7CC7" w:rsidRPr="00007B3E" w:rsidDel="00CB2812" w:rsidRDefault="006B7CC7" w:rsidP="00CB2812">
            <w:pPr>
              <w:numPr>
                <w:ilvl w:val="1"/>
                <w:numId w:val="1"/>
              </w:numPr>
              <w:tabs>
                <w:tab w:val="left" w:pos="2730"/>
              </w:tabs>
              <w:spacing w:before="240" w:after="240"/>
              <w:ind w:left="1134"/>
              <w:jc w:val="left"/>
              <w:outlineLvl w:val="2"/>
              <w:rPr>
                <w:del w:id="5191" w:author="Houyem Rais" w:date="2024-02-22T15:03:00Z"/>
                <w:sz w:val="20"/>
                <w:szCs w:val="20"/>
              </w:rPr>
              <w:pPrChange w:id="5192" w:author="Houyem Rais" w:date="2024-02-22T15:03:00Z">
                <w:pPr>
                  <w:spacing w:before="20" w:after="40"/>
                </w:pPr>
              </w:pPrChange>
            </w:pPr>
            <w:del w:id="5193" w:author="Houyem Rais" w:date="2024-02-22T15:03:00Z">
              <w:r w:rsidRPr="00007B3E" w:rsidDel="00CB2812">
                <w:rPr>
                  <w:sz w:val="20"/>
                  <w:szCs w:val="20"/>
                </w:rPr>
                <w:delText>Transrail</w:delText>
              </w:r>
            </w:del>
          </w:p>
        </w:tc>
        <w:tc>
          <w:tcPr>
            <w:tcW w:w="1260" w:type="dxa"/>
          </w:tcPr>
          <w:p w14:paraId="084E2EC9" w14:textId="4C3829FD" w:rsidR="006B7CC7" w:rsidRPr="00007B3E" w:rsidDel="00CB2812" w:rsidRDefault="006B7CC7" w:rsidP="00CB2812">
            <w:pPr>
              <w:numPr>
                <w:ilvl w:val="1"/>
                <w:numId w:val="1"/>
              </w:numPr>
              <w:tabs>
                <w:tab w:val="left" w:pos="2730"/>
              </w:tabs>
              <w:spacing w:before="240" w:after="240"/>
              <w:ind w:left="1134"/>
              <w:jc w:val="left"/>
              <w:outlineLvl w:val="2"/>
              <w:rPr>
                <w:del w:id="5194" w:author="Houyem Rais" w:date="2024-02-22T15:03:00Z"/>
                <w:sz w:val="20"/>
                <w:szCs w:val="20"/>
              </w:rPr>
              <w:pPrChange w:id="5195" w:author="Houyem Rais" w:date="2024-02-22T15:03:00Z">
                <w:pPr>
                  <w:spacing w:before="20" w:after="40"/>
                </w:pPr>
              </w:pPrChange>
            </w:pPr>
            <w:del w:id="5196" w:author="Houyem Rais" w:date="2024-02-22T15:03:00Z">
              <w:r w:rsidRPr="00007B3E" w:rsidDel="00CB2812">
                <w:rPr>
                  <w:sz w:val="20"/>
                  <w:szCs w:val="20"/>
                </w:rPr>
                <w:delText>Sénégal, Mali</w:delText>
              </w:r>
            </w:del>
          </w:p>
        </w:tc>
        <w:tc>
          <w:tcPr>
            <w:tcW w:w="1260" w:type="dxa"/>
          </w:tcPr>
          <w:p w14:paraId="3A658799" w14:textId="693A72D2" w:rsidR="006B7CC7" w:rsidRPr="00007B3E" w:rsidDel="00CB2812" w:rsidRDefault="006B7CC7" w:rsidP="00CB2812">
            <w:pPr>
              <w:numPr>
                <w:ilvl w:val="1"/>
                <w:numId w:val="1"/>
              </w:numPr>
              <w:tabs>
                <w:tab w:val="left" w:pos="2730"/>
              </w:tabs>
              <w:spacing w:before="240" w:after="240"/>
              <w:ind w:left="1134"/>
              <w:jc w:val="left"/>
              <w:outlineLvl w:val="2"/>
              <w:rPr>
                <w:del w:id="5197" w:author="Houyem Rais" w:date="2024-02-22T15:03:00Z"/>
                <w:sz w:val="20"/>
                <w:szCs w:val="20"/>
              </w:rPr>
              <w:pPrChange w:id="5198" w:author="Houyem Rais" w:date="2024-02-22T15:03:00Z">
                <w:pPr>
                  <w:spacing w:before="20" w:after="40"/>
                </w:pPr>
              </w:pPrChange>
            </w:pPr>
            <w:del w:id="5199" w:author="Houyem Rais" w:date="2024-02-22T15:03:00Z">
              <w:r w:rsidRPr="00007B3E" w:rsidDel="00CB2812">
                <w:rPr>
                  <w:sz w:val="20"/>
                  <w:szCs w:val="20"/>
                </w:rPr>
                <w:delText>2003</w:delText>
              </w:r>
            </w:del>
          </w:p>
        </w:tc>
        <w:tc>
          <w:tcPr>
            <w:tcW w:w="1260" w:type="dxa"/>
          </w:tcPr>
          <w:p w14:paraId="640FC35C" w14:textId="61FA88EF" w:rsidR="006B7CC7" w:rsidRPr="00007B3E" w:rsidDel="00CB2812" w:rsidRDefault="006B7CC7" w:rsidP="00CB2812">
            <w:pPr>
              <w:numPr>
                <w:ilvl w:val="1"/>
                <w:numId w:val="1"/>
              </w:numPr>
              <w:tabs>
                <w:tab w:val="left" w:pos="2730"/>
              </w:tabs>
              <w:spacing w:before="240" w:after="240"/>
              <w:ind w:left="1134"/>
              <w:jc w:val="left"/>
              <w:outlineLvl w:val="2"/>
              <w:rPr>
                <w:del w:id="5200" w:author="Houyem Rais" w:date="2024-02-22T15:03:00Z"/>
                <w:sz w:val="20"/>
                <w:szCs w:val="20"/>
              </w:rPr>
              <w:pPrChange w:id="5201" w:author="Houyem Rais" w:date="2024-02-22T15:03:00Z">
                <w:pPr>
                  <w:spacing w:before="20" w:after="40"/>
                </w:pPr>
              </w:pPrChange>
            </w:pPr>
            <w:del w:id="5202" w:author="Houyem Rais" w:date="2024-02-22T15:03:00Z">
              <w:r w:rsidRPr="00007B3E" w:rsidDel="00CB2812">
                <w:rPr>
                  <w:sz w:val="20"/>
                  <w:szCs w:val="20"/>
                </w:rPr>
                <w:delText>1 546</w:delText>
              </w:r>
            </w:del>
          </w:p>
        </w:tc>
        <w:tc>
          <w:tcPr>
            <w:tcW w:w="1530" w:type="dxa"/>
          </w:tcPr>
          <w:p w14:paraId="4BC684E6" w14:textId="137D11CB" w:rsidR="006B7CC7" w:rsidRPr="00007B3E" w:rsidDel="00CB2812" w:rsidRDefault="006B7CC7" w:rsidP="00CB2812">
            <w:pPr>
              <w:numPr>
                <w:ilvl w:val="1"/>
                <w:numId w:val="1"/>
              </w:numPr>
              <w:tabs>
                <w:tab w:val="left" w:pos="2730"/>
              </w:tabs>
              <w:spacing w:before="240" w:after="240"/>
              <w:ind w:left="1134"/>
              <w:jc w:val="left"/>
              <w:outlineLvl w:val="2"/>
              <w:rPr>
                <w:del w:id="5203" w:author="Houyem Rais" w:date="2024-02-22T15:03:00Z"/>
                <w:sz w:val="20"/>
                <w:szCs w:val="20"/>
              </w:rPr>
              <w:pPrChange w:id="5204" w:author="Houyem Rais" w:date="2024-02-22T15:03:00Z">
                <w:pPr>
                  <w:spacing w:before="20" w:after="40"/>
                </w:pPr>
              </w:pPrChange>
            </w:pPr>
            <w:del w:id="5205" w:author="Houyem Rais" w:date="2024-02-22T15:03:00Z">
              <w:r w:rsidRPr="00007B3E" w:rsidDel="00CB2812">
                <w:rPr>
                  <w:sz w:val="20"/>
                  <w:szCs w:val="20"/>
                </w:rPr>
                <w:delText>Privée</w:delText>
              </w:r>
            </w:del>
          </w:p>
        </w:tc>
        <w:tc>
          <w:tcPr>
            <w:tcW w:w="1170" w:type="dxa"/>
          </w:tcPr>
          <w:p w14:paraId="19E55BA6" w14:textId="35ADEF20" w:rsidR="006B7CC7" w:rsidRPr="00007B3E" w:rsidDel="00CB2812" w:rsidRDefault="006B7CC7" w:rsidP="00CB2812">
            <w:pPr>
              <w:numPr>
                <w:ilvl w:val="1"/>
                <w:numId w:val="1"/>
              </w:numPr>
              <w:tabs>
                <w:tab w:val="left" w:pos="2730"/>
              </w:tabs>
              <w:spacing w:before="240" w:after="240"/>
              <w:ind w:left="1134"/>
              <w:jc w:val="left"/>
              <w:outlineLvl w:val="2"/>
              <w:rPr>
                <w:del w:id="5206" w:author="Houyem Rais" w:date="2024-02-22T15:03:00Z"/>
                <w:sz w:val="20"/>
                <w:szCs w:val="20"/>
              </w:rPr>
              <w:pPrChange w:id="5207" w:author="Houyem Rais" w:date="2024-02-22T15:03:00Z">
                <w:pPr>
                  <w:spacing w:before="20" w:after="40"/>
                </w:pPr>
              </w:pPrChange>
            </w:pPr>
            <w:del w:id="5208" w:author="Houyem Rais" w:date="2024-02-22T15:03:00Z">
              <w:r w:rsidRPr="00007B3E" w:rsidDel="00CB2812">
                <w:rPr>
                  <w:sz w:val="20"/>
                  <w:szCs w:val="20"/>
                </w:rPr>
                <w:delText>Privée</w:delText>
              </w:r>
            </w:del>
          </w:p>
        </w:tc>
        <w:tc>
          <w:tcPr>
            <w:tcW w:w="1203" w:type="dxa"/>
          </w:tcPr>
          <w:p w14:paraId="0EF9BEF5" w14:textId="6D6E3165" w:rsidR="006B7CC7" w:rsidRPr="00007B3E" w:rsidDel="00CB2812" w:rsidRDefault="006B7CC7" w:rsidP="00CB2812">
            <w:pPr>
              <w:numPr>
                <w:ilvl w:val="1"/>
                <w:numId w:val="1"/>
              </w:numPr>
              <w:tabs>
                <w:tab w:val="left" w:pos="2730"/>
              </w:tabs>
              <w:spacing w:before="240" w:after="240"/>
              <w:ind w:left="1134"/>
              <w:jc w:val="left"/>
              <w:outlineLvl w:val="2"/>
              <w:rPr>
                <w:del w:id="5209" w:author="Houyem Rais" w:date="2024-02-22T15:03:00Z"/>
                <w:sz w:val="20"/>
                <w:szCs w:val="20"/>
              </w:rPr>
              <w:pPrChange w:id="5210" w:author="Houyem Rais" w:date="2024-02-22T15:03:00Z">
                <w:pPr>
                  <w:spacing w:before="20" w:after="40"/>
                  <w:jc w:val="center"/>
                </w:pPr>
              </w:pPrChange>
            </w:pPr>
            <w:del w:id="5211" w:author="Houyem Rais" w:date="2024-02-22T15:03:00Z">
              <w:r w:rsidRPr="00007B3E" w:rsidDel="00CB2812">
                <w:rPr>
                  <w:sz w:val="20"/>
                  <w:szCs w:val="20"/>
                </w:rPr>
                <w:delText>X</w:delText>
              </w:r>
            </w:del>
          </w:p>
        </w:tc>
      </w:tr>
      <w:tr w:rsidR="006B7CC7" w:rsidRPr="00007B3E" w:rsidDel="00CB2812" w14:paraId="28B5A12E" w14:textId="7158BC9F" w:rsidTr="006B7CC7">
        <w:trPr>
          <w:trHeight w:val="27"/>
          <w:del w:id="5212" w:author="Houyem Rais" w:date="2024-02-22T15:03:00Z"/>
        </w:trPr>
        <w:tc>
          <w:tcPr>
            <w:tcW w:w="1615" w:type="dxa"/>
          </w:tcPr>
          <w:p w14:paraId="37A68ACC" w14:textId="7FAA84D7" w:rsidR="006B7CC7" w:rsidRPr="00A8239A" w:rsidDel="00CB2812" w:rsidRDefault="006B7CC7" w:rsidP="00CB2812">
            <w:pPr>
              <w:numPr>
                <w:ilvl w:val="1"/>
                <w:numId w:val="1"/>
              </w:numPr>
              <w:tabs>
                <w:tab w:val="left" w:pos="2730"/>
              </w:tabs>
              <w:spacing w:before="240" w:after="240"/>
              <w:ind w:left="1134"/>
              <w:jc w:val="left"/>
              <w:outlineLvl w:val="2"/>
              <w:rPr>
                <w:del w:id="5213" w:author="Houyem Rais" w:date="2024-02-22T15:03:00Z"/>
                <w:sz w:val="20"/>
                <w:szCs w:val="20"/>
                <w:lang w:val="en-GB"/>
              </w:rPr>
              <w:pPrChange w:id="5214" w:author="Houyem Rais" w:date="2024-02-22T15:03:00Z">
                <w:pPr>
                  <w:spacing w:before="20" w:after="40"/>
                </w:pPr>
              </w:pPrChange>
            </w:pPr>
            <w:del w:id="5215" w:author="Houyem Rais" w:date="2024-02-22T15:03:00Z">
              <w:r w:rsidRPr="00A8239A" w:rsidDel="00CB2812">
                <w:rPr>
                  <w:sz w:val="20"/>
                  <w:szCs w:val="20"/>
                  <w:lang w:val="en-GB"/>
                </w:rPr>
                <w:delText xml:space="preserve">Kenya Railway Co (KRC) </w:delText>
              </w:r>
            </w:del>
          </w:p>
          <w:p w14:paraId="0B2775C0" w14:textId="4F310D2B" w:rsidR="006B7CC7" w:rsidRPr="00A8239A" w:rsidDel="00CB2812" w:rsidRDefault="006B7CC7" w:rsidP="00CB2812">
            <w:pPr>
              <w:numPr>
                <w:ilvl w:val="1"/>
                <w:numId w:val="1"/>
              </w:numPr>
              <w:tabs>
                <w:tab w:val="left" w:pos="2730"/>
              </w:tabs>
              <w:spacing w:before="240" w:after="240"/>
              <w:ind w:left="1134"/>
              <w:jc w:val="left"/>
              <w:outlineLvl w:val="2"/>
              <w:rPr>
                <w:del w:id="5216" w:author="Houyem Rais" w:date="2024-02-22T15:03:00Z"/>
                <w:sz w:val="20"/>
                <w:szCs w:val="20"/>
                <w:lang w:val="en-GB"/>
              </w:rPr>
              <w:pPrChange w:id="5217" w:author="Houyem Rais" w:date="2024-02-22T15:03:00Z">
                <w:pPr>
                  <w:spacing w:before="20" w:after="40"/>
                </w:pPr>
              </w:pPrChange>
            </w:pPr>
            <w:del w:id="5218" w:author="Houyem Rais" w:date="2024-02-22T15:03:00Z">
              <w:r w:rsidRPr="00A8239A" w:rsidDel="00CB2812">
                <w:rPr>
                  <w:sz w:val="20"/>
                  <w:szCs w:val="20"/>
                  <w:lang w:val="en-GB"/>
                </w:rPr>
                <w:delText>Uganda Railway Co (URC)</w:delText>
              </w:r>
            </w:del>
          </w:p>
        </w:tc>
        <w:tc>
          <w:tcPr>
            <w:tcW w:w="1260" w:type="dxa"/>
          </w:tcPr>
          <w:p w14:paraId="03DCFEBA" w14:textId="646A9F88" w:rsidR="006B7CC7" w:rsidRPr="00007B3E" w:rsidDel="00CB2812" w:rsidRDefault="006B7CC7" w:rsidP="00CB2812">
            <w:pPr>
              <w:numPr>
                <w:ilvl w:val="1"/>
                <w:numId w:val="1"/>
              </w:numPr>
              <w:tabs>
                <w:tab w:val="left" w:pos="2730"/>
              </w:tabs>
              <w:spacing w:before="240" w:after="240"/>
              <w:ind w:left="1134"/>
              <w:jc w:val="left"/>
              <w:outlineLvl w:val="2"/>
              <w:rPr>
                <w:del w:id="5219" w:author="Houyem Rais" w:date="2024-02-22T15:03:00Z"/>
                <w:sz w:val="20"/>
                <w:szCs w:val="20"/>
              </w:rPr>
              <w:pPrChange w:id="5220" w:author="Houyem Rais" w:date="2024-02-22T15:03:00Z">
                <w:pPr>
                  <w:spacing w:before="20" w:after="40"/>
                </w:pPr>
              </w:pPrChange>
            </w:pPr>
            <w:del w:id="5221" w:author="Houyem Rais" w:date="2024-02-22T15:03:00Z">
              <w:r w:rsidRPr="00007B3E" w:rsidDel="00CB2812">
                <w:rPr>
                  <w:sz w:val="20"/>
                  <w:szCs w:val="20"/>
                </w:rPr>
                <w:delText>Kenya – Ouganda</w:delText>
              </w:r>
            </w:del>
          </w:p>
        </w:tc>
        <w:tc>
          <w:tcPr>
            <w:tcW w:w="1260" w:type="dxa"/>
          </w:tcPr>
          <w:p w14:paraId="5024CCFB" w14:textId="15B3E0AC" w:rsidR="006B7CC7" w:rsidRPr="00007B3E" w:rsidDel="00CB2812" w:rsidRDefault="006B7CC7" w:rsidP="00CB2812">
            <w:pPr>
              <w:numPr>
                <w:ilvl w:val="1"/>
                <w:numId w:val="1"/>
              </w:numPr>
              <w:tabs>
                <w:tab w:val="left" w:pos="2730"/>
              </w:tabs>
              <w:spacing w:before="240" w:after="240"/>
              <w:ind w:left="1134"/>
              <w:jc w:val="left"/>
              <w:outlineLvl w:val="2"/>
              <w:rPr>
                <w:del w:id="5222" w:author="Houyem Rais" w:date="2024-02-22T15:03:00Z"/>
                <w:sz w:val="20"/>
                <w:szCs w:val="20"/>
              </w:rPr>
              <w:pPrChange w:id="5223" w:author="Houyem Rais" w:date="2024-02-22T15:03:00Z">
                <w:pPr>
                  <w:spacing w:before="20" w:after="40"/>
                </w:pPr>
              </w:pPrChange>
            </w:pPr>
            <w:del w:id="5224" w:author="Houyem Rais" w:date="2024-02-22T15:03:00Z">
              <w:r w:rsidRPr="00007B3E" w:rsidDel="00CB2812">
                <w:rPr>
                  <w:sz w:val="20"/>
                  <w:szCs w:val="20"/>
                </w:rPr>
                <w:delText>2006</w:delText>
              </w:r>
            </w:del>
          </w:p>
        </w:tc>
        <w:tc>
          <w:tcPr>
            <w:tcW w:w="1260" w:type="dxa"/>
          </w:tcPr>
          <w:p w14:paraId="2ED8A7DB" w14:textId="273D8734" w:rsidR="006B7CC7" w:rsidRPr="00007B3E" w:rsidDel="00CB2812" w:rsidRDefault="006B7CC7" w:rsidP="00CB2812">
            <w:pPr>
              <w:numPr>
                <w:ilvl w:val="1"/>
                <w:numId w:val="1"/>
              </w:numPr>
              <w:tabs>
                <w:tab w:val="left" w:pos="2730"/>
              </w:tabs>
              <w:spacing w:before="240" w:after="240"/>
              <w:ind w:left="1134"/>
              <w:jc w:val="left"/>
              <w:outlineLvl w:val="2"/>
              <w:rPr>
                <w:del w:id="5225" w:author="Houyem Rais" w:date="2024-02-22T15:03:00Z"/>
                <w:sz w:val="20"/>
                <w:szCs w:val="20"/>
              </w:rPr>
              <w:pPrChange w:id="5226" w:author="Houyem Rais" w:date="2024-02-22T15:03:00Z">
                <w:pPr>
                  <w:spacing w:before="20" w:after="40"/>
                </w:pPr>
              </w:pPrChange>
            </w:pPr>
            <w:del w:id="5227" w:author="Houyem Rais" w:date="2024-02-22T15:03:00Z">
              <w:r w:rsidRPr="00007B3E" w:rsidDel="00CB2812">
                <w:rPr>
                  <w:sz w:val="20"/>
                  <w:szCs w:val="20"/>
                </w:rPr>
                <w:delText>2 454</w:delText>
              </w:r>
            </w:del>
          </w:p>
        </w:tc>
        <w:tc>
          <w:tcPr>
            <w:tcW w:w="1530" w:type="dxa"/>
          </w:tcPr>
          <w:p w14:paraId="48AC3AE6" w14:textId="716B8A9E" w:rsidR="006B7CC7" w:rsidRPr="00007B3E" w:rsidDel="00CB2812" w:rsidRDefault="006B7CC7" w:rsidP="00CB2812">
            <w:pPr>
              <w:numPr>
                <w:ilvl w:val="1"/>
                <w:numId w:val="1"/>
              </w:numPr>
              <w:tabs>
                <w:tab w:val="left" w:pos="2730"/>
              </w:tabs>
              <w:spacing w:before="240" w:after="240"/>
              <w:ind w:left="1134"/>
              <w:jc w:val="left"/>
              <w:outlineLvl w:val="2"/>
              <w:rPr>
                <w:del w:id="5228" w:author="Houyem Rais" w:date="2024-02-22T15:03:00Z"/>
                <w:sz w:val="20"/>
                <w:szCs w:val="20"/>
              </w:rPr>
              <w:pPrChange w:id="5229" w:author="Houyem Rais" w:date="2024-02-22T15:03:00Z">
                <w:pPr>
                  <w:spacing w:before="20" w:after="40"/>
                </w:pPr>
              </w:pPrChange>
            </w:pPr>
            <w:del w:id="5230" w:author="Houyem Rais" w:date="2024-02-22T15:03:00Z">
              <w:r w:rsidRPr="00007B3E" w:rsidDel="00CB2812">
                <w:rPr>
                  <w:sz w:val="20"/>
                  <w:szCs w:val="20"/>
                </w:rPr>
                <w:delText>Privée</w:delText>
              </w:r>
            </w:del>
          </w:p>
        </w:tc>
        <w:tc>
          <w:tcPr>
            <w:tcW w:w="1170" w:type="dxa"/>
          </w:tcPr>
          <w:p w14:paraId="125C6831" w14:textId="52678DD4" w:rsidR="006B7CC7" w:rsidRPr="00007B3E" w:rsidDel="00CB2812" w:rsidRDefault="006B7CC7" w:rsidP="00CB2812">
            <w:pPr>
              <w:numPr>
                <w:ilvl w:val="1"/>
                <w:numId w:val="1"/>
              </w:numPr>
              <w:tabs>
                <w:tab w:val="left" w:pos="2730"/>
              </w:tabs>
              <w:spacing w:before="240" w:after="240"/>
              <w:ind w:left="1134"/>
              <w:jc w:val="left"/>
              <w:outlineLvl w:val="2"/>
              <w:rPr>
                <w:del w:id="5231" w:author="Houyem Rais" w:date="2024-02-22T15:03:00Z"/>
                <w:sz w:val="20"/>
                <w:szCs w:val="20"/>
              </w:rPr>
              <w:pPrChange w:id="5232" w:author="Houyem Rais" w:date="2024-02-22T15:03:00Z">
                <w:pPr>
                  <w:spacing w:before="20" w:after="40"/>
                </w:pPr>
              </w:pPrChange>
            </w:pPr>
            <w:del w:id="5233" w:author="Houyem Rais" w:date="2024-02-22T15:03:00Z">
              <w:r w:rsidRPr="00007B3E" w:rsidDel="00CB2812">
                <w:rPr>
                  <w:sz w:val="20"/>
                  <w:szCs w:val="20"/>
                </w:rPr>
                <w:delText>Privée</w:delText>
              </w:r>
            </w:del>
          </w:p>
        </w:tc>
        <w:tc>
          <w:tcPr>
            <w:tcW w:w="1203" w:type="dxa"/>
          </w:tcPr>
          <w:p w14:paraId="7E15E315" w14:textId="74155487" w:rsidR="006B7CC7" w:rsidRPr="00007B3E" w:rsidDel="00CB2812" w:rsidRDefault="006B7CC7" w:rsidP="00CB2812">
            <w:pPr>
              <w:numPr>
                <w:ilvl w:val="1"/>
                <w:numId w:val="1"/>
              </w:numPr>
              <w:tabs>
                <w:tab w:val="left" w:pos="2730"/>
              </w:tabs>
              <w:spacing w:before="240" w:after="240"/>
              <w:ind w:left="1134"/>
              <w:jc w:val="left"/>
              <w:outlineLvl w:val="2"/>
              <w:rPr>
                <w:del w:id="5234" w:author="Houyem Rais" w:date="2024-02-22T15:03:00Z"/>
                <w:sz w:val="20"/>
                <w:szCs w:val="20"/>
              </w:rPr>
              <w:pPrChange w:id="5235" w:author="Houyem Rais" w:date="2024-02-22T15:03:00Z">
                <w:pPr>
                  <w:spacing w:before="20" w:after="40"/>
                  <w:jc w:val="center"/>
                </w:pPr>
              </w:pPrChange>
            </w:pPr>
            <w:del w:id="5236" w:author="Houyem Rais" w:date="2024-02-22T15:03:00Z">
              <w:r w:rsidRPr="00007B3E" w:rsidDel="00CB2812">
                <w:rPr>
                  <w:sz w:val="20"/>
                  <w:szCs w:val="20"/>
                </w:rPr>
                <w:delText>X</w:delText>
              </w:r>
            </w:del>
          </w:p>
        </w:tc>
      </w:tr>
    </w:tbl>
    <w:p w14:paraId="5AF521A0" w14:textId="03D318AF" w:rsidR="006B7CC7" w:rsidRPr="00A8239A" w:rsidDel="00CB2812" w:rsidRDefault="006B7CC7" w:rsidP="00CB2812">
      <w:pPr>
        <w:numPr>
          <w:ilvl w:val="1"/>
          <w:numId w:val="1"/>
        </w:numPr>
        <w:tabs>
          <w:tab w:val="left" w:pos="2730"/>
        </w:tabs>
        <w:spacing w:before="240" w:after="240"/>
        <w:ind w:left="1134"/>
        <w:jc w:val="left"/>
        <w:outlineLvl w:val="2"/>
        <w:rPr>
          <w:del w:id="5237" w:author="Houyem Rais" w:date="2024-02-22T15:03:00Z"/>
          <w:bCs/>
          <w:i/>
          <w:iCs/>
          <w:sz w:val="18"/>
          <w:szCs w:val="18"/>
        </w:rPr>
        <w:pPrChange w:id="5238" w:author="Houyem Rais" w:date="2024-02-22T15:03:00Z">
          <w:pPr>
            <w:jc w:val="right"/>
          </w:pPr>
        </w:pPrChange>
      </w:pPr>
      <w:del w:id="5239" w:author="Houyem Rais" w:date="2024-02-22T15:03:00Z">
        <w:r w:rsidRPr="00A8239A" w:rsidDel="00CB2812">
          <w:rPr>
            <w:b/>
            <w:i/>
            <w:iCs/>
            <w:sz w:val="18"/>
            <w:szCs w:val="18"/>
          </w:rPr>
          <w:delText>Sources</w:delText>
        </w:r>
        <w:r w:rsidRPr="00A8239A" w:rsidDel="00CB2812">
          <w:rPr>
            <w:bCs/>
            <w:i/>
            <w:iCs/>
            <w:sz w:val="18"/>
            <w:szCs w:val="18"/>
          </w:rPr>
          <w:delText> : (1) Transport ferroviaire, Schéma d’analyse pour améliorer la performance du rail en Afrique subsaharienne, BIRD/BM, Mars 2013 (2) Modern Railway Services in Africa: Building Traffic – Building Value, BM, 2020</w:delText>
        </w:r>
      </w:del>
    </w:p>
    <w:p w14:paraId="715F4969" w14:textId="1EB2C791" w:rsidR="006B7CC7" w:rsidRPr="00007B3E" w:rsidDel="00CB2812" w:rsidRDefault="006B7CC7" w:rsidP="00CB2812">
      <w:pPr>
        <w:numPr>
          <w:ilvl w:val="1"/>
          <w:numId w:val="1"/>
        </w:numPr>
        <w:tabs>
          <w:tab w:val="left" w:pos="2730"/>
        </w:tabs>
        <w:spacing w:before="240" w:after="240"/>
        <w:ind w:left="1134"/>
        <w:jc w:val="left"/>
        <w:outlineLvl w:val="2"/>
        <w:rPr>
          <w:del w:id="5240" w:author="Houyem Rais" w:date="2024-02-22T15:03:00Z"/>
        </w:rPr>
        <w:pPrChange w:id="5241" w:author="Houyem Rais" w:date="2024-02-22T15:03:00Z">
          <w:pPr/>
        </w:pPrChange>
      </w:pPr>
      <w:del w:id="5242" w:author="Houyem Rais" w:date="2024-02-22T15:03:00Z">
        <w:r w:rsidRPr="00007B3E" w:rsidDel="00CB2812">
          <w:delText>En 2013, les partenaires privés s’occupent de plus de 70 % de l’activité ferroviaires des pays d’Afrique Subsaharienne (hormis l’Afrique du Sud). Les concessions auraient pu résoudre bien des problèmes des chemins de fer subsahariens, en contribuant à l’amélioration des résultats financiers de compagnies auparavant déficitaires, et à une certaine stabilisation des volumes de fret dans les pays qui perdaient des parts de marché à un rythme effréné. Dans de nombreux cas, ces résultats ont été atteints en réduisant le niveau de dépendance à l’égard des fonds publics.</w:delText>
        </w:r>
      </w:del>
    </w:p>
    <w:p w14:paraId="083C924B" w14:textId="47357E0C" w:rsidR="006B7CC7" w:rsidRPr="00007B3E" w:rsidDel="00CB2812" w:rsidRDefault="006B7CC7" w:rsidP="00CB2812">
      <w:pPr>
        <w:numPr>
          <w:ilvl w:val="1"/>
          <w:numId w:val="1"/>
        </w:numPr>
        <w:tabs>
          <w:tab w:val="left" w:pos="2730"/>
        </w:tabs>
        <w:spacing w:before="240" w:after="240"/>
        <w:ind w:left="1134"/>
        <w:jc w:val="left"/>
        <w:outlineLvl w:val="2"/>
        <w:rPr>
          <w:del w:id="5243" w:author="Houyem Rais" w:date="2024-02-22T15:03:00Z"/>
        </w:rPr>
        <w:pPrChange w:id="5244" w:author="Houyem Rais" w:date="2024-02-22T15:03:00Z">
          <w:pPr/>
        </w:pPrChange>
      </w:pPr>
      <w:del w:id="5245" w:author="Houyem Rais" w:date="2024-02-22T15:03:00Z">
        <w:r w:rsidRPr="00007B3E" w:rsidDel="00CB2812">
          <w:delText>Impactées par la forte concurrence avec le mode routier, ces concessions n’ont pas pu capter suffisamment de trafic de marchandises pour être rentables si bien qu’elles sont restées fragiles et tributaires de l’appui des institutions financières internationales. La faiblesse des résultats financiers n’a pas permis la nécessaire réhabilitation des réseaux, le renouvellement du matériel roulant, la mise en place de services de meilleure qualité et, in fine, l’accroissement des parts de marché du chemin de fer.</w:delText>
        </w:r>
      </w:del>
    </w:p>
    <w:p w14:paraId="1CED673A" w14:textId="02842F8F" w:rsidR="006B7CC7" w:rsidRPr="00007B3E" w:rsidDel="00CB2812" w:rsidRDefault="006B7CC7" w:rsidP="00CB2812">
      <w:pPr>
        <w:numPr>
          <w:ilvl w:val="1"/>
          <w:numId w:val="1"/>
        </w:numPr>
        <w:tabs>
          <w:tab w:val="left" w:pos="2730"/>
        </w:tabs>
        <w:spacing w:before="240" w:after="240"/>
        <w:ind w:left="1134"/>
        <w:jc w:val="left"/>
        <w:outlineLvl w:val="2"/>
        <w:rPr>
          <w:del w:id="5246" w:author="Houyem Rais" w:date="2024-02-22T15:03:00Z"/>
        </w:rPr>
        <w:pPrChange w:id="5247" w:author="Houyem Rais" w:date="2024-02-22T15:03:00Z">
          <w:pPr/>
        </w:pPrChange>
      </w:pPr>
      <w:del w:id="5248" w:author="Houyem Rais" w:date="2024-02-22T15:03:00Z">
        <w:r w:rsidRPr="00007B3E" w:rsidDel="00CB2812">
          <w:delText>En effet, ces concessions sont pour la plupart « nées » fragiles avec un déséquilibre systémique dus aux faibles volumes de trafic et sa densité réduite. Cette faiblesse ne permet pas de générer des recettes suffisantes pour couvrir les coûts d’exploitation-maintenance-renouvellement d’un matériel roulant vétustes et d’une infrastructure délabrée, payer les redevances de concessions, s’acquitter des impôts et dégager un profit qui permet à l’investisseur de continuer à s’intéresser à la concession.</w:delText>
        </w:r>
      </w:del>
    </w:p>
    <w:p w14:paraId="67ABB7BA" w14:textId="2B0A1292" w:rsidR="0038439C" w:rsidRPr="00007B3E" w:rsidDel="00CB2812" w:rsidRDefault="0038439C" w:rsidP="00CB2812">
      <w:pPr>
        <w:pStyle w:val="Titre31"/>
        <w:numPr>
          <w:ilvl w:val="1"/>
          <w:numId w:val="1"/>
        </w:numPr>
        <w:tabs>
          <w:tab w:val="left" w:pos="2730"/>
        </w:tabs>
        <w:ind w:left="1134"/>
        <w:outlineLvl w:val="2"/>
        <w:rPr>
          <w:del w:id="5249" w:author="Houyem Rais" w:date="2024-02-22T15:03:00Z"/>
          <w:lang w:bidi="ar-TN"/>
        </w:rPr>
        <w:pPrChange w:id="5250" w:author="Houyem Rais" w:date="2024-02-22T15:03:00Z">
          <w:pPr>
            <w:pStyle w:val="Titre31"/>
          </w:pPr>
        </w:pPrChange>
      </w:pPr>
      <w:del w:id="5251" w:author="Houyem Rais" w:date="2024-02-22T15:03:00Z">
        <w:r w:rsidRPr="00007B3E" w:rsidDel="00CB2812">
          <w:rPr>
            <w:lang w:bidi="ar-TN"/>
          </w:rPr>
          <w:delText xml:space="preserve">Meilleures pratiques pour les plans d’exploitation et d'opération des systèmes de chemins de fer dans le monde </w:delText>
        </w:r>
      </w:del>
    </w:p>
    <w:p w14:paraId="41B43B9A" w14:textId="2819A29A" w:rsidR="0038439C" w:rsidRPr="00007B3E" w:rsidDel="00CB2812" w:rsidRDefault="0038439C" w:rsidP="00CB2812">
      <w:pPr>
        <w:numPr>
          <w:ilvl w:val="1"/>
          <w:numId w:val="1"/>
        </w:numPr>
        <w:tabs>
          <w:tab w:val="left" w:pos="2730"/>
        </w:tabs>
        <w:spacing w:before="240" w:after="240"/>
        <w:ind w:left="1134"/>
        <w:jc w:val="left"/>
        <w:outlineLvl w:val="2"/>
        <w:rPr>
          <w:del w:id="5252" w:author="Houyem Rais" w:date="2024-02-22T15:03:00Z"/>
          <w:lang w:bidi="ar-TN"/>
        </w:rPr>
        <w:pPrChange w:id="5253" w:author="Houyem Rais" w:date="2024-02-22T15:03:00Z">
          <w:pPr/>
        </w:pPrChange>
      </w:pPr>
      <w:del w:id="5254" w:author="Houyem Rais" w:date="2024-02-22T15:03:00Z">
        <w:r w:rsidRPr="00007B3E" w:rsidDel="00CB2812">
          <w:rPr>
            <w:lang w:bidi="ar-TN"/>
          </w:rPr>
          <w:delText>Dans le secteur ferroviaire, l'optimisation des plans d'exploitation et d'opération des systèmes ferroviaires représente un enjeu crucial pour les exploitants, qu'il s'agisse du transport de fret, de minerais ou de voyageurs. À travers le monde, divers modèles ont émergé, témoignant d'une quête constante d'efficacité et de rentabilité.</w:delText>
        </w:r>
      </w:del>
    </w:p>
    <w:p w14:paraId="3A5F6567" w14:textId="39B69B16" w:rsidR="0038439C" w:rsidRPr="00007B3E" w:rsidDel="00CB2812" w:rsidRDefault="0038439C" w:rsidP="00CB2812">
      <w:pPr>
        <w:numPr>
          <w:ilvl w:val="1"/>
          <w:numId w:val="1"/>
        </w:numPr>
        <w:tabs>
          <w:tab w:val="left" w:pos="2730"/>
        </w:tabs>
        <w:spacing w:before="240" w:after="240"/>
        <w:ind w:left="1134"/>
        <w:jc w:val="left"/>
        <w:outlineLvl w:val="2"/>
        <w:rPr>
          <w:del w:id="5255" w:author="Houyem Rais" w:date="2024-02-22T15:03:00Z"/>
          <w:lang w:bidi="ar-TN"/>
        </w:rPr>
        <w:pPrChange w:id="5256" w:author="Houyem Rais" w:date="2024-02-22T15:03:00Z">
          <w:pPr/>
        </w:pPrChange>
      </w:pPr>
      <w:del w:id="5257" w:author="Houyem Rais" w:date="2024-02-22T15:03:00Z">
        <w:r w:rsidRPr="00007B3E" w:rsidDel="00CB2812">
          <w:rPr>
            <w:lang w:bidi="ar-TN"/>
          </w:rPr>
          <w:delText xml:space="preserve">En Europe, par exemple, le modèle allemand Deutsche Bahn (l’opérateur ferroviaire public allemand) illustre la réussite d'un système ferroviaire intégré, conjuguant fret et voyageurs avec une synchronisation remarquable. L'accent est mis sur la </w:delText>
        </w:r>
        <w:r w:rsidRPr="00007B3E" w:rsidDel="00CB2812">
          <w:rPr>
            <w:b/>
            <w:bCs/>
            <w:lang w:bidi="ar-TN"/>
          </w:rPr>
          <w:delText>ponctualité</w:delText>
        </w:r>
        <w:r w:rsidRPr="00007B3E" w:rsidDel="00CB2812">
          <w:rPr>
            <w:lang w:bidi="ar-TN"/>
          </w:rPr>
          <w:delText xml:space="preserve">, la </w:delText>
        </w:r>
        <w:r w:rsidRPr="00007B3E" w:rsidDel="00CB2812">
          <w:rPr>
            <w:b/>
            <w:bCs/>
            <w:lang w:bidi="ar-TN"/>
          </w:rPr>
          <w:delText>fiabilité</w:delText>
        </w:r>
        <w:r w:rsidRPr="00007B3E" w:rsidDel="00CB2812">
          <w:rPr>
            <w:lang w:bidi="ar-TN"/>
          </w:rPr>
          <w:delText xml:space="preserve"> et </w:delText>
        </w:r>
        <w:r w:rsidRPr="00007B3E" w:rsidDel="00CB2812">
          <w:rPr>
            <w:b/>
            <w:bCs/>
            <w:lang w:bidi="ar-TN"/>
          </w:rPr>
          <w:delText>l'intermodalité</w:delText>
        </w:r>
        <w:r w:rsidRPr="00007B3E" w:rsidDel="00CB2812">
          <w:rPr>
            <w:lang w:bidi="ar-TN"/>
          </w:rPr>
          <w:delText xml:space="preserve">, permettant ainsi une </w:delText>
        </w:r>
        <w:r w:rsidRPr="00007B3E" w:rsidDel="00CB2812">
          <w:rPr>
            <w:b/>
            <w:bCs/>
            <w:lang w:bidi="ar-TN"/>
          </w:rPr>
          <w:delText>transition fluide</w:delText>
        </w:r>
        <w:r w:rsidRPr="00007B3E" w:rsidDel="00CB2812">
          <w:rPr>
            <w:lang w:bidi="ar-TN"/>
          </w:rPr>
          <w:delText xml:space="preserve"> entre différents modes de transport. Le réseau bénéficie d'une planification méticuleuse et d'investissements soutenus dans l'infrastructure, ce qui se traduit par un service de haute qualité et une bonne rentabilité.</w:delText>
        </w:r>
        <w:r w:rsidRPr="00007B3E" w:rsidDel="00CB2812">
          <w:rPr>
            <w:vertAlign w:val="superscript"/>
            <w:lang w:bidi="ar-TN"/>
          </w:rPr>
          <w:footnoteReference w:id="25"/>
        </w:r>
      </w:del>
    </w:p>
    <w:p w14:paraId="78C1EDD1" w14:textId="5935A96A" w:rsidR="0038439C" w:rsidRPr="00007B3E" w:rsidDel="00CB2812" w:rsidRDefault="0038439C" w:rsidP="00CB2812">
      <w:pPr>
        <w:numPr>
          <w:ilvl w:val="1"/>
          <w:numId w:val="1"/>
        </w:numPr>
        <w:tabs>
          <w:tab w:val="left" w:pos="2730"/>
        </w:tabs>
        <w:spacing w:before="240" w:after="240"/>
        <w:ind w:left="1134"/>
        <w:jc w:val="left"/>
        <w:outlineLvl w:val="2"/>
        <w:rPr>
          <w:del w:id="5260" w:author="Houyem Rais" w:date="2024-02-22T15:03:00Z"/>
          <w:lang w:bidi="ar-TN"/>
        </w:rPr>
        <w:pPrChange w:id="5261" w:author="Houyem Rais" w:date="2024-02-22T15:03:00Z">
          <w:pPr/>
        </w:pPrChange>
      </w:pPr>
      <w:del w:id="5262" w:author="Houyem Rais" w:date="2024-02-22T15:03:00Z">
        <w:r w:rsidRPr="00007B3E" w:rsidDel="00CB2812">
          <w:rPr>
            <w:lang w:bidi="ar-TN"/>
          </w:rPr>
          <w:delText>Dans le contexte africain, le Kenya a récemment lancé en 2017 le Madaraka Express, un service de chemin de fer pour passagers qui relie Nairobi à Mombasa. Ce projet</w:delText>
        </w:r>
        <w:r w:rsidR="00CB64C4" w:rsidRPr="00007B3E" w:rsidDel="00CB2812">
          <w:rPr>
            <w:lang w:bidi="ar-TN"/>
          </w:rPr>
          <w:delText xml:space="preserve">, financé par des fonds chinois, </w:delText>
        </w:r>
        <w:r w:rsidRPr="00007B3E" w:rsidDel="00CB2812">
          <w:rPr>
            <w:lang w:bidi="ar-TN"/>
          </w:rPr>
          <w:delText xml:space="preserve">a significativement réduit le temps de trajet entre les deux villes, tout en offrant un niveau de confort et de sécurité élevé. Le succès de ce projet repose sur une </w:delText>
        </w:r>
        <w:r w:rsidRPr="00007B3E" w:rsidDel="00CB2812">
          <w:rPr>
            <w:b/>
            <w:bCs/>
            <w:lang w:bidi="ar-TN"/>
          </w:rPr>
          <w:delText>collaboration étroite entre les secteurs public et privé</w:delText>
        </w:r>
        <w:r w:rsidRPr="00007B3E" w:rsidDel="00CB2812">
          <w:rPr>
            <w:lang w:bidi="ar-TN"/>
          </w:rPr>
          <w:delText>, garantissant une exploitation efficiente et une maintenance régulière des infrastructures.</w:delText>
        </w:r>
        <w:r w:rsidRPr="00007B3E" w:rsidDel="00CB2812">
          <w:rPr>
            <w:vertAlign w:val="superscript"/>
            <w:lang w:bidi="ar-TN"/>
          </w:rPr>
          <w:footnoteReference w:id="26"/>
        </w:r>
      </w:del>
    </w:p>
    <w:p w14:paraId="42CD5D1E" w14:textId="0D0617F9" w:rsidR="0038439C" w:rsidRPr="00007B3E" w:rsidDel="00CB2812" w:rsidRDefault="0038439C" w:rsidP="00CB2812">
      <w:pPr>
        <w:numPr>
          <w:ilvl w:val="1"/>
          <w:numId w:val="1"/>
        </w:numPr>
        <w:tabs>
          <w:tab w:val="left" w:pos="2730"/>
        </w:tabs>
        <w:spacing w:before="240" w:after="240"/>
        <w:ind w:left="1134"/>
        <w:jc w:val="left"/>
        <w:outlineLvl w:val="2"/>
        <w:rPr>
          <w:del w:id="5265" w:author="Houyem Rais" w:date="2024-02-22T15:03:00Z"/>
          <w:lang w:bidi="ar-TN"/>
        </w:rPr>
        <w:pPrChange w:id="5266" w:author="Houyem Rais" w:date="2024-02-22T15:03:00Z">
          <w:pPr/>
        </w:pPrChange>
      </w:pPr>
      <w:del w:id="5267" w:author="Houyem Rais" w:date="2024-02-22T15:03:00Z">
        <w:r w:rsidRPr="00007B3E" w:rsidDel="00CB2812">
          <w:rPr>
            <w:lang w:bidi="ar-TN"/>
          </w:rPr>
          <w:delText xml:space="preserve">Quant au fret, le modèle sud-africain avec le corridor minier Sishen–Saldanha est un cas d'école. Ce corridor spécialisé transporte du minerai de fer sur une distance de plus de 800 km et est reconnu pour son efficacité opérationnelle grâce à l'utilisation de </w:delText>
        </w:r>
        <w:r w:rsidRPr="00007B3E" w:rsidDel="00CB2812">
          <w:rPr>
            <w:b/>
            <w:bCs/>
            <w:lang w:bidi="ar-TN"/>
          </w:rPr>
          <w:delText>trains longs et lourds</w:delText>
        </w:r>
        <w:r w:rsidRPr="00007B3E" w:rsidDel="00CB2812">
          <w:rPr>
            <w:lang w:bidi="ar-TN"/>
          </w:rPr>
          <w:delText xml:space="preserve">, optimisés pour le transport de minerais, et une </w:delText>
        </w:r>
        <w:r w:rsidRPr="00007B3E" w:rsidDel="00CB2812">
          <w:rPr>
            <w:b/>
            <w:bCs/>
            <w:lang w:bidi="ar-TN"/>
          </w:rPr>
          <w:delText>gestion pointue des horaires</w:delText>
        </w:r>
        <w:r w:rsidRPr="00007B3E" w:rsidDel="00CB2812">
          <w:rPr>
            <w:lang w:bidi="ar-TN"/>
          </w:rPr>
          <w:delText xml:space="preserve"> pour éviter les congestions.</w:delText>
        </w:r>
        <w:r w:rsidR="00CB64C4" w:rsidRPr="00007B3E" w:rsidDel="00CB2812">
          <w:rPr>
            <w:rStyle w:val="FootnoteReference"/>
            <w:lang w:bidi="ar-TN"/>
          </w:rPr>
          <w:footnoteReference w:id="27"/>
        </w:r>
      </w:del>
    </w:p>
    <w:p w14:paraId="5B7A1AD8" w14:textId="4EEF2449" w:rsidR="0038439C" w:rsidRPr="00007B3E" w:rsidDel="00CB2812" w:rsidRDefault="0038439C" w:rsidP="00CB2812">
      <w:pPr>
        <w:numPr>
          <w:ilvl w:val="1"/>
          <w:numId w:val="1"/>
        </w:numPr>
        <w:tabs>
          <w:tab w:val="left" w:pos="2730"/>
        </w:tabs>
        <w:spacing w:before="240" w:after="240"/>
        <w:ind w:left="1134"/>
        <w:jc w:val="left"/>
        <w:outlineLvl w:val="2"/>
        <w:rPr>
          <w:del w:id="5270" w:author="Houyem Rais" w:date="2024-02-22T15:03:00Z"/>
          <w:lang w:bidi="ar-TN"/>
        </w:rPr>
        <w:pPrChange w:id="5271" w:author="Houyem Rais" w:date="2024-02-22T15:03:00Z">
          <w:pPr/>
        </w:pPrChange>
      </w:pPr>
      <w:del w:id="5272" w:author="Houyem Rais" w:date="2024-02-22T15:03:00Z">
        <w:r w:rsidRPr="00007B3E" w:rsidDel="00CB2812">
          <w:rPr>
            <w:lang w:bidi="ar-TN"/>
          </w:rPr>
          <w:delText xml:space="preserve">Dans l'arène mondiale des systèmes ferroviaires, des pratiques exemplaires émergent, alliant ingéniosité technique et avancées technologiques pour booster la performance et l'efficacité. Prenons exemple sur le réseau ferroviaire </w:delText>
        </w:r>
        <w:r w:rsidR="00CB64C4" w:rsidRPr="00007B3E" w:rsidDel="00CB2812">
          <w:rPr>
            <w:lang w:bidi="ar-TN"/>
          </w:rPr>
          <w:delText>S</w:delText>
        </w:r>
        <w:r w:rsidRPr="00007B3E" w:rsidDel="00CB2812">
          <w:rPr>
            <w:lang w:bidi="ar-TN"/>
          </w:rPr>
          <w:delText xml:space="preserve">uisse, reconnu pour sa précision et sa fiabilité, où l'intégration de technologies de pointe telles que le </w:delText>
        </w:r>
        <w:r w:rsidRPr="00007B3E" w:rsidDel="00CB2812">
          <w:rPr>
            <w:b/>
            <w:bCs/>
            <w:lang w:bidi="ar-TN"/>
          </w:rPr>
          <w:delText>système de signalisation européen ETCS</w:delText>
        </w:r>
        <w:r w:rsidRPr="00007B3E" w:rsidDel="00CB2812">
          <w:rPr>
            <w:lang w:bidi="ar-TN"/>
          </w:rPr>
          <w:delText xml:space="preserve"> (European Train Control System) contribue à une gestion plus sûre et plus dense du trafic ferroviaire. Ce système est également adapté aux régions plus montagneuses, ce qui démontre sa flexibilité et son adaptabilité aux divers environnements géographiques.</w:delText>
        </w:r>
      </w:del>
    </w:p>
    <w:p w14:paraId="7664AD3A" w14:textId="5F57127A" w:rsidR="0038439C" w:rsidRPr="00007B3E" w:rsidDel="00CB2812" w:rsidRDefault="0038439C" w:rsidP="00CB2812">
      <w:pPr>
        <w:numPr>
          <w:ilvl w:val="1"/>
          <w:numId w:val="1"/>
        </w:numPr>
        <w:tabs>
          <w:tab w:val="left" w:pos="2730"/>
        </w:tabs>
        <w:spacing w:before="240" w:after="240"/>
        <w:ind w:left="1134"/>
        <w:jc w:val="left"/>
        <w:outlineLvl w:val="2"/>
        <w:rPr>
          <w:del w:id="5273" w:author="Houyem Rais" w:date="2024-02-22T15:03:00Z"/>
          <w:lang w:bidi="ar-TN"/>
        </w:rPr>
        <w:pPrChange w:id="5274" w:author="Houyem Rais" w:date="2024-02-22T15:03:00Z">
          <w:pPr/>
        </w:pPrChange>
      </w:pPr>
      <w:del w:id="5275" w:author="Houyem Rais" w:date="2024-02-22T15:03:00Z">
        <w:r w:rsidRPr="00007B3E" w:rsidDel="00CB2812">
          <w:rPr>
            <w:lang w:bidi="ar-TN"/>
          </w:rPr>
          <w:delText>Par ailleurs, l'adoption de trains à grande vitesse en Asie, notamment au Japon avec le Shinkansen, et en Chine avec son vaste réseau de trains à grande vitesse, illustre comment l'innovation technologique peut révolutionner le transport ferroviaire de passagers. Ces trains, connus pour leur rapidité et leur ponctualité, reflètent l'engagement envers une infrastructure de qualité et une opérationnalité efficiente, proposant ainsi une alternative compétitive au transport aérien sur des distances moyennes.</w:delText>
        </w:r>
      </w:del>
    </w:p>
    <w:p w14:paraId="0F568555" w14:textId="65072ECD" w:rsidR="0038439C" w:rsidRPr="00007B3E" w:rsidDel="00CB2812" w:rsidRDefault="0038439C" w:rsidP="00CB2812">
      <w:pPr>
        <w:numPr>
          <w:ilvl w:val="1"/>
          <w:numId w:val="1"/>
        </w:numPr>
        <w:tabs>
          <w:tab w:val="left" w:pos="2730"/>
        </w:tabs>
        <w:spacing w:before="240" w:after="240"/>
        <w:ind w:left="1134"/>
        <w:jc w:val="left"/>
        <w:outlineLvl w:val="2"/>
        <w:rPr>
          <w:del w:id="5276" w:author="Houyem Rais" w:date="2024-02-22T15:03:00Z"/>
          <w:lang w:bidi="ar-TN"/>
        </w:rPr>
        <w:pPrChange w:id="5277" w:author="Houyem Rais" w:date="2024-02-22T15:03:00Z">
          <w:pPr/>
        </w:pPrChange>
      </w:pPr>
      <w:del w:id="5278" w:author="Houyem Rais" w:date="2024-02-22T15:03:00Z">
        <w:r w:rsidRPr="00007B3E" w:rsidDel="00CB2812">
          <w:rPr>
            <w:lang w:bidi="ar-TN"/>
          </w:rPr>
          <w:delText xml:space="preserve">Dans le secteur du fret, le modèle nord-américain présente des leçons notables, avec des compagnies comme BNSF Railway et Union Pacific Railroad qui optimisent l'utilisation de </w:delText>
        </w:r>
        <w:r w:rsidRPr="00007B3E" w:rsidDel="00CB2812">
          <w:rPr>
            <w:b/>
            <w:bCs/>
            <w:lang w:bidi="ar-TN"/>
          </w:rPr>
          <w:delText>wagons à double étage</w:delText>
        </w:r>
        <w:r w:rsidRPr="00007B3E" w:rsidDel="00CB2812">
          <w:rPr>
            <w:lang w:bidi="ar-TN"/>
          </w:rPr>
          <w:delText xml:space="preserve"> et de </w:delText>
        </w:r>
        <w:r w:rsidRPr="00007B3E" w:rsidDel="00CB2812">
          <w:rPr>
            <w:b/>
            <w:bCs/>
            <w:lang w:bidi="ar-TN"/>
          </w:rPr>
          <w:delText>systèmes de suivi des cargaisons</w:delText>
        </w:r>
        <w:r w:rsidRPr="00007B3E" w:rsidDel="00CB2812">
          <w:rPr>
            <w:lang w:bidi="ar-TN"/>
          </w:rPr>
          <w:delText xml:space="preserve"> pour maximiser l'efficacité logistique. Ces méthodes renforcent la capacité de fret sans nécessiter d'expansion majeure de l'infrastructure existante.</w:delText>
        </w:r>
      </w:del>
    </w:p>
    <w:p w14:paraId="0545B9B7" w14:textId="351936EC" w:rsidR="0038439C" w:rsidRPr="00007B3E" w:rsidDel="00CB2812" w:rsidRDefault="0038439C" w:rsidP="00CB2812">
      <w:pPr>
        <w:numPr>
          <w:ilvl w:val="1"/>
          <w:numId w:val="1"/>
        </w:numPr>
        <w:tabs>
          <w:tab w:val="left" w:pos="2730"/>
        </w:tabs>
        <w:spacing w:before="240" w:after="240"/>
        <w:ind w:left="1134"/>
        <w:jc w:val="left"/>
        <w:outlineLvl w:val="2"/>
        <w:rPr>
          <w:del w:id="5279" w:author="Houyem Rais" w:date="2024-02-22T15:03:00Z"/>
          <w:lang w:bidi="ar-TN"/>
        </w:rPr>
        <w:pPrChange w:id="5280" w:author="Houyem Rais" w:date="2024-02-22T15:03:00Z">
          <w:pPr/>
        </w:pPrChange>
      </w:pPr>
      <w:del w:id="5281" w:author="Houyem Rais" w:date="2024-02-22T15:03:00Z">
        <w:r w:rsidRPr="00007B3E" w:rsidDel="00CB2812">
          <w:rPr>
            <w:lang w:bidi="ar-TN"/>
          </w:rPr>
          <w:delText xml:space="preserve">Ces exemples illustrent une tendance vers </w:delText>
        </w:r>
        <w:r w:rsidRPr="00007B3E" w:rsidDel="00CB2812">
          <w:rPr>
            <w:b/>
            <w:bCs/>
            <w:lang w:bidi="ar-TN"/>
          </w:rPr>
          <w:delText>l'automatisation et la digitalisation</w:delText>
        </w:r>
        <w:r w:rsidRPr="00007B3E" w:rsidDel="00CB2812">
          <w:rPr>
            <w:lang w:bidi="ar-TN"/>
          </w:rPr>
          <w:delText xml:space="preserve">, où </w:delText>
        </w:r>
        <w:r w:rsidRPr="00007B3E" w:rsidDel="00CB2812">
          <w:rPr>
            <w:b/>
            <w:bCs/>
            <w:lang w:bidi="ar-TN"/>
          </w:rPr>
          <w:delText>l'Internet des objets (IoT) et l'intelligence artificielle (IA)</w:delText>
        </w:r>
        <w:r w:rsidRPr="00007B3E" w:rsidDel="00CB2812">
          <w:rPr>
            <w:lang w:bidi="ar-TN"/>
          </w:rPr>
          <w:delText xml:space="preserve"> jouent des rôles de plus en plus prédominants dans l'optimisation des opérations ferroviaires. Avec l'implémentation de </w:delText>
        </w:r>
        <w:r w:rsidRPr="00007B3E" w:rsidDel="00CB2812">
          <w:rPr>
            <w:b/>
            <w:bCs/>
            <w:lang w:bidi="ar-TN"/>
          </w:rPr>
          <w:delText>capteurs avancés et d'analyse de données</w:delText>
        </w:r>
        <w:r w:rsidRPr="00007B3E" w:rsidDel="00CB2812">
          <w:rPr>
            <w:lang w:bidi="ar-TN"/>
          </w:rPr>
          <w:delText>, les opérateurs peuvent prévoir les besoins de maintenance avant que des pannes ne surviennent, réduisant ainsi les temps d'arrêt et améliorant la régularité du service.</w:delText>
        </w:r>
      </w:del>
    </w:p>
    <w:p w14:paraId="5EF25EEC" w14:textId="3BF78387" w:rsidR="0038439C" w:rsidRPr="00007B3E" w:rsidDel="00CB2812" w:rsidRDefault="0038439C" w:rsidP="00CB2812">
      <w:pPr>
        <w:numPr>
          <w:ilvl w:val="1"/>
          <w:numId w:val="1"/>
        </w:numPr>
        <w:tabs>
          <w:tab w:val="left" w:pos="2730"/>
        </w:tabs>
        <w:spacing w:before="240" w:after="240"/>
        <w:ind w:left="1134"/>
        <w:jc w:val="left"/>
        <w:outlineLvl w:val="2"/>
        <w:rPr>
          <w:del w:id="5282" w:author="Houyem Rais" w:date="2024-02-22T15:03:00Z"/>
          <w:lang w:bidi="ar-TN"/>
        </w:rPr>
        <w:pPrChange w:id="5283" w:author="Houyem Rais" w:date="2024-02-22T15:03:00Z">
          <w:pPr/>
        </w:pPrChange>
      </w:pPr>
      <w:del w:id="5284" w:author="Houyem Rais" w:date="2024-02-22T15:03:00Z">
        <w:r w:rsidRPr="00007B3E" w:rsidDel="00CB2812">
          <w:rPr>
            <w:lang w:bidi="ar-TN"/>
          </w:rPr>
          <w:delText xml:space="preserve">Dans notre cas, le projet de réhabilitation de la ligne ferroviaire entre Kalâa Sghira et Kairouan peut s'inspirer de ces exemples pour ses propres scénarios d'exécution. La concession pourrait offrir un cadre adapté pour attirer des investissements privés et </w:delText>
        </w:r>
        <w:r w:rsidRPr="00007B3E" w:rsidDel="00CB2812">
          <w:rPr>
            <w:b/>
            <w:bCs/>
            <w:lang w:bidi="ar-TN"/>
          </w:rPr>
          <w:delText>bénéficier de l'expertise technique et managériale</w:delText>
        </w:r>
        <w:r w:rsidRPr="00007B3E" w:rsidDel="00CB2812">
          <w:rPr>
            <w:lang w:bidi="ar-TN"/>
          </w:rPr>
          <w:delText xml:space="preserve"> nécessaire à la modernisation de la ligne. L'option du PPP à paiements publics, quant à elle, pourrait assurer la continuité du service tout en permettant à l'État de conserver un contrôle stratégique sur les tarifs et la qualité du service, garantissant ainsi un accès équitable pour tous les utilisateurs.</w:delText>
        </w:r>
      </w:del>
    </w:p>
    <w:p w14:paraId="13305B7A" w14:textId="0C2AD0E0" w:rsidR="0038439C" w:rsidRPr="00007B3E" w:rsidDel="00CB2812" w:rsidRDefault="0038439C" w:rsidP="00CB2812">
      <w:pPr>
        <w:numPr>
          <w:ilvl w:val="1"/>
          <w:numId w:val="1"/>
        </w:numPr>
        <w:tabs>
          <w:tab w:val="left" w:pos="2730"/>
        </w:tabs>
        <w:spacing w:before="240" w:after="240"/>
        <w:ind w:left="1134"/>
        <w:jc w:val="left"/>
        <w:outlineLvl w:val="2"/>
        <w:rPr>
          <w:del w:id="5285" w:author="Houyem Rais" w:date="2024-02-22T15:03:00Z"/>
          <w:lang w:bidi="ar-TN"/>
        </w:rPr>
        <w:pPrChange w:id="5286" w:author="Houyem Rais" w:date="2024-02-22T15:03:00Z">
          <w:pPr/>
        </w:pPrChange>
      </w:pPr>
      <w:del w:id="5287" w:author="Houyem Rais" w:date="2024-02-22T15:03:00Z">
        <w:r w:rsidRPr="00007B3E" w:rsidDel="00CB2812">
          <w:rPr>
            <w:lang w:bidi="ar-TN"/>
          </w:rPr>
          <w:delText xml:space="preserve">Les innovations technologiques et les pratiques internationales peuvent aussi être envisagées pour le projet de la </w:delText>
        </w:r>
      </w:del>
      <w:ins w:id="5288" w:author="Farouk Bouhafs" w:date="2024-02-14T17:32:00Z">
        <w:del w:id="5289" w:author="Houyem Rais" w:date="2024-02-22T15:03:00Z">
          <w:r w:rsidR="00333932" w:rsidRPr="00333932" w:rsidDel="00CB2812">
            <w:rPr>
              <w:lang w:bidi="ar-TN"/>
            </w:rPr>
            <w:delText>section entre Kalaa Sghira et Kairouan de la ligne 11 (Barreau Est)</w:delText>
          </w:r>
          <w:r w:rsidR="00333932" w:rsidDel="00CB2812">
            <w:rPr>
              <w:lang w:bidi="ar-TN"/>
            </w:rPr>
            <w:delText xml:space="preserve"> </w:delText>
          </w:r>
        </w:del>
      </w:ins>
      <w:del w:id="5290" w:author="Houyem Rais" w:date="2024-02-22T15:03:00Z">
        <w:r w:rsidRPr="00007B3E" w:rsidDel="00CB2812">
          <w:rPr>
            <w:lang w:bidi="ar-TN"/>
          </w:rPr>
          <w:delText xml:space="preserve">Ligne 11 entre Kalâa Sghira et Kairouan pour assurer une intégration harmonieuse dans le cadre des scénarios d'exécution proposés. Que ce soit par une concession, par PPP à paiements publics ou par EPC+F, l'accent doit être mis sur une infrastructure capable d'accueillir des technologies avancées et des opérations flexibles pour répondre aux besoins changeants du transport ferroviaire, tout en maintenant une performance et une sécurité optimales. La capacité d'intégration de solutions innovantes telles que la </w:delText>
        </w:r>
        <w:r w:rsidRPr="00007B3E" w:rsidDel="00CB2812">
          <w:rPr>
            <w:b/>
            <w:bCs/>
            <w:lang w:bidi="ar-TN"/>
          </w:rPr>
          <w:delText>signalisation numérique</w:delText>
        </w:r>
        <w:r w:rsidRPr="00007B3E" w:rsidDel="00CB2812">
          <w:rPr>
            <w:lang w:bidi="ar-TN"/>
          </w:rPr>
          <w:delText xml:space="preserve">, les </w:delText>
        </w:r>
        <w:r w:rsidRPr="00007B3E" w:rsidDel="00CB2812">
          <w:rPr>
            <w:b/>
            <w:bCs/>
            <w:lang w:bidi="ar-TN"/>
          </w:rPr>
          <w:delText>systèmes de contrôle automatisé des trains</w:delText>
        </w:r>
        <w:r w:rsidRPr="00007B3E" w:rsidDel="00CB2812">
          <w:rPr>
            <w:lang w:bidi="ar-TN"/>
          </w:rPr>
          <w:delText xml:space="preserve"> et les </w:delText>
        </w:r>
        <w:r w:rsidRPr="00007B3E" w:rsidDel="00CB2812">
          <w:rPr>
            <w:b/>
            <w:bCs/>
            <w:lang w:bidi="ar-TN"/>
          </w:rPr>
          <w:delText>plateformes de gestion des données en temps réel</w:delText>
        </w:r>
        <w:r w:rsidRPr="00007B3E" w:rsidDel="00CB2812">
          <w:rPr>
            <w:lang w:bidi="ar-TN"/>
          </w:rPr>
          <w:delText xml:space="preserve"> est cruciale pour l'évolution vers un système de transport ferroviaire intelligent et réactif. Ces éléments seront déterminants pour le succès à long terme du projet et son intégration dans le réseau national de la SNCFT.</w:delText>
        </w:r>
      </w:del>
    </w:p>
    <w:p w14:paraId="59BFBD79" w14:textId="619BC9E9" w:rsidR="0038439C" w:rsidRPr="00007B3E" w:rsidDel="00CB2812" w:rsidRDefault="0038439C" w:rsidP="00CB2812">
      <w:pPr>
        <w:keepNext/>
        <w:numPr>
          <w:ilvl w:val="1"/>
          <w:numId w:val="1"/>
        </w:numPr>
        <w:tabs>
          <w:tab w:val="left" w:pos="2730"/>
        </w:tabs>
        <w:spacing w:before="240" w:after="240"/>
        <w:ind w:left="1134"/>
        <w:jc w:val="left"/>
        <w:outlineLvl w:val="2"/>
        <w:rPr>
          <w:del w:id="5291" w:author="Houyem Rais" w:date="2024-02-22T15:03:00Z"/>
          <w:rtl/>
          <w:lang w:bidi="ar-TN"/>
        </w:rPr>
        <w:pPrChange w:id="5292" w:author="Houyem Rais" w:date="2024-02-22T15:03:00Z">
          <w:pPr>
            <w:keepNext/>
          </w:pPr>
        </w:pPrChange>
      </w:pPr>
    </w:p>
    <w:p w14:paraId="4F0D42AA" w14:textId="31D13A01" w:rsidR="00FF05E0" w:rsidRPr="00007B3E" w:rsidDel="00CB2812" w:rsidRDefault="00FF05E0" w:rsidP="00CB2812">
      <w:pPr>
        <w:pStyle w:val="Titre31"/>
        <w:keepNext/>
        <w:numPr>
          <w:ilvl w:val="1"/>
          <w:numId w:val="1"/>
        </w:numPr>
        <w:tabs>
          <w:tab w:val="left" w:pos="2730"/>
        </w:tabs>
        <w:ind w:left="1134"/>
        <w:outlineLvl w:val="2"/>
        <w:rPr>
          <w:del w:id="5293" w:author="Houyem Rais" w:date="2024-02-22T15:03:00Z"/>
        </w:rPr>
        <w:pPrChange w:id="5294" w:author="Houyem Rais" w:date="2024-02-22T15:03:00Z">
          <w:pPr>
            <w:pStyle w:val="Titre31"/>
            <w:keepNext/>
          </w:pPr>
        </w:pPrChange>
      </w:pPr>
      <w:del w:id="5295" w:author="Houyem Rais" w:date="2024-02-22T15:03:00Z">
        <w:r w:rsidRPr="00007B3E" w:rsidDel="00CB2812">
          <w:delText>Détermination des plans d’exploitation pour chaque système (fret/minerai et voyageurs) des chemins de fer</w:delText>
        </w:r>
      </w:del>
    </w:p>
    <w:p w14:paraId="1FFC6546" w14:textId="33B5F6CD" w:rsidR="0070448C" w:rsidRPr="00007B3E" w:rsidDel="00CB2812" w:rsidRDefault="0070448C" w:rsidP="00CB2812">
      <w:pPr>
        <w:keepNext/>
        <w:numPr>
          <w:ilvl w:val="1"/>
          <w:numId w:val="1"/>
        </w:numPr>
        <w:tabs>
          <w:tab w:val="left" w:pos="2730"/>
        </w:tabs>
        <w:spacing w:before="240" w:after="240"/>
        <w:ind w:left="1134"/>
        <w:jc w:val="left"/>
        <w:outlineLvl w:val="2"/>
        <w:rPr>
          <w:del w:id="5296" w:author="Houyem Rais" w:date="2024-02-22T15:03:00Z"/>
        </w:rPr>
        <w:pPrChange w:id="5297" w:author="Houyem Rais" w:date="2024-02-22T15:03:00Z">
          <w:pPr>
            <w:keepNext/>
          </w:pPr>
        </w:pPrChange>
      </w:pPr>
      <w:del w:id="5298" w:author="Houyem Rais" w:date="2024-02-22T15:03:00Z">
        <w:r w:rsidRPr="00007B3E" w:rsidDel="00CB2812">
          <w:delText>Malgré l’existence en Tunisie d’un cadre juridique et institutionnel des PPP et du secteur ferroviaire, il convient de rappeler que la réussite d’une PPP/Concession ferroviaire est tributaire des prérequis suivants :</w:delText>
        </w:r>
      </w:del>
    </w:p>
    <w:p w14:paraId="52E6FD54" w14:textId="0B91CC0F" w:rsidR="0070448C" w:rsidRPr="00007B3E" w:rsidDel="00CB2812" w:rsidRDefault="0070448C" w:rsidP="00CB2812">
      <w:pPr>
        <w:pStyle w:val="ListParagraph"/>
        <w:numPr>
          <w:ilvl w:val="1"/>
          <w:numId w:val="1"/>
        </w:numPr>
        <w:tabs>
          <w:tab w:val="left" w:pos="2730"/>
        </w:tabs>
        <w:spacing w:before="240" w:after="240"/>
        <w:ind w:left="1134"/>
        <w:jc w:val="left"/>
        <w:outlineLvl w:val="2"/>
        <w:rPr>
          <w:del w:id="5299" w:author="Houyem Rais" w:date="2024-02-22T15:03:00Z"/>
        </w:rPr>
        <w:pPrChange w:id="5300" w:author="Houyem Rais" w:date="2024-02-22T15:03:00Z">
          <w:pPr>
            <w:pStyle w:val="ListParagraph"/>
          </w:pPr>
        </w:pPrChange>
      </w:pPr>
      <w:del w:id="5301" w:author="Houyem Rais" w:date="2024-02-22T15:03:00Z">
        <w:r w:rsidRPr="00007B3E" w:rsidDel="00CB2812">
          <w:rPr>
            <w:b/>
            <w:bCs/>
          </w:rPr>
          <w:delText>Etablir une stratégie du secteur ferroviaire à long terme :</w:delText>
        </w:r>
        <w:r w:rsidRPr="00007B3E" w:rsidDel="00CB2812">
          <w:delText xml:space="preserve"> Une concession n’est pas un simple moyen d’atteindre un but, comme mobiliser </w:delText>
        </w:r>
        <w:r w:rsidR="005B7434" w:rsidRPr="00007B3E" w:rsidDel="00CB2812">
          <w:delText>le financement</w:delText>
        </w:r>
        <w:r w:rsidRPr="00007B3E" w:rsidDel="00CB2812">
          <w:delText xml:space="preserve"> international et amener un investisseur privé à maintenir des services de transport sur une ligne qui, autrement, </w:delText>
        </w:r>
        <w:r w:rsidR="00493812" w:rsidRPr="00007B3E" w:rsidDel="00CB2812">
          <w:delText>continuerait à être abandonnée (comme dans le cas présent)</w:delText>
        </w:r>
        <w:r w:rsidRPr="00007B3E" w:rsidDel="00CB2812">
          <w:delText>. Une concession doit s’intégrer dans une vision à long terme pour le secteur du transport en général et le secteur ferroviaire en particulier. En effet, la viabilité financière des concessions nécessite une visibilité sur les flux de marchandises</w:delText>
        </w:r>
        <w:r w:rsidR="006477F5" w:rsidRPr="00007B3E" w:rsidDel="00CB2812">
          <w:delText xml:space="preserve"> (ou de minerai)</w:delText>
        </w:r>
        <w:r w:rsidRPr="00007B3E" w:rsidDel="00CB2812">
          <w:delText xml:space="preserve"> avec des mécanismes d’incitation pour un report du trafic vers de la route vers le ferroviaire. Dans ce contexte, une concession doit être définie dans le cadre d’une stratégie globale de développement d’un système de transport où L’État doit exercer son rôle de décideur, de régulateur, de détenteur des infrastructures et de client des services de transport. Ce qui nécessite de renforcer ses capacités de bonne gouvernance. </w:delText>
        </w:r>
      </w:del>
    </w:p>
    <w:p w14:paraId="1DCA41F9" w14:textId="79F338FD" w:rsidR="0070448C" w:rsidRPr="00007B3E" w:rsidDel="00CB2812" w:rsidRDefault="0070448C" w:rsidP="00CB2812">
      <w:pPr>
        <w:pStyle w:val="ListParagraph"/>
        <w:numPr>
          <w:ilvl w:val="1"/>
          <w:numId w:val="1"/>
        </w:numPr>
        <w:tabs>
          <w:tab w:val="left" w:pos="2730"/>
        </w:tabs>
        <w:spacing w:before="240" w:after="240"/>
        <w:ind w:left="1134"/>
        <w:jc w:val="left"/>
        <w:outlineLvl w:val="2"/>
        <w:rPr>
          <w:del w:id="5302" w:author="Houyem Rais" w:date="2024-02-22T15:03:00Z"/>
        </w:rPr>
        <w:pPrChange w:id="5303" w:author="Houyem Rais" w:date="2024-02-22T15:03:00Z">
          <w:pPr>
            <w:pStyle w:val="ListParagraph"/>
          </w:pPr>
        </w:pPrChange>
      </w:pPr>
      <w:del w:id="5304" w:author="Houyem Rais" w:date="2024-02-22T15:03:00Z">
        <w:r w:rsidRPr="00007B3E" w:rsidDel="00CB2812">
          <w:rPr>
            <w:b/>
            <w:bCs/>
          </w:rPr>
          <w:delText>Sécuriser les engagements financiers publics</w:delText>
        </w:r>
        <w:r w:rsidRPr="00007B3E" w:rsidDel="00CB2812">
          <w:delText> : Le concessionnaire ne peut financer à lui seul des décennies de sous-investissements ferroviaires. Aussi, il est essentiel d’instaurer une certaine discipline et probablement des garanties de paiement en faveur de tout partenaire privé futur. L</w:delText>
        </w:r>
        <w:r w:rsidR="00BA3242" w:rsidRPr="00007B3E" w:rsidDel="00CB2812">
          <w:delText xml:space="preserve">’Etat </w:delText>
        </w:r>
        <w:r w:rsidRPr="00007B3E" w:rsidDel="00CB2812">
          <w:delText xml:space="preserve">doit participer financièrement à la construction et à l’entretien durable des infrastructures de transport </w:delText>
        </w:r>
        <w:r w:rsidR="007A3BCA" w:rsidRPr="00007B3E" w:rsidDel="00CB2812">
          <w:delText>ferroviaire</w:delText>
        </w:r>
        <w:r w:rsidRPr="00007B3E" w:rsidDel="00CB2812">
          <w:delText xml:space="preserve">. Un cadre contractuel approprié doit être en place pour mobiliser les ressources nécessaires au financement durable des infrastructures ferroviaires par l’État, selon une perspective similaire à celle appliquée aux routes. La création de fonds ferroviaires sur le modèle des fonds routiers existants dans d’autres pays d’Afrique pourrait être envisagée. </w:delText>
        </w:r>
      </w:del>
    </w:p>
    <w:p w14:paraId="20B6F58C" w14:textId="7D46E50A" w:rsidR="0070448C" w:rsidRPr="00007B3E" w:rsidDel="00CB2812" w:rsidRDefault="0070448C" w:rsidP="00CB2812">
      <w:pPr>
        <w:pStyle w:val="ListParagraph"/>
        <w:numPr>
          <w:ilvl w:val="1"/>
          <w:numId w:val="1"/>
        </w:numPr>
        <w:tabs>
          <w:tab w:val="left" w:pos="2730"/>
        </w:tabs>
        <w:spacing w:before="240" w:after="240"/>
        <w:ind w:left="1134"/>
        <w:jc w:val="left"/>
        <w:outlineLvl w:val="2"/>
        <w:rPr>
          <w:del w:id="5305" w:author="Houyem Rais" w:date="2024-02-22T15:03:00Z"/>
        </w:rPr>
        <w:pPrChange w:id="5306" w:author="Houyem Rais" w:date="2024-02-22T15:03:00Z">
          <w:pPr>
            <w:pStyle w:val="ListParagraph"/>
          </w:pPr>
        </w:pPrChange>
      </w:pPr>
      <w:del w:id="5307" w:author="Houyem Rais" w:date="2024-02-22T15:03:00Z">
        <w:r w:rsidRPr="00007B3E" w:rsidDel="00CB2812">
          <w:rPr>
            <w:b/>
            <w:bCs/>
          </w:rPr>
          <w:delText>Bien préciser les responsabilités du partenaire public et du partenaire privé</w:delText>
        </w:r>
        <w:r w:rsidRPr="00007B3E" w:rsidDel="00CB2812">
          <w:delText xml:space="preserve"> : Les contrats de concession doivent préciser les responsabilités du concessionnaire, compatibles avec les objectifs de la stratégie. Dans tous les cas, la règle principale devrait être que l’ensemble des coûts de l’infrastructure soient intégralement couverts par le concessionnaire et l’État. Quatre éléments sont alors d’une importance vitale : i) une estimation précise des coûts d’entretien de l’infrastructure au moment de définir le système de financement dans l’accord de concession s’appuyant sur un plan de maintenance quinquennal contractuel et mis à jour avec l’évolution des trafics constatés; ii) la détermination par un régulateur indépendant du juste prix à payer par </w:delText>
        </w:r>
        <w:r w:rsidR="006A3C4B" w:rsidRPr="00007B3E" w:rsidDel="00CB2812">
          <w:delText>la SNCFT (</w:delText>
        </w:r>
        <w:r w:rsidR="000163C1" w:rsidRPr="00007B3E" w:rsidDel="00CB2812">
          <w:delText>et, le cas échéant, le GCT)</w:delText>
        </w:r>
        <w:r w:rsidRPr="00007B3E" w:rsidDel="00CB2812">
          <w:delText xml:space="preserve"> </w:delText>
        </w:r>
        <w:r w:rsidR="000163C1" w:rsidRPr="00007B3E" w:rsidDel="00CB2812">
          <w:delText xml:space="preserve">au </w:delText>
        </w:r>
        <w:r w:rsidRPr="00007B3E" w:rsidDel="00CB2812">
          <w:delText xml:space="preserve">concessionnaire ; iii) l’acceptation d’une méthode souple de fixation </w:delText>
        </w:r>
        <w:r w:rsidR="000163C1" w:rsidRPr="00007B3E" w:rsidDel="00CB2812">
          <w:delText>du prix du sillon</w:delText>
        </w:r>
        <w:r w:rsidRPr="00007B3E" w:rsidDel="00CB2812">
          <w:delText xml:space="preserve">  sur la base d’une évaluation équitable, indépendante et transparente des résultats financiers de la concession ; et iv) l’attribution de l’entière responsabilité de l’exécution des travaux de réhabilitation à des opérateurs privés.</w:delText>
        </w:r>
      </w:del>
    </w:p>
    <w:p w14:paraId="3B191A9C" w14:textId="763E5B29" w:rsidR="0070448C" w:rsidRPr="00007B3E" w:rsidDel="00CB2812" w:rsidRDefault="0070448C" w:rsidP="00CB2812">
      <w:pPr>
        <w:pStyle w:val="ListParagraph"/>
        <w:numPr>
          <w:ilvl w:val="1"/>
          <w:numId w:val="1"/>
        </w:numPr>
        <w:tabs>
          <w:tab w:val="left" w:pos="2730"/>
        </w:tabs>
        <w:spacing w:before="240" w:after="240"/>
        <w:ind w:left="1134"/>
        <w:jc w:val="left"/>
        <w:outlineLvl w:val="2"/>
        <w:rPr>
          <w:del w:id="5308" w:author="Houyem Rais" w:date="2024-02-22T15:03:00Z"/>
        </w:rPr>
        <w:pPrChange w:id="5309" w:author="Houyem Rais" w:date="2024-02-22T15:03:00Z">
          <w:pPr>
            <w:pStyle w:val="ListParagraph"/>
          </w:pPr>
        </w:pPrChange>
      </w:pPr>
      <w:del w:id="5310" w:author="Houyem Rais" w:date="2024-02-22T15:03:00Z">
        <w:r w:rsidRPr="00007B3E" w:rsidDel="00CB2812">
          <w:rPr>
            <w:b/>
            <w:bCs/>
          </w:rPr>
          <w:delText>Créer des organes de régulation du secteur ferroviaire </w:delText>
        </w:r>
        <w:r w:rsidRPr="00007B3E" w:rsidDel="00CB2812">
          <w:delText xml:space="preserve">: Pour améliorer la performance des concessions, il est indispensable de mettre en place et de consolider des organes de régulation solides, indépendants et responsables pour résoudre les problèmes imprévus qui pourraient survenir durant la concession. Ils offriraient à tous les participants au processus plus de marge de manœuvre dans la gestion des accords et plus de visibilité pour la prise des décisions. À cet égard, il faut établir un ensemble de règles claires pour le suivi de la concession afin d’éviter qu’elle ne prenne une tournure indésirable. Le concessionnaire doit fournir au régulateur, de façon régulière et dans une forme préétablie, des informations financières et opérationnelles détaillées pour le calcul d’indicateurs essentiels (taux de rendement des fonds propres et des immobilisations, taux de rentabilité économique, etc.). Cette communication permettra de calculer en toute transparence la contribution de l’État au financement de l’infrastructure ferroviaire, et de moduler la redevance de </w:delText>
        </w:r>
        <w:r w:rsidR="00C622A6" w:rsidRPr="00007B3E" w:rsidDel="00CB2812">
          <w:delText>chaque sillon</w:delText>
        </w:r>
        <w:r w:rsidRPr="00007B3E" w:rsidDel="00CB2812">
          <w:delText xml:space="preserve">. Les audits annuels indépendants des comptes financiers et des résultats d’exploitation du concessionnaire doivent aussi être transmis au régulateur du chemin de fer à des </w:delText>
        </w:r>
        <w:r w:rsidR="00C622A6" w:rsidRPr="00007B3E" w:rsidDel="00CB2812">
          <w:delText>échéances</w:delText>
        </w:r>
        <w:r w:rsidRPr="00007B3E" w:rsidDel="00CB2812">
          <w:delText xml:space="preserve"> </w:delText>
        </w:r>
        <w:r w:rsidR="00C622A6" w:rsidRPr="00007B3E" w:rsidDel="00CB2812">
          <w:delText>annuelles</w:delText>
        </w:r>
        <w:r w:rsidRPr="00007B3E" w:rsidDel="00CB2812">
          <w:delText>.</w:delText>
        </w:r>
      </w:del>
    </w:p>
    <w:p w14:paraId="4AC346DA" w14:textId="0B2C317D" w:rsidR="00FF05E0" w:rsidRPr="00007B3E" w:rsidDel="00CB2812" w:rsidRDefault="00FF05E0" w:rsidP="00CB2812">
      <w:pPr>
        <w:pStyle w:val="Titre31"/>
        <w:numPr>
          <w:ilvl w:val="1"/>
          <w:numId w:val="1"/>
        </w:numPr>
        <w:tabs>
          <w:tab w:val="left" w:pos="2730"/>
        </w:tabs>
        <w:ind w:left="1134"/>
        <w:outlineLvl w:val="2"/>
        <w:rPr>
          <w:del w:id="5311" w:author="Houyem Rais" w:date="2024-02-22T15:03:00Z"/>
        </w:rPr>
        <w:pPrChange w:id="5312" w:author="Houyem Rais" w:date="2024-02-22T15:03:00Z">
          <w:pPr>
            <w:pStyle w:val="Titre31"/>
          </w:pPr>
        </w:pPrChange>
      </w:pPr>
      <w:del w:id="5313" w:author="Houyem Rais" w:date="2024-02-22T15:03:00Z">
        <w:r w:rsidRPr="00007B3E" w:rsidDel="00CB2812">
          <w:delText>Comparaison critique des meilleurs scénarios à la situation actuelle</w:delText>
        </w:r>
      </w:del>
    </w:p>
    <w:p w14:paraId="0ADF4AFA" w14:textId="60CF99F7" w:rsidR="00C35700" w:rsidRPr="00007B3E" w:rsidDel="00CB2812" w:rsidRDefault="00467BC9" w:rsidP="00CB2812">
      <w:pPr>
        <w:numPr>
          <w:ilvl w:val="1"/>
          <w:numId w:val="1"/>
        </w:numPr>
        <w:tabs>
          <w:tab w:val="left" w:pos="2730"/>
        </w:tabs>
        <w:spacing w:before="240" w:after="240"/>
        <w:ind w:left="1134"/>
        <w:jc w:val="left"/>
        <w:outlineLvl w:val="2"/>
        <w:rPr>
          <w:del w:id="5314" w:author="Houyem Rais" w:date="2024-02-22T15:03:00Z"/>
        </w:rPr>
        <w:pPrChange w:id="5315" w:author="Houyem Rais" w:date="2024-02-22T15:03:00Z">
          <w:pPr/>
        </w:pPrChange>
      </w:pPr>
      <w:del w:id="5316" w:author="Houyem Rais" w:date="2024-02-22T15:03:00Z">
        <w:r w:rsidRPr="00007B3E" w:rsidDel="00CB2812">
          <w:delText>Le choix du type de PPP pour chaque famille d’infrastructures dépend de plusieurs facteurs, allant de la conception équilibrée des contrats à la répartition équitable des risques entre les parties publiques et privées, jusqu’à l’obtention de l’engagement des différentes parties prenantes, afin d’améliorer la prestation de service. Il est également essentiel d’assurer un changement durable (notamment en termes de qualité de service et de capacité du secteur privé à fournir ce service) pour faciliter la prestation à long terme pendant une longue période après la réalisation de la transaction.</w:delText>
        </w:r>
      </w:del>
    </w:p>
    <w:p w14:paraId="0C4C015A" w14:textId="502D2BA4" w:rsidR="00467BC9" w:rsidRPr="00007B3E" w:rsidDel="00CB2812" w:rsidRDefault="00467BC9" w:rsidP="00CB2812">
      <w:pPr>
        <w:pStyle w:val="Titre41"/>
        <w:numPr>
          <w:ilvl w:val="1"/>
          <w:numId w:val="1"/>
        </w:numPr>
        <w:tabs>
          <w:tab w:val="left" w:pos="2730"/>
        </w:tabs>
        <w:ind w:left="1134"/>
        <w:outlineLvl w:val="2"/>
        <w:rPr>
          <w:del w:id="5317" w:author="Houyem Rais" w:date="2024-02-22T15:03:00Z"/>
          <w:lang w:val="fr-FR"/>
        </w:rPr>
        <w:pPrChange w:id="5318" w:author="Houyem Rais" w:date="2024-02-22T15:03:00Z">
          <w:pPr>
            <w:pStyle w:val="Titre41"/>
          </w:pPr>
        </w:pPrChange>
      </w:pPr>
      <w:bookmarkStart w:id="5319" w:name="_Toc141255678"/>
      <w:bookmarkStart w:id="5320" w:name="_Toc141255997"/>
      <w:bookmarkStart w:id="5321" w:name="_Toc142174676"/>
      <w:bookmarkStart w:id="5322" w:name="_Toc158885006"/>
      <w:del w:id="5323" w:author="Houyem Rais" w:date="2024-02-22T15:03:00Z">
        <w:r w:rsidRPr="00007B3E" w:rsidDel="00CB2812">
          <w:rPr>
            <w:lang w:val="fr-FR"/>
          </w:rPr>
          <w:delText>Considérations générales relatives au choix de l’option de réalisation du projet</w:delText>
        </w:r>
        <w:bookmarkEnd w:id="5319"/>
        <w:bookmarkEnd w:id="5320"/>
        <w:bookmarkEnd w:id="5321"/>
        <w:bookmarkEnd w:id="5322"/>
      </w:del>
    </w:p>
    <w:p w14:paraId="5ADC84ED" w14:textId="03212C33" w:rsidR="00467BC9" w:rsidRPr="00007B3E" w:rsidDel="00CB2812" w:rsidRDefault="00467BC9" w:rsidP="00CB2812">
      <w:pPr>
        <w:numPr>
          <w:ilvl w:val="1"/>
          <w:numId w:val="1"/>
        </w:numPr>
        <w:tabs>
          <w:tab w:val="left" w:pos="2730"/>
        </w:tabs>
        <w:spacing w:before="240" w:after="240"/>
        <w:ind w:left="1134"/>
        <w:jc w:val="left"/>
        <w:outlineLvl w:val="2"/>
        <w:rPr>
          <w:del w:id="5324" w:author="Houyem Rais" w:date="2024-02-22T15:03:00Z"/>
        </w:rPr>
        <w:pPrChange w:id="5325" w:author="Houyem Rais" w:date="2024-02-22T15:03:00Z">
          <w:pPr/>
        </w:pPrChange>
      </w:pPr>
      <w:del w:id="5326" w:author="Houyem Rais" w:date="2024-02-22T15:03:00Z">
        <w:r w:rsidRPr="00007B3E" w:rsidDel="00CB2812">
          <w:delText xml:space="preserve">Lors du choix de l’option appropriée de mise en œuvre de projets de </w:delText>
        </w:r>
        <w:r w:rsidR="009512FA" w:rsidRPr="00007B3E" w:rsidDel="00CB2812">
          <w:delText>ferroviaires</w:delText>
        </w:r>
        <w:r w:rsidRPr="00007B3E" w:rsidDel="00CB2812">
          <w:delText>, les enseignements suivants tirés de la pratique internationale doivent être pris en considération :</w:delText>
        </w:r>
      </w:del>
    </w:p>
    <w:p w14:paraId="58E470E2" w14:textId="0FB498F8"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27" w:author="Houyem Rais" w:date="2024-02-22T15:03:00Z"/>
        </w:rPr>
        <w:pPrChange w:id="5328" w:author="Houyem Rais" w:date="2024-02-22T15:03:00Z">
          <w:pPr>
            <w:pStyle w:val="ListParagraph"/>
          </w:pPr>
        </w:pPrChange>
      </w:pPr>
      <w:del w:id="5329" w:author="Houyem Rais" w:date="2024-02-22T15:03:00Z">
        <w:r w:rsidRPr="00007B3E" w:rsidDel="00CB2812">
          <w:delText xml:space="preserve">L'adaptation des modèles de réalisation en PPP dans les projets </w:delText>
        </w:r>
        <w:r w:rsidR="009512FA" w:rsidRPr="00007B3E" w:rsidDel="00CB2812">
          <w:delText>ferroviaires</w:delText>
        </w:r>
        <w:r w:rsidRPr="00007B3E" w:rsidDel="00CB2812">
          <w:delText xml:space="preserve"> nécessite un processus d'apprentissage important. Les pays qui ont obtenu de bons résultats ont traversé un effort et un processus significatifs qui ont démontré un leadership fort et de bonnes pratiques de gestion. Il convient de noter que cela n'a pas été réalisé du jour au lendemain et qu'il y avait des </w:delText>
        </w:r>
        <w:r w:rsidR="00782B4C" w:rsidRPr="00007B3E" w:rsidDel="00CB2812">
          <w:delText>blocages</w:delText>
        </w:r>
        <w:r w:rsidRPr="00007B3E" w:rsidDel="00CB2812">
          <w:delText xml:space="preserve"> et </w:delText>
        </w:r>
        <w:r w:rsidR="005367A1" w:rsidRPr="00007B3E" w:rsidDel="00CB2812">
          <w:delText>une résistance au changement</w:delText>
        </w:r>
        <w:r w:rsidRPr="00007B3E" w:rsidDel="00CB2812">
          <w:delText xml:space="preserve">, mais </w:delText>
        </w:r>
        <w:r w:rsidR="005367A1" w:rsidRPr="00007B3E" w:rsidDel="00CB2812">
          <w:delText xml:space="preserve">des itérations </w:delText>
        </w:r>
        <w:r w:rsidRPr="00007B3E" w:rsidDel="00CB2812">
          <w:delText>continue</w:delText>
        </w:r>
        <w:r w:rsidR="005367A1" w:rsidRPr="00007B3E" w:rsidDel="00CB2812">
          <w:delText xml:space="preserve">s </w:delText>
        </w:r>
        <w:r w:rsidRPr="00007B3E" w:rsidDel="00CB2812">
          <w:delText>devrai</w:delText>
        </w:r>
        <w:r w:rsidR="005367A1" w:rsidRPr="00007B3E" w:rsidDel="00CB2812">
          <w:delText>en</w:delText>
        </w:r>
        <w:r w:rsidRPr="00007B3E" w:rsidDel="00CB2812">
          <w:delText>t être utilisée</w:delText>
        </w:r>
        <w:r w:rsidR="001D5099" w:rsidRPr="00007B3E" w:rsidDel="00CB2812">
          <w:delText>s</w:delText>
        </w:r>
        <w:r w:rsidRPr="00007B3E" w:rsidDel="00CB2812">
          <w:delText xml:space="preserve"> pour déterminer les caractéristiques optimales du modèle</w:delText>
        </w:r>
        <w:r w:rsidR="001D5099" w:rsidRPr="00007B3E" w:rsidDel="00CB2812">
          <w:delText xml:space="preserve"> de réalisation le plus approp</w:delText>
        </w:r>
        <w:r w:rsidR="00CE75A6" w:rsidRPr="00007B3E" w:rsidDel="00CB2812">
          <w:delText>rié</w:delText>
        </w:r>
        <w:r w:rsidRPr="00007B3E" w:rsidDel="00CB2812">
          <w:delText xml:space="preserve"> ;</w:delText>
        </w:r>
      </w:del>
    </w:p>
    <w:p w14:paraId="4ECB6072" w14:textId="41059857"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30" w:author="Houyem Rais" w:date="2024-02-22T15:03:00Z"/>
        </w:rPr>
        <w:pPrChange w:id="5331" w:author="Houyem Rais" w:date="2024-02-22T15:03:00Z">
          <w:pPr>
            <w:pStyle w:val="ListParagraph"/>
          </w:pPr>
        </w:pPrChange>
      </w:pPr>
      <w:del w:id="5332" w:author="Houyem Rais" w:date="2024-02-22T15:03:00Z">
        <w:r w:rsidRPr="00007B3E" w:rsidDel="00CB2812">
          <w:delText>Une bonne communication ouverte au sein des équipes de projet est essentielle tout au long du développement du projet jusqu'à son achèvement. En outre, il est crucial que le secteur public</w:delText>
        </w:r>
        <w:r w:rsidR="00CE75A6" w:rsidRPr="00007B3E" w:rsidDel="00CB2812">
          <w:delText xml:space="preserve">, en particulier la SCFT, </w:delText>
        </w:r>
        <w:r w:rsidR="002C4BE8" w:rsidRPr="00007B3E" w:rsidDel="00CB2812">
          <w:delText xml:space="preserve">consulte </w:delText>
        </w:r>
        <w:r w:rsidRPr="00007B3E" w:rsidDel="00CB2812">
          <w:delText xml:space="preserve">le secteur privé (entrepreneurs, organismes de recherche, chaîne d'approvisionnement) </w:delText>
        </w:r>
        <w:r w:rsidR="002C4BE8" w:rsidRPr="00007B3E" w:rsidDel="00CB2812">
          <w:delText>pour peaufiner</w:delText>
        </w:r>
        <w:r w:rsidRPr="00007B3E" w:rsidDel="00CB2812">
          <w:delText xml:space="preserve"> le développement de nouveaux modèles, innovations, systèmes et pratiques. Il est également très important d'utiliser un processus de passation de marché transparent et équitable ;</w:delText>
        </w:r>
      </w:del>
    </w:p>
    <w:p w14:paraId="6B3FE727" w14:textId="4BD8371F"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33" w:author="Houyem Rais" w:date="2024-02-22T15:03:00Z"/>
        </w:rPr>
        <w:pPrChange w:id="5334" w:author="Houyem Rais" w:date="2024-02-22T15:03:00Z">
          <w:pPr>
            <w:pStyle w:val="ListParagraph"/>
          </w:pPr>
        </w:pPrChange>
      </w:pPr>
      <w:del w:id="5335" w:author="Houyem Rais" w:date="2024-02-22T15:03:00Z">
        <w:r w:rsidRPr="00007B3E" w:rsidDel="00CB2812">
          <w:delText>Le transfert des risques est le défi le plus important. La plupart des promoteurs</w:delText>
        </w:r>
        <w:r w:rsidR="002C4BE8" w:rsidRPr="00007B3E" w:rsidDel="00CB2812">
          <w:delText xml:space="preserve"> privés</w:delText>
        </w:r>
        <w:r w:rsidRPr="00007B3E" w:rsidDel="00CB2812">
          <w:delText xml:space="preserve"> évitent généralement </w:delText>
        </w:r>
        <w:r w:rsidR="00C20AB0" w:rsidRPr="00007B3E" w:rsidDel="00CB2812">
          <w:delText xml:space="preserve">les projets où </w:delText>
        </w:r>
        <w:r w:rsidR="00305B75" w:rsidRPr="00007B3E" w:rsidDel="00CB2812">
          <w:delText>les risques ne sont pas bien définis et raisonnablement répartis. S</w:delText>
        </w:r>
        <w:r w:rsidRPr="00007B3E" w:rsidDel="00CB2812">
          <w:delText>euls les acteurs privés les plus expérimentés et avancés (champions de l'industrie) semblent accepter et gérer certains types de risques</w:delText>
        </w:r>
        <w:r w:rsidR="00305B75" w:rsidRPr="00007B3E" w:rsidDel="00CB2812">
          <w:delText xml:space="preserve"> (par exemple l’interface roue-rail)</w:delText>
        </w:r>
        <w:r w:rsidRPr="00007B3E" w:rsidDel="00CB2812">
          <w:delText>. Une fois que la gestion des risques commence à mûrir, il peut y avoir une optimisation des stratégies de partage des risques ;</w:delText>
        </w:r>
      </w:del>
    </w:p>
    <w:p w14:paraId="0D93B909" w14:textId="3D6DD075"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36" w:author="Houyem Rais" w:date="2024-02-22T15:03:00Z"/>
        </w:rPr>
        <w:pPrChange w:id="5337" w:author="Houyem Rais" w:date="2024-02-22T15:03:00Z">
          <w:pPr>
            <w:pStyle w:val="ListParagraph"/>
          </w:pPr>
        </w:pPrChange>
      </w:pPr>
      <w:del w:id="5338" w:author="Houyem Rais" w:date="2024-02-22T15:03:00Z">
        <w:r w:rsidRPr="00007B3E" w:rsidDel="00CB2812">
          <w:delText>L'implication de l’investisseur dans le projet le plus tôt possible dans la phase de planification est l'un des principaux facteurs-clés de succès des modèles de passation en PPP. C'est là que la constructibilité, l'optimisation des coûts et un impact précoce pour soutenir des concepts innovants dans la conception peuvent être atteints. Il est difficile d'y parvenir dans le modèle traditionnel où pas (ou peu) de modifications de la conception sont possibles une fois le contrat attribué ;</w:delText>
        </w:r>
      </w:del>
    </w:p>
    <w:p w14:paraId="772E371A" w14:textId="15B7AF53"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39" w:author="Houyem Rais" w:date="2024-02-22T15:03:00Z"/>
        </w:rPr>
        <w:pPrChange w:id="5340" w:author="Houyem Rais" w:date="2024-02-22T15:03:00Z">
          <w:pPr>
            <w:pStyle w:val="ListParagraph"/>
          </w:pPr>
        </w:pPrChange>
      </w:pPr>
      <w:del w:id="5341" w:author="Houyem Rais" w:date="2024-02-22T15:03:00Z">
        <w:r w:rsidRPr="00007B3E" w:rsidDel="00CB2812">
          <w:delText xml:space="preserve">La qualité et les </w:delText>
        </w:r>
        <w:r w:rsidR="00F3040B" w:rsidRPr="00007B3E" w:rsidDel="00CB2812">
          <w:delText xml:space="preserve">normes </w:delText>
        </w:r>
        <w:r w:rsidR="00416CD5" w:rsidRPr="00007B3E" w:rsidDel="00CB2812">
          <w:delText xml:space="preserve">ferroviaires </w:delText>
        </w:r>
        <w:r w:rsidRPr="00007B3E" w:rsidDel="00CB2812">
          <w:delText>sont des aspects très importants et ces aspects clés ne doivent pas être compromis. Il est important que les critères de planification et de conception appliqués dans les processus de passation en PPP soient égaux ou meilleurs par rapport à ceux des méthodes traditionnelles. Le contrôle de la qualité par les investisseurs peut être une forme de contrôle de la qualité pendant la phase de construction, et le fait d'avoir le bon niveau de spécifications de performance peut augmenter le potentiel d'innovations et de concepts alternatifs. En outre, les appels d'offres doivent être effectués en tenant compte non seulement des critères de prix, mais aussi de la qualité et de la répartition des risques, ce qui peut attirer des investisseurs de meilleure qualité ; et</w:delText>
        </w:r>
      </w:del>
    </w:p>
    <w:p w14:paraId="4304E06C" w14:textId="7A989CF7"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42" w:author="Houyem Rais" w:date="2024-02-22T15:03:00Z"/>
        </w:rPr>
        <w:pPrChange w:id="5343" w:author="Houyem Rais" w:date="2024-02-22T15:03:00Z">
          <w:pPr>
            <w:pStyle w:val="ListParagraph"/>
          </w:pPr>
        </w:pPrChange>
      </w:pPr>
      <w:del w:id="5344" w:author="Houyem Rais" w:date="2024-02-22T15:03:00Z">
        <w:r w:rsidRPr="00007B3E" w:rsidDel="00CB2812">
          <w:delText>Un portefeuille de passation de marché bien équilibré aide à maintenir la base du marché des investisseurs et des fournisseurs de services professionnels. Non seulement les projets, mais aussi les programmes doivent être analysés en tenant compte d'une stratégie de modèles de réalisation appropriée. De plus, la coordination de la livraison des projets avec d'autres secteurs d'infrastructure (</w:delText>
        </w:r>
        <w:r w:rsidR="00A367F9" w:rsidRPr="00007B3E" w:rsidDel="00CB2812">
          <w:delText>routier</w:delText>
        </w:r>
        <w:r w:rsidRPr="00007B3E" w:rsidDel="00CB2812">
          <w:delText>, portuaire, etc.) empêchera la surchauffe du marché.</w:delText>
        </w:r>
      </w:del>
    </w:p>
    <w:p w14:paraId="2D22725E" w14:textId="17C899FD" w:rsidR="00467BC9" w:rsidRPr="00007B3E" w:rsidDel="00CB2812" w:rsidRDefault="00467BC9" w:rsidP="00CB2812">
      <w:pPr>
        <w:pStyle w:val="Titre41"/>
        <w:numPr>
          <w:ilvl w:val="1"/>
          <w:numId w:val="1"/>
        </w:numPr>
        <w:tabs>
          <w:tab w:val="left" w:pos="2730"/>
        </w:tabs>
        <w:ind w:left="1134"/>
        <w:outlineLvl w:val="2"/>
        <w:rPr>
          <w:del w:id="5345" w:author="Houyem Rais" w:date="2024-02-22T15:03:00Z"/>
          <w:lang w:val="fr-FR"/>
        </w:rPr>
        <w:pPrChange w:id="5346" w:author="Houyem Rais" w:date="2024-02-22T15:03:00Z">
          <w:pPr>
            <w:pStyle w:val="Titre41"/>
          </w:pPr>
        </w:pPrChange>
      </w:pPr>
      <w:bookmarkStart w:id="5347" w:name="_Toc137137758"/>
      <w:bookmarkStart w:id="5348" w:name="_Toc141255679"/>
      <w:bookmarkStart w:id="5349" w:name="_Toc141255998"/>
      <w:bookmarkStart w:id="5350" w:name="_Toc142174677"/>
      <w:bookmarkStart w:id="5351" w:name="_Toc158885007"/>
      <w:del w:id="5352" w:author="Houyem Rais" w:date="2024-02-22T15:03:00Z">
        <w:r w:rsidRPr="00007B3E" w:rsidDel="00CB2812">
          <w:rPr>
            <w:lang w:val="fr-FR"/>
          </w:rPr>
          <w:delText>Critères de sélection des options de réalisation du projet</w:delText>
        </w:r>
        <w:bookmarkEnd w:id="5347"/>
        <w:bookmarkEnd w:id="5348"/>
        <w:bookmarkEnd w:id="5349"/>
        <w:bookmarkEnd w:id="5350"/>
        <w:bookmarkEnd w:id="5351"/>
      </w:del>
    </w:p>
    <w:p w14:paraId="1D8A3F8A" w14:textId="6EE8331D" w:rsidR="00467BC9" w:rsidRPr="00007B3E" w:rsidDel="00CB2812" w:rsidRDefault="00467BC9" w:rsidP="00CB2812">
      <w:pPr>
        <w:numPr>
          <w:ilvl w:val="1"/>
          <w:numId w:val="1"/>
        </w:numPr>
        <w:tabs>
          <w:tab w:val="left" w:pos="2730"/>
        </w:tabs>
        <w:spacing w:before="240" w:after="240"/>
        <w:ind w:left="1134"/>
        <w:jc w:val="left"/>
        <w:outlineLvl w:val="2"/>
        <w:rPr>
          <w:del w:id="5353" w:author="Houyem Rais" w:date="2024-02-22T15:03:00Z"/>
        </w:rPr>
        <w:pPrChange w:id="5354" w:author="Houyem Rais" w:date="2024-02-22T15:03:00Z">
          <w:pPr/>
        </w:pPrChange>
      </w:pPr>
      <w:del w:id="5355" w:author="Houyem Rais" w:date="2024-02-22T15:03:00Z">
        <w:r w:rsidRPr="00007B3E" w:rsidDel="00CB2812">
          <w:delText>La pertinence de l'option de réalisation doit être soigneusement examinée en tenant compte des besoins et des capacités du secteur public, des exigences du projet ainsi que des objectifs au niveau stratégique et au niveau du projet. Sur la base de l'analyse de benchmarks internationaux, les principaux critères suivants ont été identifiés pour enquête et évaluation dans le cadre du processus de sélection de l’option de réalisation appropriée :</w:delText>
        </w:r>
      </w:del>
    </w:p>
    <w:p w14:paraId="5BB45E3C" w14:textId="10667F77"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56" w:author="Houyem Rais" w:date="2024-02-22T15:03:00Z"/>
        </w:rPr>
        <w:pPrChange w:id="5357" w:author="Houyem Rais" w:date="2024-02-22T15:03:00Z">
          <w:pPr>
            <w:pStyle w:val="ListParagraph"/>
          </w:pPr>
        </w:pPrChange>
      </w:pPr>
      <w:del w:id="5358" w:author="Houyem Rais" w:date="2024-02-22T15:03:00Z">
        <w:r w:rsidRPr="00007B3E" w:rsidDel="00CB2812">
          <w:delText>Taille/échelle : par exemple, l'appel d’offres en PPP est plus efficace et s'applique généralement aux projets dont la valeur dépasse un certain seuil ;</w:delText>
        </w:r>
      </w:del>
    </w:p>
    <w:p w14:paraId="318FFA1E" w14:textId="4B896678"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59" w:author="Houyem Rais" w:date="2024-02-22T15:03:00Z"/>
        </w:rPr>
        <w:pPrChange w:id="5360" w:author="Houyem Rais" w:date="2024-02-22T15:03:00Z">
          <w:pPr>
            <w:pStyle w:val="ListParagraph"/>
          </w:pPr>
        </w:pPrChange>
      </w:pPr>
      <w:del w:id="5361" w:author="Houyem Rais" w:date="2024-02-22T15:03:00Z">
        <w:r w:rsidRPr="00007B3E" w:rsidDel="00CB2812">
          <w:delText>Complexité : certains projets complexes peuvent nécessiter plus d'innovation et de capacité à gérer les risques d'interface. Par conséquent, par exemple, le DBB avec une spécification de conception prescrite peut ne pas être la méthode de réalisation la plus appropriée pour les projets nécessitant une flexibilité de conception et de l'innovation ;</w:delText>
        </w:r>
      </w:del>
    </w:p>
    <w:p w14:paraId="7B7B0DF6" w14:textId="607D1DBF"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62" w:author="Houyem Rais" w:date="2024-02-22T15:03:00Z"/>
        </w:rPr>
        <w:pPrChange w:id="5363" w:author="Houyem Rais" w:date="2024-02-22T15:03:00Z">
          <w:pPr>
            <w:pStyle w:val="ListParagraph"/>
          </w:pPr>
        </w:pPrChange>
      </w:pPr>
      <w:del w:id="5364" w:author="Houyem Rais" w:date="2024-02-22T15:03:00Z">
        <w:r w:rsidRPr="00007B3E" w:rsidDel="00CB2812">
          <w:delText>Contraintes du programme : les modèles séparant la conception et la construction ne permettent pas de mener ces activités en parallèle et allongent donc le processus de réalisation. Le processus de passation des marchés PPP est long et complexe et, par conséquent, il n'est peut-être pas le plus approprié pour les projets dont les délais sont difficiles ;</w:delText>
        </w:r>
      </w:del>
    </w:p>
    <w:p w14:paraId="3AD397FE" w14:textId="6802D73C"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65" w:author="Houyem Rais" w:date="2024-02-22T15:03:00Z"/>
        </w:rPr>
        <w:pPrChange w:id="5366" w:author="Houyem Rais" w:date="2024-02-22T15:03:00Z">
          <w:pPr>
            <w:pStyle w:val="ListParagraph"/>
          </w:pPr>
        </w:pPrChange>
      </w:pPr>
      <w:del w:id="5367" w:author="Houyem Rais" w:date="2024-02-22T15:03:00Z">
        <w:r w:rsidRPr="00007B3E" w:rsidDel="00CB2812">
          <w:delText>Disponibilité des investisseurs : une évaluation du marché des investisseurs locaux/ internationaux doit être effectuée afin de déterminer la capacité du marché et l'appétit à prendre certains types de risques par les investisseurs ;</w:delText>
        </w:r>
      </w:del>
    </w:p>
    <w:p w14:paraId="627ACE67" w14:textId="60C27189"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68" w:author="Houyem Rais" w:date="2024-02-22T15:03:00Z"/>
        </w:rPr>
        <w:pPrChange w:id="5369" w:author="Houyem Rais" w:date="2024-02-22T15:03:00Z">
          <w:pPr>
            <w:pStyle w:val="ListParagraph"/>
          </w:pPr>
        </w:pPrChange>
      </w:pPr>
      <w:del w:id="5370" w:author="Houyem Rais" w:date="2024-02-22T15:03:00Z">
        <w:r w:rsidRPr="00007B3E" w:rsidDel="00CB2812">
          <w:delText>Marché de financement : de même, la capacité du marché de financement (fonds propres et dette) doit être prise en considération lorsque les sources de financement externes sont essentielles pour la réalisation du projet ;</w:delText>
        </w:r>
      </w:del>
    </w:p>
    <w:p w14:paraId="1C4D2B2C" w14:textId="23A925DE"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71" w:author="Houyem Rais" w:date="2024-02-22T15:03:00Z"/>
        </w:rPr>
        <w:pPrChange w:id="5372" w:author="Houyem Rais" w:date="2024-02-22T15:03:00Z">
          <w:pPr>
            <w:pStyle w:val="ListParagraph"/>
          </w:pPr>
        </w:pPrChange>
      </w:pPr>
      <w:del w:id="5373" w:author="Houyem Rais" w:date="2024-02-22T15:03:00Z">
        <w:r w:rsidRPr="00007B3E" w:rsidDel="00CB2812">
          <w:delText xml:space="preserve">Répartition des risques : c'est le facteur clé de l'évaluation. Le secteur public devrait déterminer son désir de conserver ou de transférer certains types de risques, par exemple l'interface D&amp;B, </w:delText>
        </w:r>
        <w:r w:rsidR="00156882" w:rsidRPr="00007B3E" w:rsidDel="00CB2812">
          <w:delText>maintenance</w:delText>
        </w:r>
        <w:r w:rsidRPr="00007B3E" w:rsidDel="00CB2812">
          <w:delText>, cycle de vie, financement, etc. ;</w:delText>
        </w:r>
      </w:del>
    </w:p>
    <w:p w14:paraId="577E0416" w14:textId="492C7CDD"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74" w:author="Houyem Rais" w:date="2024-02-22T15:03:00Z"/>
        </w:rPr>
        <w:pPrChange w:id="5375" w:author="Houyem Rais" w:date="2024-02-22T15:03:00Z">
          <w:pPr>
            <w:pStyle w:val="ListParagraph"/>
          </w:pPr>
        </w:pPrChange>
      </w:pPr>
      <w:del w:id="5376" w:author="Houyem Rais" w:date="2024-02-22T15:03:00Z">
        <w:r w:rsidRPr="00007B3E" w:rsidDel="00CB2812">
          <w:delText>Parties prenantes : l'identification des parties prenantes et leurs intérêts/préférences doivent être pris en compte à la lumière de la capacité du modèle de réalisation à s'adapter aux stratégies de gestion des parties prenantes appropriées ;</w:delText>
        </w:r>
      </w:del>
    </w:p>
    <w:p w14:paraId="186F9650" w14:textId="1FCB71BE"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77" w:author="Houyem Rais" w:date="2024-02-22T15:03:00Z"/>
        </w:rPr>
        <w:pPrChange w:id="5378" w:author="Houyem Rais" w:date="2024-02-22T15:03:00Z">
          <w:pPr>
            <w:pStyle w:val="ListParagraph"/>
          </w:pPr>
        </w:pPrChange>
      </w:pPr>
      <w:del w:id="5379" w:author="Houyem Rais" w:date="2024-02-22T15:03:00Z">
        <w:r w:rsidRPr="00007B3E" w:rsidDel="00CB2812">
          <w:delText>Savoir-faire du secteur public : divers modèles de réalisation nécessitent différents niveaux de capacité technique du secteur public et offrent une ampleur différente du transfert de connaissances du secteur privé ; et</w:delText>
        </w:r>
      </w:del>
    </w:p>
    <w:p w14:paraId="0BE63822" w14:textId="123DC1B4"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80" w:author="Houyem Rais" w:date="2024-02-22T15:03:00Z"/>
        </w:rPr>
        <w:pPrChange w:id="5381" w:author="Houyem Rais" w:date="2024-02-22T15:03:00Z">
          <w:pPr>
            <w:pStyle w:val="ListParagraph"/>
          </w:pPr>
        </w:pPrChange>
      </w:pPr>
      <w:del w:id="5382" w:author="Houyem Rais" w:date="2024-02-22T15:03:00Z">
        <w:r w:rsidRPr="00007B3E" w:rsidDel="00CB2812">
          <w:delText>Value for Money : il devrait être possible de démontrer que la méthode de passation sélectionnée est plus efficiente, efficace et économique que les autres alternatives envisagées.</w:delText>
        </w:r>
      </w:del>
    </w:p>
    <w:p w14:paraId="1A042541" w14:textId="46720BCD" w:rsidR="00467BC9" w:rsidRPr="00007B3E" w:rsidDel="00CB2812" w:rsidRDefault="00467BC9" w:rsidP="00CB2812">
      <w:pPr>
        <w:numPr>
          <w:ilvl w:val="1"/>
          <w:numId w:val="1"/>
        </w:numPr>
        <w:tabs>
          <w:tab w:val="left" w:pos="2730"/>
        </w:tabs>
        <w:spacing w:before="240" w:after="240"/>
        <w:ind w:left="1134"/>
        <w:jc w:val="left"/>
        <w:outlineLvl w:val="2"/>
        <w:rPr>
          <w:del w:id="5383" w:author="Houyem Rais" w:date="2024-02-22T15:03:00Z"/>
        </w:rPr>
        <w:pPrChange w:id="5384" w:author="Houyem Rais" w:date="2024-02-22T15:03:00Z">
          <w:pPr/>
        </w:pPrChange>
      </w:pPr>
      <w:del w:id="5385" w:author="Houyem Rais" w:date="2024-02-22T15:03:00Z">
        <w:r w:rsidRPr="00007B3E" w:rsidDel="00CB2812">
          <w:delText>La liste ci-dessus n'est pas exhaustive, mais elle englobe les principaux facteurs à prendre en compte lors de la sélection du modèle de réalisation le plus approprié. L'aspect clé à mentionner est que les critères d'évaluation peuvent être classés dans les trois domaines clés, à savoir :</w:delText>
        </w:r>
      </w:del>
    </w:p>
    <w:p w14:paraId="2C15EB3B" w14:textId="28D23545"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86" w:author="Houyem Rais" w:date="2024-02-22T15:03:00Z"/>
        </w:rPr>
        <w:pPrChange w:id="5387" w:author="Houyem Rais" w:date="2024-02-22T15:03:00Z">
          <w:pPr>
            <w:pStyle w:val="ListParagraph"/>
          </w:pPr>
        </w:pPrChange>
      </w:pPr>
      <w:del w:id="5388" w:author="Houyem Rais" w:date="2024-02-22T15:03:00Z">
        <w:r w:rsidRPr="00007B3E" w:rsidDel="00CB2812">
          <w:delText>Coût ;</w:delText>
        </w:r>
      </w:del>
    </w:p>
    <w:p w14:paraId="5FEE0E3F" w14:textId="2AB53C4D"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89" w:author="Houyem Rais" w:date="2024-02-22T15:03:00Z"/>
        </w:rPr>
        <w:pPrChange w:id="5390" w:author="Houyem Rais" w:date="2024-02-22T15:03:00Z">
          <w:pPr>
            <w:pStyle w:val="ListParagraph"/>
          </w:pPr>
        </w:pPrChange>
      </w:pPr>
      <w:del w:id="5391" w:author="Houyem Rais" w:date="2024-02-22T15:03:00Z">
        <w:r w:rsidRPr="00007B3E" w:rsidDel="00CB2812">
          <w:delText>Temps ; et</w:delText>
        </w:r>
      </w:del>
    </w:p>
    <w:p w14:paraId="4AA58298" w14:textId="2B914D64" w:rsidR="00467BC9" w:rsidRPr="00007B3E" w:rsidDel="00CB2812" w:rsidRDefault="00467BC9" w:rsidP="00CB2812">
      <w:pPr>
        <w:pStyle w:val="ListParagraph"/>
        <w:numPr>
          <w:ilvl w:val="1"/>
          <w:numId w:val="1"/>
        </w:numPr>
        <w:tabs>
          <w:tab w:val="left" w:pos="2730"/>
        </w:tabs>
        <w:spacing w:before="240" w:after="240"/>
        <w:ind w:left="1134"/>
        <w:jc w:val="left"/>
        <w:outlineLvl w:val="2"/>
        <w:rPr>
          <w:del w:id="5392" w:author="Houyem Rais" w:date="2024-02-22T15:03:00Z"/>
        </w:rPr>
        <w:pPrChange w:id="5393" w:author="Houyem Rais" w:date="2024-02-22T15:03:00Z">
          <w:pPr>
            <w:pStyle w:val="ListParagraph"/>
          </w:pPr>
        </w:pPrChange>
      </w:pPr>
      <w:del w:id="5394" w:author="Houyem Rais" w:date="2024-02-22T15:03:00Z">
        <w:r w:rsidRPr="00007B3E" w:rsidDel="00CB2812">
          <w:delText>Qualité.</w:delText>
        </w:r>
      </w:del>
    </w:p>
    <w:p w14:paraId="19B7F179" w14:textId="5653A642" w:rsidR="00284501" w:rsidRPr="00007B3E" w:rsidDel="00CB2812" w:rsidRDefault="0015284E" w:rsidP="00CB2812">
      <w:pPr>
        <w:pStyle w:val="Titre41"/>
        <w:numPr>
          <w:ilvl w:val="1"/>
          <w:numId w:val="1"/>
        </w:numPr>
        <w:tabs>
          <w:tab w:val="left" w:pos="2730"/>
        </w:tabs>
        <w:ind w:left="1134"/>
        <w:outlineLvl w:val="2"/>
        <w:rPr>
          <w:del w:id="5395" w:author="Houyem Rais" w:date="2024-02-22T15:03:00Z"/>
          <w:lang w:val="fr-FR"/>
        </w:rPr>
        <w:pPrChange w:id="5396" w:author="Houyem Rais" w:date="2024-02-22T15:03:00Z">
          <w:pPr>
            <w:pStyle w:val="Titre41"/>
          </w:pPr>
        </w:pPrChange>
      </w:pPr>
      <w:bookmarkStart w:id="5397" w:name="_Toc158885008"/>
      <w:del w:id="5398" w:author="Houyem Rais" w:date="2024-02-22T15:03:00Z">
        <w:r w:rsidRPr="00007B3E" w:rsidDel="00CB2812">
          <w:rPr>
            <w:lang w:val="fr-FR"/>
          </w:rPr>
          <w:delText>Répartition des risques selon les différentes options de réalisation</w:delText>
        </w:r>
        <w:bookmarkEnd w:id="5397"/>
      </w:del>
    </w:p>
    <w:p w14:paraId="0B2FC77F" w14:textId="352E28CE" w:rsidR="00467BC9" w:rsidRPr="00007B3E" w:rsidDel="00CB2812" w:rsidRDefault="00467BC9" w:rsidP="00CB2812">
      <w:pPr>
        <w:numPr>
          <w:ilvl w:val="1"/>
          <w:numId w:val="1"/>
        </w:numPr>
        <w:tabs>
          <w:tab w:val="left" w:pos="2730"/>
        </w:tabs>
        <w:spacing w:before="240" w:after="240"/>
        <w:ind w:left="1134"/>
        <w:jc w:val="left"/>
        <w:outlineLvl w:val="2"/>
        <w:rPr>
          <w:del w:id="5399" w:author="Houyem Rais" w:date="2024-02-22T15:03:00Z"/>
        </w:rPr>
        <w:pPrChange w:id="5400" w:author="Houyem Rais" w:date="2024-02-22T15:03:00Z">
          <w:pPr/>
        </w:pPrChange>
      </w:pPr>
      <w:del w:id="5401" w:author="Houyem Rais" w:date="2024-02-22T15:03:00Z">
        <w:r w:rsidRPr="00007B3E" w:rsidDel="00CB2812">
          <w:delText>Selon l’option PPP choisie, le partenaire privé peut être associé de diverses manières, en fonction des niveaux de risque et de responsabilités transférés et/ou conservés par les parties au contrat, comme indiqué dans le tableau suivant.</w:delText>
        </w:r>
      </w:del>
    </w:p>
    <w:p w14:paraId="25B118A6" w14:textId="483457F2" w:rsidR="009512FA" w:rsidRPr="00007B3E" w:rsidDel="00CB2812" w:rsidRDefault="009512FA" w:rsidP="00CB2812">
      <w:pPr>
        <w:pStyle w:val="Caption"/>
        <w:numPr>
          <w:ilvl w:val="1"/>
          <w:numId w:val="1"/>
        </w:numPr>
        <w:tabs>
          <w:tab w:val="left" w:pos="2730"/>
        </w:tabs>
        <w:spacing w:before="240" w:after="240"/>
        <w:ind w:left="1134"/>
        <w:jc w:val="left"/>
        <w:outlineLvl w:val="2"/>
        <w:rPr>
          <w:del w:id="5402" w:author="Houyem Rais" w:date="2024-02-22T15:03:00Z"/>
        </w:rPr>
        <w:pPrChange w:id="5403" w:author="Houyem Rais" w:date="2024-02-22T15:03:00Z">
          <w:pPr>
            <w:pStyle w:val="Caption"/>
          </w:pPr>
        </w:pPrChange>
      </w:pPr>
      <w:bookmarkStart w:id="5404" w:name="_Toc158885060"/>
      <w:del w:id="540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25</w:delText>
        </w:r>
        <w:r w:rsidDel="00CB2812">
          <w:rPr>
            <w:noProof/>
          </w:rPr>
          <w:fldChar w:fldCharType="end"/>
        </w:r>
        <w:r w:rsidRPr="00007B3E" w:rsidDel="00CB2812">
          <w:delText xml:space="preserve"> Répartition des responsabilités entre les acteurs publics et privés pour chaque option proposée</w:delText>
        </w:r>
        <w:bookmarkEnd w:id="5404"/>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079"/>
        <w:gridCol w:w="1736"/>
        <w:gridCol w:w="1762"/>
        <w:gridCol w:w="1736"/>
        <w:gridCol w:w="1749"/>
      </w:tblGrid>
      <w:tr w:rsidR="00787019" w:rsidRPr="00007B3E" w:rsidDel="00CB2812" w14:paraId="14594606" w14:textId="38A1138F" w:rsidTr="00A8239A">
        <w:trPr>
          <w:trHeight w:val="561"/>
          <w:tblHeader/>
          <w:del w:id="5406" w:author="Houyem Rais" w:date="2024-02-22T15:03:00Z"/>
        </w:trPr>
        <w:tc>
          <w:tcPr>
            <w:tcW w:w="0" w:type="auto"/>
            <w:shd w:val="clear" w:color="auto" w:fill="B4C6E7" w:themeFill="accent1" w:themeFillTint="66"/>
            <w:hideMark/>
          </w:tcPr>
          <w:p w14:paraId="43050AE2" w14:textId="03386616" w:rsidR="006A3338" w:rsidRPr="00007B3E" w:rsidDel="00CB2812" w:rsidRDefault="006A3338" w:rsidP="00CB2812">
            <w:pPr>
              <w:numPr>
                <w:ilvl w:val="1"/>
                <w:numId w:val="1"/>
              </w:numPr>
              <w:tabs>
                <w:tab w:val="left" w:pos="2730"/>
              </w:tabs>
              <w:spacing w:before="240" w:after="240"/>
              <w:ind w:left="1134"/>
              <w:jc w:val="left"/>
              <w:outlineLvl w:val="2"/>
              <w:rPr>
                <w:del w:id="5407" w:author="Houyem Rais" w:date="2024-02-22T15:03:00Z"/>
                <w:b/>
                <w:bCs/>
                <w:sz w:val="20"/>
                <w:szCs w:val="20"/>
              </w:rPr>
              <w:pPrChange w:id="5408" w:author="Houyem Rais" w:date="2024-02-22T15:03:00Z">
                <w:pPr>
                  <w:spacing w:before="40" w:after="60"/>
                </w:pPr>
              </w:pPrChange>
            </w:pPr>
            <w:del w:id="5409" w:author="Houyem Rais" w:date="2024-02-22T15:03:00Z">
              <w:r w:rsidRPr="00007B3E" w:rsidDel="00CB2812">
                <w:rPr>
                  <w:b/>
                  <w:bCs/>
                  <w:sz w:val="20"/>
                  <w:szCs w:val="20"/>
                </w:rPr>
                <w:delText>Risques/ responsabilités</w:delText>
              </w:r>
            </w:del>
          </w:p>
        </w:tc>
        <w:tc>
          <w:tcPr>
            <w:tcW w:w="0" w:type="auto"/>
            <w:shd w:val="clear" w:color="auto" w:fill="B4C6E7" w:themeFill="accent1" w:themeFillTint="66"/>
          </w:tcPr>
          <w:p w14:paraId="337F5F56" w14:textId="3A6F4C24" w:rsidR="006A3338" w:rsidRPr="00007B3E" w:rsidDel="00CB2812" w:rsidRDefault="006A3338" w:rsidP="00CB2812">
            <w:pPr>
              <w:numPr>
                <w:ilvl w:val="1"/>
                <w:numId w:val="1"/>
              </w:numPr>
              <w:tabs>
                <w:tab w:val="left" w:pos="2730"/>
              </w:tabs>
              <w:spacing w:before="240" w:after="240"/>
              <w:ind w:left="1134"/>
              <w:jc w:val="left"/>
              <w:outlineLvl w:val="2"/>
              <w:rPr>
                <w:del w:id="5410" w:author="Houyem Rais" w:date="2024-02-22T15:03:00Z"/>
                <w:b/>
                <w:bCs/>
                <w:sz w:val="20"/>
                <w:szCs w:val="20"/>
              </w:rPr>
              <w:pPrChange w:id="5411" w:author="Houyem Rais" w:date="2024-02-22T15:03:00Z">
                <w:pPr>
                  <w:spacing w:before="40" w:after="60"/>
                </w:pPr>
              </w:pPrChange>
            </w:pPr>
            <w:del w:id="5412" w:author="Houyem Rais" w:date="2024-02-22T15:03:00Z">
              <w:r w:rsidRPr="00007B3E" w:rsidDel="00CB2812">
                <w:rPr>
                  <w:b/>
                  <w:bCs/>
                  <w:sz w:val="18"/>
                  <w:szCs w:val="18"/>
                </w:rPr>
                <w:delText xml:space="preserve">Option </w:delText>
              </w:r>
              <w:r w:rsidDel="00CB2812">
                <w:rPr>
                  <w:b/>
                  <w:bCs/>
                  <w:sz w:val="18"/>
                  <w:szCs w:val="18"/>
                </w:rPr>
                <w:delText>0</w:delText>
              </w:r>
              <w:r w:rsidRPr="00007B3E" w:rsidDel="00CB2812">
                <w:rPr>
                  <w:b/>
                  <w:bCs/>
                  <w:sz w:val="18"/>
                  <w:szCs w:val="18"/>
                </w:rPr>
                <w:delText xml:space="preserve"> : </w:delText>
              </w:r>
              <w:r w:rsidDel="00CB2812">
                <w:rPr>
                  <w:b/>
                  <w:bCs/>
                  <w:sz w:val="18"/>
                  <w:szCs w:val="18"/>
                </w:rPr>
                <w:delText>MOP</w:delText>
              </w:r>
            </w:del>
          </w:p>
        </w:tc>
        <w:tc>
          <w:tcPr>
            <w:tcW w:w="0" w:type="auto"/>
            <w:shd w:val="clear" w:color="auto" w:fill="B4C6E7" w:themeFill="accent1" w:themeFillTint="66"/>
          </w:tcPr>
          <w:p w14:paraId="38793AE9" w14:textId="27BE0D37" w:rsidR="006A3338" w:rsidRPr="00007B3E" w:rsidDel="00CB2812" w:rsidRDefault="006A3338" w:rsidP="00CB2812">
            <w:pPr>
              <w:numPr>
                <w:ilvl w:val="1"/>
                <w:numId w:val="1"/>
              </w:numPr>
              <w:tabs>
                <w:tab w:val="left" w:pos="2730"/>
              </w:tabs>
              <w:spacing w:before="240" w:after="240"/>
              <w:ind w:left="1134"/>
              <w:jc w:val="left"/>
              <w:outlineLvl w:val="2"/>
              <w:rPr>
                <w:del w:id="5413" w:author="Houyem Rais" w:date="2024-02-22T15:03:00Z"/>
                <w:b/>
                <w:bCs/>
                <w:sz w:val="20"/>
                <w:szCs w:val="20"/>
              </w:rPr>
              <w:pPrChange w:id="5414" w:author="Houyem Rais" w:date="2024-02-22T15:03:00Z">
                <w:pPr>
                  <w:spacing w:before="40" w:after="60"/>
                </w:pPr>
              </w:pPrChange>
            </w:pPr>
            <w:del w:id="5415" w:author="Houyem Rais" w:date="2024-02-22T15:03:00Z">
              <w:r w:rsidRPr="00007B3E" w:rsidDel="00CB2812">
                <w:rPr>
                  <w:b/>
                  <w:bCs/>
                  <w:sz w:val="18"/>
                  <w:szCs w:val="18"/>
                </w:rPr>
                <w:delText xml:space="preserve">Option </w:delText>
              </w:r>
              <w:r w:rsidDel="00CB2812">
                <w:rPr>
                  <w:b/>
                  <w:bCs/>
                  <w:sz w:val="18"/>
                  <w:szCs w:val="18"/>
                </w:rPr>
                <w:delText>1</w:delText>
              </w:r>
              <w:r w:rsidRPr="00007B3E" w:rsidDel="00CB2812">
                <w:rPr>
                  <w:b/>
                  <w:bCs/>
                  <w:sz w:val="18"/>
                  <w:szCs w:val="18"/>
                </w:rPr>
                <w:delText> : Concession</w:delText>
              </w:r>
            </w:del>
          </w:p>
        </w:tc>
        <w:tc>
          <w:tcPr>
            <w:tcW w:w="0" w:type="auto"/>
            <w:shd w:val="clear" w:color="auto" w:fill="B4C6E7" w:themeFill="accent1" w:themeFillTint="66"/>
          </w:tcPr>
          <w:p w14:paraId="1DD5E03A" w14:textId="1C8D6C9B" w:rsidR="006A3338" w:rsidRPr="00007B3E" w:rsidDel="00CB2812" w:rsidRDefault="006A3338" w:rsidP="00CB2812">
            <w:pPr>
              <w:numPr>
                <w:ilvl w:val="1"/>
                <w:numId w:val="1"/>
              </w:numPr>
              <w:tabs>
                <w:tab w:val="left" w:pos="2730"/>
              </w:tabs>
              <w:spacing w:before="240" w:after="240"/>
              <w:ind w:left="1134"/>
              <w:jc w:val="left"/>
              <w:outlineLvl w:val="2"/>
              <w:rPr>
                <w:del w:id="5416" w:author="Houyem Rais" w:date="2024-02-22T15:03:00Z"/>
                <w:b/>
                <w:bCs/>
                <w:sz w:val="20"/>
                <w:szCs w:val="20"/>
              </w:rPr>
              <w:pPrChange w:id="5417" w:author="Houyem Rais" w:date="2024-02-22T15:03:00Z">
                <w:pPr>
                  <w:spacing w:before="40" w:after="60"/>
                </w:pPr>
              </w:pPrChange>
            </w:pPr>
            <w:del w:id="5418" w:author="Houyem Rais" w:date="2024-02-22T15:03:00Z">
              <w:r w:rsidRPr="00007B3E" w:rsidDel="00CB2812">
                <w:rPr>
                  <w:b/>
                  <w:bCs/>
                  <w:sz w:val="18"/>
                  <w:szCs w:val="18"/>
                </w:rPr>
                <w:delText xml:space="preserve">Option </w:delText>
              </w:r>
              <w:r w:rsidDel="00CB2812">
                <w:rPr>
                  <w:b/>
                  <w:bCs/>
                  <w:sz w:val="18"/>
                  <w:szCs w:val="18"/>
                </w:rPr>
                <w:delText>2</w:delText>
              </w:r>
              <w:r w:rsidRPr="00007B3E" w:rsidDel="00CB2812">
                <w:rPr>
                  <w:b/>
                  <w:bCs/>
                  <w:sz w:val="18"/>
                  <w:szCs w:val="18"/>
                </w:rPr>
                <w:delText> : Contrat de partenariat</w:delText>
              </w:r>
            </w:del>
          </w:p>
        </w:tc>
        <w:tc>
          <w:tcPr>
            <w:tcW w:w="0" w:type="auto"/>
            <w:shd w:val="clear" w:color="auto" w:fill="B4C6E7" w:themeFill="accent1" w:themeFillTint="66"/>
          </w:tcPr>
          <w:p w14:paraId="3107D3E8" w14:textId="6808E75F" w:rsidR="006A3338" w:rsidRPr="00007B3E" w:rsidDel="00CB2812" w:rsidRDefault="006A3338" w:rsidP="00CB2812">
            <w:pPr>
              <w:numPr>
                <w:ilvl w:val="1"/>
                <w:numId w:val="1"/>
              </w:numPr>
              <w:tabs>
                <w:tab w:val="left" w:pos="2730"/>
              </w:tabs>
              <w:spacing w:before="240" w:after="240"/>
              <w:ind w:left="1134"/>
              <w:jc w:val="left"/>
              <w:outlineLvl w:val="2"/>
              <w:rPr>
                <w:del w:id="5419" w:author="Houyem Rais" w:date="2024-02-22T15:03:00Z"/>
                <w:b/>
                <w:bCs/>
                <w:sz w:val="20"/>
                <w:szCs w:val="20"/>
              </w:rPr>
              <w:pPrChange w:id="5420" w:author="Houyem Rais" w:date="2024-02-22T15:03:00Z">
                <w:pPr>
                  <w:spacing w:before="40" w:after="60"/>
                </w:pPr>
              </w:pPrChange>
            </w:pPr>
            <w:del w:id="5421" w:author="Houyem Rais" w:date="2024-02-22T15:03:00Z">
              <w:r w:rsidRPr="00007B3E" w:rsidDel="00CB2812">
                <w:rPr>
                  <w:b/>
                  <w:bCs/>
                  <w:sz w:val="18"/>
                  <w:szCs w:val="18"/>
                </w:rPr>
                <w:delText xml:space="preserve">Option </w:delText>
              </w:r>
              <w:r w:rsidDel="00CB2812">
                <w:rPr>
                  <w:b/>
                  <w:bCs/>
                  <w:sz w:val="18"/>
                  <w:szCs w:val="18"/>
                </w:rPr>
                <w:delText>3</w:delText>
              </w:r>
              <w:r w:rsidRPr="00007B3E" w:rsidDel="00CB2812">
                <w:rPr>
                  <w:b/>
                  <w:bCs/>
                  <w:sz w:val="18"/>
                  <w:szCs w:val="18"/>
                </w:rPr>
                <w:delText> : EPC+F</w:delText>
              </w:r>
            </w:del>
          </w:p>
        </w:tc>
      </w:tr>
      <w:tr w:rsidR="00787019" w:rsidRPr="00007B3E" w:rsidDel="00CB2812" w14:paraId="12C7FA21" w14:textId="0CA13503" w:rsidTr="00A8239A">
        <w:trPr>
          <w:trHeight w:val="40"/>
          <w:del w:id="5422" w:author="Houyem Rais" w:date="2024-02-22T15:03:00Z"/>
        </w:trPr>
        <w:tc>
          <w:tcPr>
            <w:tcW w:w="0" w:type="auto"/>
            <w:hideMark/>
          </w:tcPr>
          <w:p w14:paraId="3FE00662" w14:textId="1B3A91F9" w:rsidR="006A3338" w:rsidRPr="00007B3E" w:rsidDel="00CB2812" w:rsidRDefault="006A3338" w:rsidP="00CB2812">
            <w:pPr>
              <w:numPr>
                <w:ilvl w:val="1"/>
                <w:numId w:val="1"/>
              </w:numPr>
              <w:tabs>
                <w:tab w:val="left" w:pos="2730"/>
              </w:tabs>
              <w:spacing w:before="240" w:after="240"/>
              <w:ind w:left="1134"/>
              <w:jc w:val="left"/>
              <w:outlineLvl w:val="2"/>
              <w:rPr>
                <w:del w:id="5423" w:author="Houyem Rais" w:date="2024-02-22T15:03:00Z"/>
                <w:b/>
                <w:bCs/>
                <w:sz w:val="20"/>
                <w:szCs w:val="20"/>
              </w:rPr>
              <w:pPrChange w:id="5424" w:author="Houyem Rais" w:date="2024-02-22T15:03:00Z">
                <w:pPr>
                  <w:spacing w:before="40" w:after="60"/>
                </w:pPr>
              </w:pPrChange>
            </w:pPr>
            <w:del w:id="5425" w:author="Houyem Rais" w:date="2024-02-22T15:03:00Z">
              <w:r w:rsidRPr="00007B3E" w:rsidDel="00CB2812">
                <w:rPr>
                  <w:b/>
                  <w:bCs/>
                  <w:sz w:val="20"/>
                  <w:szCs w:val="20"/>
                </w:rPr>
                <w:delText>Financement des travaux de construction</w:delText>
              </w:r>
            </w:del>
          </w:p>
        </w:tc>
        <w:tc>
          <w:tcPr>
            <w:tcW w:w="0" w:type="auto"/>
          </w:tcPr>
          <w:p w14:paraId="1061ABE8" w14:textId="363E0DD7" w:rsidR="006A3338" w:rsidRPr="00007B3E" w:rsidDel="00CB2812" w:rsidRDefault="006A3338" w:rsidP="00CB2812">
            <w:pPr>
              <w:numPr>
                <w:ilvl w:val="1"/>
                <w:numId w:val="1"/>
              </w:numPr>
              <w:tabs>
                <w:tab w:val="left" w:pos="2730"/>
              </w:tabs>
              <w:spacing w:before="240" w:after="240"/>
              <w:ind w:left="1134"/>
              <w:jc w:val="left"/>
              <w:outlineLvl w:val="2"/>
              <w:rPr>
                <w:del w:id="5426" w:author="Houyem Rais" w:date="2024-02-22T15:03:00Z"/>
                <w:sz w:val="20"/>
                <w:szCs w:val="20"/>
              </w:rPr>
              <w:pPrChange w:id="5427" w:author="Houyem Rais" w:date="2024-02-22T15:03:00Z">
                <w:pPr>
                  <w:spacing w:before="40" w:after="60"/>
                </w:pPr>
              </w:pPrChange>
            </w:pPr>
            <w:del w:id="5428" w:author="Houyem Rais" w:date="2024-02-22T15:03:00Z">
              <w:r w:rsidRPr="00007B3E" w:rsidDel="00CB2812">
                <w:rPr>
                  <w:sz w:val="18"/>
                  <w:szCs w:val="18"/>
                </w:rPr>
                <w:delText>Autorité contractante</w:delText>
              </w:r>
            </w:del>
          </w:p>
        </w:tc>
        <w:tc>
          <w:tcPr>
            <w:tcW w:w="0" w:type="auto"/>
          </w:tcPr>
          <w:p w14:paraId="0E0C8FA4" w14:textId="138A8526" w:rsidR="006A3338" w:rsidRPr="00007B3E" w:rsidDel="00CB2812" w:rsidRDefault="006A3338" w:rsidP="00CB2812">
            <w:pPr>
              <w:numPr>
                <w:ilvl w:val="1"/>
                <w:numId w:val="1"/>
              </w:numPr>
              <w:tabs>
                <w:tab w:val="left" w:pos="2730"/>
              </w:tabs>
              <w:spacing w:before="240" w:after="240"/>
              <w:ind w:left="1134"/>
              <w:jc w:val="left"/>
              <w:outlineLvl w:val="2"/>
              <w:rPr>
                <w:del w:id="5429" w:author="Houyem Rais" w:date="2024-02-22T15:03:00Z"/>
                <w:sz w:val="20"/>
                <w:szCs w:val="20"/>
              </w:rPr>
              <w:pPrChange w:id="5430" w:author="Houyem Rais" w:date="2024-02-22T15:03:00Z">
                <w:pPr>
                  <w:spacing w:before="40" w:after="60"/>
                </w:pPr>
              </w:pPrChange>
            </w:pPr>
            <w:del w:id="5431" w:author="Houyem Rais" w:date="2024-02-22T15:03:00Z">
              <w:r w:rsidRPr="00007B3E" w:rsidDel="00CB2812">
                <w:rPr>
                  <w:sz w:val="18"/>
                  <w:szCs w:val="18"/>
                </w:rPr>
                <w:delText>Partenaire privé</w:delText>
              </w:r>
            </w:del>
            <w:ins w:id="5432" w:author="Farouk Bouhafs" w:date="2024-02-05T17:01:00Z">
              <w:del w:id="5433" w:author="Houyem Rais" w:date="2024-02-22T15:03:00Z">
                <w:r w:rsidR="00787019" w:rsidDel="00CB2812">
                  <w:rPr>
                    <w:sz w:val="18"/>
                    <w:szCs w:val="18"/>
                  </w:rPr>
                  <w:delText xml:space="preserve"> (avec la possibilité d’</w:delText>
                </w:r>
                <w:r w:rsidR="00787019" w:rsidRPr="00787019" w:rsidDel="00CB2812">
                  <w:rPr>
                    <w:sz w:val="18"/>
                    <w:szCs w:val="18"/>
                  </w:rPr>
                  <w:delText>apport de capitaux publics</w:delText>
                </w:r>
                <w:r w:rsidR="00787019" w:rsidDel="00CB2812">
                  <w:rPr>
                    <w:sz w:val="18"/>
                    <w:szCs w:val="18"/>
                  </w:rPr>
                  <w:delText>)</w:delText>
                </w:r>
              </w:del>
            </w:ins>
          </w:p>
        </w:tc>
        <w:tc>
          <w:tcPr>
            <w:tcW w:w="0" w:type="auto"/>
          </w:tcPr>
          <w:p w14:paraId="12EF4E70" w14:textId="04A90375" w:rsidR="006A3338" w:rsidRPr="00007B3E" w:rsidDel="00CB2812" w:rsidRDefault="006A3338" w:rsidP="00CB2812">
            <w:pPr>
              <w:numPr>
                <w:ilvl w:val="1"/>
                <w:numId w:val="1"/>
              </w:numPr>
              <w:tabs>
                <w:tab w:val="left" w:pos="2730"/>
              </w:tabs>
              <w:spacing w:before="240" w:after="240"/>
              <w:ind w:left="1134"/>
              <w:jc w:val="left"/>
              <w:outlineLvl w:val="2"/>
              <w:rPr>
                <w:del w:id="5434" w:author="Houyem Rais" w:date="2024-02-22T15:03:00Z"/>
                <w:sz w:val="20"/>
                <w:szCs w:val="20"/>
              </w:rPr>
              <w:pPrChange w:id="5435" w:author="Houyem Rais" w:date="2024-02-22T15:03:00Z">
                <w:pPr>
                  <w:spacing w:before="40" w:after="60"/>
                </w:pPr>
              </w:pPrChange>
            </w:pPr>
            <w:del w:id="5436" w:author="Houyem Rais" w:date="2024-02-22T15:03:00Z">
              <w:r w:rsidRPr="00007B3E" w:rsidDel="00CB2812">
                <w:rPr>
                  <w:sz w:val="18"/>
                  <w:szCs w:val="18"/>
                </w:rPr>
                <w:delText>Partenaire privé</w:delText>
              </w:r>
            </w:del>
          </w:p>
        </w:tc>
        <w:tc>
          <w:tcPr>
            <w:tcW w:w="0" w:type="auto"/>
          </w:tcPr>
          <w:p w14:paraId="01A0D996" w14:textId="47BF2FFF" w:rsidR="006A3338" w:rsidRPr="00007B3E" w:rsidDel="00CB2812" w:rsidRDefault="00787019" w:rsidP="00CB2812">
            <w:pPr>
              <w:numPr>
                <w:ilvl w:val="1"/>
                <w:numId w:val="1"/>
              </w:numPr>
              <w:tabs>
                <w:tab w:val="left" w:pos="2730"/>
              </w:tabs>
              <w:spacing w:before="240" w:after="240"/>
              <w:ind w:left="1134"/>
              <w:jc w:val="left"/>
              <w:outlineLvl w:val="2"/>
              <w:rPr>
                <w:del w:id="5437" w:author="Houyem Rais" w:date="2024-02-22T15:03:00Z"/>
                <w:sz w:val="20"/>
                <w:szCs w:val="20"/>
              </w:rPr>
              <w:pPrChange w:id="5438" w:author="Houyem Rais" w:date="2024-02-22T15:03:00Z">
                <w:pPr>
                  <w:spacing w:before="40" w:after="60"/>
                </w:pPr>
              </w:pPrChange>
            </w:pPr>
            <w:ins w:id="5439" w:author="Farouk Bouhafs" w:date="2024-02-05T17:02:00Z">
              <w:del w:id="5440" w:author="Houyem Rais" w:date="2024-02-22T15:03:00Z">
                <w:r w:rsidRPr="00007B3E" w:rsidDel="00CB2812">
                  <w:rPr>
                    <w:sz w:val="18"/>
                    <w:szCs w:val="18"/>
                  </w:rPr>
                  <w:delText xml:space="preserve">Autorité contractante </w:delText>
                </w:r>
                <w:r w:rsidDel="00CB2812">
                  <w:rPr>
                    <w:sz w:val="18"/>
                    <w:szCs w:val="18"/>
                  </w:rPr>
                  <w:delText xml:space="preserve">(mobilisation par le </w:delText>
                </w:r>
              </w:del>
            </w:ins>
            <w:del w:id="5441" w:author="Houyem Rais" w:date="2024-02-22T15:03:00Z">
              <w:r w:rsidR="006A3338" w:rsidRPr="00007B3E" w:rsidDel="00CB2812">
                <w:rPr>
                  <w:sz w:val="18"/>
                  <w:szCs w:val="18"/>
                </w:rPr>
                <w:delText>Partenaire privé</w:delText>
              </w:r>
            </w:del>
            <w:ins w:id="5442" w:author="Farouk Bouhafs" w:date="2024-02-05T17:02:00Z">
              <w:del w:id="5443" w:author="Houyem Rais" w:date="2024-02-22T15:03:00Z">
                <w:r w:rsidDel="00CB2812">
                  <w:rPr>
                    <w:sz w:val="18"/>
                    <w:szCs w:val="18"/>
                  </w:rPr>
                  <w:delText>)</w:delText>
                </w:r>
              </w:del>
            </w:ins>
          </w:p>
        </w:tc>
      </w:tr>
      <w:tr w:rsidR="00787019" w:rsidRPr="00007B3E" w:rsidDel="00CB2812" w14:paraId="23A09854" w14:textId="114BA32E" w:rsidTr="00A8239A">
        <w:trPr>
          <w:trHeight w:val="89"/>
          <w:del w:id="5444" w:author="Houyem Rais" w:date="2024-02-22T15:03:00Z"/>
        </w:trPr>
        <w:tc>
          <w:tcPr>
            <w:tcW w:w="0" w:type="auto"/>
            <w:hideMark/>
          </w:tcPr>
          <w:p w14:paraId="1CD38508" w14:textId="5DED4414" w:rsidR="006A3338" w:rsidRPr="00007B3E" w:rsidDel="00CB2812" w:rsidRDefault="006A3338" w:rsidP="00CB2812">
            <w:pPr>
              <w:numPr>
                <w:ilvl w:val="1"/>
                <w:numId w:val="1"/>
              </w:numPr>
              <w:tabs>
                <w:tab w:val="left" w:pos="2730"/>
              </w:tabs>
              <w:spacing w:before="240" w:after="240"/>
              <w:ind w:left="1134"/>
              <w:jc w:val="left"/>
              <w:outlineLvl w:val="2"/>
              <w:rPr>
                <w:del w:id="5445" w:author="Houyem Rais" w:date="2024-02-22T15:03:00Z"/>
                <w:b/>
                <w:bCs/>
                <w:sz w:val="20"/>
                <w:szCs w:val="20"/>
              </w:rPr>
              <w:pPrChange w:id="5446" w:author="Houyem Rais" w:date="2024-02-22T15:03:00Z">
                <w:pPr>
                  <w:spacing w:before="40" w:after="60"/>
                </w:pPr>
              </w:pPrChange>
            </w:pPr>
            <w:del w:id="5447" w:author="Houyem Rais" w:date="2024-02-22T15:03:00Z">
              <w:r w:rsidRPr="00007B3E" w:rsidDel="00CB2812">
                <w:rPr>
                  <w:b/>
                  <w:bCs/>
                  <w:sz w:val="20"/>
                  <w:szCs w:val="20"/>
                </w:rPr>
                <w:delText>Construction de l’ouvrage</w:delText>
              </w:r>
            </w:del>
          </w:p>
        </w:tc>
        <w:tc>
          <w:tcPr>
            <w:tcW w:w="0" w:type="auto"/>
          </w:tcPr>
          <w:p w14:paraId="79A335FE" w14:textId="706D37A4" w:rsidR="006A3338" w:rsidRPr="00007B3E" w:rsidDel="00CB2812" w:rsidRDefault="006A3338" w:rsidP="00CB2812">
            <w:pPr>
              <w:numPr>
                <w:ilvl w:val="1"/>
                <w:numId w:val="1"/>
              </w:numPr>
              <w:tabs>
                <w:tab w:val="left" w:pos="2730"/>
              </w:tabs>
              <w:spacing w:before="240" w:after="240"/>
              <w:ind w:left="1134"/>
              <w:jc w:val="left"/>
              <w:outlineLvl w:val="2"/>
              <w:rPr>
                <w:del w:id="5448" w:author="Houyem Rais" w:date="2024-02-22T15:03:00Z"/>
                <w:sz w:val="20"/>
                <w:szCs w:val="20"/>
              </w:rPr>
              <w:pPrChange w:id="5449" w:author="Houyem Rais" w:date="2024-02-22T15:03:00Z">
                <w:pPr>
                  <w:spacing w:before="40" w:after="60"/>
                </w:pPr>
              </w:pPrChange>
            </w:pPr>
            <w:del w:id="5450" w:author="Houyem Rais" w:date="2024-02-22T15:03:00Z">
              <w:r w:rsidRPr="00007B3E" w:rsidDel="00CB2812">
                <w:rPr>
                  <w:sz w:val="18"/>
                  <w:szCs w:val="18"/>
                </w:rPr>
                <w:delText>Partenaire privé</w:delText>
              </w:r>
            </w:del>
          </w:p>
        </w:tc>
        <w:tc>
          <w:tcPr>
            <w:tcW w:w="0" w:type="auto"/>
          </w:tcPr>
          <w:p w14:paraId="055B4EAB" w14:textId="7BBF233F" w:rsidR="006A3338" w:rsidRPr="00007B3E" w:rsidDel="00CB2812" w:rsidRDefault="006A3338" w:rsidP="00CB2812">
            <w:pPr>
              <w:numPr>
                <w:ilvl w:val="1"/>
                <w:numId w:val="1"/>
              </w:numPr>
              <w:tabs>
                <w:tab w:val="left" w:pos="2730"/>
              </w:tabs>
              <w:spacing w:before="240" w:after="240"/>
              <w:ind w:left="1134"/>
              <w:jc w:val="left"/>
              <w:outlineLvl w:val="2"/>
              <w:rPr>
                <w:del w:id="5451" w:author="Houyem Rais" w:date="2024-02-22T15:03:00Z"/>
                <w:sz w:val="20"/>
                <w:szCs w:val="20"/>
              </w:rPr>
              <w:pPrChange w:id="5452" w:author="Houyem Rais" w:date="2024-02-22T15:03:00Z">
                <w:pPr>
                  <w:spacing w:before="40" w:after="60"/>
                </w:pPr>
              </w:pPrChange>
            </w:pPr>
            <w:del w:id="5453" w:author="Houyem Rais" w:date="2024-02-22T15:03:00Z">
              <w:r w:rsidRPr="00007B3E" w:rsidDel="00CB2812">
                <w:rPr>
                  <w:sz w:val="18"/>
                  <w:szCs w:val="18"/>
                </w:rPr>
                <w:delText>Partenaire privé</w:delText>
              </w:r>
            </w:del>
          </w:p>
        </w:tc>
        <w:tc>
          <w:tcPr>
            <w:tcW w:w="0" w:type="auto"/>
          </w:tcPr>
          <w:p w14:paraId="1AE5BBE2" w14:textId="2737CAF0" w:rsidR="006A3338" w:rsidRPr="00007B3E" w:rsidDel="00CB2812" w:rsidRDefault="006A3338" w:rsidP="00CB2812">
            <w:pPr>
              <w:numPr>
                <w:ilvl w:val="1"/>
                <w:numId w:val="1"/>
              </w:numPr>
              <w:tabs>
                <w:tab w:val="left" w:pos="2730"/>
              </w:tabs>
              <w:spacing w:before="240" w:after="240"/>
              <w:ind w:left="1134"/>
              <w:jc w:val="left"/>
              <w:outlineLvl w:val="2"/>
              <w:rPr>
                <w:del w:id="5454" w:author="Houyem Rais" w:date="2024-02-22T15:03:00Z"/>
                <w:sz w:val="20"/>
                <w:szCs w:val="20"/>
              </w:rPr>
              <w:pPrChange w:id="5455" w:author="Houyem Rais" w:date="2024-02-22T15:03:00Z">
                <w:pPr>
                  <w:spacing w:before="40" w:after="60"/>
                </w:pPr>
              </w:pPrChange>
            </w:pPr>
            <w:del w:id="5456" w:author="Houyem Rais" w:date="2024-02-22T15:03:00Z">
              <w:r w:rsidRPr="00007B3E" w:rsidDel="00CB2812">
                <w:rPr>
                  <w:sz w:val="18"/>
                  <w:szCs w:val="18"/>
                </w:rPr>
                <w:delText>Partenaire privé</w:delText>
              </w:r>
            </w:del>
          </w:p>
        </w:tc>
        <w:tc>
          <w:tcPr>
            <w:tcW w:w="0" w:type="auto"/>
          </w:tcPr>
          <w:p w14:paraId="7A6584B2" w14:textId="69D0FB75" w:rsidR="006A3338" w:rsidRPr="00007B3E" w:rsidDel="00CB2812" w:rsidRDefault="006A3338" w:rsidP="00CB2812">
            <w:pPr>
              <w:numPr>
                <w:ilvl w:val="1"/>
                <w:numId w:val="1"/>
              </w:numPr>
              <w:tabs>
                <w:tab w:val="left" w:pos="2730"/>
              </w:tabs>
              <w:spacing w:before="240" w:after="240"/>
              <w:ind w:left="1134"/>
              <w:jc w:val="left"/>
              <w:outlineLvl w:val="2"/>
              <w:rPr>
                <w:del w:id="5457" w:author="Houyem Rais" w:date="2024-02-22T15:03:00Z"/>
                <w:sz w:val="20"/>
                <w:szCs w:val="20"/>
              </w:rPr>
              <w:pPrChange w:id="5458" w:author="Houyem Rais" w:date="2024-02-22T15:03:00Z">
                <w:pPr>
                  <w:spacing w:before="40" w:after="60"/>
                </w:pPr>
              </w:pPrChange>
            </w:pPr>
            <w:del w:id="5459" w:author="Houyem Rais" w:date="2024-02-22T15:03:00Z">
              <w:r w:rsidRPr="00007B3E" w:rsidDel="00CB2812">
                <w:rPr>
                  <w:sz w:val="18"/>
                  <w:szCs w:val="18"/>
                </w:rPr>
                <w:delText>Partenaire privé</w:delText>
              </w:r>
            </w:del>
          </w:p>
        </w:tc>
      </w:tr>
      <w:tr w:rsidR="00787019" w:rsidRPr="00007B3E" w:rsidDel="00CB2812" w14:paraId="7991070B" w14:textId="7ECB7124" w:rsidTr="00A8239A">
        <w:trPr>
          <w:trHeight w:val="265"/>
          <w:del w:id="5460" w:author="Houyem Rais" w:date="2024-02-22T15:03:00Z"/>
        </w:trPr>
        <w:tc>
          <w:tcPr>
            <w:tcW w:w="0" w:type="auto"/>
            <w:hideMark/>
          </w:tcPr>
          <w:p w14:paraId="39D51790" w14:textId="629614F2" w:rsidR="006A3338" w:rsidRPr="00007B3E" w:rsidDel="00CB2812" w:rsidRDefault="006A3338" w:rsidP="00CB2812">
            <w:pPr>
              <w:numPr>
                <w:ilvl w:val="1"/>
                <w:numId w:val="1"/>
              </w:numPr>
              <w:tabs>
                <w:tab w:val="left" w:pos="2730"/>
              </w:tabs>
              <w:spacing w:before="240" w:after="240"/>
              <w:ind w:left="1134"/>
              <w:jc w:val="left"/>
              <w:outlineLvl w:val="2"/>
              <w:rPr>
                <w:del w:id="5461" w:author="Houyem Rais" w:date="2024-02-22T15:03:00Z"/>
                <w:b/>
                <w:bCs/>
                <w:sz w:val="20"/>
                <w:szCs w:val="20"/>
              </w:rPr>
              <w:pPrChange w:id="5462" w:author="Houyem Rais" w:date="2024-02-22T15:03:00Z">
                <w:pPr>
                  <w:spacing w:before="40" w:after="60"/>
                </w:pPr>
              </w:pPrChange>
            </w:pPr>
            <w:del w:id="5463" w:author="Houyem Rais" w:date="2024-02-22T15:03:00Z">
              <w:r w:rsidRPr="00007B3E" w:rsidDel="00CB2812">
                <w:rPr>
                  <w:b/>
                  <w:bCs/>
                  <w:sz w:val="20"/>
                  <w:szCs w:val="20"/>
                </w:rPr>
                <w:delText xml:space="preserve">Exploitation </w:delText>
              </w:r>
            </w:del>
          </w:p>
        </w:tc>
        <w:tc>
          <w:tcPr>
            <w:tcW w:w="0" w:type="auto"/>
          </w:tcPr>
          <w:p w14:paraId="3EF5B286" w14:textId="6708995C" w:rsidR="006A3338" w:rsidRPr="00007B3E" w:rsidDel="00CB2812" w:rsidRDefault="006A3338" w:rsidP="00CB2812">
            <w:pPr>
              <w:numPr>
                <w:ilvl w:val="1"/>
                <w:numId w:val="1"/>
              </w:numPr>
              <w:tabs>
                <w:tab w:val="left" w:pos="2730"/>
              </w:tabs>
              <w:spacing w:before="240" w:after="240"/>
              <w:ind w:left="1134"/>
              <w:jc w:val="left"/>
              <w:outlineLvl w:val="2"/>
              <w:rPr>
                <w:del w:id="5464" w:author="Houyem Rais" w:date="2024-02-22T15:03:00Z"/>
                <w:sz w:val="20"/>
                <w:szCs w:val="20"/>
              </w:rPr>
              <w:pPrChange w:id="5465" w:author="Houyem Rais" w:date="2024-02-22T15:03:00Z">
                <w:pPr>
                  <w:spacing w:before="40" w:after="60"/>
                </w:pPr>
              </w:pPrChange>
            </w:pPr>
            <w:del w:id="5466" w:author="Houyem Rais" w:date="2024-02-22T15:03:00Z">
              <w:r w:rsidRPr="00007B3E" w:rsidDel="00CB2812">
                <w:rPr>
                  <w:sz w:val="18"/>
                  <w:szCs w:val="18"/>
                </w:rPr>
                <w:delText>Autorité contractante</w:delText>
              </w:r>
            </w:del>
          </w:p>
        </w:tc>
        <w:tc>
          <w:tcPr>
            <w:tcW w:w="0" w:type="auto"/>
          </w:tcPr>
          <w:p w14:paraId="72CE95E5" w14:textId="23900553" w:rsidR="006A3338" w:rsidRPr="00007B3E" w:rsidDel="00CB2812" w:rsidRDefault="00787019" w:rsidP="00CB2812">
            <w:pPr>
              <w:numPr>
                <w:ilvl w:val="1"/>
                <w:numId w:val="1"/>
              </w:numPr>
              <w:tabs>
                <w:tab w:val="left" w:pos="2730"/>
              </w:tabs>
              <w:spacing w:before="240" w:after="240"/>
              <w:ind w:left="1134"/>
              <w:jc w:val="left"/>
              <w:outlineLvl w:val="2"/>
              <w:rPr>
                <w:del w:id="5467" w:author="Houyem Rais" w:date="2024-02-22T15:03:00Z"/>
                <w:sz w:val="20"/>
                <w:szCs w:val="20"/>
              </w:rPr>
              <w:pPrChange w:id="5468" w:author="Houyem Rais" w:date="2024-02-22T15:03:00Z">
                <w:pPr>
                  <w:spacing w:before="40" w:after="60"/>
                </w:pPr>
              </w:pPrChange>
            </w:pPr>
            <w:ins w:id="5469" w:author="Farouk Bouhafs" w:date="2024-02-05T16:59:00Z">
              <w:del w:id="5470" w:author="Houyem Rais" w:date="2024-02-22T15:03:00Z">
                <w:r w:rsidRPr="00007B3E" w:rsidDel="00CB2812">
                  <w:rPr>
                    <w:sz w:val="18"/>
                    <w:szCs w:val="18"/>
                  </w:rPr>
                  <w:delText>Partenaire privé</w:delText>
                </w:r>
              </w:del>
            </w:ins>
            <w:del w:id="5471" w:author="Houyem Rais" w:date="2024-02-22T15:03:00Z">
              <w:r w:rsidR="006A3338" w:rsidRPr="00007B3E" w:rsidDel="00CB2812">
                <w:rPr>
                  <w:sz w:val="18"/>
                  <w:szCs w:val="18"/>
                </w:rPr>
                <w:delText>Autorité contractante</w:delText>
              </w:r>
            </w:del>
          </w:p>
        </w:tc>
        <w:tc>
          <w:tcPr>
            <w:tcW w:w="0" w:type="auto"/>
          </w:tcPr>
          <w:p w14:paraId="7A595C83" w14:textId="2D70A5CB" w:rsidR="006A3338" w:rsidRPr="00007B3E" w:rsidDel="00CB2812" w:rsidRDefault="006A3338" w:rsidP="00CB2812">
            <w:pPr>
              <w:numPr>
                <w:ilvl w:val="1"/>
                <w:numId w:val="1"/>
              </w:numPr>
              <w:tabs>
                <w:tab w:val="left" w:pos="2730"/>
              </w:tabs>
              <w:spacing w:before="240" w:after="240"/>
              <w:ind w:left="1134"/>
              <w:jc w:val="left"/>
              <w:outlineLvl w:val="2"/>
              <w:rPr>
                <w:del w:id="5472" w:author="Houyem Rais" w:date="2024-02-22T15:03:00Z"/>
                <w:sz w:val="20"/>
                <w:szCs w:val="20"/>
              </w:rPr>
              <w:pPrChange w:id="5473" w:author="Houyem Rais" w:date="2024-02-22T15:03:00Z">
                <w:pPr>
                  <w:spacing w:before="40" w:after="60"/>
                </w:pPr>
              </w:pPrChange>
            </w:pPr>
            <w:del w:id="5474" w:author="Houyem Rais" w:date="2024-02-22T15:03:00Z">
              <w:r w:rsidRPr="00007B3E" w:rsidDel="00CB2812">
                <w:rPr>
                  <w:sz w:val="18"/>
                  <w:szCs w:val="18"/>
                </w:rPr>
                <w:delText>Autorité contractante</w:delText>
              </w:r>
            </w:del>
          </w:p>
        </w:tc>
        <w:tc>
          <w:tcPr>
            <w:tcW w:w="0" w:type="auto"/>
          </w:tcPr>
          <w:p w14:paraId="513F0433" w14:textId="5747F694" w:rsidR="006A3338" w:rsidRPr="00007B3E" w:rsidDel="00CB2812" w:rsidRDefault="006A3338" w:rsidP="00CB2812">
            <w:pPr>
              <w:numPr>
                <w:ilvl w:val="1"/>
                <w:numId w:val="1"/>
              </w:numPr>
              <w:tabs>
                <w:tab w:val="left" w:pos="2730"/>
              </w:tabs>
              <w:spacing w:before="240" w:after="240"/>
              <w:ind w:left="1134"/>
              <w:jc w:val="left"/>
              <w:outlineLvl w:val="2"/>
              <w:rPr>
                <w:del w:id="5475" w:author="Houyem Rais" w:date="2024-02-22T15:03:00Z"/>
                <w:sz w:val="20"/>
                <w:szCs w:val="20"/>
              </w:rPr>
              <w:pPrChange w:id="5476" w:author="Houyem Rais" w:date="2024-02-22T15:03:00Z">
                <w:pPr>
                  <w:spacing w:before="40" w:after="60"/>
                </w:pPr>
              </w:pPrChange>
            </w:pPr>
            <w:del w:id="5477" w:author="Houyem Rais" w:date="2024-02-22T15:03:00Z">
              <w:r w:rsidRPr="00007B3E" w:rsidDel="00CB2812">
                <w:rPr>
                  <w:sz w:val="18"/>
                  <w:szCs w:val="18"/>
                </w:rPr>
                <w:delText>Autorité contractante</w:delText>
              </w:r>
            </w:del>
          </w:p>
        </w:tc>
      </w:tr>
      <w:tr w:rsidR="00787019" w:rsidRPr="00007B3E" w:rsidDel="00CB2812" w14:paraId="11B28B09" w14:textId="553D74BC" w:rsidTr="00A8239A">
        <w:trPr>
          <w:trHeight w:val="265"/>
          <w:del w:id="5478" w:author="Houyem Rais" w:date="2024-02-22T15:03:00Z"/>
        </w:trPr>
        <w:tc>
          <w:tcPr>
            <w:tcW w:w="0" w:type="auto"/>
            <w:hideMark/>
          </w:tcPr>
          <w:p w14:paraId="6C96730C" w14:textId="398B75BC" w:rsidR="006A3338" w:rsidRPr="00007B3E" w:rsidDel="00CB2812" w:rsidRDefault="006A3338" w:rsidP="00CB2812">
            <w:pPr>
              <w:numPr>
                <w:ilvl w:val="1"/>
                <w:numId w:val="1"/>
              </w:numPr>
              <w:tabs>
                <w:tab w:val="left" w:pos="2730"/>
              </w:tabs>
              <w:spacing w:before="240" w:after="240"/>
              <w:ind w:left="1134"/>
              <w:jc w:val="left"/>
              <w:outlineLvl w:val="2"/>
              <w:rPr>
                <w:del w:id="5479" w:author="Houyem Rais" w:date="2024-02-22T15:03:00Z"/>
                <w:b/>
                <w:bCs/>
                <w:sz w:val="20"/>
                <w:szCs w:val="20"/>
              </w:rPr>
              <w:pPrChange w:id="5480" w:author="Houyem Rais" w:date="2024-02-22T15:03:00Z">
                <w:pPr>
                  <w:spacing w:before="40" w:after="60"/>
                  <w:jc w:val="left"/>
                </w:pPr>
              </w:pPrChange>
            </w:pPr>
            <w:del w:id="5481" w:author="Houyem Rais" w:date="2024-02-22T15:03:00Z">
              <w:r w:rsidRPr="00007B3E" w:rsidDel="00CB2812">
                <w:rPr>
                  <w:b/>
                  <w:bCs/>
                  <w:sz w:val="20"/>
                  <w:szCs w:val="20"/>
                </w:rPr>
                <w:delText>Maintenance, Gros entretien et renouvellements</w:delText>
              </w:r>
            </w:del>
          </w:p>
        </w:tc>
        <w:tc>
          <w:tcPr>
            <w:tcW w:w="0" w:type="auto"/>
          </w:tcPr>
          <w:p w14:paraId="62C8779D" w14:textId="16251918" w:rsidR="006A3338" w:rsidRPr="00007B3E" w:rsidDel="00CB2812" w:rsidRDefault="006A3338" w:rsidP="00CB2812">
            <w:pPr>
              <w:numPr>
                <w:ilvl w:val="1"/>
                <w:numId w:val="1"/>
              </w:numPr>
              <w:tabs>
                <w:tab w:val="left" w:pos="2730"/>
              </w:tabs>
              <w:spacing w:before="240" w:after="240"/>
              <w:ind w:left="1134"/>
              <w:jc w:val="left"/>
              <w:outlineLvl w:val="2"/>
              <w:rPr>
                <w:del w:id="5482" w:author="Houyem Rais" w:date="2024-02-22T15:03:00Z"/>
                <w:sz w:val="20"/>
                <w:szCs w:val="20"/>
              </w:rPr>
              <w:pPrChange w:id="5483" w:author="Houyem Rais" w:date="2024-02-22T15:03:00Z">
                <w:pPr>
                  <w:spacing w:before="40" w:after="60"/>
                </w:pPr>
              </w:pPrChange>
            </w:pPr>
            <w:del w:id="5484" w:author="Houyem Rais" w:date="2024-02-22T15:03:00Z">
              <w:r w:rsidRPr="00007B3E" w:rsidDel="00CB2812">
                <w:rPr>
                  <w:sz w:val="18"/>
                  <w:szCs w:val="18"/>
                </w:rPr>
                <w:delText>Autorité contractante</w:delText>
              </w:r>
            </w:del>
          </w:p>
        </w:tc>
        <w:tc>
          <w:tcPr>
            <w:tcW w:w="0" w:type="auto"/>
          </w:tcPr>
          <w:p w14:paraId="3FA19D60" w14:textId="4CE85E47" w:rsidR="006A3338" w:rsidRPr="00007B3E" w:rsidDel="00CB2812" w:rsidRDefault="006A3338" w:rsidP="00CB2812">
            <w:pPr>
              <w:numPr>
                <w:ilvl w:val="1"/>
                <w:numId w:val="1"/>
              </w:numPr>
              <w:tabs>
                <w:tab w:val="left" w:pos="2730"/>
              </w:tabs>
              <w:spacing w:before="240" w:after="240"/>
              <w:ind w:left="1134"/>
              <w:jc w:val="left"/>
              <w:outlineLvl w:val="2"/>
              <w:rPr>
                <w:del w:id="5485" w:author="Houyem Rais" w:date="2024-02-22T15:03:00Z"/>
                <w:sz w:val="20"/>
                <w:szCs w:val="20"/>
              </w:rPr>
              <w:pPrChange w:id="5486" w:author="Houyem Rais" w:date="2024-02-22T15:03:00Z">
                <w:pPr>
                  <w:spacing w:before="40" w:after="60"/>
                </w:pPr>
              </w:pPrChange>
            </w:pPr>
            <w:del w:id="5487" w:author="Houyem Rais" w:date="2024-02-22T15:03:00Z">
              <w:r w:rsidRPr="00007B3E" w:rsidDel="00CB2812">
                <w:rPr>
                  <w:sz w:val="18"/>
                  <w:szCs w:val="18"/>
                </w:rPr>
                <w:delText>Partenaire privé</w:delText>
              </w:r>
            </w:del>
          </w:p>
        </w:tc>
        <w:tc>
          <w:tcPr>
            <w:tcW w:w="0" w:type="auto"/>
          </w:tcPr>
          <w:p w14:paraId="361F2F76" w14:textId="02E4FA94" w:rsidR="006A3338" w:rsidRPr="00007B3E" w:rsidDel="00CB2812" w:rsidRDefault="006A3338" w:rsidP="00CB2812">
            <w:pPr>
              <w:numPr>
                <w:ilvl w:val="1"/>
                <w:numId w:val="1"/>
              </w:numPr>
              <w:tabs>
                <w:tab w:val="left" w:pos="2730"/>
              </w:tabs>
              <w:spacing w:before="240" w:after="240"/>
              <w:ind w:left="1134"/>
              <w:jc w:val="left"/>
              <w:outlineLvl w:val="2"/>
              <w:rPr>
                <w:del w:id="5488" w:author="Houyem Rais" w:date="2024-02-22T15:03:00Z"/>
                <w:sz w:val="20"/>
                <w:szCs w:val="20"/>
              </w:rPr>
              <w:pPrChange w:id="5489" w:author="Houyem Rais" w:date="2024-02-22T15:03:00Z">
                <w:pPr>
                  <w:spacing w:before="40" w:after="60"/>
                </w:pPr>
              </w:pPrChange>
            </w:pPr>
            <w:del w:id="5490" w:author="Houyem Rais" w:date="2024-02-22T15:03:00Z">
              <w:r w:rsidRPr="00007B3E" w:rsidDel="00CB2812">
                <w:rPr>
                  <w:sz w:val="18"/>
                  <w:szCs w:val="18"/>
                </w:rPr>
                <w:delText>Partenaire privé</w:delText>
              </w:r>
            </w:del>
          </w:p>
        </w:tc>
        <w:tc>
          <w:tcPr>
            <w:tcW w:w="0" w:type="auto"/>
          </w:tcPr>
          <w:p w14:paraId="656C958F" w14:textId="7A20BE9D" w:rsidR="006A3338" w:rsidRPr="00007B3E" w:rsidDel="00CB2812" w:rsidRDefault="006A3338" w:rsidP="00CB2812">
            <w:pPr>
              <w:numPr>
                <w:ilvl w:val="1"/>
                <w:numId w:val="1"/>
              </w:numPr>
              <w:tabs>
                <w:tab w:val="left" w:pos="2730"/>
              </w:tabs>
              <w:spacing w:before="240" w:after="240"/>
              <w:ind w:left="1134"/>
              <w:jc w:val="left"/>
              <w:outlineLvl w:val="2"/>
              <w:rPr>
                <w:del w:id="5491" w:author="Houyem Rais" w:date="2024-02-22T15:03:00Z"/>
                <w:sz w:val="20"/>
                <w:szCs w:val="20"/>
              </w:rPr>
              <w:pPrChange w:id="5492" w:author="Houyem Rais" w:date="2024-02-22T15:03:00Z">
                <w:pPr>
                  <w:spacing w:before="40" w:after="60"/>
                </w:pPr>
              </w:pPrChange>
            </w:pPr>
            <w:del w:id="5493" w:author="Houyem Rais" w:date="2024-02-22T15:03:00Z">
              <w:r w:rsidRPr="00007B3E" w:rsidDel="00CB2812">
                <w:rPr>
                  <w:sz w:val="18"/>
                  <w:szCs w:val="18"/>
                </w:rPr>
                <w:delText>Autorité contractante</w:delText>
              </w:r>
            </w:del>
          </w:p>
        </w:tc>
      </w:tr>
      <w:tr w:rsidR="00787019" w:rsidRPr="00007B3E" w:rsidDel="00CB2812" w14:paraId="2BBE06EE" w14:textId="66F07312" w:rsidTr="00A8239A">
        <w:trPr>
          <w:trHeight w:val="41"/>
          <w:del w:id="5494" w:author="Houyem Rais" w:date="2024-02-22T15:03:00Z"/>
        </w:trPr>
        <w:tc>
          <w:tcPr>
            <w:tcW w:w="0" w:type="auto"/>
            <w:hideMark/>
          </w:tcPr>
          <w:p w14:paraId="1D311E0A" w14:textId="6A003885" w:rsidR="006A3338" w:rsidRPr="00007B3E" w:rsidDel="00CB2812" w:rsidRDefault="006A3338" w:rsidP="00CB2812">
            <w:pPr>
              <w:numPr>
                <w:ilvl w:val="1"/>
                <w:numId w:val="1"/>
              </w:numPr>
              <w:tabs>
                <w:tab w:val="left" w:pos="2730"/>
              </w:tabs>
              <w:spacing w:before="240" w:after="240"/>
              <w:ind w:left="1134"/>
              <w:jc w:val="left"/>
              <w:outlineLvl w:val="2"/>
              <w:rPr>
                <w:del w:id="5495" w:author="Houyem Rais" w:date="2024-02-22T15:03:00Z"/>
                <w:b/>
                <w:bCs/>
                <w:sz w:val="20"/>
                <w:szCs w:val="20"/>
              </w:rPr>
              <w:pPrChange w:id="5496" w:author="Houyem Rais" w:date="2024-02-22T15:03:00Z">
                <w:pPr>
                  <w:spacing w:before="40" w:after="60"/>
                </w:pPr>
              </w:pPrChange>
            </w:pPr>
            <w:del w:id="5497" w:author="Houyem Rais" w:date="2024-02-22T15:03:00Z">
              <w:r w:rsidRPr="00007B3E" w:rsidDel="00CB2812">
                <w:rPr>
                  <w:b/>
                  <w:bCs/>
                  <w:sz w:val="20"/>
                  <w:szCs w:val="20"/>
                </w:rPr>
                <w:delText>Rémunération par</w:delText>
              </w:r>
            </w:del>
          </w:p>
        </w:tc>
        <w:tc>
          <w:tcPr>
            <w:tcW w:w="0" w:type="auto"/>
          </w:tcPr>
          <w:p w14:paraId="005A2C72" w14:textId="02150ED7" w:rsidR="006A3338" w:rsidRPr="00007B3E" w:rsidDel="00CB2812" w:rsidRDefault="006A3338" w:rsidP="00CB2812">
            <w:pPr>
              <w:numPr>
                <w:ilvl w:val="1"/>
                <w:numId w:val="1"/>
              </w:numPr>
              <w:tabs>
                <w:tab w:val="left" w:pos="2730"/>
              </w:tabs>
              <w:spacing w:before="240" w:after="240"/>
              <w:ind w:left="1134"/>
              <w:jc w:val="left"/>
              <w:outlineLvl w:val="2"/>
              <w:rPr>
                <w:del w:id="5498" w:author="Houyem Rais" w:date="2024-02-22T15:03:00Z"/>
                <w:sz w:val="20"/>
                <w:szCs w:val="20"/>
              </w:rPr>
              <w:pPrChange w:id="5499" w:author="Houyem Rais" w:date="2024-02-22T15:03:00Z">
                <w:pPr>
                  <w:spacing w:before="40" w:after="60"/>
                </w:pPr>
              </w:pPrChange>
            </w:pPr>
            <w:del w:id="5500" w:author="Houyem Rais" w:date="2024-02-22T15:03:00Z">
              <w:r w:rsidRPr="00007B3E" w:rsidDel="00CB2812">
                <w:rPr>
                  <w:sz w:val="18"/>
                  <w:szCs w:val="18"/>
                </w:rPr>
                <w:delText>Autorité contractante</w:delText>
              </w:r>
            </w:del>
          </w:p>
        </w:tc>
        <w:tc>
          <w:tcPr>
            <w:tcW w:w="0" w:type="auto"/>
          </w:tcPr>
          <w:p w14:paraId="1E67B77B" w14:textId="46C6F0B3" w:rsidR="006A3338" w:rsidRPr="00007B3E" w:rsidDel="00CB2812" w:rsidRDefault="006A3338" w:rsidP="00CB2812">
            <w:pPr>
              <w:numPr>
                <w:ilvl w:val="1"/>
                <w:numId w:val="1"/>
              </w:numPr>
              <w:tabs>
                <w:tab w:val="left" w:pos="2730"/>
              </w:tabs>
              <w:spacing w:before="240" w:after="240"/>
              <w:ind w:left="1134"/>
              <w:jc w:val="left"/>
              <w:outlineLvl w:val="2"/>
              <w:rPr>
                <w:del w:id="5501" w:author="Houyem Rais" w:date="2024-02-22T15:03:00Z"/>
                <w:sz w:val="20"/>
                <w:szCs w:val="20"/>
              </w:rPr>
              <w:pPrChange w:id="5502" w:author="Houyem Rais" w:date="2024-02-22T15:03:00Z">
                <w:pPr>
                  <w:spacing w:before="40" w:after="60"/>
                </w:pPr>
              </w:pPrChange>
            </w:pPr>
            <w:del w:id="5503" w:author="Houyem Rais" w:date="2024-02-22T15:03:00Z">
              <w:r w:rsidRPr="00007B3E" w:rsidDel="00CB2812">
                <w:rPr>
                  <w:sz w:val="18"/>
                  <w:szCs w:val="18"/>
                </w:rPr>
                <w:delText>Autorité contractante / Exploitant ferroviaire</w:delText>
              </w:r>
            </w:del>
          </w:p>
        </w:tc>
        <w:tc>
          <w:tcPr>
            <w:tcW w:w="0" w:type="auto"/>
          </w:tcPr>
          <w:p w14:paraId="0BF6A7A7" w14:textId="5AECE010" w:rsidR="006A3338" w:rsidRPr="00007B3E" w:rsidDel="00CB2812" w:rsidRDefault="006A3338" w:rsidP="00CB2812">
            <w:pPr>
              <w:numPr>
                <w:ilvl w:val="1"/>
                <w:numId w:val="1"/>
              </w:numPr>
              <w:tabs>
                <w:tab w:val="left" w:pos="2730"/>
              </w:tabs>
              <w:spacing w:before="240" w:after="240"/>
              <w:ind w:left="1134"/>
              <w:jc w:val="left"/>
              <w:outlineLvl w:val="2"/>
              <w:rPr>
                <w:del w:id="5504" w:author="Houyem Rais" w:date="2024-02-22T15:03:00Z"/>
                <w:sz w:val="20"/>
                <w:szCs w:val="20"/>
              </w:rPr>
              <w:pPrChange w:id="5505" w:author="Houyem Rais" w:date="2024-02-22T15:03:00Z">
                <w:pPr>
                  <w:spacing w:before="40" w:after="60"/>
                </w:pPr>
              </w:pPrChange>
            </w:pPr>
            <w:del w:id="5506" w:author="Houyem Rais" w:date="2024-02-22T15:03:00Z">
              <w:r w:rsidRPr="00007B3E" w:rsidDel="00CB2812">
                <w:rPr>
                  <w:sz w:val="18"/>
                  <w:szCs w:val="18"/>
                </w:rPr>
                <w:delText>Autorité contractante</w:delText>
              </w:r>
            </w:del>
          </w:p>
        </w:tc>
        <w:tc>
          <w:tcPr>
            <w:tcW w:w="0" w:type="auto"/>
          </w:tcPr>
          <w:p w14:paraId="108A7BDA" w14:textId="1C64ED4D" w:rsidR="006A3338" w:rsidRPr="00007B3E" w:rsidDel="00CB2812" w:rsidRDefault="006A3338" w:rsidP="00CB2812">
            <w:pPr>
              <w:numPr>
                <w:ilvl w:val="1"/>
                <w:numId w:val="1"/>
              </w:numPr>
              <w:tabs>
                <w:tab w:val="left" w:pos="2730"/>
              </w:tabs>
              <w:spacing w:before="240" w:after="240"/>
              <w:ind w:left="1134"/>
              <w:jc w:val="left"/>
              <w:outlineLvl w:val="2"/>
              <w:rPr>
                <w:del w:id="5507" w:author="Houyem Rais" w:date="2024-02-22T15:03:00Z"/>
                <w:sz w:val="20"/>
                <w:szCs w:val="20"/>
              </w:rPr>
              <w:pPrChange w:id="5508" w:author="Houyem Rais" w:date="2024-02-22T15:03:00Z">
                <w:pPr>
                  <w:spacing w:before="40" w:after="60"/>
                </w:pPr>
              </w:pPrChange>
            </w:pPr>
            <w:del w:id="5509" w:author="Houyem Rais" w:date="2024-02-22T15:03:00Z">
              <w:r w:rsidRPr="00007B3E" w:rsidDel="00CB2812">
                <w:rPr>
                  <w:sz w:val="18"/>
                  <w:szCs w:val="18"/>
                </w:rPr>
                <w:delText>Autorité contractante</w:delText>
              </w:r>
            </w:del>
          </w:p>
        </w:tc>
      </w:tr>
      <w:tr w:rsidR="00787019" w:rsidRPr="00007B3E" w:rsidDel="00CB2812" w14:paraId="418E9024" w14:textId="31CF822B" w:rsidTr="00A8239A">
        <w:trPr>
          <w:trHeight w:val="85"/>
          <w:del w:id="5510" w:author="Houyem Rais" w:date="2024-02-22T15:03:00Z"/>
        </w:trPr>
        <w:tc>
          <w:tcPr>
            <w:tcW w:w="0" w:type="auto"/>
            <w:hideMark/>
          </w:tcPr>
          <w:p w14:paraId="341C9CCC" w14:textId="643A5666" w:rsidR="006A3338" w:rsidRPr="00007B3E" w:rsidDel="00CB2812" w:rsidRDefault="006A3338" w:rsidP="00CB2812">
            <w:pPr>
              <w:numPr>
                <w:ilvl w:val="1"/>
                <w:numId w:val="1"/>
              </w:numPr>
              <w:tabs>
                <w:tab w:val="left" w:pos="2730"/>
              </w:tabs>
              <w:spacing w:before="240" w:after="240"/>
              <w:ind w:left="1134"/>
              <w:jc w:val="left"/>
              <w:outlineLvl w:val="2"/>
              <w:rPr>
                <w:del w:id="5511" w:author="Houyem Rais" w:date="2024-02-22T15:03:00Z"/>
                <w:b/>
                <w:bCs/>
                <w:sz w:val="20"/>
                <w:szCs w:val="20"/>
              </w:rPr>
              <w:pPrChange w:id="5512" w:author="Houyem Rais" w:date="2024-02-22T15:03:00Z">
                <w:pPr>
                  <w:spacing w:before="40" w:after="60"/>
                </w:pPr>
              </w:pPrChange>
            </w:pPr>
            <w:del w:id="5513" w:author="Houyem Rais" w:date="2024-02-22T15:03:00Z">
              <w:r w:rsidRPr="00007B3E" w:rsidDel="00CB2812">
                <w:rPr>
                  <w:b/>
                  <w:bCs/>
                  <w:sz w:val="20"/>
                  <w:szCs w:val="20"/>
                </w:rPr>
                <w:delText>Risque de recette</w:delText>
              </w:r>
            </w:del>
          </w:p>
        </w:tc>
        <w:tc>
          <w:tcPr>
            <w:tcW w:w="0" w:type="auto"/>
          </w:tcPr>
          <w:p w14:paraId="48B80AC3" w14:textId="1134868B" w:rsidR="006A3338" w:rsidRPr="00007B3E" w:rsidDel="00CB2812" w:rsidRDefault="006A3338" w:rsidP="00CB2812">
            <w:pPr>
              <w:numPr>
                <w:ilvl w:val="1"/>
                <w:numId w:val="1"/>
              </w:numPr>
              <w:tabs>
                <w:tab w:val="left" w:pos="2730"/>
              </w:tabs>
              <w:spacing w:before="240" w:after="240"/>
              <w:ind w:left="1134"/>
              <w:jc w:val="left"/>
              <w:outlineLvl w:val="2"/>
              <w:rPr>
                <w:del w:id="5514" w:author="Houyem Rais" w:date="2024-02-22T15:03:00Z"/>
                <w:sz w:val="20"/>
                <w:szCs w:val="20"/>
              </w:rPr>
              <w:pPrChange w:id="5515" w:author="Houyem Rais" w:date="2024-02-22T15:03:00Z">
                <w:pPr>
                  <w:spacing w:before="40" w:after="60"/>
                </w:pPr>
              </w:pPrChange>
            </w:pPr>
            <w:del w:id="5516" w:author="Houyem Rais" w:date="2024-02-22T15:03:00Z">
              <w:r w:rsidRPr="00007B3E" w:rsidDel="00CB2812">
                <w:rPr>
                  <w:sz w:val="18"/>
                  <w:szCs w:val="18"/>
                </w:rPr>
                <w:delText>Autorité contractante</w:delText>
              </w:r>
            </w:del>
          </w:p>
        </w:tc>
        <w:tc>
          <w:tcPr>
            <w:tcW w:w="0" w:type="auto"/>
          </w:tcPr>
          <w:p w14:paraId="5781ADB6" w14:textId="363EA47B" w:rsidR="006A3338" w:rsidRPr="00007B3E" w:rsidDel="00CB2812" w:rsidRDefault="006A3338" w:rsidP="00CB2812">
            <w:pPr>
              <w:numPr>
                <w:ilvl w:val="1"/>
                <w:numId w:val="1"/>
              </w:numPr>
              <w:tabs>
                <w:tab w:val="left" w:pos="2730"/>
              </w:tabs>
              <w:spacing w:before="240" w:after="240"/>
              <w:ind w:left="1134"/>
              <w:jc w:val="left"/>
              <w:outlineLvl w:val="2"/>
              <w:rPr>
                <w:del w:id="5517" w:author="Houyem Rais" w:date="2024-02-22T15:03:00Z"/>
                <w:sz w:val="20"/>
                <w:szCs w:val="20"/>
              </w:rPr>
              <w:pPrChange w:id="5518" w:author="Houyem Rais" w:date="2024-02-22T15:03:00Z">
                <w:pPr>
                  <w:spacing w:before="40" w:after="60"/>
                </w:pPr>
              </w:pPrChange>
            </w:pPr>
            <w:del w:id="5519" w:author="Houyem Rais" w:date="2024-02-22T15:03:00Z">
              <w:r w:rsidRPr="00007B3E" w:rsidDel="00CB2812">
                <w:rPr>
                  <w:sz w:val="18"/>
                  <w:szCs w:val="18"/>
                </w:rPr>
                <w:delText>Partenaire privé</w:delText>
              </w:r>
            </w:del>
          </w:p>
        </w:tc>
        <w:tc>
          <w:tcPr>
            <w:tcW w:w="0" w:type="auto"/>
          </w:tcPr>
          <w:p w14:paraId="24F1F4E9" w14:textId="49BC1185" w:rsidR="006A3338" w:rsidRPr="00007B3E" w:rsidDel="00CB2812" w:rsidRDefault="006A3338" w:rsidP="00CB2812">
            <w:pPr>
              <w:numPr>
                <w:ilvl w:val="1"/>
                <w:numId w:val="1"/>
              </w:numPr>
              <w:tabs>
                <w:tab w:val="left" w:pos="2730"/>
              </w:tabs>
              <w:spacing w:before="240" w:after="240"/>
              <w:ind w:left="1134"/>
              <w:jc w:val="left"/>
              <w:outlineLvl w:val="2"/>
              <w:rPr>
                <w:del w:id="5520" w:author="Houyem Rais" w:date="2024-02-22T15:03:00Z"/>
                <w:sz w:val="20"/>
                <w:szCs w:val="20"/>
              </w:rPr>
              <w:pPrChange w:id="5521" w:author="Houyem Rais" w:date="2024-02-22T15:03:00Z">
                <w:pPr>
                  <w:spacing w:before="40" w:after="60"/>
                </w:pPr>
              </w:pPrChange>
            </w:pPr>
            <w:del w:id="5522" w:author="Houyem Rais" w:date="2024-02-22T15:03:00Z">
              <w:r w:rsidRPr="00007B3E" w:rsidDel="00CB2812">
                <w:rPr>
                  <w:sz w:val="18"/>
                  <w:szCs w:val="18"/>
                </w:rPr>
                <w:delText>Autorité contractante</w:delText>
              </w:r>
            </w:del>
          </w:p>
        </w:tc>
        <w:tc>
          <w:tcPr>
            <w:tcW w:w="0" w:type="auto"/>
          </w:tcPr>
          <w:p w14:paraId="714D67A8" w14:textId="3F2CB95A" w:rsidR="006A3338" w:rsidRPr="00007B3E" w:rsidDel="00CB2812" w:rsidRDefault="006A3338" w:rsidP="00CB2812">
            <w:pPr>
              <w:numPr>
                <w:ilvl w:val="1"/>
                <w:numId w:val="1"/>
              </w:numPr>
              <w:tabs>
                <w:tab w:val="left" w:pos="2730"/>
              </w:tabs>
              <w:spacing w:before="240" w:after="240"/>
              <w:ind w:left="1134"/>
              <w:jc w:val="left"/>
              <w:outlineLvl w:val="2"/>
              <w:rPr>
                <w:del w:id="5523" w:author="Houyem Rais" w:date="2024-02-22T15:03:00Z"/>
                <w:sz w:val="20"/>
                <w:szCs w:val="20"/>
              </w:rPr>
              <w:pPrChange w:id="5524" w:author="Houyem Rais" w:date="2024-02-22T15:03:00Z">
                <w:pPr>
                  <w:spacing w:before="40" w:after="60"/>
                </w:pPr>
              </w:pPrChange>
            </w:pPr>
            <w:del w:id="5525" w:author="Houyem Rais" w:date="2024-02-22T15:03:00Z">
              <w:r w:rsidRPr="00007B3E" w:rsidDel="00CB2812">
                <w:rPr>
                  <w:sz w:val="18"/>
                  <w:szCs w:val="18"/>
                </w:rPr>
                <w:delText>Autorité contractante</w:delText>
              </w:r>
            </w:del>
          </w:p>
        </w:tc>
      </w:tr>
    </w:tbl>
    <w:p w14:paraId="3D714C56" w14:textId="45E5D3EE" w:rsidR="00E2045E" w:rsidRPr="00007B3E" w:rsidDel="00CB2812" w:rsidRDefault="00467BC9" w:rsidP="00CB2812">
      <w:pPr>
        <w:numPr>
          <w:ilvl w:val="1"/>
          <w:numId w:val="1"/>
        </w:numPr>
        <w:tabs>
          <w:tab w:val="left" w:pos="2730"/>
        </w:tabs>
        <w:spacing w:before="240" w:after="240"/>
        <w:ind w:left="1134"/>
        <w:jc w:val="left"/>
        <w:outlineLvl w:val="2"/>
        <w:rPr>
          <w:del w:id="5526" w:author="Houyem Rais" w:date="2024-02-22T15:03:00Z"/>
          <w:i/>
          <w:iCs/>
        </w:rPr>
        <w:pPrChange w:id="5527" w:author="Houyem Rais" w:date="2024-02-22T15:03:00Z">
          <w:pPr/>
        </w:pPrChange>
      </w:pPr>
      <w:del w:id="5528" w:author="Houyem Rais" w:date="2024-02-22T15:03:00Z">
        <w:r w:rsidRPr="00007B3E" w:rsidDel="00CB2812">
          <w:rPr>
            <w:b/>
            <w:bCs/>
            <w:i/>
            <w:iCs/>
          </w:rPr>
          <w:delText xml:space="preserve">Source : </w:delText>
        </w:r>
        <w:r w:rsidRPr="00007B3E" w:rsidDel="00CB2812">
          <w:rPr>
            <w:i/>
            <w:iCs/>
          </w:rPr>
          <w:delText>Auteur</w:delText>
        </w:r>
      </w:del>
    </w:p>
    <w:p w14:paraId="0C3D7E9E" w14:textId="14653A62" w:rsidR="00467BC9" w:rsidRPr="00007B3E" w:rsidDel="00CB2812" w:rsidRDefault="00467BC9" w:rsidP="00CB2812">
      <w:pPr>
        <w:pStyle w:val="Titre41"/>
        <w:numPr>
          <w:ilvl w:val="1"/>
          <w:numId w:val="1"/>
        </w:numPr>
        <w:tabs>
          <w:tab w:val="left" w:pos="2730"/>
        </w:tabs>
        <w:ind w:left="1134"/>
        <w:outlineLvl w:val="2"/>
        <w:rPr>
          <w:del w:id="5529" w:author="Houyem Rais" w:date="2024-02-22T15:03:00Z"/>
          <w:lang w:val="fr-FR"/>
        </w:rPr>
        <w:pPrChange w:id="5530" w:author="Houyem Rais" w:date="2024-02-22T15:03:00Z">
          <w:pPr>
            <w:pStyle w:val="Titre41"/>
          </w:pPr>
        </w:pPrChange>
      </w:pPr>
      <w:bookmarkStart w:id="5531" w:name="_Toc142174679"/>
      <w:bookmarkStart w:id="5532" w:name="_Toc158885009"/>
      <w:del w:id="5533" w:author="Houyem Rais" w:date="2024-02-22T15:03:00Z">
        <w:r w:rsidRPr="00007B3E" w:rsidDel="00CB2812">
          <w:rPr>
            <w:lang w:val="fr-FR"/>
          </w:rPr>
          <w:delText>Analyse multicritère des options proposées</w:delText>
        </w:r>
        <w:bookmarkEnd w:id="5531"/>
        <w:bookmarkEnd w:id="5532"/>
      </w:del>
    </w:p>
    <w:p w14:paraId="2E2F30D7" w14:textId="2D00F7A6" w:rsidR="00467BC9" w:rsidRPr="00007B3E" w:rsidDel="00CB2812" w:rsidRDefault="00467BC9" w:rsidP="00CB2812">
      <w:pPr>
        <w:numPr>
          <w:ilvl w:val="1"/>
          <w:numId w:val="1"/>
        </w:numPr>
        <w:tabs>
          <w:tab w:val="left" w:pos="2730"/>
        </w:tabs>
        <w:spacing w:before="240" w:after="240"/>
        <w:ind w:left="1134"/>
        <w:jc w:val="left"/>
        <w:outlineLvl w:val="2"/>
        <w:rPr>
          <w:del w:id="5534" w:author="Houyem Rais" w:date="2024-02-22T15:03:00Z"/>
        </w:rPr>
        <w:pPrChange w:id="5535" w:author="Houyem Rais" w:date="2024-02-22T15:03:00Z">
          <w:pPr/>
        </w:pPrChange>
      </w:pPr>
      <w:del w:id="5536" w:author="Houyem Rais" w:date="2024-02-22T15:03:00Z">
        <w:r w:rsidRPr="00007B3E" w:rsidDel="00CB2812">
          <w:delText xml:space="preserve">La comparaison des options de réalisation du projet (PPP ou pas) est un processus au cas par cas basé sur une analyse multicritères. Une telle analyse est essentielle pour présélectionner les meilleures options possibles pour l’infrastructure. Nous avons énuméré ci-dessous </w:delText>
        </w:r>
        <w:r w:rsidR="00003FD1" w:rsidRPr="00007B3E" w:rsidDel="00CB2812">
          <w:delText xml:space="preserve">9 </w:delText>
        </w:r>
        <w:r w:rsidRPr="00007B3E" w:rsidDel="00CB2812">
          <w:delText>critères de sélection qui devraient également être alignés sur les objectifs de l’Etat tunisien.</w:delText>
        </w:r>
      </w:del>
    </w:p>
    <w:p w14:paraId="63717FD8" w14:textId="61D413E9" w:rsidR="00467BC9" w:rsidDel="00CB2812" w:rsidRDefault="00467BC9" w:rsidP="00CB2812">
      <w:pPr>
        <w:numPr>
          <w:ilvl w:val="1"/>
          <w:numId w:val="1"/>
        </w:numPr>
        <w:tabs>
          <w:tab w:val="left" w:pos="2730"/>
        </w:tabs>
        <w:spacing w:before="240" w:after="240"/>
        <w:ind w:left="1134"/>
        <w:jc w:val="left"/>
        <w:outlineLvl w:val="2"/>
        <w:rPr>
          <w:del w:id="5537" w:author="Houyem Rais" w:date="2024-02-22T15:03:00Z"/>
        </w:rPr>
        <w:pPrChange w:id="5538" w:author="Houyem Rais" w:date="2024-02-22T15:03:00Z">
          <w:pPr/>
        </w:pPrChange>
      </w:pPr>
      <w:del w:id="5539" w:author="Houyem Rais" w:date="2024-02-22T15:03:00Z">
        <w:r w:rsidRPr="00007B3E" w:rsidDel="00CB2812">
          <w:delText>Les critères suivants pourraient être pertinents pour déterminer le modèle préféré, sur la base de l’expérience internationale en matière de développement d’infrastructures et de la compréhension des objectifs du projet.</w:delText>
        </w:r>
      </w:del>
    </w:p>
    <w:p w14:paraId="7D12B517" w14:textId="200CC569" w:rsidR="008D4986" w:rsidRPr="00007B3E" w:rsidDel="00CB2812" w:rsidRDefault="008D4986" w:rsidP="00CB2812">
      <w:pPr>
        <w:numPr>
          <w:ilvl w:val="1"/>
          <w:numId w:val="1"/>
        </w:numPr>
        <w:tabs>
          <w:tab w:val="left" w:pos="2730"/>
        </w:tabs>
        <w:spacing w:before="240" w:after="240"/>
        <w:ind w:left="1134"/>
        <w:jc w:val="left"/>
        <w:outlineLvl w:val="2"/>
        <w:rPr>
          <w:del w:id="5540" w:author="Houyem Rais" w:date="2024-02-22T15:03:00Z"/>
        </w:rPr>
        <w:pPrChange w:id="5541" w:author="Houyem Rais" w:date="2024-02-22T15:03:00Z">
          <w:pPr/>
        </w:pPrChange>
      </w:pPr>
    </w:p>
    <w:p w14:paraId="14427636" w14:textId="3B843481" w:rsidR="00467BC9" w:rsidRPr="00007B3E" w:rsidDel="00CB2812" w:rsidRDefault="00217F6B" w:rsidP="00CB2812">
      <w:pPr>
        <w:keepNext/>
        <w:numPr>
          <w:ilvl w:val="1"/>
          <w:numId w:val="1"/>
        </w:numPr>
        <w:tabs>
          <w:tab w:val="left" w:pos="2730"/>
        </w:tabs>
        <w:spacing w:before="240" w:after="240"/>
        <w:ind w:left="1134"/>
        <w:jc w:val="left"/>
        <w:outlineLvl w:val="2"/>
        <w:rPr>
          <w:del w:id="5542" w:author="Houyem Rais" w:date="2024-02-22T15:03:00Z"/>
        </w:rPr>
        <w:pPrChange w:id="5543" w:author="Houyem Rais" w:date="2024-02-22T15:03:00Z">
          <w:pPr>
            <w:keepNext/>
            <w:numPr>
              <w:numId w:val="7"/>
            </w:numPr>
            <w:ind w:left="992" w:hanging="357"/>
          </w:pPr>
        </w:pPrChange>
      </w:pPr>
      <w:del w:id="5544" w:author="Houyem Rais" w:date="2024-02-22T15:03:00Z">
        <w:r w:rsidRPr="00007B3E" w:rsidDel="00CB2812">
          <w:rPr>
            <w:b/>
            <w:bCs/>
          </w:rPr>
          <w:delText>Minimiser</w:delText>
        </w:r>
        <w:r w:rsidR="00467BC9" w:rsidRPr="00007B3E" w:rsidDel="00CB2812">
          <w:rPr>
            <w:b/>
            <w:bCs/>
          </w:rPr>
          <w:delText xml:space="preserve"> le financement du coût d’investissement par l’Etat</w:delText>
        </w:r>
        <w:r w:rsidR="00467BC9" w:rsidRPr="00007B3E" w:rsidDel="00CB2812">
          <w:delText> : Dans les situations de contraintes budgétaires publiques, l’option retenue doit permettre à l’autorité contractante de minimiser l’impact budgétaire du projet en réduisant les dépenses publiques immédiates et globales. Les coûts du cycle de vie du projet doivent également être minimisés en choisissant la bonne option.</w:delText>
        </w:r>
      </w:del>
    </w:p>
    <w:p w14:paraId="54BDA8F1" w14:textId="6A153833" w:rsidR="00467BC9" w:rsidRPr="00007B3E" w:rsidDel="00CB2812" w:rsidRDefault="00467BC9" w:rsidP="00CB2812">
      <w:pPr>
        <w:numPr>
          <w:ilvl w:val="1"/>
          <w:numId w:val="1"/>
        </w:numPr>
        <w:tabs>
          <w:tab w:val="left" w:pos="2730"/>
        </w:tabs>
        <w:spacing w:before="240" w:after="240"/>
        <w:ind w:left="1134"/>
        <w:jc w:val="left"/>
        <w:outlineLvl w:val="2"/>
        <w:rPr>
          <w:del w:id="5545" w:author="Houyem Rais" w:date="2024-02-22T15:03:00Z"/>
        </w:rPr>
        <w:pPrChange w:id="5546" w:author="Houyem Rais" w:date="2024-02-22T15:03:00Z">
          <w:pPr>
            <w:numPr>
              <w:numId w:val="7"/>
            </w:numPr>
            <w:ind w:left="993" w:hanging="360"/>
          </w:pPr>
        </w:pPrChange>
      </w:pPr>
      <w:del w:id="5547" w:author="Houyem Rais" w:date="2024-02-22T15:03:00Z">
        <w:r w:rsidRPr="00007B3E" w:rsidDel="00CB2812">
          <w:rPr>
            <w:b/>
            <w:bCs/>
          </w:rPr>
          <w:delText>Réduire les annuités d’une dette de l’Etat </w:delText>
        </w:r>
        <w:r w:rsidRPr="00007B3E" w:rsidDel="00CB2812">
          <w:delText>: Eviter/Réduire les annuités d'une dette de l'Etat</w:delText>
        </w:r>
        <w:r w:rsidR="00F26C16" w:rsidRPr="00007B3E" w:rsidDel="00CB2812">
          <w:delText> :</w:delText>
        </w:r>
        <w:r w:rsidRPr="00007B3E" w:rsidDel="00CB2812">
          <w:delText xml:space="preserve"> L'option retenue devrait chercher à minimiser le fardeau de la dette pour l'État tunisien en évitant ou en réduisant les paiements d'intérêts et de remboursement de la dette contractée pour financer le projet. Une option qui permet de mobiliser des financements privés pour la réalisation de l'infrastructure peut contribuer à éviter une augmentation significative de l'endettement public. Le partenariat public-privé (PPP) pourrait permettre de financer le projet par le biais d'investissements privés, libérant ainsi les ressources budgétaires de l'État pour d'autres besoins prioritaires.</w:delText>
        </w:r>
      </w:del>
    </w:p>
    <w:p w14:paraId="0B070FA7" w14:textId="1FF4CABE" w:rsidR="00467BC9" w:rsidRPr="00007B3E" w:rsidDel="00CB2812" w:rsidRDefault="00467BC9" w:rsidP="00CB2812">
      <w:pPr>
        <w:numPr>
          <w:ilvl w:val="1"/>
          <w:numId w:val="1"/>
        </w:numPr>
        <w:tabs>
          <w:tab w:val="left" w:pos="2730"/>
        </w:tabs>
        <w:spacing w:before="240" w:after="240"/>
        <w:ind w:left="1134"/>
        <w:jc w:val="left"/>
        <w:outlineLvl w:val="2"/>
        <w:rPr>
          <w:del w:id="5548" w:author="Houyem Rais" w:date="2024-02-22T15:03:00Z"/>
        </w:rPr>
        <w:pPrChange w:id="5549" w:author="Houyem Rais" w:date="2024-02-22T15:03:00Z">
          <w:pPr>
            <w:numPr>
              <w:numId w:val="7"/>
            </w:numPr>
            <w:ind w:left="993" w:hanging="360"/>
          </w:pPr>
        </w:pPrChange>
      </w:pPr>
      <w:del w:id="5550" w:author="Houyem Rais" w:date="2024-02-22T15:03:00Z">
        <w:r w:rsidRPr="00007B3E" w:rsidDel="00CB2812">
          <w:rPr>
            <w:b/>
            <w:bCs/>
          </w:rPr>
          <w:delText>Appel d'offres rapide et livraison accélérée du projet</w:delText>
        </w:r>
        <w:r w:rsidRPr="00007B3E" w:rsidDel="00CB2812">
          <w:delText xml:space="preserve"> : Il est important que l’option sélectionnée permette d’accélérer le processus d’appel d’offres et de réduire les risques de retards dans la phase de passation des marchés. Le projet doit également faire l’objet d’un appel d’offres dans le cadre d’un processus qui maximise l’efficacité et la transparence et encourage une concurrence saine entre des soumissionnaires fiables. En fin de compte, la livraison accélérée du projet devrait être garantie en maximisant le potentiel de livraison du projet à temps.</w:delText>
        </w:r>
      </w:del>
    </w:p>
    <w:p w14:paraId="28F034F0" w14:textId="367BF9B1" w:rsidR="00467BC9" w:rsidRPr="00007B3E" w:rsidDel="00CB2812" w:rsidRDefault="00467BC9" w:rsidP="00CB2812">
      <w:pPr>
        <w:numPr>
          <w:ilvl w:val="1"/>
          <w:numId w:val="1"/>
        </w:numPr>
        <w:tabs>
          <w:tab w:val="left" w:pos="2730"/>
        </w:tabs>
        <w:spacing w:before="240" w:after="240"/>
        <w:ind w:left="1134"/>
        <w:jc w:val="left"/>
        <w:outlineLvl w:val="2"/>
        <w:rPr>
          <w:del w:id="5551" w:author="Houyem Rais" w:date="2024-02-22T15:03:00Z"/>
        </w:rPr>
        <w:pPrChange w:id="5552" w:author="Houyem Rais" w:date="2024-02-22T15:03:00Z">
          <w:pPr>
            <w:numPr>
              <w:numId w:val="7"/>
            </w:numPr>
            <w:ind w:left="993" w:hanging="360"/>
          </w:pPr>
        </w:pPrChange>
      </w:pPr>
      <w:del w:id="5553" w:author="Houyem Rais" w:date="2024-02-22T15:03:00Z">
        <w:r w:rsidRPr="00007B3E" w:rsidDel="00CB2812">
          <w:rPr>
            <w:b/>
            <w:bCs/>
          </w:rPr>
          <w:delText>Attractivité pour le secteur privé</w:delText>
        </w:r>
        <w:r w:rsidRPr="00007B3E" w:rsidDel="00CB2812">
          <w:delText> : Une option est considérée comme attractive pour le secteur privé lorsqu’</w:delText>
        </w:r>
        <w:r w:rsidR="00AC539E" w:rsidRPr="00007B3E" w:rsidDel="00CB2812">
          <w:delText>e</w:delText>
        </w:r>
        <w:r w:rsidRPr="00007B3E" w:rsidDel="00CB2812">
          <w:delText>l</w:delText>
        </w:r>
        <w:r w:rsidR="00AC539E" w:rsidRPr="00007B3E" w:rsidDel="00CB2812">
          <w:delText>le</w:delText>
        </w:r>
        <w:r w:rsidRPr="00007B3E" w:rsidDel="00CB2812">
          <w:delText xml:space="preserve"> garantit une « bancabilité » maximale. L’option sélectionnée devrait permettre au projet d’être accepté par les prêteurs en tant qu’investissement et de lever un montant significatif de financement au moyen de prêts à long terme dans le cadre du financement de projet, en raison de sa solvabilité en termes de suffisance et de fiabilité des flux de trésorerie futurs.</w:delText>
        </w:r>
      </w:del>
    </w:p>
    <w:p w14:paraId="222BA8AA" w14:textId="36B66BA0" w:rsidR="00467BC9" w:rsidRPr="00007B3E" w:rsidDel="00CB2812" w:rsidRDefault="00467BC9" w:rsidP="00CB2812">
      <w:pPr>
        <w:numPr>
          <w:ilvl w:val="1"/>
          <w:numId w:val="1"/>
        </w:numPr>
        <w:tabs>
          <w:tab w:val="left" w:pos="2730"/>
        </w:tabs>
        <w:spacing w:before="240" w:after="240"/>
        <w:ind w:left="1134"/>
        <w:jc w:val="left"/>
        <w:outlineLvl w:val="2"/>
        <w:rPr>
          <w:del w:id="5554" w:author="Houyem Rais" w:date="2024-02-22T15:03:00Z"/>
        </w:rPr>
        <w:pPrChange w:id="5555" w:author="Houyem Rais" w:date="2024-02-22T15:03:00Z">
          <w:pPr>
            <w:numPr>
              <w:numId w:val="7"/>
            </w:numPr>
            <w:ind w:left="993" w:hanging="360"/>
          </w:pPr>
        </w:pPrChange>
      </w:pPr>
      <w:del w:id="5556" w:author="Houyem Rais" w:date="2024-02-22T15:03:00Z">
        <w:r w:rsidRPr="00007B3E" w:rsidDel="00CB2812">
          <w:rPr>
            <w:b/>
            <w:bCs/>
          </w:rPr>
          <w:delText>Transfert de risques vers le secteur privé</w:delText>
        </w:r>
        <w:r w:rsidRPr="00007B3E" w:rsidDel="00CB2812">
          <w:delText xml:space="preserve"> : L’équilibre, l’allocation, le transfert et le partage des risques entre le secteur public et le secteur privé est au cœur de tous les projets prévus en PPP. La répartition efficace des risques est généralement le moteur le plus important pour obtenir </w:delText>
        </w:r>
        <w:r w:rsidR="005A5DE8" w:rsidRPr="00007B3E" w:rsidDel="00CB2812">
          <w:delText>la</w:delText>
        </w:r>
        <w:r w:rsidRPr="00007B3E" w:rsidDel="00CB2812">
          <w:delText xml:space="preserve"> meilleure Value for Money. Pour cette raison, il est jugé crucial que l’option réduise le niveau des risques, notamment d’interface, supportés par le partenaire public, et maximise les risques transférés au partenaire privé.</w:delText>
        </w:r>
      </w:del>
    </w:p>
    <w:p w14:paraId="7FF2548D" w14:textId="6EDCA099" w:rsidR="00467BC9" w:rsidRPr="00007B3E" w:rsidDel="00CB2812" w:rsidRDefault="00467BC9" w:rsidP="00CB2812">
      <w:pPr>
        <w:numPr>
          <w:ilvl w:val="1"/>
          <w:numId w:val="1"/>
        </w:numPr>
        <w:tabs>
          <w:tab w:val="left" w:pos="2730"/>
        </w:tabs>
        <w:spacing w:before="240" w:after="240"/>
        <w:ind w:left="1134"/>
        <w:jc w:val="left"/>
        <w:outlineLvl w:val="2"/>
        <w:rPr>
          <w:del w:id="5557" w:author="Houyem Rais" w:date="2024-02-22T15:03:00Z"/>
        </w:rPr>
        <w:pPrChange w:id="5558" w:author="Houyem Rais" w:date="2024-02-22T15:03:00Z">
          <w:pPr>
            <w:numPr>
              <w:numId w:val="7"/>
            </w:numPr>
            <w:ind w:left="993" w:hanging="360"/>
          </w:pPr>
        </w:pPrChange>
      </w:pPr>
      <w:del w:id="5559" w:author="Houyem Rais" w:date="2024-02-22T15:03:00Z">
        <w:r w:rsidRPr="00007B3E" w:rsidDel="00CB2812">
          <w:rPr>
            <w:b/>
            <w:bCs/>
          </w:rPr>
          <w:delText>Eviter/Réduire les coûts opérationnels pour l'Etat</w:delText>
        </w:r>
        <w:r w:rsidRPr="00007B3E" w:rsidDel="00CB2812">
          <w:delText xml:space="preserve"> : L'option préférée devrait chercher à minimiser les coûts opérationnels supportés par l'État tunisien une fois la construction terminée. Cela peut inclure des économies sur les </w:delText>
        </w:r>
        <w:r w:rsidR="005325F4" w:rsidRPr="00007B3E" w:rsidDel="00CB2812">
          <w:delText xml:space="preserve">de </w:delText>
        </w:r>
        <w:r w:rsidRPr="00007B3E" w:rsidDel="00CB2812">
          <w:delText>maintenance d</w:delText>
        </w:r>
        <w:r w:rsidR="009512FA" w:rsidRPr="00007B3E" w:rsidDel="00CB2812">
          <w:delText>e la ligne ferroviaire</w:delText>
        </w:r>
        <w:r w:rsidRPr="00007B3E" w:rsidDel="00CB2812">
          <w:delText xml:space="preserve">. Le modèle choisi doit permettre au secteur privé de gérer efficacement et à moindre coût </w:delText>
        </w:r>
        <w:r w:rsidR="005325F4" w:rsidRPr="00007B3E" w:rsidDel="00CB2812">
          <w:delText>la maintenance</w:delText>
        </w:r>
        <w:r w:rsidRPr="00007B3E" w:rsidDel="00CB2812">
          <w:delText xml:space="preserve"> </w:delText>
        </w:r>
        <w:r w:rsidR="009512FA" w:rsidRPr="00007B3E" w:rsidDel="00CB2812">
          <w:delText>de la ligne ferroviaire</w:delText>
        </w:r>
        <w:r w:rsidRPr="00007B3E" w:rsidDel="00CB2812">
          <w:delText>, tout en garantissant un niveau de service élevé et sûr pour l</w:delText>
        </w:r>
        <w:r w:rsidR="005325F4" w:rsidRPr="00007B3E" w:rsidDel="00CB2812">
          <w:delText xml:space="preserve">’exploitant </w:delText>
        </w:r>
        <w:r w:rsidR="00AE0DB2" w:rsidRPr="00007B3E" w:rsidDel="00CB2812">
          <w:delText>ferroviaire</w:delText>
        </w:r>
        <w:r w:rsidRPr="00007B3E" w:rsidDel="00CB2812">
          <w:delText>. De cette manière, l'État peut se concentrer sur ses fonctions régaliennes et les ressources libérées peuvent être réaffectées à d'autres besoins publics essentiels.</w:delText>
        </w:r>
      </w:del>
    </w:p>
    <w:p w14:paraId="337756AD" w14:textId="1791BD28" w:rsidR="00AD14D0" w:rsidRPr="00007B3E" w:rsidDel="00CB2812" w:rsidRDefault="00467BC9" w:rsidP="00CB2812">
      <w:pPr>
        <w:numPr>
          <w:ilvl w:val="1"/>
          <w:numId w:val="1"/>
        </w:numPr>
        <w:tabs>
          <w:tab w:val="left" w:pos="2730"/>
        </w:tabs>
        <w:spacing w:before="240" w:after="240"/>
        <w:ind w:left="1134"/>
        <w:jc w:val="left"/>
        <w:outlineLvl w:val="2"/>
        <w:rPr>
          <w:del w:id="5560" w:author="Houyem Rais" w:date="2024-02-22T15:03:00Z"/>
        </w:rPr>
        <w:pPrChange w:id="5561" w:author="Houyem Rais" w:date="2024-02-22T15:03:00Z">
          <w:pPr>
            <w:numPr>
              <w:numId w:val="7"/>
            </w:numPr>
            <w:ind w:left="993" w:hanging="360"/>
          </w:pPr>
        </w:pPrChange>
      </w:pPr>
      <w:del w:id="5562" w:author="Houyem Rais" w:date="2024-02-22T15:03:00Z">
        <w:r w:rsidRPr="00007B3E" w:rsidDel="00CB2812">
          <w:rPr>
            <w:b/>
            <w:bCs/>
          </w:rPr>
          <w:delText>Con</w:delText>
        </w:r>
        <w:r w:rsidR="00026242" w:rsidRPr="00007B3E" w:rsidDel="00CB2812">
          <w:rPr>
            <w:b/>
            <w:bCs/>
          </w:rPr>
          <w:delText>naitre le vrai coût du sillon ferroviaire</w:delText>
        </w:r>
        <w:r w:rsidRPr="00007B3E" w:rsidDel="00CB2812">
          <w:delText xml:space="preserve"> : Il est important de sélectionner une option qui offre un mécanisme pour </w:delText>
        </w:r>
        <w:r w:rsidR="00026242" w:rsidRPr="00007B3E" w:rsidDel="00CB2812">
          <w:delText>connaitre</w:delText>
        </w:r>
        <w:r w:rsidRPr="00007B3E" w:rsidDel="00CB2812">
          <w:delText xml:space="preserve"> le </w:delText>
        </w:r>
        <w:r w:rsidR="00026242" w:rsidRPr="00007B3E" w:rsidDel="00CB2812">
          <w:delText xml:space="preserve">prix de revient </w:delText>
        </w:r>
        <w:r w:rsidRPr="00007B3E" w:rsidDel="00CB2812">
          <w:delText xml:space="preserve">du </w:delText>
        </w:r>
        <w:r w:rsidR="00026242" w:rsidRPr="00007B3E" w:rsidDel="00CB2812">
          <w:delText>sillon que l’exploitant ferroviaire devrait payer pour chaque train qui utilise l’infrastructure</w:delText>
        </w:r>
        <w:r w:rsidR="009512FA" w:rsidRPr="00007B3E" w:rsidDel="00CB2812">
          <w:delText xml:space="preserve"> ferroviaire</w:delText>
        </w:r>
        <w:r w:rsidRPr="00007B3E" w:rsidDel="00CB2812">
          <w:delText xml:space="preserve">. L'État tunisien peut souhaiter </w:delText>
        </w:r>
        <w:r w:rsidR="00026242" w:rsidRPr="00007B3E" w:rsidDel="00CB2812">
          <w:delText>assurer, à terme,</w:delText>
        </w:r>
        <w:r w:rsidRPr="00007B3E" w:rsidDel="00CB2812">
          <w:delText xml:space="preserve"> </w:delText>
        </w:r>
        <w:r w:rsidR="00026242" w:rsidRPr="00007B3E" w:rsidDel="00CB2812">
          <w:delText xml:space="preserve">la capacité </w:delText>
        </w:r>
        <w:r w:rsidR="0063306B" w:rsidRPr="00007B3E" w:rsidDel="00CB2812">
          <w:delText xml:space="preserve">de l’exploitant ferroviaire à payer le prix du sillon qui assure la rentabilité du </w:delText>
        </w:r>
        <w:r w:rsidR="00DF5DFC" w:rsidRPr="00007B3E" w:rsidDel="00CB2812">
          <w:delText>partenaire privé sans dégrader davantage les états financiers de la SNC</w:delText>
        </w:r>
        <w:r w:rsidR="00826104" w:rsidRPr="00007B3E" w:rsidDel="00CB2812">
          <w:delText>F</w:delText>
        </w:r>
        <w:r w:rsidR="00DF5DFC" w:rsidRPr="00007B3E" w:rsidDel="00CB2812">
          <w:delText xml:space="preserve">T. </w:delText>
        </w:r>
        <w:r w:rsidRPr="00007B3E" w:rsidDel="00CB2812">
          <w:delText xml:space="preserve">Le contrôle du prix du </w:delText>
        </w:r>
        <w:r w:rsidR="006A1D42" w:rsidRPr="00007B3E" w:rsidDel="00CB2812">
          <w:delText>sillon</w:delText>
        </w:r>
        <w:r w:rsidRPr="00007B3E" w:rsidDel="00CB2812">
          <w:delText xml:space="preserve"> peut être réalisé par le biais de clauses contractuelles spécifiques, de mécanismes de régulation, ou en définissant des plafonds ou des règles spécifiques concernant l'ajustement des tarifs. Cela permet de garantir que le </w:delText>
        </w:r>
        <w:r w:rsidR="006A1D42" w:rsidRPr="00007B3E" w:rsidDel="00CB2812">
          <w:delText>prix du sillon</w:delText>
        </w:r>
        <w:r w:rsidRPr="00007B3E" w:rsidDel="00CB2812">
          <w:delText xml:space="preserve"> reste raisonnable et abordable pour </w:delText>
        </w:r>
        <w:r w:rsidR="006A1D42" w:rsidRPr="00007B3E" w:rsidDel="00CB2812">
          <w:delText>l’expl</w:delText>
        </w:r>
        <w:r w:rsidR="0019047A" w:rsidRPr="00007B3E" w:rsidDel="00CB2812">
          <w:delText>oitant ferroviaire</w:delText>
        </w:r>
        <w:r w:rsidRPr="00007B3E" w:rsidDel="00CB2812">
          <w:delText xml:space="preserve"> tout en assurant que le partenaire privé peut atteindre ses objectifs financiers sur la durée du contrat. Cela peut également inclure des dispositions pour des augmentations raisonnables et réglementées du </w:delText>
        </w:r>
        <w:r w:rsidR="0027652F" w:rsidRPr="00007B3E" w:rsidDel="00CB2812">
          <w:delText>prix du sillon</w:delText>
        </w:r>
        <w:r w:rsidRPr="00007B3E" w:rsidDel="00CB2812">
          <w:delText xml:space="preserve"> au fil du temps, alignées sur l'inflation ou d'autres paramètres.</w:delText>
        </w:r>
      </w:del>
    </w:p>
    <w:p w14:paraId="1CF2E42B" w14:textId="2189978B" w:rsidR="00AD14D0" w:rsidRPr="00007B3E" w:rsidDel="00CB2812" w:rsidRDefault="00AD14D0" w:rsidP="00CB2812">
      <w:pPr>
        <w:numPr>
          <w:ilvl w:val="1"/>
          <w:numId w:val="1"/>
        </w:numPr>
        <w:tabs>
          <w:tab w:val="left" w:pos="2730"/>
        </w:tabs>
        <w:spacing w:before="240" w:after="240"/>
        <w:ind w:left="1134"/>
        <w:jc w:val="left"/>
        <w:outlineLvl w:val="2"/>
        <w:rPr>
          <w:del w:id="5563" w:author="Houyem Rais" w:date="2024-02-22T15:03:00Z"/>
        </w:rPr>
        <w:pPrChange w:id="5564" w:author="Houyem Rais" w:date="2024-02-22T15:03:00Z">
          <w:pPr>
            <w:numPr>
              <w:numId w:val="7"/>
            </w:numPr>
            <w:ind w:left="993" w:hanging="360"/>
          </w:pPr>
        </w:pPrChange>
      </w:pPr>
      <w:del w:id="5565" w:author="Houyem Rais" w:date="2024-02-22T15:03:00Z">
        <w:r w:rsidRPr="00007B3E" w:rsidDel="00CB2812">
          <w:rPr>
            <w:b/>
            <w:bCs/>
          </w:rPr>
          <w:delText>Complexité du projet</w:delText>
        </w:r>
        <w:r w:rsidRPr="00007B3E" w:rsidDel="00CB2812">
          <w:delText xml:space="preserve"> : Dans l'évaluation des options de projet, la complexité joue un rôle crucial. Ce critère examine la diversité et la difficulté des défis techniques, juridiques, financiers, sociaux et environnementaux que le projet doit relever. Il évalue la capacité et les contraintes de l'administration compétente à gérer efficacement ces complexités. Une option est jugée avantageuse si elle simplifie la gestion du projet, réduit les obstacles techniques et réglementaires, et facilite l'intégration sociale et environnementale. En revanche, une option qui augmente la complexité, nécessitant des ressources supplémentaires ou des compétences spécialisées, est considérée comme moins avantageuse.</w:delText>
        </w:r>
      </w:del>
    </w:p>
    <w:p w14:paraId="2E7B32B8" w14:textId="06AC3294" w:rsidR="00AD14D0" w:rsidRPr="00007B3E" w:rsidDel="00CB2812" w:rsidRDefault="00AD14D0" w:rsidP="00CB2812">
      <w:pPr>
        <w:numPr>
          <w:ilvl w:val="1"/>
          <w:numId w:val="1"/>
        </w:numPr>
        <w:tabs>
          <w:tab w:val="left" w:pos="2730"/>
        </w:tabs>
        <w:spacing w:before="240" w:after="240"/>
        <w:ind w:left="1134"/>
        <w:jc w:val="left"/>
        <w:outlineLvl w:val="2"/>
        <w:rPr>
          <w:del w:id="5566" w:author="Houyem Rais" w:date="2024-02-22T15:03:00Z"/>
        </w:rPr>
        <w:pPrChange w:id="5567" w:author="Houyem Rais" w:date="2024-02-22T15:03:00Z">
          <w:pPr>
            <w:numPr>
              <w:numId w:val="7"/>
            </w:numPr>
            <w:ind w:left="993" w:hanging="360"/>
          </w:pPr>
        </w:pPrChange>
      </w:pPr>
      <w:del w:id="5568" w:author="Houyem Rais" w:date="2024-02-22T15:03:00Z">
        <w:r w:rsidRPr="00007B3E" w:rsidDel="00CB2812">
          <w:rPr>
            <w:b/>
            <w:bCs/>
          </w:rPr>
          <w:delText>Niveau de performance du service et impact</w:delText>
        </w:r>
        <w:r w:rsidRPr="00007B3E" w:rsidDel="00CB2812">
          <w:delText xml:space="preserve"> : Ce critère vise à évaluer la qualité et l'efficacité du service rendu sous chaque option de projet, en se basant sur les objectifs et les impacts attendus. Une option est favorable si elle promet un niveau de service élevé, répondant ou surpassant les attentes en termes de fiabilité, de sécurité, de ponctualité et d'impact positif sur la mobilité et l'accessibilité. Elle doit également contribuer positivement aux objectifs sociaux, économiques et environnementaux de la région. En revanche, une option qui présente des risques de sous-performance ou d'impacts négatifs sur la communauté ou l'environnement est considérée comme moins avantageuse.</w:delText>
        </w:r>
      </w:del>
    </w:p>
    <w:p w14:paraId="0F0A8B49" w14:textId="50FD12EB" w:rsidR="00467BC9" w:rsidRPr="00007B3E" w:rsidDel="00CB2812" w:rsidRDefault="00467BC9" w:rsidP="00CB2812">
      <w:pPr>
        <w:numPr>
          <w:ilvl w:val="1"/>
          <w:numId w:val="1"/>
        </w:numPr>
        <w:tabs>
          <w:tab w:val="left" w:pos="2730"/>
        </w:tabs>
        <w:spacing w:before="240" w:after="240"/>
        <w:ind w:left="1134"/>
        <w:jc w:val="left"/>
        <w:outlineLvl w:val="2"/>
        <w:rPr>
          <w:del w:id="5569" w:author="Houyem Rais" w:date="2024-02-22T15:03:00Z"/>
        </w:rPr>
        <w:pPrChange w:id="5570" w:author="Houyem Rais" w:date="2024-02-22T15:03:00Z">
          <w:pPr/>
        </w:pPrChange>
      </w:pPr>
      <w:del w:id="5571" w:author="Houyem Rais" w:date="2024-02-22T15:03:00Z">
        <w:r w:rsidRPr="00007B3E" w:rsidDel="00CB2812">
          <w:delText>Ces critères sont considérés les plus pertinents pour le cas du projet et serviront par la suite à évaluer les différentes options de la réalisation du projet.</w:delText>
        </w:r>
      </w:del>
    </w:p>
    <w:p w14:paraId="184FC222" w14:textId="79B4F0C9" w:rsidR="006E0542" w:rsidRPr="00007B3E" w:rsidDel="00CB2812" w:rsidRDefault="00467BC9" w:rsidP="00CB2812">
      <w:pPr>
        <w:numPr>
          <w:ilvl w:val="1"/>
          <w:numId w:val="1"/>
        </w:numPr>
        <w:tabs>
          <w:tab w:val="left" w:pos="2730"/>
        </w:tabs>
        <w:spacing w:before="240" w:after="240"/>
        <w:ind w:left="1134"/>
        <w:jc w:val="left"/>
        <w:outlineLvl w:val="2"/>
        <w:rPr>
          <w:del w:id="5572" w:author="Houyem Rais" w:date="2024-02-22T15:03:00Z"/>
        </w:rPr>
        <w:pPrChange w:id="5573" w:author="Houyem Rais" w:date="2024-02-22T15:03:00Z">
          <w:pPr/>
        </w:pPrChange>
      </w:pPr>
      <w:del w:id="5574" w:author="Houyem Rais" w:date="2024-02-22T15:03:00Z">
        <w:r w:rsidRPr="00007B3E" w:rsidDel="00CB2812">
          <w:delText>Le tableau suivant présente une comparaison, d’un point de vue stratégique et selon une approche qualitative, de ces options de réalisation du projet.</w:delText>
        </w:r>
      </w:del>
    </w:p>
    <w:p w14:paraId="29F32A35" w14:textId="3224FE03" w:rsidR="00467BC9" w:rsidRPr="00007B3E" w:rsidDel="00CB2812" w:rsidRDefault="00467BC9" w:rsidP="00CB2812">
      <w:pPr>
        <w:pStyle w:val="Caption"/>
        <w:numPr>
          <w:ilvl w:val="1"/>
          <w:numId w:val="1"/>
        </w:numPr>
        <w:tabs>
          <w:tab w:val="left" w:pos="2730"/>
        </w:tabs>
        <w:spacing w:before="240" w:after="240"/>
        <w:ind w:left="1134"/>
        <w:jc w:val="left"/>
        <w:outlineLvl w:val="2"/>
        <w:rPr>
          <w:del w:id="5575" w:author="Houyem Rais" w:date="2024-02-22T15:03:00Z"/>
        </w:rPr>
        <w:pPrChange w:id="5576" w:author="Houyem Rais" w:date="2024-02-22T15:03:00Z">
          <w:pPr>
            <w:pStyle w:val="Caption"/>
          </w:pPr>
        </w:pPrChange>
      </w:pPr>
      <w:bookmarkStart w:id="5577" w:name="_Toc158885061"/>
      <w:del w:id="557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26</w:delText>
        </w:r>
        <w:r w:rsidDel="00CB2812">
          <w:rPr>
            <w:noProof/>
          </w:rPr>
          <w:fldChar w:fldCharType="end"/>
        </w:r>
        <w:r w:rsidRPr="00007B3E" w:rsidDel="00CB2812">
          <w:delText xml:space="preserve"> Comparaison générale des options de mise en œuvre selon les objectifs du projet</w:delText>
        </w:r>
        <w:bookmarkEnd w:id="5577"/>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3"/>
        <w:gridCol w:w="1726"/>
        <w:gridCol w:w="1794"/>
        <w:gridCol w:w="1803"/>
        <w:gridCol w:w="1486"/>
      </w:tblGrid>
      <w:tr w:rsidR="004C07C1" w:rsidRPr="00007B3E" w:rsidDel="00CB2812" w14:paraId="4BCFA9A5" w14:textId="5EDA7E68" w:rsidTr="006E311E">
        <w:trPr>
          <w:trHeight w:val="22"/>
          <w:tblHeader/>
          <w:del w:id="5579" w:author="Houyem Rais" w:date="2024-02-22T15:03:00Z"/>
        </w:trPr>
        <w:tc>
          <w:tcPr>
            <w:tcW w:w="1580" w:type="pct"/>
            <w:shd w:val="clear" w:color="auto" w:fill="B4C6E7" w:themeFill="accent1" w:themeFillTint="66"/>
            <w:tcMar>
              <w:top w:w="15" w:type="dxa"/>
              <w:left w:w="108" w:type="dxa"/>
              <w:bottom w:w="0" w:type="dxa"/>
              <w:right w:w="108" w:type="dxa"/>
            </w:tcMar>
            <w:vAlign w:val="center"/>
            <w:hideMark/>
          </w:tcPr>
          <w:p w14:paraId="4E561732" w14:textId="18714B0D" w:rsidR="004C07C1" w:rsidRPr="00007B3E" w:rsidDel="00CB2812" w:rsidRDefault="004C07C1" w:rsidP="00CB2812">
            <w:pPr>
              <w:numPr>
                <w:ilvl w:val="1"/>
                <w:numId w:val="1"/>
              </w:numPr>
              <w:tabs>
                <w:tab w:val="left" w:pos="2730"/>
              </w:tabs>
              <w:spacing w:before="240" w:after="240" w:line="240" w:lineRule="auto"/>
              <w:ind w:left="1134"/>
              <w:jc w:val="left"/>
              <w:outlineLvl w:val="2"/>
              <w:rPr>
                <w:del w:id="5580" w:author="Houyem Rais" w:date="2024-02-22T15:03:00Z"/>
                <w:b/>
                <w:bCs/>
                <w:sz w:val="20"/>
                <w:szCs w:val="20"/>
              </w:rPr>
              <w:pPrChange w:id="5581" w:author="Houyem Rais" w:date="2024-02-22T15:03:00Z">
                <w:pPr>
                  <w:spacing w:before="20" w:after="40" w:line="240" w:lineRule="auto"/>
                </w:pPr>
              </w:pPrChange>
            </w:pPr>
            <w:del w:id="5582" w:author="Houyem Rais" w:date="2024-02-22T15:03:00Z">
              <w:r w:rsidRPr="00007B3E" w:rsidDel="00CB2812">
                <w:rPr>
                  <w:b/>
                  <w:bCs/>
                  <w:sz w:val="20"/>
                  <w:szCs w:val="20"/>
                </w:rPr>
                <w:delText>Critère</w:delText>
              </w:r>
            </w:del>
          </w:p>
        </w:tc>
        <w:tc>
          <w:tcPr>
            <w:tcW w:w="1077" w:type="pct"/>
            <w:shd w:val="clear" w:color="auto" w:fill="B4C6E7" w:themeFill="accent1" w:themeFillTint="66"/>
            <w:tcMar>
              <w:top w:w="15" w:type="dxa"/>
              <w:left w:w="108" w:type="dxa"/>
              <w:bottom w:w="0" w:type="dxa"/>
              <w:right w:w="108" w:type="dxa"/>
            </w:tcMar>
            <w:vAlign w:val="center"/>
            <w:hideMark/>
          </w:tcPr>
          <w:p w14:paraId="57C4C416" w14:textId="66C5228B" w:rsidR="004C07C1" w:rsidRPr="00007B3E" w:rsidDel="00CB2812" w:rsidRDefault="004C07C1" w:rsidP="00CB2812">
            <w:pPr>
              <w:numPr>
                <w:ilvl w:val="1"/>
                <w:numId w:val="1"/>
              </w:numPr>
              <w:tabs>
                <w:tab w:val="left" w:pos="2730"/>
              </w:tabs>
              <w:spacing w:before="240" w:after="240" w:line="240" w:lineRule="auto"/>
              <w:ind w:left="1134"/>
              <w:jc w:val="left"/>
              <w:outlineLvl w:val="2"/>
              <w:rPr>
                <w:del w:id="5583" w:author="Houyem Rais" w:date="2024-02-22T15:03:00Z"/>
                <w:b/>
                <w:bCs/>
                <w:sz w:val="20"/>
                <w:szCs w:val="20"/>
              </w:rPr>
              <w:pPrChange w:id="5584" w:author="Houyem Rais" w:date="2024-02-22T15:03:00Z">
                <w:pPr>
                  <w:spacing w:before="20" w:after="40" w:line="240" w:lineRule="auto"/>
                  <w:jc w:val="center"/>
                </w:pPr>
              </w:pPrChange>
            </w:pPr>
            <w:del w:id="5585" w:author="Houyem Rais" w:date="2024-02-22T15:03:00Z">
              <w:r w:rsidDel="00CB2812">
                <w:rPr>
                  <w:b/>
                  <w:bCs/>
                  <w:sz w:val="18"/>
                  <w:szCs w:val="18"/>
                </w:rPr>
                <w:delText>Maitrise d’ouvrage publique</w:delText>
              </w:r>
            </w:del>
          </w:p>
        </w:tc>
        <w:tc>
          <w:tcPr>
            <w:tcW w:w="782" w:type="pct"/>
            <w:shd w:val="clear" w:color="auto" w:fill="B4C6E7" w:themeFill="accent1" w:themeFillTint="66"/>
            <w:tcMar>
              <w:top w:w="15" w:type="dxa"/>
              <w:left w:w="108" w:type="dxa"/>
              <w:bottom w:w="0" w:type="dxa"/>
              <w:right w:w="108" w:type="dxa"/>
            </w:tcMar>
            <w:vAlign w:val="center"/>
            <w:hideMark/>
          </w:tcPr>
          <w:p w14:paraId="32A3618D" w14:textId="0FBDD4E6" w:rsidR="004C07C1" w:rsidRPr="00007B3E" w:rsidDel="00CB2812" w:rsidRDefault="004C07C1" w:rsidP="00CB2812">
            <w:pPr>
              <w:numPr>
                <w:ilvl w:val="1"/>
                <w:numId w:val="1"/>
              </w:numPr>
              <w:tabs>
                <w:tab w:val="left" w:pos="2730"/>
              </w:tabs>
              <w:spacing w:before="240" w:after="240" w:line="240" w:lineRule="auto"/>
              <w:ind w:left="1134"/>
              <w:jc w:val="left"/>
              <w:outlineLvl w:val="2"/>
              <w:rPr>
                <w:del w:id="5586" w:author="Houyem Rais" w:date="2024-02-22T15:03:00Z"/>
                <w:b/>
                <w:bCs/>
                <w:sz w:val="20"/>
                <w:szCs w:val="20"/>
              </w:rPr>
              <w:pPrChange w:id="5587" w:author="Houyem Rais" w:date="2024-02-22T15:03:00Z">
                <w:pPr>
                  <w:spacing w:before="20" w:after="40" w:line="240" w:lineRule="auto"/>
                  <w:jc w:val="center"/>
                </w:pPr>
              </w:pPrChange>
            </w:pPr>
            <w:del w:id="5588" w:author="Houyem Rais" w:date="2024-02-22T15:03:00Z">
              <w:r w:rsidRPr="00EA77A5" w:rsidDel="00CB2812">
                <w:rPr>
                  <w:b/>
                  <w:bCs/>
                  <w:sz w:val="18"/>
                  <w:szCs w:val="18"/>
                </w:rPr>
                <w:delText>Concession</w:delText>
              </w:r>
            </w:del>
          </w:p>
        </w:tc>
        <w:tc>
          <w:tcPr>
            <w:tcW w:w="695" w:type="pct"/>
            <w:shd w:val="clear" w:color="auto" w:fill="B4C6E7" w:themeFill="accent1" w:themeFillTint="66"/>
            <w:tcMar>
              <w:top w:w="15" w:type="dxa"/>
              <w:left w:w="108" w:type="dxa"/>
              <w:bottom w:w="0" w:type="dxa"/>
              <w:right w:w="108" w:type="dxa"/>
            </w:tcMar>
            <w:vAlign w:val="center"/>
            <w:hideMark/>
          </w:tcPr>
          <w:p w14:paraId="40E224BB" w14:textId="2B0501DA" w:rsidR="004C07C1" w:rsidRPr="00007B3E" w:rsidDel="00CB2812" w:rsidRDefault="004C07C1" w:rsidP="00CB2812">
            <w:pPr>
              <w:numPr>
                <w:ilvl w:val="1"/>
                <w:numId w:val="1"/>
              </w:numPr>
              <w:tabs>
                <w:tab w:val="left" w:pos="2730"/>
              </w:tabs>
              <w:spacing w:before="240" w:after="240" w:line="240" w:lineRule="auto"/>
              <w:ind w:left="1134"/>
              <w:jc w:val="left"/>
              <w:outlineLvl w:val="2"/>
              <w:rPr>
                <w:del w:id="5589" w:author="Houyem Rais" w:date="2024-02-22T15:03:00Z"/>
                <w:b/>
                <w:bCs/>
                <w:sz w:val="20"/>
                <w:szCs w:val="20"/>
              </w:rPr>
              <w:pPrChange w:id="5590" w:author="Houyem Rais" w:date="2024-02-22T15:03:00Z">
                <w:pPr>
                  <w:spacing w:before="20" w:after="40" w:line="240" w:lineRule="auto"/>
                  <w:jc w:val="center"/>
                </w:pPr>
              </w:pPrChange>
            </w:pPr>
            <w:del w:id="5591" w:author="Houyem Rais" w:date="2024-02-22T15:03:00Z">
              <w:r w:rsidRPr="00EA77A5" w:rsidDel="00CB2812">
                <w:rPr>
                  <w:b/>
                  <w:bCs/>
                  <w:sz w:val="18"/>
                  <w:szCs w:val="18"/>
                </w:rPr>
                <w:delText>Contrat de Partenariat</w:delText>
              </w:r>
            </w:del>
          </w:p>
        </w:tc>
        <w:tc>
          <w:tcPr>
            <w:tcW w:w="866" w:type="pct"/>
            <w:shd w:val="clear" w:color="auto" w:fill="B4C6E7" w:themeFill="accent1" w:themeFillTint="66"/>
            <w:tcMar>
              <w:top w:w="15" w:type="dxa"/>
              <w:left w:w="108" w:type="dxa"/>
              <w:bottom w:w="0" w:type="dxa"/>
              <w:right w:w="108" w:type="dxa"/>
            </w:tcMar>
            <w:vAlign w:val="center"/>
            <w:hideMark/>
          </w:tcPr>
          <w:p w14:paraId="3EA7F0DA" w14:textId="73AA1452" w:rsidR="004C07C1" w:rsidRPr="00007B3E" w:rsidDel="00CB2812" w:rsidRDefault="004C07C1" w:rsidP="00CB2812">
            <w:pPr>
              <w:numPr>
                <w:ilvl w:val="1"/>
                <w:numId w:val="1"/>
              </w:numPr>
              <w:tabs>
                <w:tab w:val="left" w:pos="2730"/>
              </w:tabs>
              <w:spacing w:before="240" w:after="240" w:line="240" w:lineRule="auto"/>
              <w:ind w:left="1134"/>
              <w:jc w:val="left"/>
              <w:outlineLvl w:val="2"/>
              <w:rPr>
                <w:del w:id="5592" w:author="Houyem Rais" w:date="2024-02-22T15:03:00Z"/>
                <w:b/>
                <w:bCs/>
                <w:sz w:val="20"/>
                <w:szCs w:val="20"/>
              </w:rPr>
              <w:pPrChange w:id="5593" w:author="Houyem Rais" w:date="2024-02-22T15:03:00Z">
                <w:pPr>
                  <w:spacing w:before="20" w:after="40" w:line="240" w:lineRule="auto"/>
                  <w:jc w:val="center"/>
                </w:pPr>
              </w:pPrChange>
            </w:pPr>
            <w:del w:id="5594" w:author="Houyem Rais" w:date="2024-02-22T15:03:00Z">
              <w:r w:rsidRPr="00EA77A5" w:rsidDel="00CB2812">
                <w:rPr>
                  <w:b/>
                  <w:bCs/>
                  <w:sz w:val="18"/>
                  <w:szCs w:val="18"/>
                </w:rPr>
                <w:delText>EPC+F</w:delText>
              </w:r>
            </w:del>
          </w:p>
        </w:tc>
      </w:tr>
      <w:tr w:rsidR="004C07C1" w:rsidRPr="00007B3E" w:rsidDel="00CB2812" w14:paraId="6D20A8BD" w14:textId="624E1298" w:rsidTr="006E311E">
        <w:trPr>
          <w:trHeight w:val="22"/>
          <w:del w:id="5595" w:author="Houyem Rais" w:date="2024-02-22T15:03:00Z"/>
        </w:trPr>
        <w:tc>
          <w:tcPr>
            <w:tcW w:w="1580" w:type="pct"/>
            <w:shd w:val="clear" w:color="auto" w:fill="auto"/>
            <w:tcMar>
              <w:top w:w="15" w:type="dxa"/>
              <w:left w:w="108" w:type="dxa"/>
              <w:bottom w:w="0" w:type="dxa"/>
              <w:right w:w="108" w:type="dxa"/>
            </w:tcMar>
            <w:vAlign w:val="center"/>
            <w:hideMark/>
          </w:tcPr>
          <w:p w14:paraId="78ABFF99" w14:textId="779165EA"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596" w:author="Houyem Rais" w:date="2024-02-22T15:03:00Z"/>
                <w:b/>
                <w:bCs/>
                <w:sz w:val="20"/>
                <w:szCs w:val="20"/>
              </w:rPr>
              <w:pPrChange w:id="5597" w:author="Houyem Rais" w:date="2024-02-22T15:03:00Z">
                <w:pPr>
                  <w:pStyle w:val="ListParagraph"/>
                  <w:numPr>
                    <w:numId w:val="79"/>
                  </w:numPr>
                  <w:spacing w:before="20" w:after="40" w:line="240" w:lineRule="auto"/>
                  <w:ind w:left="177" w:hanging="177"/>
                </w:pPr>
              </w:pPrChange>
            </w:pPr>
            <w:del w:id="5598" w:author="Houyem Rais" w:date="2024-02-22T15:03:00Z">
              <w:r w:rsidRPr="00007B3E" w:rsidDel="00CB2812">
                <w:rPr>
                  <w:b/>
                  <w:bCs/>
                  <w:sz w:val="20"/>
                  <w:szCs w:val="20"/>
                </w:rPr>
                <w:delText>Minimiser le financement du coût d’investissement par l’Etat</w:delText>
              </w:r>
            </w:del>
          </w:p>
        </w:tc>
        <w:tc>
          <w:tcPr>
            <w:tcW w:w="1077" w:type="pct"/>
            <w:shd w:val="clear" w:color="auto" w:fill="auto"/>
            <w:tcMar>
              <w:top w:w="15" w:type="dxa"/>
              <w:left w:w="108" w:type="dxa"/>
              <w:bottom w:w="0" w:type="dxa"/>
              <w:right w:w="108" w:type="dxa"/>
            </w:tcMar>
            <w:vAlign w:val="center"/>
            <w:hideMark/>
          </w:tcPr>
          <w:p w14:paraId="7979768E" w14:textId="2F468056" w:rsidR="004C07C1" w:rsidRPr="004C07C1" w:rsidDel="00CB2812" w:rsidRDefault="004C07C1" w:rsidP="00CB2812">
            <w:pPr>
              <w:numPr>
                <w:ilvl w:val="1"/>
                <w:numId w:val="1"/>
              </w:numPr>
              <w:tabs>
                <w:tab w:val="left" w:pos="2730"/>
              </w:tabs>
              <w:spacing w:before="240" w:after="240" w:line="240" w:lineRule="auto"/>
              <w:ind w:left="1134"/>
              <w:jc w:val="left"/>
              <w:outlineLvl w:val="2"/>
              <w:rPr>
                <w:del w:id="5599" w:author="Houyem Rais" w:date="2024-02-22T15:03:00Z"/>
                <w:sz w:val="20"/>
                <w:szCs w:val="20"/>
              </w:rPr>
              <w:pPrChange w:id="5600" w:author="Houyem Rais" w:date="2024-02-22T15:03:00Z">
                <w:pPr>
                  <w:spacing w:before="20" w:after="40" w:line="240" w:lineRule="auto"/>
                  <w:jc w:val="center"/>
                </w:pPr>
              </w:pPrChange>
            </w:pPr>
            <w:del w:id="5601" w:author="Houyem Rais" w:date="2024-02-22T15:03:00Z">
              <w:r w:rsidRPr="004C07C1" w:rsidDel="00CB2812">
                <w:rPr>
                  <w:rFonts w:cs="Calibri"/>
                  <w:b/>
                  <w:bCs/>
                  <w:color w:val="C00000"/>
                  <w:sz w:val="20"/>
                  <w:szCs w:val="20"/>
                </w:rPr>
                <w:delText>2</w:delText>
              </w:r>
            </w:del>
          </w:p>
        </w:tc>
        <w:tc>
          <w:tcPr>
            <w:tcW w:w="782" w:type="pct"/>
            <w:shd w:val="clear" w:color="auto" w:fill="auto"/>
            <w:tcMar>
              <w:top w:w="15" w:type="dxa"/>
              <w:left w:w="108" w:type="dxa"/>
              <w:bottom w:w="0" w:type="dxa"/>
              <w:right w:w="108" w:type="dxa"/>
            </w:tcMar>
            <w:vAlign w:val="center"/>
            <w:hideMark/>
          </w:tcPr>
          <w:p w14:paraId="43C62E08" w14:textId="6BE87320" w:rsidR="004C07C1" w:rsidRPr="004C07C1" w:rsidDel="00CB2812" w:rsidRDefault="004C07C1" w:rsidP="00CB2812">
            <w:pPr>
              <w:numPr>
                <w:ilvl w:val="1"/>
                <w:numId w:val="1"/>
              </w:numPr>
              <w:tabs>
                <w:tab w:val="left" w:pos="2730"/>
              </w:tabs>
              <w:spacing w:before="240" w:after="240" w:line="240" w:lineRule="auto"/>
              <w:ind w:left="1134"/>
              <w:jc w:val="left"/>
              <w:outlineLvl w:val="2"/>
              <w:rPr>
                <w:del w:id="5602" w:author="Houyem Rais" w:date="2024-02-22T15:03:00Z"/>
                <w:sz w:val="20"/>
                <w:szCs w:val="20"/>
              </w:rPr>
              <w:pPrChange w:id="5603" w:author="Houyem Rais" w:date="2024-02-22T15:03:00Z">
                <w:pPr>
                  <w:spacing w:before="20" w:after="40" w:line="240" w:lineRule="auto"/>
                  <w:jc w:val="center"/>
                </w:pPr>
              </w:pPrChange>
            </w:pPr>
            <w:del w:id="5604"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hideMark/>
          </w:tcPr>
          <w:p w14:paraId="24E0B9E8" w14:textId="339CB553" w:rsidR="004C07C1" w:rsidRPr="004C07C1" w:rsidDel="00CB2812" w:rsidRDefault="004C07C1" w:rsidP="00CB2812">
            <w:pPr>
              <w:numPr>
                <w:ilvl w:val="1"/>
                <w:numId w:val="1"/>
              </w:numPr>
              <w:tabs>
                <w:tab w:val="left" w:pos="2730"/>
              </w:tabs>
              <w:spacing w:before="240" w:after="240" w:line="240" w:lineRule="auto"/>
              <w:ind w:left="1134"/>
              <w:jc w:val="left"/>
              <w:outlineLvl w:val="2"/>
              <w:rPr>
                <w:del w:id="5605" w:author="Houyem Rais" w:date="2024-02-22T15:03:00Z"/>
                <w:sz w:val="20"/>
                <w:szCs w:val="20"/>
                <w:highlight w:val="yellow"/>
              </w:rPr>
              <w:pPrChange w:id="5606" w:author="Houyem Rais" w:date="2024-02-22T15:03:00Z">
                <w:pPr>
                  <w:spacing w:before="20" w:after="40" w:line="240" w:lineRule="auto"/>
                  <w:jc w:val="center"/>
                </w:pPr>
              </w:pPrChange>
            </w:pPr>
            <w:del w:id="5607" w:author="Houyem Rais" w:date="2024-02-22T15:03:00Z">
              <w:r w:rsidRPr="004C07C1" w:rsidDel="00CB2812">
                <w:rPr>
                  <w:rFonts w:cs="Calibri"/>
                  <w:b/>
                  <w:bCs/>
                  <w:color w:val="92D050"/>
                  <w:sz w:val="20"/>
                  <w:szCs w:val="20"/>
                </w:rPr>
                <w:delText>3</w:delText>
              </w:r>
            </w:del>
          </w:p>
        </w:tc>
        <w:tc>
          <w:tcPr>
            <w:tcW w:w="866" w:type="pct"/>
            <w:shd w:val="clear" w:color="auto" w:fill="auto"/>
            <w:tcMar>
              <w:top w:w="15" w:type="dxa"/>
              <w:left w:w="108" w:type="dxa"/>
              <w:bottom w:w="0" w:type="dxa"/>
              <w:right w:w="108" w:type="dxa"/>
            </w:tcMar>
            <w:vAlign w:val="center"/>
            <w:hideMark/>
          </w:tcPr>
          <w:p w14:paraId="5C48BA51" w14:textId="75373736" w:rsidR="004C07C1" w:rsidRPr="004C07C1" w:rsidDel="00CB2812" w:rsidRDefault="004C07C1" w:rsidP="00CB2812">
            <w:pPr>
              <w:numPr>
                <w:ilvl w:val="1"/>
                <w:numId w:val="1"/>
              </w:numPr>
              <w:tabs>
                <w:tab w:val="left" w:pos="2730"/>
              </w:tabs>
              <w:spacing w:before="240" w:after="240" w:line="240" w:lineRule="auto"/>
              <w:ind w:left="1134"/>
              <w:jc w:val="left"/>
              <w:outlineLvl w:val="2"/>
              <w:rPr>
                <w:del w:id="5608" w:author="Houyem Rais" w:date="2024-02-22T15:03:00Z"/>
                <w:sz w:val="20"/>
                <w:szCs w:val="20"/>
              </w:rPr>
              <w:pPrChange w:id="5609" w:author="Houyem Rais" w:date="2024-02-22T15:03:00Z">
                <w:pPr>
                  <w:spacing w:before="20" w:after="40" w:line="240" w:lineRule="auto"/>
                  <w:jc w:val="center"/>
                </w:pPr>
              </w:pPrChange>
            </w:pPr>
            <w:del w:id="5610" w:author="Houyem Rais" w:date="2024-02-22T15:03:00Z">
              <w:r w:rsidRPr="004C07C1" w:rsidDel="00CB2812">
                <w:rPr>
                  <w:rFonts w:cs="Calibri"/>
                  <w:b/>
                  <w:bCs/>
                  <w:color w:val="C00000"/>
                  <w:sz w:val="20"/>
                  <w:szCs w:val="20"/>
                </w:rPr>
                <w:delText>2</w:delText>
              </w:r>
            </w:del>
          </w:p>
        </w:tc>
      </w:tr>
      <w:tr w:rsidR="004C07C1" w:rsidRPr="00007B3E" w:rsidDel="00CB2812" w14:paraId="6B8D2923" w14:textId="44513F3C" w:rsidTr="006E311E">
        <w:trPr>
          <w:trHeight w:val="284"/>
          <w:del w:id="5611" w:author="Houyem Rais" w:date="2024-02-22T15:03:00Z"/>
        </w:trPr>
        <w:tc>
          <w:tcPr>
            <w:tcW w:w="1580" w:type="pct"/>
            <w:shd w:val="clear" w:color="auto" w:fill="auto"/>
            <w:tcMar>
              <w:top w:w="15" w:type="dxa"/>
              <w:left w:w="108" w:type="dxa"/>
              <w:bottom w:w="0" w:type="dxa"/>
              <w:right w:w="108" w:type="dxa"/>
            </w:tcMar>
            <w:vAlign w:val="center"/>
            <w:hideMark/>
          </w:tcPr>
          <w:p w14:paraId="18F64968" w14:textId="1198B919"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12" w:author="Houyem Rais" w:date="2024-02-22T15:03:00Z"/>
                <w:b/>
                <w:bCs/>
                <w:sz w:val="20"/>
                <w:szCs w:val="20"/>
              </w:rPr>
              <w:pPrChange w:id="5613" w:author="Houyem Rais" w:date="2024-02-22T15:03:00Z">
                <w:pPr>
                  <w:pStyle w:val="ListParagraph"/>
                  <w:numPr>
                    <w:numId w:val="79"/>
                  </w:numPr>
                  <w:spacing w:before="20" w:after="40" w:line="240" w:lineRule="auto"/>
                  <w:ind w:left="177" w:hanging="177"/>
                </w:pPr>
              </w:pPrChange>
            </w:pPr>
            <w:del w:id="5614" w:author="Houyem Rais" w:date="2024-02-22T15:03:00Z">
              <w:r w:rsidRPr="00007B3E" w:rsidDel="00CB2812">
                <w:rPr>
                  <w:b/>
                  <w:bCs/>
                  <w:sz w:val="20"/>
                  <w:szCs w:val="20"/>
                </w:rPr>
                <w:delText>Réduire les annuités d’une dette de l’Etat</w:delText>
              </w:r>
            </w:del>
          </w:p>
        </w:tc>
        <w:tc>
          <w:tcPr>
            <w:tcW w:w="1077" w:type="pct"/>
            <w:shd w:val="clear" w:color="auto" w:fill="auto"/>
            <w:tcMar>
              <w:top w:w="15" w:type="dxa"/>
              <w:left w:w="108" w:type="dxa"/>
              <w:bottom w:w="0" w:type="dxa"/>
              <w:right w:w="108" w:type="dxa"/>
            </w:tcMar>
            <w:vAlign w:val="center"/>
            <w:hideMark/>
          </w:tcPr>
          <w:p w14:paraId="3B6AE03E" w14:textId="78FEE7B3" w:rsidR="004C07C1" w:rsidRPr="004C07C1" w:rsidDel="00CB2812" w:rsidRDefault="004C07C1" w:rsidP="00CB2812">
            <w:pPr>
              <w:numPr>
                <w:ilvl w:val="1"/>
                <w:numId w:val="1"/>
              </w:numPr>
              <w:tabs>
                <w:tab w:val="left" w:pos="2730"/>
              </w:tabs>
              <w:spacing w:before="240" w:after="240"/>
              <w:ind w:left="1134"/>
              <w:jc w:val="left"/>
              <w:outlineLvl w:val="2"/>
              <w:rPr>
                <w:del w:id="5615" w:author="Houyem Rais" w:date="2024-02-22T15:03:00Z"/>
                <w:rFonts w:cs="Calibri"/>
                <w:b/>
                <w:bCs/>
                <w:color w:val="C00000"/>
                <w:kern w:val="24"/>
                <w:sz w:val="20"/>
                <w:szCs w:val="20"/>
              </w:rPr>
              <w:pPrChange w:id="5616" w:author="Houyem Rais" w:date="2024-02-22T15:03:00Z">
                <w:pPr>
                  <w:spacing w:before="20" w:after="40"/>
                  <w:jc w:val="center"/>
                </w:pPr>
              </w:pPrChange>
            </w:pPr>
            <w:del w:id="5617" w:author="Houyem Rais" w:date="2024-02-22T15:03:00Z">
              <w:r w:rsidRPr="004C07C1" w:rsidDel="00CB2812">
                <w:rPr>
                  <w:rFonts w:cs="Calibri"/>
                  <w:b/>
                  <w:bCs/>
                  <w:color w:val="FF0000"/>
                  <w:sz w:val="20"/>
                  <w:szCs w:val="20"/>
                </w:rPr>
                <w:delText>1</w:delText>
              </w:r>
            </w:del>
          </w:p>
        </w:tc>
        <w:tc>
          <w:tcPr>
            <w:tcW w:w="782" w:type="pct"/>
            <w:shd w:val="clear" w:color="auto" w:fill="auto"/>
            <w:tcMar>
              <w:top w:w="15" w:type="dxa"/>
              <w:left w:w="108" w:type="dxa"/>
              <w:bottom w:w="0" w:type="dxa"/>
              <w:right w:w="108" w:type="dxa"/>
            </w:tcMar>
            <w:vAlign w:val="center"/>
            <w:hideMark/>
          </w:tcPr>
          <w:p w14:paraId="0E296C9D" w14:textId="6A687C5F" w:rsidR="004C07C1" w:rsidRPr="004C07C1" w:rsidDel="00CB2812" w:rsidRDefault="004C07C1" w:rsidP="00CB2812">
            <w:pPr>
              <w:numPr>
                <w:ilvl w:val="1"/>
                <w:numId w:val="1"/>
              </w:numPr>
              <w:tabs>
                <w:tab w:val="left" w:pos="2730"/>
              </w:tabs>
              <w:spacing w:before="240" w:after="240"/>
              <w:ind w:left="1134"/>
              <w:jc w:val="left"/>
              <w:outlineLvl w:val="2"/>
              <w:rPr>
                <w:del w:id="5618" w:author="Houyem Rais" w:date="2024-02-22T15:03:00Z"/>
                <w:rFonts w:cs="Calibri"/>
                <w:b/>
                <w:bCs/>
                <w:color w:val="FF0000"/>
                <w:kern w:val="24"/>
                <w:sz w:val="20"/>
                <w:szCs w:val="20"/>
              </w:rPr>
              <w:pPrChange w:id="5619" w:author="Houyem Rais" w:date="2024-02-22T15:03:00Z">
                <w:pPr>
                  <w:spacing w:before="20" w:after="40"/>
                  <w:jc w:val="center"/>
                </w:pPr>
              </w:pPrChange>
            </w:pPr>
            <w:del w:id="5620"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hideMark/>
          </w:tcPr>
          <w:p w14:paraId="66387E74" w14:textId="2D857FF6" w:rsidR="004C07C1" w:rsidRPr="004C07C1" w:rsidDel="00CB2812" w:rsidRDefault="004C07C1" w:rsidP="00CB2812">
            <w:pPr>
              <w:numPr>
                <w:ilvl w:val="1"/>
                <w:numId w:val="1"/>
              </w:numPr>
              <w:tabs>
                <w:tab w:val="left" w:pos="2730"/>
              </w:tabs>
              <w:spacing w:before="240" w:after="240"/>
              <w:ind w:left="1134"/>
              <w:jc w:val="left"/>
              <w:outlineLvl w:val="2"/>
              <w:rPr>
                <w:del w:id="5621" w:author="Houyem Rais" w:date="2024-02-22T15:03:00Z"/>
                <w:rFonts w:cs="Calibri"/>
                <w:b/>
                <w:bCs/>
                <w:color w:val="00B050"/>
                <w:kern w:val="24"/>
                <w:sz w:val="20"/>
                <w:szCs w:val="20"/>
                <w:highlight w:val="yellow"/>
              </w:rPr>
              <w:pPrChange w:id="5622" w:author="Houyem Rais" w:date="2024-02-22T15:03:00Z">
                <w:pPr>
                  <w:spacing w:before="20" w:after="40"/>
                  <w:jc w:val="center"/>
                </w:pPr>
              </w:pPrChange>
            </w:pPr>
            <w:del w:id="5623" w:author="Houyem Rais" w:date="2024-02-22T15:03:00Z">
              <w:r w:rsidRPr="004C07C1" w:rsidDel="00CB2812">
                <w:rPr>
                  <w:rFonts w:cs="Calibri"/>
                  <w:b/>
                  <w:bCs/>
                  <w:color w:val="C00000"/>
                  <w:sz w:val="20"/>
                  <w:szCs w:val="20"/>
                </w:rPr>
                <w:delText>2</w:delText>
              </w:r>
            </w:del>
          </w:p>
        </w:tc>
        <w:tc>
          <w:tcPr>
            <w:tcW w:w="866" w:type="pct"/>
            <w:shd w:val="clear" w:color="auto" w:fill="auto"/>
            <w:tcMar>
              <w:top w:w="15" w:type="dxa"/>
              <w:left w:w="108" w:type="dxa"/>
              <w:bottom w:w="0" w:type="dxa"/>
              <w:right w:w="108" w:type="dxa"/>
            </w:tcMar>
            <w:vAlign w:val="center"/>
            <w:hideMark/>
          </w:tcPr>
          <w:p w14:paraId="2058038E" w14:textId="6AEA9489" w:rsidR="004C07C1" w:rsidRPr="004C07C1" w:rsidDel="00CB2812" w:rsidRDefault="004C07C1" w:rsidP="00CB2812">
            <w:pPr>
              <w:numPr>
                <w:ilvl w:val="1"/>
                <w:numId w:val="1"/>
              </w:numPr>
              <w:tabs>
                <w:tab w:val="left" w:pos="2730"/>
              </w:tabs>
              <w:spacing w:before="240" w:after="240"/>
              <w:ind w:left="1134"/>
              <w:jc w:val="left"/>
              <w:outlineLvl w:val="2"/>
              <w:rPr>
                <w:del w:id="5624" w:author="Houyem Rais" w:date="2024-02-22T15:03:00Z"/>
                <w:rFonts w:cs="Calibri"/>
                <w:b/>
                <w:bCs/>
                <w:color w:val="C00000"/>
                <w:kern w:val="24"/>
                <w:sz w:val="20"/>
                <w:szCs w:val="20"/>
              </w:rPr>
              <w:pPrChange w:id="5625" w:author="Houyem Rais" w:date="2024-02-22T15:03:00Z">
                <w:pPr>
                  <w:spacing w:before="20" w:after="40"/>
                  <w:jc w:val="center"/>
                </w:pPr>
              </w:pPrChange>
            </w:pPr>
            <w:del w:id="5626" w:author="Houyem Rais" w:date="2024-02-22T15:03:00Z">
              <w:r w:rsidRPr="004C07C1" w:rsidDel="00CB2812">
                <w:rPr>
                  <w:rFonts w:cs="Calibri"/>
                  <w:b/>
                  <w:bCs/>
                  <w:color w:val="FF0000"/>
                  <w:sz w:val="20"/>
                  <w:szCs w:val="20"/>
                </w:rPr>
                <w:delText>1</w:delText>
              </w:r>
            </w:del>
          </w:p>
        </w:tc>
      </w:tr>
      <w:tr w:rsidR="004C07C1" w:rsidRPr="00007B3E" w:rsidDel="00CB2812" w14:paraId="0FCFAA1F" w14:textId="58519269" w:rsidTr="006E311E">
        <w:trPr>
          <w:trHeight w:val="22"/>
          <w:del w:id="5627" w:author="Houyem Rais" w:date="2024-02-22T15:03:00Z"/>
        </w:trPr>
        <w:tc>
          <w:tcPr>
            <w:tcW w:w="1580" w:type="pct"/>
            <w:shd w:val="clear" w:color="auto" w:fill="auto"/>
            <w:tcMar>
              <w:top w:w="15" w:type="dxa"/>
              <w:left w:w="108" w:type="dxa"/>
              <w:bottom w:w="0" w:type="dxa"/>
              <w:right w:w="108" w:type="dxa"/>
            </w:tcMar>
            <w:vAlign w:val="center"/>
            <w:hideMark/>
          </w:tcPr>
          <w:p w14:paraId="217019A7" w14:textId="4FC796D6"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28" w:author="Houyem Rais" w:date="2024-02-22T15:03:00Z"/>
                <w:b/>
                <w:bCs/>
                <w:sz w:val="20"/>
                <w:szCs w:val="20"/>
              </w:rPr>
              <w:pPrChange w:id="5629" w:author="Houyem Rais" w:date="2024-02-22T15:03:00Z">
                <w:pPr>
                  <w:pStyle w:val="ListParagraph"/>
                  <w:numPr>
                    <w:numId w:val="79"/>
                  </w:numPr>
                  <w:spacing w:before="20" w:after="40" w:line="240" w:lineRule="auto"/>
                  <w:ind w:left="177" w:hanging="177"/>
                </w:pPr>
              </w:pPrChange>
            </w:pPr>
            <w:del w:id="5630" w:author="Houyem Rais" w:date="2024-02-22T15:03:00Z">
              <w:r w:rsidRPr="00007B3E" w:rsidDel="00CB2812">
                <w:rPr>
                  <w:b/>
                  <w:bCs/>
                  <w:sz w:val="20"/>
                  <w:szCs w:val="20"/>
                </w:rPr>
                <w:delText>Appel d'offres rapide et livraison accélérée du projet</w:delText>
              </w:r>
            </w:del>
          </w:p>
        </w:tc>
        <w:tc>
          <w:tcPr>
            <w:tcW w:w="1077" w:type="pct"/>
            <w:shd w:val="clear" w:color="auto" w:fill="auto"/>
            <w:tcMar>
              <w:top w:w="15" w:type="dxa"/>
              <w:left w:w="108" w:type="dxa"/>
              <w:bottom w:w="0" w:type="dxa"/>
              <w:right w:w="108" w:type="dxa"/>
            </w:tcMar>
            <w:vAlign w:val="center"/>
            <w:hideMark/>
          </w:tcPr>
          <w:p w14:paraId="6494F1E9" w14:textId="0C61CF76" w:rsidR="004C07C1" w:rsidRPr="004C07C1" w:rsidDel="00CB2812" w:rsidRDefault="004C07C1" w:rsidP="00CB2812">
            <w:pPr>
              <w:numPr>
                <w:ilvl w:val="1"/>
                <w:numId w:val="1"/>
              </w:numPr>
              <w:tabs>
                <w:tab w:val="left" w:pos="2730"/>
              </w:tabs>
              <w:spacing w:before="240" w:after="240"/>
              <w:ind w:left="1134"/>
              <w:jc w:val="left"/>
              <w:outlineLvl w:val="2"/>
              <w:rPr>
                <w:del w:id="5631" w:author="Houyem Rais" w:date="2024-02-22T15:03:00Z"/>
                <w:rFonts w:cs="Calibri"/>
                <w:b/>
                <w:bCs/>
                <w:color w:val="92D050"/>
                <w:kern w:val="24"/>
                <w:sz w:val="20"/>
                <w:szCs w:val="20"/>
              </w:rPr>
              <w:pPrChange w:id="5632" w:author="Houyem Rais" w:date="2024-02-22T15:03:00Z">
                <w:pPr>
                  <w:spacing w:before="20" w:after="40"/>
                  <w:jc w:val="center"/>
                </w:pPr>
              </w:pPrChange>
            </w:pPr>
            <w:del w:id="5633" w:author="Houyem Rais" w:date="2024-02-22T15:03:00Z">
              <w:r w:rsidRPr="004C07C1" w:rsidDel="00CB2812">
                <w:rPr>
                  <w:rFonts w:cs="Calibri"/>
                  <w:b/>
                  <w:bCs/>
                  <w:color w:val="92D050"/>
                  <w:sz w:val="20"/>
                  <w:szCs w:val="20"/>
                </w:rPr>
                <w:delText>3</w:delText>
              </w:r>
            </w:del>
          </w:p>
        </w:tc>
        <w:tc>
          <w:tcPr>
            <w:tcW w:w="782" w:type="pct"/>
            <w:shd w:val="clear" w:color="auto" w:fill="auto"/>
            <w:tcMar>
              <w:top w:w="15" w:type="dxa"/>
              <w:left w:w="108" w:type="dxa"/>
              <w:bottom w:w="0" w:type="dxa"/>
              <w:right w:w="108" w:type="dxa"/>
            </w:tcMar>
            <w:vAlign w:val="center"/>
            <w:hideMark/>
          </w:tcPr>
          <w:p w14:paraId="4111541B" w14:textId="56796C36" w:rsidR="004C07C1" w:rsidRPr="004C07C1" w:rsidDel="00CB2812" w:rsidRDefault="004C07C1" w:rsidP="00CB2812">
            <w:pPr>
              <w:numPr>
                <w:ilvl w:val="1"/>
                <w:numId w:val="1"/>
              </w:numPr>
              <w:tabs>
                <w:tab w:val="left" w:pos="2730"/>
              </w:tabs>
              <w:spacing w:before="240" w:after="240"/>
              <w:ind w:left="1134"/>
              <w:jc w:val="left"/>
              <w:outlineLvl w:val="2"/>
              <w:rPr>
                <w:del w:id="5634" w:author="Houyem Rais" w:date="2024-02-22T15:03:00Z"/>
                <w:rFonts w:cs="Calibri"/>
                <w:b/>
                <w:bCs/>
                <w:color w:val="C00000"/>
                <w:kern w:val="24"/>
                <w:sz w:val="20"/>
                <w:szCs w:val="20"/>
              </w:rPr>
              <w:pPrChange w:id="5635" w:author="Houyem Rais" w:date="2024-02-22T15:03:00Z">
                <w:pPr>
                  <w:spacing w:before="20" w:after="40"/>
                  <w:jc w:val="center"/>
                </w:pPr>
              </w:pPrChange>
            </w:pPr>
            <w:del w:id="5636" w:author="Houyem Rais" w:date="2024-02-22T15:03:00Z">
              <w:r w:rsidRPr="004C07C1" w:rsidDel="00CB2812">
                <w:rPr>
                  <w:rFonts w:cs="Calibri"/>
                  <w:b/>
                  <w:bCs/>
                  <w:color w:val="C00000"/>
                  <w:sz w:val="20"/>
                  <w:szCs w:val="20"/>
                </w:rPr>
                <w:delText>2</w:delText>
              </w:r>
            </w:del>
          </w:p>
        </w:tc>
        <w:tc>
          <w:tcPr>
            <w:tcW w:w="695" w:type="pct"/>
            <w:shd w:val="clear" w:color="auto" w:fill="auto"/>
            <w:tcMar>
              <w:top w:w="15" w:type="dxa"/>
              <w:left w:w="108" w:type="dxa"/>
              <w:bottom w:w="0" w:type="dxa"/>
              <w:right w:w="108" w:type="dxa"/>
            </w:tcMar>
            <w:vAlign w:val="center"/>
            <w:hideMark/>
          </w:tcPr>
          <w:p w14:paraId="50D46F31" w14:textId="2B35B751" w:rsidR="004C07C1" w:rsidRPr="004C07C1" w:rsidDel="00CB2812" w:rsidRDefault="004C07C1" w:rsidP="00CB2812">
            <w:pPr>
              <w:numPr>
                <w:ilvl w:val="1"/>
                <w:numId w:val="1"/>
              </w:numPr>
              <w:tabs>
                <w:tab w:val="left" w:pos="2730"/>
              </w:tabs>
              <w:spacing w:before="240" w:after="240"/>
              <w:ind w:left="1134"/>
              <w:jc w:val="left"/>
              <w:outlineLvl w:val="2"/>
              <w:rPr>
                <w:del w:id="5637" w:author="Houyem Rais" w:date="2024-02-22T15:03:00Z"/>
                <w:rFonts w:cs="Calibri"/>
                <w:b/>
                <w:bCs/>
                <w:color w:val="FF0000"/>
                <w:kern w:val="24"/>
                <w:sz w:val="20"/>
                <w:szCs w:val="20"/>
                <w:highlight w:val="yellow"/>
              </w:rPr>
              <w:pPrChange w:id="5638" w:author="Houyem Rais" w:date="2024-02-22T15:03:00Z">
                <w:pPr>
                  <w:spacing w:before="20" w:after="40"/>
                  <w:jc w:val="center"/>
                </w:pPr>
              </w:pPrChange>
            </w:pPr>
            <w:del w:id="5639" w:author="Houyem Rais" w:date="2024-02-22T15:03:00Z">
              <w:r w:rsidRPr="004C07C1" w:rsidDel="00CB2812">
                <w:rPr>
                  <w:rFonts w:cs="Calibri"/>
                  <w:b/>
                  <w:bCs/>
                  <w:color w:val="C00000"/>
                  <w:sz w:val="20"/>
                  <w:szCs w:val="20"/>
                </w:rPr>
                <w:delText>2</w:delText>
              </w:r>
            </w:del>
          </w:p>
        </w:tc>
        <w:tc>
          <w:tcPr>
            <w:tcW w:w="866" w:type="pct"/>
            <w:shd w:val="clear" w:color="auto" w:fill="auto"/>
            <w:tcMar>
              <w:top w:w="15" w:type="dxa"/>
              <w:left w:w="108" w:type="dxa"/>
              <w:bottom w:w="0" w:type="dxa"/>
              <w:right w:w="108" w:type="dxa"/>
            </w:tcMar>
            <w:vAlign w:val="center"/>
            <w:hideMark/>
          </w:tcPr>
          <w:p w14:paraId="00BA8D69" w14:textId="43B38066" w:rsidR="004C07C1" w:rsidRPr="004C07C1" w:rsidDel="00CB2812" w:rsidRDefault="004C07C1" w:rsidP="00CB2812">
            <w:pPr>
              <w:numPr>
                <w:ilvl w:val="1"/>
                <w:numId w:val="1"/>
              </w:numPr>
              <w:tabs>
                <w:tab w:val="left" w:pos="2730"/>
              </w:tabs>
              <w:spacing w:before="240" w:after="240"/>
              <w:ind w:left="1134"/>
              <w:jc w:val="left"/>
              <w:outlineLvl w:val="2"/>
              <w:rPr>
                <w:del w:id="5640" w:author="Houyem Rais" w:date="2024-02-22T15:03:00Z"/>
                <w:rFonts w:cs="Calibri"/>
                <w:b/>
                <w:bCs/>
                <w:color w:val="C00000"/>
                <w:kern w:val="24"/>
                <w:sz w:val="20"/>
                <w:szCs w:val="20"/>
              </w:rPr>
              <w:pPrChange w:id="5641" w:author="Houyem Rais" w:date="2024-02-22T15:03:00Z">
                <w:pPr>
                  <w:spacing w:before="20" w:after="40"/>
                  <w:jc w:val="center"/>
                </w:pPr>
              </w:pPrChange>
            </w:pPr>
            <w:del w:id="5642" w:author="Houyem Rais" w:date="2024-02-22T15:03:00Z">
              <w:r w:rsidRPr="004C07C1" w:rsidDel="00CB2812">
                <w:rPr>
                  <w:rFonts w:cs="Calibri"/>
                  <w:b/>
                  <w:bCs/>
                  <w:color w:val="00B050"/>
                  <w:sz w:val="20"/>
                  <w:szCs w:val="20"/>
                </w:rPr>
                <w:delText>4</w:delText>
              </w:r>
            </w:del>
          </w:p>
        </w:tc>
      </w:tr>
      <w:tr w:rsidR="004C07C1" w:rsidRPr="00007B3E" w:rsidDel="00CB2812" w14:paraId="55C6D600" w14:textId="37B9196E" w:rsidTr="006E311E">
        <w:trPr>
          <w:trHeight w:val="582"/>
          <w:del w:id="5643" w:author="Houyem Rais" w:date="2024-02-22T15:03:00Z"/>
        </w:trPr>
        <w:tc>
          <w:tcPr>
            <w:tcW w:w="1580" w:type="pct"/>
            <w:shd w:val="clear" w:color="auto" w:fill="auto"/>
            <w:tcMar>
              <w:top w:w="15" w:type="dxa"/>
              <w:left w:w="108" w:type="dxa"/>
              <w:bottom w:w="0" w:type="dxa"/>
              <w:right w:w="108" w:type="dxa"/>
            </w:tcMar>
            <w:vAlign w:val="center"/>
            <w:hideMark/>
          </w:tcPr>
          <w:p w14:paraId="2CBE2ADA" w14:textId="308883BB"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44" w:author="Houyem Rais" w:date="2024-02-22T15:03:00Z"/>
                <w:b/>
                <w:bCs/>
                <w:sz w:val="20"/>
                <w:szCs w:val="20"/>
              </w:rPr>
              <w:pPrChange w:id="5645" w:author="Houyem Rais" w:date="2024-02-22T15:03:00Z">
                <w:pPr>
                  <w:pStyle w:val="ListParagraph"/>
                  <w:numPr>
                    <w:numId w:val="79"/>
                  </w:numPr>
                  <w:spacing w:before="20" w:after="40" w:line="240" w:lineRule="auto"/>
                  <w:ind w:left="177" w:hanging="177"/>
                </w:pPr>
              </w:pPrChange>
            </w:pPr>
            <w:del w:id="5646" w:author="Houyem Rais" w:date="2024-02-22T15:03:00Z">
              <w:r w:rsidRPr="00007B3E" w:rsidDel="00CB2812">
                <w:rPr>
                  <w:b/>
                  <w:bCs/>
                  <w:sz w:val="20"/>
                  <w:szCs w:val="20"/>
                </w:rPr>
                <w:delText xml:space="preserve">Attractivité pour le secteur privé </w:delText>
              </w:r>
            </w:del>
          </w:p>
        </w:tc>
        <w:tc>
          <w:tcPr>
            <w:tcW w:w="1077" w:type="pct"/>
            <w:shd w:val="clear" w:color="auto" w:fill="auto"/>
            <w:tcMar>
              <w:top w:w="15" w:type="dxa"/>
              <w:left w:w="108" w:type="dxa"/>
              <w:bottom w:w="0" w:type="dxa"/>
              <w:right w:w="108" w:type="dxa"/>
            </w:tcMar>
            <w:vAlign w:val="center"/>
            <w:hideMark/>
          </w:tcPr>
          <w:p w14:paraId="167EA608" w14:textId="286B597A" w:rsidR="004C07C1" w:rsidRPr="004C07C1" w:rsidDel="00CB2812" w:rsidRDefault="004C07C1" w:rsidP="00CB2812">
            <w:pPr>
              <w:numPr>
                <w:ilvl w:val="1"/>
                <w:numId w:val="1"/>
              </w:numPr>
              <w:tabs>
                <w:tab w:val="left" w:pos="2730"/>
              </w:tabs>
              <w:spacing w:before="240" w:after="240"/>
              <w:ind w:left="1134"/>
              <w:jc w:val="left"/>
              <w:outlineLvl w:val="2"/>
              <w:rPr>
                <w:del w:id="5647" w:author="Houyem Rais" w:date="2024-02-22T15:03:00Z"/>
                <w:rFonts w:cs="Calibri"/>
                <w:b/>
                <w:bCs/>
                <w:color w:val="00B050"/>
                <w:kern w:val="24"/>
                <w:sz w:val="20"/>
                <w:szCs w:val="20"/>
              </w:rPr>
              <w:pPrChange w:id="5648" w:author="Houyem Rais" w:date="2024-02-22T15:03:00Z">
                <w:pPr>
                  <w:spacing w:before="20" w:after="40"/>
                  <w:jc w:val="center"/>
                </w:pPr>
              </w:pPrChange>
            </w:pPr>
            <w:del w:id="5649" w:author="Houyem Rais" w:date="2024-02-22T15:03:00Z">
              <w:r w:rsidRPr="004C07C1" w:rsidDel="00CB2812">
                <w:rPr>
                  <w:rFonts w:cs="Calibri"/>
                  <w:b/>
                  <w:bCs/>
                  <w:color w:val="C00000"/>
                  <w:sz w:val="20"/>
                  <w:szCs w:val="20"/>
                </w:rPr>
                <w:delText>2</w:delText>
              </w:r>
            </w:del>
          </w:p>
        </w:tc>
        <w:tc>
          <w:tcPr>
            <w:tcW w:w="782" w:type="pct"/>
            <w:shd w:val="clear" w:color="auto" w:fill="auto"/>
            <w:tcMar>
              <w:top w:w="15" w:type="dxa"/>
              <w:left w:w="108" w:type="dxa"/>
              <w:bottom w:w="0" w:type="dxa"/>
              <w:right w:w="108" w:type="dxa"/>
            </w:tcMar>
            <w:vAlign w:val="center"/>
            <w:hideMark/>
          </w:tcPr>
          <w:p w14:paraId="13B43EEA" w14:textId="7749ED03" w:rsidR="004C07C1" w:rsidRPr="004C07C1" w:rsidDel="00CB2812" w:rsidRDefault="004C07C1" w:rsidP="00CB2812">
            <w:pPr>
              <w:numPr>
                <w:ilvl w:val="1"/>
                <w:numId w:val="1"/>
              </w:numPr>
              <w:tabs>
                <w:tab w:val="left" w:pos="2730"/>
              </w:tabs>
              <w:spacing w:before="240" w:after="240"/>
              <w:ind w:left="1134"/>
              <w:jc w:val="left"/>
              <w:outlineLvl w:val="2"/>
              <w:rPr>
                <w:del w:id="5650" w:author="Houyem Rais" w:date="2024-02-22T15:03:00Z"/>
                <w:rFonts w:cs="Calibri"/>
                <w:b/>
                <w:bCs/>
                <w:color w:val="92D050"/>
                <w:kern w:val="24"/>
                <w:sz w:val="20"/>
                <w:szCs w:val="20"/>
              </w:rPr>
              <w:pPrChange w:id="5651" w:author="Houyem Rais" w:date="2024-02-22T15:03:00Z">
                <w:pPr>
                  <w:spacing w:before="20" w:after="40"/>
                  <w:jc w:val="center"/>
                </w:pPr>
              </w:pPrChange>
            </w:pPr>
            <w:del w:id="5652"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hideMark/>
          </w:tcPr>
          <w:p w14:paraId="04DE431B" w14:textId="7C6A5DED" w:rsidR="004C07C1" w:rsidRPr="004C07C1" w:rsidDel="00CB2812" w:rsidRDefault="004C07C1" w:rsidP="00CB2812">
            <w:pPr>
              <w:numPr>
                <w:ilvl w:val="1"/>
                <w:numId w:val="1"/>
              </w:numPr>
              <w:tabs>
                <w:tab w:val="left" w:pos="2730"/>
              </w:tabs>
              <w:spacing w:before="240" w:after="240"/>
              <w:ind w:left="1134"/>
              <w:jc w:val="left"/>
              <w:outlineLvl w:val="2"/>
              <w:rPr>
                <w:del w:id="5653" w:author="Houyem Rais" w:date="2024-02-22T15:03:00Z"/>
                <w:rFonts w:cs="Calibri"/>
                <w:b/>
                <w:bCs/>
                <w:color w:val="C00000"/>
                <w:kern w:val="24"/>
                <w:sz w:val="20"/>
                <w:szCs w:val="20"/>
                <w:highlight w:val="yellow"/>
              </w:rPr>
              <w:pPrChange w:id="5654" w:author="Houyem Rais" w:date="2024-02-22T15:03:00Z">
                <w:pPr>
                  <w:spacing w:before="20" w:after="40"/>
                  <w:jc w:val="center"/>
                </w:pPr>
              </w:pPrChange>
            </w:pPr>
            <w:del w:id="5655" w:author="Houyem Rais" w:date="2024-02-22T15:03:00Z">
              <w:r w:rsidRPr="004C07C1" w:rsidDel="00CB2812">
                <w:rPr>
                  <w:rFonts w:cs="Calibri"/>
                  <w:b/>
                  <w:bCs/>
                  <w:color w:val="92D050"/>
                  <w:sz w:val="20"/>
                  <w:szCs w:val="20"/>
                </w:rPr>
                <w:delText>3</w:delText>
              </w:r>
            </w:del>
          </w:p>
        </w:tc>
        <w:tc>
          <w:tcPr>
            <w:tcW w:w="866" w:type="pct"/>
            <w:shd w:val="clear" w:color="auto" w:fill="auto"/>
            <w:tcMar>
              <w:top w:w="15" w:type="dxa"/>
              <w:left w:w="108" w:type="dxa"/>
              <w:bottom w:w="0" w:type="dxa"/>
              <w:right w:w="108" w:type="dxa"/>
            </w:tcMar>
            <w:vAlign w:val="center"/>
            <w:hideMark/>
          </w:tcPr>
          <w:p w14:paraId="5DC12575" w14:textId="47378368" w:rsidR="004C07C1" w:rsidRPr="004C07C1" w:rsidDel="00CB2812" w:rsidRDefault="004C07C1" w:rsidP="00CB2812">
            <w:pPr>
              <w:numPr>
                <w:ilvl w:val="1"/>
                <w:numId w:val="1"/>
              </w:numPr>
              <w:tabs>
                <w:tab w:val="left" w:pos="2730"/>
              </w:tabs>
              <w:spacing w:before="240" w:after="240"/>
              <w:ind w:left="1134"/>
              <w:jc w:val="left"/>
              <w:outlineLvl w:val="2"/>
              <w:rPr>
                <w:del w:id="5656" w:author="Houyem Rais" w:date="2024-02-22T15:03:00Z"/>
                <w:rFonts w:cs="Calibri"/>
                <w:b/>
                <w:bCs/>
                <w:color w:val="92D050"/>
                <w:kern w:val="24"/>
                <w:sz w:val="20"/>
                <w:szCs w:val="20"/>
              </w:rPr>
              <w:pPrChange w:id="5657" w:author="Houyem Rais" w:date="2024-02-22T15:03:00Z">
                <w:pPr>
                  <w:spacing w:before="20" w:after="40"/>
                  <w:jc w:val="center"/>
                </w:pPr>
              </w:pPrChange>
            </w:pPr>
            <w:del w:id="5658" w:author="Houyem Rais" w:date="2024-02-22T15:03:00Z">
              <w:r w:rsidRPr="004C07C1" w:rsidDel="00CB2812">
                <w:rPr>
                  <w:rFonts w:cs="Calibri"/>
                  <w:b/>
                  <w:bCs/>
                  <w:color w:val="C00000"/>
                  <w:sz w:val="20"/>
                  <w:szCs w:val="20"/>
                </w:rPr>
                <w:delText>2</w:delText>
              </w:r>
            </w:del>
          </w:p>
        </w:tc>
      </w:tr>
      <w:tr w:rsidR="004C07C1" w:rsidRPr="00007B3E" w:rsidDel="00CB2812" w14:paraId="3A40F2C7" w14:textId="3A181FF7" w:rsidTr="006E311E">
        <w:trPr>
          <w:trHeight w:val="22"/>
          <w:del w:id="5659" w:author="Houyem Rais" w:date="2024-02-22T15:03:00Z"/>
        </w:trPr>
        <w:tc>
          <w:tcPr>
            <w:tcW w:w="1580" w:type="pct"/>
            <w:shd w:val="clear" w:color="auto" w:fill="auto"/>
            <w:tcMar>
              <w:top w:w="15" w:type="dxa"/>
              <w:left w:w="108" w:type="dxa"/>
              <w:bottom w:w="0" w:type="dxa"/>
              <w:right w:w="108" w:type="dxa"/>
            </w:tcMar>
            <w:vAlign w:val="center"/>
            <w:hideMark/>
          </w:tcPr>
          <w:p w14:paraId="480CB416" w14:textId="5AA8F545"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60" w:author="Houyem Rais" w:date="2024-02-22T15:03:00Z"/>
                <w:b/>
                <w:bCs/>
                <w:sz w:val="20"/>
                <w:szCs w:val="20"/>
              </w:rPr>
              <w:pPrChange w:id="5661" w:author="Houyem Rais" w:date="2024-02-22T15:03:00Z">
                <w:pPr>
                  <w:pStyle w:val="ListParagraph"/>
                  <w:numPr>
                    <w:numId w:val="79"/>
                  </w:numPr>
                  <w:spacing w:before="20" w:after="40" w:line="240" w:lineRule="auto"/>
                  <w:ind w:left="177" w:hanging="177"/>
                </w:pPr>
              </w:pPrChange>
            </w:pPr>
            <w:del w:id="5662" w:author="Houyem Rais" w:date="2024-02-22T15:03:00Z">
              <w:r w:rsidRPr="00007B3E" w:rsidDel="00CB2812">
                <w:rPr>
                  <w:b/>
                  <w:bCs/>
                  <w:sz w:val="20"/>
                  <w:szCs w:val="20"/>
                </w:rPr>
                <w:delText>Transfert de risques vers le secteur privé</w:delText>
              </w:r>
            </w:del>
          </w:p>
        </w:tc>
        <w:tc>
          <w:tcPr>
            <w:tcW w:w="1077" w:type="pct"/>
            <w:shd w:val="clear" w:color="auto" w:fill="auto"/>
            <w:tcMar>
              <w:top w:w="15" w:type="dxa"/>
              <w:left w:w="108" w:type="dxa"/>
              <w:bottom w:w="0" w:type="dxa"/>
              <w:right w:w="108" w:type="dxa"/>
            </w:tcMar>
            <w:vAlign w:val="center"/>
            <w:hideMark/>
          </w:tcPr>
          <w:p w14:paraId="2A659406" w14:textId="1B1FD920" w:rsidR="004C07C1" w:rsidRPr="004C07C1" w:rsidDel="00CB2812" w:rsidRDefault="004C07C1" w:rsidP="00CB2812">
            <w:pPr>
              <w:numPr>
                <w:ilvl w:val="1"/>
                <w:numId w:val="1"/>
              </w:numPr>
              <w:tabs>
                <w:tab w:val="left" w:pos="2730"/>
              </w:tabs>
              <w:spacing w:before="240" w:after="240"/>
              <w:ind w:left="1134"/>
              <w:jc w:val="left"/>
              <w:outlineLvl w:val="2"/>
              <w:rPr>
                <w:del w:id="5663" w:author="Houyem Rais" w:date="2024-02-22T15:03:00Z"/>
                <w:rFonts w:cs="Calibri"/>
                <w:b/>
                <w:bCs/>
                <w:color w:val="FF0000"/>
                <w:kern w:val="24"/>
                <w:sz w:val="20"/>
                <w:szCs w:val="20"/>
              </w:rPr>
              <w:pPrChange w:id="5664" w:author="Houyem Rais" w:date="2024-02-22T15:03:00Z">
                <w:pPr>
                  <w:spacing w:before="20" w:after="40"/>
                  <w:jc w:val="center"/>
                </w:pPr>
              </w:pPrChange>
            </w:pPr>
            <w:del w:id="5665" w:author="Houyem Rais" w:date="2024-02-22T15:03:00Z">
              <w:r w:rsidRPr="004C07C1" w:rsidDel="00CB2812">
                <w:rPr>
                  <w:rFonts w:cs="Calibri"/>
                  <w:b/>
                  <w:bCs/>
                  <w:color w:val="FF0000"/>
                  <w:sz w:val="20"/>
                  <w:szCs w:val="20"/>
                </w:rPr>
                <w:delText>1</w:delText>
              </w:r>
            </w:del>
          </w:p>
        </w:tc>
        <w:tc>
          <w:tcPr>
            <w:tcW w:w="782" w:type="pct"/>
            <w:shd w:val="clear" w:color="auto" w:fill="auto"/>
            <w:tcMar>
              <w:top w:w="15" w:type="dxa"/>
              <w:left w:w="108" w:type="dxa"/>
              <w:bottom w:w="0" w:type="dxa"/>
              <w:right w:w="108" w:type="dxa"/>
            </w:tcMar>
            <w:vAlign w:val="center"/>
            <w:hideMark/>
          </w:tcPr>
          <w:p w14:paraId="15EC7077" w14:textId="4439448B" w:rsidR="004C07C1" w:rsidRPr="004C07C1" w:rsidDel="00CB2812" w:rsidRDefault="004C07C1" w:rsidP="00CB2812">
            <w:pPr>
              <w:numPr>
                <w:ilvl w:val="1"/>
                <w:numId w:val="1"/>
              </w:numPr>
              <w:tabs>
                <w:tab w:val="left" w:pos="2730"/>
              </w:tabs>
              <w:spacing w:before="240" w:after="240"/>
              <w:ind w:left="1134"/>
              <w:jc w:val="left"/>
              <w:outlineLvl w:val="2"/>
              <w:rPr>
                <w:del w:id="5666" w:author="Houyem Rais" w:date="2024-02-22T15:03:00Z"/>
                <w:rFonts w:cs="Calibri"/>
                <w:b/>
                <w:bCs/>
                <w:color w:val="C00000"/>
                <w:kern w:val="24"/>
                <w:sz w:val="20"/>
                <w:szCs w:val="20"/>
              </w:rPr>
              <w:pPrChange w:id="5667" w:author="Houyem Rais" w:date="2024-02-22T15:03:00Z">
                <w:pPr>
                  <w:spacing w:before="20" w:after="40"/>
                  <w:jc w:val="center"/>
                </w:pPr>
              </w:pPrChange>
            </w:pPr>
            <w:del w:id="5668"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tcPr>
          <w:p w14:paraId="2AA3473E" w14:textId="085A65AE" w:rsidR="004C07C1" w:rsidRPr="004C07C1" w:rsidDel="00CB2812" w:rsidRDefault="004C07C1" w:rsidP="00CB2812">
            <w:pPr>
              <w:numPr>
                <w:ilvl w:val="1"/>
                <w:numId w:val="1"/>
              </w:numPr>
              <w:tabs>
                <w:tab w:val="left" w:pos="2730"/>
              </w:tabs>
              <w:spacing w:before="240" w:after="240"/>
              <w:ind w:left="1134"/>
              <w:jc w:val="left"/>
              <w:outlineLvl w:val="2"/>
              <w:rPr>
                <w:del w:id="5669" w:author="Houyem Rais" w:date="2024-02-22T15:03:00Z"/>
                <w:rFonts w:cs="Calibri"/>
                <w:b/>
                <w:bCs/>
                <w:color w:val="00B050"/>
                <w:kern w:val="24"/>
                <w:sz w:val="20"/>
                <w:szCs w:val="20"/>
                <w:highlight w:val="yellow"/>
              </w:rPr>
              <w:pPrChange w:id="5670" w:author="Houyem Rais" w:date="2024-02-22T15:03:00Z">
                <w:pPr>
                  <w:spacing w:before="20" w:after="40"/>
                  <w:jc w:val="center"/>
                </w:pPr>
              </w:pPrChange>
            </w:pPr>
            <w:del w:id="5671" w:author="Houyem Rais" w:date="2024-02-22T15:03:00Z">
              <w:r w:rsidRPr="004C07C1" w:rsidDel="00CB2812">
                <w:rPr>
                  <w:rFonts w:cs="Calibri"/>
                  <w:b/>
                  <w:bCs/>
                  <w:color w:val="92D050"/>
                  <w:sz w:val="20"/>
                  <w:szCs w:val="20"/>
                </w:rPr>
                <w:delText>3</w:delText>
              </w:r>
            </w:del>
          </w:p>
        </w:tc>
        <w:tc>
          <w:tcPr>
            <w:tcW w:w="866" w:type="pct"/>
            <w:shd w:val="clear" w:color="auto" w:fill="auto"/>
            <w:tcMar>
              <w:top w:w="15" w:type="dxa"/>
              <w:left w:w="108" w:type="dxa"/>
              <w:bottom w:w="0" w:type="dxa"/>
              <w:right w:w="108" w:type="dxa"/>
            </w:tcMar>
            <w:vAlign w:val="center"/>
            <w:hideMark/>
          </w:tcPr>
          <w:p w14:paraId="54F0F056" w14:textId="5F903397" w:rsidR="004C07C1" w:rsidRPr="004C07C1" w:rsidDel="00CB2812" w:rsidRDefault="004C07C1" w:rsidP="00CB2812">
            <w:pPr>
              <w:numPr>
                <w:ilvl w:val="1"/>
                <w:numId w:val="1"/>
              </w:numPr>
              <w:tabs>
                <w:tab w:val="left" w:pos="2730"/>
              </w:tabs>
              <w:spacing w:before="240" w:after="240"/>
              <w:ind w:left="1134"/>
              <w:jc w:val="left"/>
              <w:outlineLvl w:val="2"/>
              <w:rPr>
                <w:del w:id="5672" w:author="Houyem Rais" w:date="2024-02-22T15:03:00Z"/>
                <w:rFonts w:cs="Calibri"/>
                <w:b/>
                <w:bCs/>
                <w:color w:val="00B050"/>
                <w:kern w:val="24"/>
                <w:sz w:val="20"/>
                <w:szCs w:val="20"/>
              </w:rPr>
              <w:pPrChange w:id="5673" w:author="Houyem Rais" w:date="2024-02-22T15:03:00Z">
                <w:pPr>
                  <w:spacing w:before="20" w:after="40"/>
                  <w:jc w:val="center"/>
                </w:pPr>
              </w:pPrChange>
            </w:pPr>
            <w:del w:id="5674" w:author="Houyem Rais" w:date="2024-02-22T15:03:00Z">
              <w:r w:rsidRPr="004C07C1" w:rsidDel="00CB2812">
                <w:rPr>
                  <w:rFonts w:cs="Calibri"/>
                  <w:b/>
                  <w:bCs/>
                  <w:color w:val="C00000"/>
                  <w:sz w:val="20"/>
                  <w:szCs w:val="20"/>
                </w:rPr>
                <w:delText>2</w:delText>
              </w:r>
            </w:del>
          </w:p>
        </w:tc>
      </w:tr>
      <w:tr w:rsidR="004C07C1" w:rsidRPr="00007B3E" w:rsidDel="00CB2812" w14:paraId="0EDD4B30" w14:textId="65320211" w:rsidTr="006E311E">
        <w:trPr>
          <w:trHeight w:val="634"/>
          <w:del w:id="5675" w:author="Houyem Rais" w:date="2024-02-22T15:03:00Z"/>
        </w:trPr>
        <w:tc>
          <w:tcPr>
            <w:tcW w:w="1580" w:type="pct"/>
            <w:shd w:val="clear" w:color="auto" w:fill="auto"/>
            <w:tcMar>
              <w:top w:w="15" w:type="dxa"/>
              <w:left w:w="108" w:type="dxa"/>
              <w:bottom w:w="0" w:type="dxa"/>
              <w:right w:w="108" w:type="dxa"/>
            </w:tcMar>
            <w:vAlign w:val="center"/>
            <w:hideMark/>
          </w:tcPr>
          <w:p w14:paraId="68AE8678" w14:textId="70DB6775"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76" w:author="Houyem Rais" w:date="2024-02-22T15:03:00Z"/>
                <w:b/>
                <w:bCs/>
                <w:sz w:val="20"/>
                <w:szCs w:val="20"/>
              </w:rPr>
              <w:pPrChange w:id="5677" w:author="Houyem Rais" w:date="2024-02-22T15:03:00Z">
                <w:pPr>
                  <w:pStyle w:val="ListParagraph"/>
                  <w:numPr>
                    <w:numId w:val="79"/>
                  </w:numPr>
                  <w:spacing w:before="20" w:after="40" w:line="240" w:lineRule="auto"/>
                  <w:ind w:left="177" w:hanging="177"/>
                </w:pPr>
              </w:pPrChange>
            </w:pPr>
            <w:del w:id="5678" w:author="Houyem Rais" w:date="2024-02-22T15:03:00Z">
              <w:r w:rsidRPr="00007B3E" w:rsidDel="00CB2812">
                <w:rPr>
                  <w:b/>
                  <w:bCs/>
                  <w:sz w:val="20"/>
                  <w:szCs w:val="20"/>
                </w:rPr>
                <w:delText>Eviter/Réduire les coûts opérationnels pour l’Etat</w:delText>
              </w:r>
            </w:del>
          </w:p>
        </w:tc>
        <w:tc>
          <w:tcPr>
            <w:tcW w:w="1077" w:type="pct"/>
            <w:shd w:val="clear" w:color="auto" w:fill="auto"/>
            <w:tcMar>
              <w:top w:w="15" w:type="dxa"/>
              <w:left w:w="108" w:type="dxa"/>
              <w:bottom w:w="0" w:type="dxa"/>
              <w:right w:w="108" w:type="dxa"/>
            </w:tcMar>
            <w:vAlign w:val="center"/>
            <w:hideMark/>
          </w:tcPr>
          <w:p w14:paraId="0A69A30E" w14:textId="6BB03017" w:rsidR="004C07C1" w:rsidRPr="004C07C1" w:rsidDel="00CB2812" w:rsidRDefault="004C07C1" w:rsidP="00CB2812">
            <w:pPr>
              <w:numPr>
                <w:ilvl w:val="1"/>
                <w:numId w:val="1"/>
              </w:numPr>
              <w:tabs>
                <w:tab w:val="left" w:pos="2730"/>
              </w:tabs>
              <w:spacing w:before="240" w:after="240"/>
              <w:ind w:left="1134"/>
              <w:jc w:val="left"/>
              <w:outlineLvl w:val="2"/>
              <w:rPr>
                <w:del w:id="5679" w:author="Houyem Rais" w:date="2024-02-22T15:03:00Z"/>
                <w:rFonts w:cs="Calibri"/>
                <w:b/>
                <w:bCs/>
                <w:color w:val="C00000"/>
                <w:kern w:val="24"/>
                <w:sz w:val="20"/>
                <w:szCs w:val="20"/>
              </w:rPr>
              <w:pPrChange w:id="5680" w:author="Houyem Rais" w:date="2024-02-22T15:03:00Z">
                <w:pPr>
                  <w:spacing w:before="20" w:after="40"/>
                  <w:jc w:val="center"/>
                </w:pPr>
              </w:pPrChange>
            </w:pPr>
            <w:del w:id="5681" w:author="Houyem Rais" w:date="2024-02-22T15:03:00Z">
              <w:r w:rsidRPr="004C07C1" w:rsidDel="00CB2812">
                <w:rPr>
                  <w:rFonts w:cs="Calibri"/>
                  <w:b/>
                  <w:bCs/>
                  <w:color w:val="FF0000"/>
                  <w:sz w:val="20"/>
                  <w:szCs w:val="20"/>
                </w:rPr>
                <w:delText>1</w:delText>
              </w:r>
            </w:del>
          </w:p>
        </w:tc>
        <w:tc>
          <w:tcPr>
            <w:tcW w:w="782" w:type="pct"/>
            <w:shd w:val="clear" w:color="auto" w:fill="auto"/>
            <w:tcMar>
              <w:top w:w="15" w:type="dxa"/>
              <w:left w:w="108" w:type="dxa"/>
              <w:bottom w:w="0" w:type="dxa"/>
              <w:right w:w="108" w:type="dxa"/>
            </w:tcMar>
            <w:vAlign w:val="center"/>
            <w:hideMark/>
          </w:tcPr>
          <w:p w14:paraId="11A1146C" w14:textId="4FC5112E" w:rsidR="004C07C1" w:rsidRPr="004C07C1" w:rsidDel="00CB2812" w:rsidRDefault="004C07C1" w:rsidP="00CB2812">
            <w:pPr>
              <w:numPr>
                <w:ilvl w:val="1"/>
                <w:numId w:val="1"/>
              </w:numPr>
              <w:tabs>
                <w:tab w:val="left" w:pos="2730"/>
              </w:tabs>
              <w:spacing w:before="240" w:after="240"/>
              <w:ind w:left="1134"/>
              <w:jc w:val="left"/>
              <w:outlineLvl w:val="2"/>
              <w:rPr>
                <w:del w:id="5682" w:author="Houyem Rais" w:date="2024-02-22T15:03:00Z"/>
                <w:rFonts w:cs="Calibri"/>
                <w:b/>
                <w:bCs/>
                <w:color w:val="C00000"/>
                <w:kern w:val="24"/>
                <w:sz w:val="20"/>
                <w:szCs w:val="20"/>
              </w:rPr>
              <w:pPrChange w:id="5683" w:author="Houyem Rais" w:date="2024-02-22T15:03:00Z">
                <w:pPr>
                  <w:spacing w:before="20" w:after="40"/>
                  <w:jc w:val="center"/>
                </w:pPr>
              </w:pPrChange>
            </w:pPr>
            <w:del w:id="5684"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hideMark/>
          </w:tcPr>
          <w:p w14:paraId="6B993FE2" w14:textId="2C9B7F7A" w:rsidR="004C07C1" w:rsidRPr="004C07C1" w:rsidDel="00CB2812" w:rsidRDefault="004C07C1" w:rsidP="00CB2812">
            <w:pPr>
              <w:numPr>
                <w:ilvl w:val="1"/>
                <w:numId w:val="1"/>
              </w:numPr>
              <w:tabs>
                <w:tab w:val="left" w:pos="2730"/>
              </w:tabs>
              <w:spacing w:before="240" w:after="240"/>
              <w:ind w:left="1134"/>
              <w:jc w:val="left"/>
              <w:outlineLvl w:val="2"/>
              <w:rPr>
                <w:del w:id="5685" w:author="Houyem Rais" w:date="2024-02-22T15:03:00Z"/>
                <w:rFonts w:cs="Calibri"/>
                <w:b/>
                <w:bCs/>
                <w:color w:val="00B050"/>
                <w:kern w:val="24"/>
                <w:sz w:val="20"/>
                <w:szCs w:val="20"/>
                <w:highlight w:val="yellow"/>
              </w:rPr>
              <w:pPrChange w:id="5686" w:author="Houyem Rais" w:date="2024-02-22T15:03:00Z">
                <w:pPr>
                  <w:spacing w:before="20" w:after="40"/>
                  <w:jc w:val="center"/>
                </w:pPr>
              </w:pPrChange>
            </w:pPr>
            <w:del w:id="5687" w:author="Houyem Rais" w:date="2024-02-22T15:03:00Z">
              <w:r w:rsidRPr="004C07C1" w:rsidDel="00CB2812">
                <w:rPr>
                  <w:rFonts w:cs="Calibri"/>
                  <w:b/>
                  <w:bCs/>
                  <w:color w:val="C00000"/>
                  <w:sz w:val="20"/>
                  <w:szCs w:val="20"/>
                </w:rPr>
                <w:delText>2</w:delText>
              </w:r>
            </w:del>
          </w:p>
        </w:tc>
        <w:tc>
          <w:tcPr>
            <w:tcW w:w="866" w:type="pct"/>
            <w:shd w:val="clear" w:color="auto" w:fill="auto"/>
            <w:tcMar>
              <w:top w:w="15" w:type="dxa"/>
              <w:left w:w="108" w:type="dxa"/>
              <w:bottom w:w="0" w:type="dxa"/>
              <w:right w:w="108" w:type="dxa"/>
            </w:tcMar>
            <w:vAlign w:val="center"/>
            <w:hideMark/>
          </w:tcPr>
          <w:p w14:paraId="7134BA55" w14:textId="24121811" w:rsidR="004C07C1" w:rsidRPr="004C07C1" w:rsidDel="00CB2812" w:rsidRDefault="004C07C1" w:rsidP="00CB2812">
            <w:pPr>
              <w:numPr>
                <w:ilvl w:val="1"/>
                <w:numId w:val="1"/>
              </w:numPr>
              <w:tabs>
                <w:tab w:val="left" w:pos="2730"/>
              </w:tabs>
              <w:spacing w:before="240" w:after="240"/>
              <w:ind w:left="1134"/>
              <w:jc w:val="left"/>
              <w:outlineLvl w:val="2"/>
              <w:rPr>
                <w:del w:id="5688" w:author="Houyem Rais" w:date="2024-02-22T15:03:00Z"/>
                <w:rFonts w:cs="Calibri"/>
                <w:b/>
                <w:bCs/>
                <w:color w:val="00B050"/>
                <w:kern w:val="24"/>
                <w:sz w:val="20"/>
                <w:szCs w:val="20"/>
              </w:rPr>
              <w:pPrChange w:id="5689" w:author="Houyem Rais" w:date="2024-02-22T15:03:00Z">
                <w:pPr>
                  <w:spacing w:before="20" w:after="40"/>
                  <w:jc w:val="center"/>
                </w:pPr>
              </w:pPrChange>
            </w:pPr>
            <w:del w:id="5690" w:author="Houyem Rais" w:date="2024-02-22T15:03:00Z">
              <w:r w:rsidRPr="004C07C1" w:rsidDel="00CB2812">
                <w:rPr>
                  <w:rFonts w:cs="Calibri"/>
                  <w:b/>
                  <w:bCs/>
                  <w:color w:val="FF0000"/>
                  <w:sz w:val="20"/>
                  <w:szCs w:val="20"/>
                </w:rPr>
                <w:delText>1</w:delText>
              </w:r>
            </w:del>
          </w:p>
        </w:tc>
      </w:tr>
      <w:tr w:rsidR="004C07C1" w:rsidRPr="00007B3E" w:rsidDel="00CB2812" w14:paraId="09C90C2D" w14:textId="3999B7A4" w:rsidTr="006E311E">
        <w:trPr>
          <w:trHeight w:val="22"/>
          <w:del w:id="5691" w:author="Houyem Rais" w:date="2024-02-22T15:03:00Z"/>
        </w:trPr>
        <w:tc>
          <w:tcPr>
            <w:tcW w:w="1580" w:type="pct"/>
            <w:shd w:val="clear" w:color="auto" w:fill="auto"/>
            <w:tcMar>
              <w:top w:w="15" w:type="dxa"/>
              <w:left w:w="108" w:type="dxa"/>
              <w:bottom w:w="0" w:type="dxa"/>
              <w:right w:w="108" w:type="dxa"/>
            </w:tcMar>
            <w:vAlign w:val="center"/>
            <w:hideMark/>
          </w:tcPr>
          <w:p w14:paraId="5A9A3119" w14:textId="16B6160D"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692" w:author="Houyem Rais" w:date="2024-02-22T15:03:00Z"/>
                <w:b/>
                <w:bCs/>
                <w:sz w:val="20"/>
                <w:szCs w:val="20"/>
              </w:rPr>
              <w:pPrChange w:id="5693" w:author="Houyem Rais" w:date="2024-02-22T15:03:00Z">
                <w:pPr>
                  <w:pStyle w:val="ListParagraph"/>
                  <w:numPr>
                    <w:numId w:val="79"/>
                  </w:numPr>
                  <w:spacing w:before="20" w:after="40" w:line="240" w:lineRule="auto"/>
                  <w:ind w:left="177" w:hanging="177"/>
                </w:pPr>
              </w:pPrChange>
            </w:pPr>
            <w:del w:id="5694" w:author="Houyem Rais" w:date="2024-02-22T15:03:00Z">
              <w:r w:rsidRPr="00007B3E" w:rsidDel="00CB2812">
                <w:rPr>
                  <w:b/>
                  <w:bCs/>
                  <w:sz w:val="20"/>
                  <w:szCs w:val="20"/>
                </w:rPr>
                <w:delText>Connaitre le vrai coût du sillon ferroviaire</w:delText>
              </w:r>
            </w:del>
          </w:p>
        </w:tc>
        <w:tc>
          <w:tcPr>
            <w:tcW w:w="1077" w:type="pct"/>
            <w:shd w:val="clear" w:color="auto" w:fill="auto"/>
            <w:tcMar>
              <w:top w:w="15" w:type="dxa"/>
              <w:left w:w="108" w:type="dxa"/>
              <w:bottom w:w="0" w:type="dxa"/>
              <w:right w:w="108" w:type="dxa"/>
            </w:tcMar>
            <w:vAlign w:val="center"/>
            <w:hideMark/>
          </w:tcPr>
          <w:p w14:paraId="685A82EB" w14:textId="4885329B" w:rsidR="004C07C1" w:rsidRPr="004C07C1" w:rsidDel="00CB2812" w:rsidRDefault="004C07C1" w:rsidP="00CB2812">
            <w:pPr>
              <w:numPr>
                <w:ilvl w:val="1"/>
                <w:numId w:val="1"/>
              </w:numPr>
              <w:tabs>
                <w:tab w:val="left" w:pos="2730"/>
              </w:tabs>
              <w:spacing w:before="240" w:after="240"/>
              <w:ind w:left="1134"/>
              <w:jc w:val="left"/>
              <w:outlineLvl w:val="2"/>
              <w:rPr>
                <w:del w:id="5695" w:author="Houyem Rais" w:date="2024-02-22T15:03:00Z"/>
                <w:rFonts w:cs="Calibri"/>
                <w:b/>
                <w:bCs/>
                <w:color w:val="92D050"/>
                <w:kern w:val="24"/>
                <w:sz w:val="20"/>
                <w:szCs w:val="20"/>
                <w:highlight w:val="yellow"/>
              </w:rPr>
              <w:pPrChange w:id="5696" w:author="Houyem Rais" w:date="2024-02-22T15:03:00Z">
                <w:pPr>
                  <w:spacing w:before="20" w:after="40"/>
                  <w:jc w:val="center"/>
                </w:pPr>
              </w:pPrChange>
            </w:pPr>
            <w:del w:id="5697" w:author="Houyem Rais" w:date="2024-02-22T15:03:00Z">
              <w:r w:rsidRPr="004C07C1" w:rsidDel="00CB2812">
                <w:rPr>
                  <w:rFonts w:cs="Calibri"/>
                  <w:b/>
                  <w:bCs/>
                  <w:color w:val="C00000"/>
                  <w:sz w:val="20"/>
                  <w:szCs w:val="20"/>
                </w:rPr>
                <w:delText>2</w:delText>
              </w:r>
            </w:del>
          </w:p>
        </w:tc>
        <w:tc>
          <w:tcPr>
            <w:tcW w:w="782" w:type="pct"/>
            <w:shd w:val="clear" w:color="auto" w:fill="auto"/>
            <w:tcMar>
              <w:top w:w="15" w:type="dxa"/>
              <w:left w:w="108" w:type="dxa"/>
              <w:bottom w:w="0" w:type="dxa"/>
              <w:right w:w="108" w:type="dxa"/>
            </w:tcMar>
            <w:vAlign w:val="center"/>
            <w:hideMark/>
          </w:tcPr>
          <w:p w14:paraId="735D4E5B" w14:textId="6678EB6A" w:rsidR="004C07C1" w:rsidRPr="004C07C1" w:rsidDel="00CB2812" w:rsidRDefault="004C07C1" w:rsidP="00CB2812">
            <w:pPr>
              <w:numPr>
                <w:ilvl w:val="1"/>
                <w:numId w:val="1"/>
              </w:numPr>
              <w:tabs>
                <w:tab w:val="left" w:pos="2730"/>
              </w:tabs>
              <w:spacing w:before="240" w:after="240"/>
              <w:ind w:left="1134"/>
              <w:jc w:val="left"/>
              <w:outlineLvl w:val="2"/>
              <w:rPr>
                <w:del w:id="5698" w:author="Houyem Rais" w:date="2024-02-22T15:03:00Z"/>
                <w:rFonts w:cs="Calibri"/>
                <w:b/>
                <w:bCs/>
                <w:color w:val="92D050"/>
                <w:kern w:val="24"/>
                <w:sz w:val="20"/>
                <w:szCs w:val="20"/>
                <w:highlight w:val="yellow"/>
              </w:rPr>
              <w:pPrChange w:id="5699" w:author="Houyem Rais" w:date="2024-02-22T15:03:00Z">
                <w:pPr>
                  <w:spacing w:before="20" w:after="40"/>
                  <w:jc w:val="center"/>
                </w:pPr>
              </w:pPrChange>
            </w:pPr>
            <w:del w:id="5700" w:author="Houyem Rais" w:date="2024-02-22T15:03:00Z">
              <w:r w:rsidRPr="004C07C1" w:rsidDel="00CB2812">
                <w:rPr>
                  <w:rFonts w:cs="Calibri"/>
                  <w:b/>
                  <w:bCs/>
                  <w:color w:val="92D050"/>
                  <w:sz w:val="20"/>
                  <w:szCs w:val="20"/>
                </w:rPr>
                <w:delText>3</w:delText>
              </w:r>
            </w:del>
          </w:p>
        </w:tc>
        <w:tc>
          <w:tcPr>
            <w:tcW w:w="695" w:type="pct"/>
            <w:shd w:val="clear" w:color="auto" w:fill="auto"/>
            <w:tcMar>
              <w:top w:w="15" w:type="dxa"/>
              <w:left w:w="108" w:type="dxa"/>
              <w:bottom w:w="0" w:type="dxa"/>
              <w:right w:w="108" w:type="dxa"/>
            </w:tcMar>
            <w:vAlign w:val="center"/>
            <w:hideMark/>
          </w:tcPr>
          <w:p w14:paraId="5D93E2DB" w14:textId="4B546F4D" w:rsidR="004C07C1" w:rsidRPr="004C07C1" w:rsidDel="00CB2812" w:rsidRDefault="004C07C1" w:rsidP="00CB2812">
            <w:pPr>
              <w:numPr>
                <w:ilvl w:val="1"/>
                <w:numId w:val="1"/>
              </w:numPr>
              <w:tabs>
                <w:tab w:val="left" w:pos="2730"/>
              </w:tabs>
              <w:spacing w:before="240" w:after="240"/>
              <w:ind w:left="1134"/>
              <w:jc w:val="left"/>
              <w:outlineLvl w:val="2"/>
              <w:rPr>
                <w:del w:id="5701" w:author="Houyem Rais" w:date="2024-02-22T15:03:00Z"/>
                <w:rFonts w:cs="Calibri"/>
                <w:b/>
                <w:bCs/>
                <w:color w:val="C00000"/>
                <w:kern w:val="24"/>
                <w:sz w:val="20"/>
                <w:szCs w:val="20"/>
                <w:highlight w:val="yellow"/>
              </w:rPr>
              <w:pPrChange w:id="5702" w:author="Houyem Rais" w:date="2024-02-22T15:03:00Z">
                <w:pPr>
                  <w:spacing w:before="20" w:after="40"/>
                  <w:jc w:val="center"/>
                </w:pPr>
              </w:pPrChange>
            </w:pPr>
            <w:del w:id="5703" w:author="Houyem Rais" w:date="2024-02-22T15:03:00Z">
              <w:r w:rsidRPr="004C07C1" w:rsidDel="00CB2812">
                <w:rPr>
                  <w:rFonts w:cs="Calibri"/>
                  <w:b/>
                  <w:bCs/>
                  <w:color w:val="92D050"/>
                  <w:sz w:val="20"/>
                  <w:szCs w:val="20"/>
                </w:rPr>
                <w:delText>3</w:delText>
              </w:r>
            </w:del>
          </w:p>
        </w:tc>
        <w:tc>
          <w:tcPr>
            <w:tcW w:w="866" w:type="pct"/>
            <w:shd w:val="clear" w:color="auto" w:fill="auto"/>
            <w:tcMar>
              <w:top w:w="15" w:type="dxa"/>
              <w:left w:w="108" w:type="dxa"/>
              <w:bottom w:w="0" w:type="dxa"/>
              <w:right w:w="108" w:type="dxa"/>
            </w:tcMar>
            <w:vAlign w:val="center"/>
            <w:hideMark/>
          </w:tcPr>
          <w:p w14:paraId="0D72D7AF" w14:textId="5E067A96" w:rsidR="004C07C1" w:rsidRPr="004C07C1" w:rsidDel="00CB2812" w:rsidRDefault="004C07C1" w:rsidP="00CB2812">
            <w:pPr>
              <w:numPr>
                <w:ilvl w:val="1"/>
                <w:numId w:val="1"/>
              </w:numPr>
              <w:tabs>
                <w:tab w:val="left" w:pos="2730"/>
              </w:tabs>
              <w:spacing w:before="240" w:after="240"/>
              <w:ind w:left="1134"/>
              <w:jc w:val="left"/>
              <w:outlineLvl w:val="2"/>
              <w:rPr>
                <w:del w:id="5704" w:author="Houyem Rais" w:date="2024-02-22T15:03:00Z"/>
                <w:rFonts w:cs="Calibri"/>
                <w:b/>
                <w:bCs/>
                <w:color w:val="92D050"/>
                <w:kern w:val="24"/>
                <w:sz w:val="20"/>
                <w:szCs w:val="20"/>
                <w:highlight w:val="yellow"/>
              </w:rPr>
              <w:pPrChange w:id="5705" w:author="Houyem Rais" w:date="2024-02-22T15:03:00Z">
                <w:pPr>
                  <w:spacing w:before="20" w:after="40"/>
                  <w:jc w:val="center"/>
                </w:pPr>
              </w:pPrChange>
            </w:pPr>
            <w:del w:id="5706" w:author="Houyem Rais" w:date="2024-02-22T15:03:00Z">
              <w:r w:rsidRPr="004C07C1" w:rsidDel="00CB2812">
                <w:rPr>
                  <w:rFonts w:cs="Calibri"/>
                  <w:b/>
                  <w:bCs/>
                  <w:color w:val="C00000"/>
                  <w:sz w:val="20"/>
                  <w:szCs w:val="20"/>
                </w:rPr>
                <w:delText>2</w:delText>
              </w:r>
            </w:del>
          </w:p>
        </w:tc>
      </w:tr>
      <w:tr w:rsidR="004C07C1" w:rsidRPr="00007B3E" w:rsidDel="00CB2812" w14:paraId="5B4AF348" w14:textId="433E718A" w:rsidTr="006E311E">
        <w:trPr>
          <w:trHeight w:val="22"/>
          <w:del w:id="5707" w:author="Houyem Rais" w:date="2024-02-22T15:03:00Z"/>
        </w:trPr>
        <w:tc>
          <w:tcPr>
            <w:tcW w:w="1580" w:type="pct"/>
            <w:shd w:val="clear" w:color="auto" w:fill="auto"/>
            <w:tcMar>
              <w:top w:w="15" w:type="dxa"/>
              <w:left w:w="108" w:type="dxa"/>
              <w:bottom w:w="0" w:type="dxa"/>
              <w:right w:w="108" w:type="dxa"/>
            </w:tcMar>
            <w:vAlign w:val="center"/>
          </w:tcPr>
          <w:p w14:paraId="00E4C549" w14:textId="44F13F92"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708" w:author="Houyem Rais" w:date="2024-02-22T15:03:00Z"/>
                <w:b/>
                <w:bCs/>
                <w:sz w:val="20"/>
                <w:szCs w:val="20"/>
              </w:rPr>
              <w:pPrChange w:id="5709" w:author="Houyem Rais" w:date="2024-02-22T15:03:00Z">
                <w:pPr>
                  <w:pStyle w:val="ListParagraph"/>
                  <w:numPr>
                    <w:numId w:val="79"/>
                  </w:numPr>
                  <w:spacing w:before="20" w:after="40" w:line="240" w:lineRule="auto"/>
                  <w:ind w:left="177" w:hanging="177"/>
                </w:pPr>
              </w:pPrChange>
            </w:pPr>
            <w:del w:id="5710" w:author="Houyem Rais" w:date="2024-02-22T15:03:00Z">
              <w:r w:rsidRPr="00007B3E" w:rsidDel="00CB2812">
                <w:rPr>
                  <w:b/>
                  <w:bCs/>
                  <w:sz w:val="20"/>
                  <w:szCs w:val="20"/>
                </w:rPr>
                <w:delText>Complexité du projet</w:delText>
              </w:r>
            </w:del>
          </w:p>
        </w:tc>
        <w:tc>
          <w:tcPr>
            <w:tcW w:w="1077" w:type="pct"/>
            <w:shd w:val="clear" w:color="auto" w:fill="auto"/>
            <w:tcMar>
              <w:top w:w="15" w:type="dxa"/>
              <w:left w:w="108" w:type="dxa"/>
              <w:bottom w:w="0" w:type="dxa"/>
              <w:right w:w="108" w:type="dxa"/>
            </w:tcMar>
            <w:vAlign w:val="center"/>
          </w:tcPr>
          <w:p w14:paraId="63713811" w14:textId="598F925A" w:rsidR="004C07C1" w:rsidRPr="004C07C1" w:rsidDel="00CB2812" w:rsidRDefault="004C07C1" w:rsidP="00CB2812">
            <w:pPr>
              <w:numPr>
                <w:ilvl w:val="1"/>
                <w:numId w:val="1"/>
              </w:numPr>
              <w:tabs>
                <w:tab w:val="left" w:pos="2730"/>
              </w:tabs>
              <w:spacing w:before="240" w:after="240"/>
              <w:ind w:left="1134"/>
              <w:jc w:val="left"/>
              <w:outlineLvl w:val="2"/>
              <w:rPr>
                <w:del w:id="5711" w:author="Houyem Rais" w:date="2024-02-22T15:03:00Z"/>
                <w:rFonts w:cs="Calibri"/>
                <w:b/>
                <w:bCs/>
                <w:color w:val="C00000"/>
                <w:kern w:val="24"/>
                <w:sz w:val="20"/>
                <w:szCs w:val="20"/>
              </w:rPr>
              <w:pPrChange w:id="5712" w:author="Houyem Rais" w:date="2024-02-22T15:03:00Z">
                <w:pPr>
                  <w:spacing w:before="20" w:after="40"/>
                  <w:jc w:val="center"/>
                </w:pPr>
              </w:pPrChange>
            </w:pPr>
            <w:del w:id="5713" w:author="Houyem Rais" w:date="2024-02-22T15:03:00Z">
              <w:r w:rsidRPr="004C07C1" w:rsidDel="00CB2812">
                <w:rPr>
                  <w:rFonts w:cs="Calibri"/>
                  <w:b/>
                  <w:bCs/>
                  <w:color w:val="92D050"/>
                  <w:sz w:val="20"/>
                  <w:szCs w:val="20"/>
                </w:rPr>
                <w:delText>3</w:delText>
              </w:r>
            </w:del>
          </w:p>
        </w:tc>
        <w:tc>
          <w:tcPr>
            <w:tcW w:w="782" w:type="pct"/>
            <w:shd w:val="clear" w:color="auto" w:fill="auto"/>
            <w:tcMar>
              <w:top w:w="15" w:type="dxa"/>
              <w:left w:w="108" w:type="dxa"/>
              <w:bottom w:w="0" w:type="dxa"/>
              <w:right w:w="108" w:type="dxa"/>
            </w:tcMar>
            <w:vAlign w:val="center"/>
          </w:tcPr>
          <w:p w14:paraId="0980C703" w14:textId="1DFC96C9" w:rsidR="004C07C1" w:rsidRPr="004C07C1" w:rsidDel="00CB2812" w:rsidRDefault="004C07C1" w:rsidP="00CB2812">
            <w:pPr>
              <w:numPr>
                <w:ilvl w:val="1"/>
                <w:numId w:val="1"/>
              </w:numPr>
              <w:tabs>
                <w:tab w:val="left" w:pos="2730"/>
              </w:tabs>
              <w:spacing w:before="240" w:after="240"/>
              <w:ind w:left="1134"/>
              <w:jc w:val="left"/>
              <w:outlineLvl w:val="2"/>
              <w:rPr>
                <w:del w:id="5714" w:author="Houyem Rais" w:date="2024-02-22T15:03:00Z"/>
                <w:rFonts w:cs="Calibri"/>
                <w:b/>
                <w:bCs/>
                <w:color w:val="C00000"/>
                <w:kern w:val="24"/>
                <w:sz w:val="20"/>
                <w:szCs w:val="20"/>
              </w:rPr>
              <w:pPrChange w:id="5715" w:author="Houyem Rais" w:date="2024-02-22T15:03:00Z">
                <w:pPr>
                  <w:spacing w:before="20" w:after="40"/>
                  <w:jc w:val="center"/>
                </w:pPr>
              </w:pPrChange>
            </w:pPr>
            <w:del w:id="5716" w:author="Houyem Rais" w:date="2024-02-22T15:03:00Z">
              <w:r w:rsidRPr="004C07C1" w:rsidDel="00CB2812">
                <w:rPr>
                  <w:rFonts w:cs="Calibri"/>
                  <w:b/>
                  <w:bCs/>
                  <w:color w:val="FF0000"/>
                  <w:sz w:val="20"/>
                  <w:szCs w:val="20"/>
                </w:rPr>
                <w:delText>1</w:delText>
              </w:r>
            </w:del>
          </w:p>
        </w:tc>
        <w:tc>
          <w:tcPr>
            <w:tcW w:w="695" w:type="pct"/>
            <w:shd w:val="clear" w:color="auto" w:fill="auto"/>
            <w:tcMar>
              <w:top w:w="15" w:type="dxa"/>
              <w:left w:w="108" w:type="dxa"/>
              <w:bottom w:w="0" w:type="dxa"/>
              <w:right w:w="108" w:type="dxa"/>
            </w:tcMar>
            <w:vAlign w:val="center"/>
          </w:tcPr>
          <w:p w14:paraId="2C5F6D12" w14:textId="4614DC5C" w:rsidR="004C07C1" w:rsidRPr="004C07C1" w:rsidDel="00CB2812" w:rsidRDefault="004C07C1" w:rsidP="00CB2812">
            <w:pPr>
              <w:numPr>
                <w:ilvl w:val="1"/>
                <w:numId w:val="1"/>
              </w:numPr>
              <w:tabs>
                <w:tab w:val="left" w:pos="2730"/>
              </w:tabs>
              <w:spacing w:before="240" w:after="240"/>
              <w:ind w:left="1134"/>
              <w:jc w:val="left"/>
              <w:outlineLvl w:val="2"/>
              <w:rPr>
                <w:del w:id="5717" w:author="Houyem Rais" w:date="2024-02-22T15:03:00Z"/>
                <w:rFonts w:cs="Calibri"/>
                <w:b/>
                <w:bCs/>
                <w:color w:val="00B050"/>
                <w:kern w:val="24"/>
                <w:sz w:val="20"/>
                <w:szCs w:val="20"/>
              </w:rPr>
              <w:pPrChange w:id="5718" w:author="Houyem Rais" w:date="2024-02-22T15:03:00Z">
                <w:pPr>
                  <w:spacing w:before="20" w:after="40"/>
                  <w:jc w:val="center"/>
                </w:pPr>
              </w:pPrChange>
            </w:pPr>
            <w:del w:id="5719" w:author="Houyem Rais" w:date="2024-02-22T15:03:00Z">
              <w:r w:rsidRPr="004C07C1" w:rsidDel="00CB2812">
                <w:rPr>
                  <w:rFonts w:cs="Calibri"/>
                  <w:b/>
                  <w:bCs/>
                  <w:color w:val="FF0000"/>
                  <w:sz w:val="20"/>
                  <w:szCs w:val="20"/>
                </w:rPr>
                <w:delText>1</w:delText>
              </w:r>
            </w:del>
          </w:p>
        </w:tc>
        <w:tc>
          <w:tcPr>
            <w:tcW w:w="866" w:type="pct"/>
            <w:shd w:val="clear" w:color="auto" w:fill="auto"/>
            <w:tcMar>
              <w:top w:w="15" w:type="dxa"/>
              <w:left w:w="108" w:type="dxa"/>
              <w:bottom w:w="0" w:type="dxa"/>
              <w:right w:w="108" w:type="dxa"/>
            </w:tcMar>
            <w:vAlign w:val="center"/>
          </w:tcPr>
          <w:p w14:paraId="63E8211B" w14:textId="77BA5AE8" w:rsidR="004C07C1" w:rsidRPr="004C07C1" w:rsidDel="00CB2812" w:rsidRDefault="004C07C1" w:rsidP="00CB2812">
            <w:pPr>
              <w:numPr>
                <w:ilvl w:val="1"/>
                <w:numId w:val="1"/>
              </w:numPr>
              <w:tabs>
                <w:tab w:val="left" w:pos="2730"/>
              </w:tabs>
              <w:spacing w:before="240" w:after="240"/>
              <w:ind w:left="1134"/>
              <w:jc w:val="left"/>
              <w:outlineLvl w:val="2"/>
              <w:rPr>
                <w:del w:id="5720" w:author="Houyem Rais" w:date="2024-02-22T15:03:00Z"/>
                <w:rFonts w:cs="Calibri"/>
                <w:b/>
                <w:bCs/>
                <w:color w:val="92D050"/>
                <w:kern w:val="24"/>
                <w:sz w:val="20"/>
                <w:szCs w:val="20"/>
              </w:rPr>
              <w:pPrChange w:id="5721" w:author="Houyem Rais" w:date="2024-02-22T15:03:00Z">
                <w:pPr>
                  <w:spacing w:before="20" w:after="40"/>
                  <w:jc w:val="center"/>
                </w:pPr>
              </w:pPrChange>
            </w:pPr>
            <w:del w:id="5722" w:author="Houyem Rais" w:date="2024-02-22T15:03:00Z">
              <w:r w:rsidRPr="004C07C1" w:rsidDel="00CB2812">
                <w:rPr>
                  <w:rFonts w:cs="Calibri"/>
                  <w:b/>
                  <w:bCs/>
                  <w:color w:val="92D050"/>
                  <w:sz w:val="20"/>
                  <w:szCs w:val="20"/>
                </w:rPr>
                <w:delText>3</w:delText>
              </w:r>
            </w:del>
          </w:p>
        </w:tc>
      </w:tr>
      <w:tr w:rsidR="004C07C1" w:rsidRPr="00007B3E" w:rsidDel="00CB2812" w14:paraId="3286ACBF" w14:textId="695AC9A5" w:rsidTr="006E311E">
        <w:trPr>
          <w:trHeight w:val="22"/>
          <w:del w:id="5723" w:author="Houyem Rais" w:date="2024-02-22T15:03:00Z"/>
        </w:trPr>
        <w:tc>
          <w:tcPr>
            <w:tcW w:w="1580" w:type="pct"/>
            <w:shd w:val="clear" w:color="auto" w:fill="auto"/>
            <w:tcMar>
              <w:top w:w="15" w:type="dxa"/>
              <w:left w:w="108" w:type="dxa"/>
              <w:bottom w:w="0" w:type="dxa"/>
              <w:right w:w="108" w:type="dxa"/>
            </w:tcMar>
            <w:vAlign w:val="center"/>
          </w:tcPr>
          <w:p w14:paraId="6563EF44" w14:textId="23B8B352" w:rsidR="004C07C1" w:rsidRPr="00007B3E" w:rsidDel="00CB2812" w:rsidRDefault="004C07C1" w:rsidP="00CB2812">
            <w:pPr>
              <w:pStyle w:val="ListParagraph"/>
              <w:numPr>
                <w:ilvl w:val="1"/>
                <w:numId w:val="1"/>
              </w:numPr>
              <w:tabs>
                <w:tab w:val="left" w:pos="2730"/>
              </w:tabs>
              <w:spacing w:before="240" w:after="240" w:line="240" w:lineRule="auto"/>
              <w:ind w:left="1134"/>
              <w:jc w:val="left"/>
              <w:outlineLvl w:val="2"/>
              <w:rPr>
                <w:del w:id="5724" w:author="Houyem Rais" w:date="2024-02-22T15:03:00Z"/>
                <w:b/>
                <w:bCs/>
                <w:sz w:val="20"/>
                <w:szCs w:val="20"/>
              </w:rPr>
              <w:pPrChange w:id="5725" w:author="Houyem Rais" w:date="2024-02-22T15:03:00Z">
                <w:pPr>
                  <w:pStyle w:val="ListParagraph"/>
                  <w:numPr>
                    <w:numId w:val="79"/>
                  </w:numPr>
                  <w:spacing w:before="20" w:after="40" w:line="240" w:lineRule="auto"/>
                  <w:ind w:left="177" w:hanging="177"/>
                </w:pPr>
              </w:pPrChange>
            </w:pPr>
            <w:del w:id="5726" w:author="Houyem Rais" w:date="2024-02-22T15:03:00Z">
              <w:r w:rsidRPr="00007B3E" w:rsidDel="00CB2812">
                <w:rPr>
                  <w:b/>
                  <w:bCs/>
                  <w:sz w:val="20"/>
                  <w:szCs w:val="20"/>
                </w:rPr>
                <w:delText>Niveau de performance et impact</w:delText>
              </w:r>
            </w:del>
          </w:p>
        </w:tc>
        <w:tc>
          <w:tcPr>
            <w:tcW w:w="1077" w:type="pct"/>
            <w:shd w:val="clear" w:color="auto" w:fill="auto"/>
            <w:tcMar>
              <w:top w:w="15" w:type="dxa"/>
              <w:left w:w="108" w:type="dxa"/>
              <w:bottom w:w="0" w:type="dxa"/>
              <w:right w:w="108" w:type="dxa"/>
            </w:tcMar>
            <w:vAlign w:val="center"/>
          </w:tcPr>
          <w:p w14:paraId="45DEE2F0" w14:textId="2353B7C9" w:rsidR="004C07C1" w:rsidRPr="004C07C1" w:rsidDel="00CB2812" w:rsidRDefault="004C07C1" w:rsidP="00CB2812">
            <w:pPr>
              <w:numPr>
                <w:ilvl w:val="1"/>
                <w:numId w:val="1"/>
              </w:numPr>
              <w:tabs>
                <w:tab w:val="left" w:pos="2730"/>
              </w:tabs>
              <w:spacing w:before="240" w:after="240"/>
              <w:ind w:left="1134"/>
              <w:jc w:val="left"/>
              <w:outlineLvl w:val="2"/>
              <w:rPr>
                <w:del w:id="5727" w:author="Houyem Rais" w:date="2024-02-22T15:03:00Z"/>
                <w:rFonts w:cs="Calibri"/>
                <w:b/>
                <w:bCs/>
                <w:color w:val="C00000"/>
                <w:kern w:val="24"/>
                <w:sz w:val="20"/>
                <w:szCs w:val="20"/>
              </w:rPr>
              <w:pPrChange w:id="5728" w:author="Houyem Rais" w:date="2024-02-22T15:03:00Z">
                <w:pPr>
                  <w:spacing w:before="20" w:after="40"/>
                  <w:jc w:val="center"/>
                </w:pPr>
              </w:pPrChange>
            </w:pPr>
            <w:del w:id="5729" w:author="Houyem Rais" w:date="2024-02-22T15:03:00Z">
              <w:r w:rsidRPr="004C07C1" w:rsidDel="00CB2812">
                <w:rPr>
                  <w:rFonts w:cs="Calibri"/>
                  <w:b/>
                  <w:bCs/>
                  <w:color w:val="C00000"/>
                  <w:sz w:val="20"/>
                  <w:szCs w:val="20"/>
                </w:rPr>
                <w:delText>2</w:delText>
              </w:r>
            </w:del>
          </w:p>
        </w:tc>
        <w:tc>
          <w:tcPr>
            <w:tcW w:w="782" w:type="pct"/>
            <w:shd w:val="clear" w:color="auto" w:fill="auto"/>
            <w:tcMar>
              <w:top w:w="15" w:type="dxa"/>
              <w:left w:w="108" w:type="dxa"/>
              <w:bottom w:w="0" w:type="dxa"/>
              <w:right w:w="108" w:type="dxa"/>
            </w:tcMar>
            <w:vAlign w:val="center"/>
          </w:tcPr>
          <w:p w14:paraId="12B4E5DC" w14:textId="68AFD2CE" w:rsidR="004C07C1" w:rsidRPr="004C07C1" w:rsidDel="00CB2812" w:rsidRDefault="004C07C1" w:rsidP="00CB2812">
            <w:pPr>
              <w:numPr>
                <w:ilvl w:val="1"/>
                <w:numId w:val="1"/>
              </w:numPr>
              <w:tabs>
                <w:tab w:val="left" w:pos="2730"/>
              </w:tabs>
              <w:spacing w:before="240" w:after="240"/>
              <w:ind w:left="1134"/>
              <w:jc w:val="left"/>
              <w:outlineLvl w:val="2"/>
              <w:rPr>
                <w:del w:id="5730" w:author="Houyem Rais" w:date="2024-02-22T15:03:00Z"/>
                <w:rFonts w:cs="Calibri"/>
                <w:b/>
                <w:bCs/>
                <w:color w:val="C00000"/>
                <w:kern w:val="24"/>
                <w:sz w:val="20"/>
                <w:szCs w:val="20"/>
              </w:rPr>
              <w:pPrChange w:id="5731" w:author="Houyem Rais" w:date="2024-02-22T15:03:00Z">
                <w:pPr>
                  <w:spacing w:before="20" w:after="40"/>
                  <w:jc w:val="center"/>
                </w:pPr>
              </w:pPrChange>
            </w:pPr>
            <w:del w:id="5732" w:author="Houyem Rais" w:date="2024-02-22T15:03:00Z">
              <w:r w:rsidRPr="004C07C1" w:rsidDel="00CB2812">
                <w:rPr>
                  <w:rFonts w:cs="Calibri"/>
                  <w:b/>
                  <w:bCs/>
                  <w:color w:val="00B050"/>
                  <w:sz w:val="20"/>
                  <w:szCs w:val="20"/>
                </w:rPr>
                <w:delText>4</w:delText>
              </w:r>
            </w:del>
          </w:p>
        </w:tc>
        <w:tc>
          <w:tcPr>
            <w:tcW w:w="695" w:type="pct"/>
            <w:shd w:val="clear" w:color="auto" w:fill="auto"/>
            <w:tcMar>
              <w:top w:w="15" w:type="dxa"/>
              <w:left w:w="108" w:type="dxa"/>
              <w:bottom w:w="0" w:type="dxa"/>
              <w:right w:w="108" w:type="dxa"/>
            </w:tcMar>
            <w:vAlign w:val="center"/>
          </w:tcPr>
          <w:p w14:paraId="40E2E623" w14:textId="2B1CF715" w:rsidR="004C07C1" w:rsidRPr="004C07C1" w:rsidDel="00CB2812" w:rsidRDefault="004C07C1" w:rsidP="00CB2812">
            <w:pPr>
              <w:numPr>
                <w:ilvl w:val="1"/>
                <w:numId w:val="1"/>
              </w:numPr>
              <w:tabs>
                <w:tab w:val="left" w:pos="2730"/>
              </w:tabs>
              <w:spacing w:before="240" w:after="240"/>
              <w:ind w:left="1134"/>
              <w:jc w:val="left"/>
              <w:outlineLvl w:val="2"/>
              <w:rPr>
                <w:del w:id="5733" w:author="Houyem Rais" w:date="2024-02-22T15:03:00Z"/>
                <w:rFonts w:cs="Calibri"/>
                <w:b/>
                <w:bCs/>
                <w:color w:val="00B050"/>
                <w:kern w:val="24"/>
                <w:sz w:val="20"/>
                <w:szCs w:val="20"/>
              </w:rPr>
              <w:pPrChange w:id="5734" w:author="Houyem Rais" w:date="2024-02-22T15:03:00Z">
                <w:pPr>
                  <w:spacing w:before="20" w:after="40"/>
                  <w:jc w:val="center"/>
                </w:pPr>
              </w:pPrChange>
            </w:pPr>
            <w:del w:id="5735" w:author="Houyem Rais" w:date="2024-02-22T15:03:00Z">
              <w:r w:rsidRPr="004C07C1" w:rsidDel="00CB2812">
                <w:rPr>
                  <w:rFonts w:cs="Calibri"/>
                  <w:b/>
                  <w:bCs/>
                  <w:color w:val="00B050"/>
                  <w:sz w:val="20"/>
                  <w:szCs w:val="20"/>
                </w:rPr>
                <w:delText>4</w:delText>
              </w:r>
            </w:del>
          </w:p>
        </w:tc>
        <w:tc>
          <w:tcPr>
            <w:tcW w:w="866" w:type="pct"/>
            <w:shd w:val="clear" w:color="auto" w:fill="auto"/>
            <w:tcMar>
              <w:top w:w="15" w:type="dxa"/>
              <w:left w:w="108" w:type="dxa"/>
              <w:bottom w:w="0" w:type="dxa"/>
              <w:right w:w="108" w:type="dxa"/>
            </w:tcMar>
            <w:vAlign w:val="center"/>
          </w:tcPr>
          <w:p w14:paraId="5BA3B5EA" w14:textId="52C4F794" w:rsidR="004C07C1" w:rsidRPr="004C07C1" w:rsidDel="00CB2812" w:rsidRDefault="004C07C1" w:rsidP="00CB2812">
            <w:pPr>
              <w:numPr>
                <w:ilvl w:val="1"/>
                <w:numId w:val="1"/>
              </w:numPr>
              <w:tabs>
                <w:tab w:val="left" w:pos="2730"/>
              </w:tabs>
              <w:spacing w:before="240" w:after="240"/>
              <w:ind w:left="1134"/>
              <w:jc w:val="left"/>
              <w:outlineLvl w:val="2"/>
              <w:rPr>
                <w:del w:id="5736" w:author="Houyem Rais" w:date="2024-02-22T15:03:00Z"/>
                <w:rFonts w:cs="Calibri"/>
                <w:b/>
                <w:bCs/>
                <w:color w:val="92D050"/>
                <w:kern w:val="24"/>
                <w:sz w:val="20"/>
                <w:szCs w:val="20"/>
              </w:rPr>
              <w:pPrChange w:id="5737" w:author="Houyem Rais" w:date="2024-02-22T15:03:00Z">
                <w:pPr>
                  <w:spacing w:before="20" w:after="40"/>
                  <w:jc w:val="center"/>
                </w:pPr>
              </w:pPrChange>
            </w:pPr>
            <w:del w:id="5738" w:author="Houyem Rais" w:date="2024-02-22T15:03:00Z">
              <w:r w:rsidRPr="004C07C1" w:rsidDel="00CB2812">
                <w:rPr>
                  <w:rFonts w:cs="Calibri"/>
                  <w:b/>
                  <w:bCs/>
                  <w:color w:val="C00000"/>
                  <w:sz w:val="20"/>
                  <w:szCs w:val="20"/>
                </w:rPr>
                <w:delText>2</w:delText>
              </w:r>
            </w:del>
          </w:p>
        </w:tc>
      </w:tr>
      <w:tr w:rsidR="004C07C1" w:rsidRPr="00007B3E" w:rsidDel="00CB2812" w14:paraId="029C7E00" w14:textId="75022093" w:rsidTr="004C07C1">
        <w:trPr>
          <w:trHeight w:val="22"/>
          <w:del w:id="5739" w:author="Houyem Rais" w:date="2024-02-22T15:03:00Z"/>
        </w:trPr>
        <w:tc>
          <w:tcPr>
            <w:tcW w:w="1580" w:type="pct"/>
            <w:shd w:val="clear" w:color="auto" w:fill="F2F2F2" w:themeFill="background1" w:themeFillShade="F2"/>
            <w:tcMar>
              <w:top w:w="15" w:type="dxa"/>
              <w:left w:w="108" w:type="dxa"/>
              <w:bottom w:w="0" w:type="dxa"/>
              <w:right w:w="108" w:type="dxa"/>
            </w:tcMar>
            <w:vAlign w:val="center"/>
          </w:tcPr>
          <w:p w14:paraId="739DF3F3" w14:textId="4643A94C" w:rsidR="004C07C1" w:rsidRPr="00613719" w:rsidDel="00CB2812" w:rsidRDefault="004C07C1" w:rsidP="00CB2812">
            <w:pPr>
              <w:numPr>
                <w:ilvl w:val="1"/>
                <w:numId w:val="1"/>
              </w:numPr>
              <w:tabs>
                <w:tab w:val="left" w:pos="2730"/>
              </w:tabs>
              <w:spacing w:before="240" w:after="240" w:line="240" w:lineRule="auto"/>
              <w:ind w:left="1134"/>
              <w:jc w:val="left"/>
              <w:outlineLvl w:val="2"/>
              <w:rPr>
                <w:del w:id="5740" w:author="Houyem Rais" w:date="2024-02-22T15:03:00Z"/>
                <w:b/>
                <w:bCs/>
                <w:sz w:val="20"/>
                <w:szCs w:val="20"/>
              </w:rPr>
              <w:pPrChange w:id="5741" w:author="Houyem Rais" w:date="2024-02-22T15:03:00Z">
                <w:pPr>
                  <w:spacing w:before="20" w:after="40" w:line="240" w:lineRule="auto"/>
                </w:pPr>
              </w:pPrChange>
            </w:pPr>
            <w:del w:id="5742" w:author="Houyem Rais" w:date="2024-02-22T15:03:00Z">
              <w:r w:rsidRPr="00613719" w:rsidDel="00CB2812">
                <w:rPr>
                  <w:rFonts w:cs="Calibri"/>
                  <w:b/>
                  <w:bCs/>
                  <w:color w:val="000000"/>
                  <w:sz w:val="20"/>
                  <w:szCs w:val="20"/>
                </w:rPr>
                <w:delText>TOTAL</w:delText>
              </w:r>
            </w:del>
          </w:p>
        </w:tc>
        <w:tc>
          <w:tcPr>
            <w:tcW w:w="1077" w:type="pct"/>
            <w:shd w:val="clear" w:color="auto" w:fill="F2F2F2" w:themeFill="background1" w:themeFillShade="F2"/>
            <w:tcMar>
              <w:top w:w="15" w:type="dxa"/>
              <w:left w:w="108" w:type="dxa"/>
              <w:bottom w:w="0" w:type="dxa"/>
              <w:right w:w="108" w:type="dxa"/>
            </w:tcMar>
            <w:vAlign w:val="center"/>
          </w:tcPr>
          <w:p w14:paraId="0DA4A5F2" w14:textId="3FA8A0ED" w:rsidR="004C07C1" w:rsidRPr="00613719" w:rsidDel="00CB2812" w:rsidRDefault="004C07C1" w:rsidP="00CB2812">
            <w:pPr>
              <w:numPr>
                <w:ilvl w:val="1"/>
                <w:numId w:val="1"/>
              </w:numPr>
              <w:tabs>
                <w:tab w:val="left" w:pos="2730"/>
              </w:tabs>
              <w:spacing w:before="240" w:after="240"/>
              <w:ind w:left="1134"/>
              <w:jc w:val="left"/>
              <w:outlineLvl w:val="2"/>
              <w:rPr>
                <w:del w:id="5743" w:author="Houyem Rais" w:date="2024-02-22T15:03:00Z"/>
                <w:rFonts w:cs="Calibri"/>
                <w:b/>
                <w:bCs/>
                <w:color w:val="FF0000"/>
                <w:sz w:val="20"/>
                <w:szCs w:val="20"/>
              </w:rPr>
              <w:pPrChange w:id="5744" w:author="Houyem Rais" w:date="2024-02-22T15:03:00Z">
                <w:pPr>
                  <w:spacing w:before="20" w:after="40"/>
                  <w:jc w:val="center"/>
                </w:pPr>
              </w:pPrChange>
            </w:pPr>
            <w:del w:id="5745" w:author="Houyem Rais" w:date="2024-02-22T15:03:00Z">
              <w:r w:rsidRPr="00613719" w:rsidDel="00CB2812">
                <w:rPr>
                  <w:rFonts w:cs="Calibri"/>
                  <w:b/>
                  <w:bCs/>
                  <w:color w:val="FF0000"/>
                  <w:sz w:val="20"/>
                  <w:szCs w:val="20"/>
                </w:rPr>
                <w:delText>17</w:delText>
              </w:r>
            </w:del>
          </w:p>
        </w:tc>
        <w:tc>
          <w:tcPr>
            <w:tcW w:w="782" w:type="pct"/>
            <w:shd w:val="clear" w:color="auto" w:fill="F2F2F2" w:themeFill="background1" w:themeFillShade="F2"/>
            <w:tcMar>
              <w:top w:w="15" w:type="dxa"/>
              <w:left w:w="108" w:type="dxa"/>
              <w:bottom w:w="0" w:type="dxa"/>
              <w:right w:w="108" w:type="dxa"/>
            </w:tcMar>
            <w:vAlign w:val="center"/>
          </w:tcPr>
          <w:p w14:paraId="007EE15A" w14:textId="03F387E8" w:rsidR="004C07C1" w:rsidRPr="00613719" w:rsidDel="00CB2812" w:rsidRDefault="004C07C1" w:rsidP="00CB2812">
            <w:pPr>
              <w:numPr>
                <w:ilvl w:val="1"/>
                <w:numId w:val="1"/>
              </w:numPr>
              <w:tabs>
                <w:tab w:val="left" w:pos="2730"/>
              </w:tabs>
              <w:spacing w:before="240" w:after="240"/>
              <w:ind w:left="1134"/>
              <w:jc w:val="left"/>
              <w:outlineLvl w:val="2"/>
              <w:rPr>
                <w:del w:id="5746" w:author="Houyem Rais" w:date="2024-02-22T15:03:00Z"/>
                <w:rFonts w:cs="Calibri"/>
                <w:b/>
                <w:bCs/>
                <w:color w:val="00B050"/>
                <w:sz w:val="20"/>
                <w:szCs w:val="20"/>
              </w:rPr>
              <w:pPrChange w:id="5747" w:author="Houyem Rais" w:date="2024-02-22T15:03:00Z">
                <w:pPr>
                  <w:spacing w:before="20" w:after="40"/>
                  <w:jc w:val="center"/>
                </w:pPr>
              </w:pPrChange>
            </w:pPr>
            <w:del w:id="5748" w:author="Houyem Rais" w:date="2024-02-22T15:03:00Z">
              <w:r w:rsidRPr="00613719" w:rsidDel="00CB2812">
                <w:rPr>
                  <w:rFonts w:cs="Calibri"/>
                  <w:b/>
                  <w:bCs/>
                  <w:color w:val="00B050"/>
                  <w:sz w:val="20"/>
                  <w:szCs w:val="20"/>
                </w:rPr>
                <w:delText>30</w:delText>
              </w:r>
            </w:del>
          </w:p>
        </w:tc>
        <w:tc>
          <w:tcPr>
            <w:tcW w:w="695" w:type="pct"/>
            <w:shd w:val="clear" w:color="auto" w:fill="F2F2F2" w:themeFill="background1" w:themeFillShade="F2"/>
            <w:tcMar>
              <w:top w:w="15" w:type="dxa"/>
              <w:left w:w="108" w:type="dxa"/>
              <w:bottom w:w="0" w:type="dxa"/>
              <w:right w:w="108" w:type="dxa"/>
            </w:tcMar>
            <w:vAlign w:val="center"/>
          </w:tcPr>
          <w:p w14:paraId="1E97E229" w14:textId="235150E7" w:rsidR="004C07C1" w:rsidRPr="00613719" w:rsidDel="00CB2812" w:rsidRDefault="004C07C1" w:rsidP="00CB2812">
            <w:pPr>
              <w:numPr>
                <w:ilvl w:val="1"/>
                <w:numId w:val="1"/>
              </w:numPr>
              <w:tabs>
                <w:tab w:val="left" w:pos="2730"/>
              </w:tabs>
              <w:spacing w:before="240" w:after="240"/>
              <w:ind w:left="1134"/>
              <w:jc w:val="left"/>
              <w:outlineLvl w:val="2"/>
              <w:rPr>
                <w:del w:id="5749" w:author="Houyem Rais" w:date="2024-02-22T15:03:00Z"/>
                <w:rFonts w:cs="Calibri"/>
                <w:b/>
                <w:bCs/>
                <w:color w:val="92D050"/>
                <w:sz w:val="20"/>
                <w:szCs w:val="20"/>
              </w:rPr>
              <w:pPrChange w:id="5750" w:author="Houyem Rais" w:date="2024-02-22T15:03:00Z">
                <w:pPr>
                  <w:spacing w:before="20" w:after="40"/>
                  <w:jc w:val="center"/>
                </w:pPr>
              </w:pPrChange>
            </w:pPr>
            <w:del w:id="5751" w:author="Houyem Rais" w:date="2024-02-22T15:03:00Z">
              <w:r w:rsidRPr="00613719" w:rsidDel="00CB2812">
                <w:rPr>
                  <w:rFonts w:cs="Calibri"/>
                  <w:b/>
                  <w:bCs/>
                  <w:color w:val="92D050"/>
                  <w:sz w:val="20"/>
                  <w:szCs w:val="20"/>
                </w:rPr>
                <w:delText>23</w:delText>
              </w:r>
            </w:del>
          </w:p>
        </w:tc>
        <w:tc>
          <w:tcPr>
            <w:tcW w:w="866" w:type="pct"/>
            <w:shd w:val="clear" w:color="auto" w:fill="F2F2F2" w:themeFill="background1" w:themeFillShade="F2"/>
            <w:tcMar>
              <w:top w:w="15" w:type="dxa"/>
              <w:left w:w="108" w:type="dxa"/>
              <w:bottom w:w="0" w:type="dxa"/>
              <w:right w:w="108" w:type="dxa"/>
            </w:tcMar>
            <w:vAlign w:val="center"/>
          </w:tcPr>
          <w:p w14:paraId="43CBF5AB" w14:textId="7778EBFC" w:rsidR="004C07C1" w:rsidRPr="00613719" w:rsidDel="00CB2812" w:rsidRDefault="004C07C1" w:rsidP="00CB2812">
            <w:pPr>
              <w:numPr>
                <w:ilvl w:val="1"/>
                <w:numId w:val="1"/>
              </w:numPr>
              <w:tabs>
                <w:tab w:val="left" w:pos="2730"/>
              </w:tabs>
              <w:spacing w:before="240" w:after="240"/>
              <w:ind w:left="1134"/>
              <w:jc w:val="left"/>
              <w:outlineLvl w:val="2"/>
              <w:rPr>
                <w:del w:id="5752" w:author="Houyem Rais" w:date="2024-02-22T15:03:00Z"/>
                <w:rFonts w:cs="Calibri"/>
                <w:b/>
                <w:bCs/>
                <w:color w:val="C00000"/>
                <w:sz w:val="20"/>
                <w:szCs w:val="20"/>
              </w:rPr>
              <w:pPrChange w:id="5753" w:author="Houyem Rais" w:date="2024-02-22T15:03:00Z">
                <w:pPr>
                  <w:spacing w:before="20" w:after="40"/>
                  <w:jc w:val="center"/>
                </w:pPr>
              </w:pPrChange>
            </w:pPr>
            <w:del w:id="5754" w:author="Houyem Rais" w:date="2024-02-22T15:03:00Z">
              <w:r w:rsidRPr="00613719" w:rsidDel="00CB2812">
                <w:rPr>
                  <w:rFonts w:cs="Calibri"/>
                  <w:b/>
                  <w:bCs/>
                  <w:color w:val="C00000"/>
                  <w:sz w:val="20"/>
                  <w:szCs w:val="20"/>
                </w:rPr>
                <w:delText>19</w:delText>
              </w:r>
            </w:del>
          </w:p>
        </w:tc>
      </w:tr>
      <w:tr w:rsidR="004C07C1" w:rsidRPr="00007B3E" w:rsidDel="00CB2812" w14:paraId="43EA5D65" w14:textId="2FC48D0B" w:rsidTr="004C07C1">
        <w:trPr>
          <w:trHeight w:val="22"/>
          <w:del w:id="5755" w:author="Houyem Rais" w:date="2024-02-22T15:03:00Z"/>
        </w:trPr>
        <w:tc>
          <w:tcPr>
            <w:tcW w:w="1580" w:type="pct"/>
            <w:shd w:val="clear" w:color="auto" w:fill="F2F2F2" w:themeFill="background1" w:themeFillShade="F2"/>
            <w:tcMar>
              <w:top w:w="15" w:type="dxa"/>
              <w:left w:w="108" w:type="dxa"/>
              <w:bottom w:w="0" w:type="dxa"/>
              <w:right w:w="108" w:type="dxa"/>
            </w:tcMar>
            <w:vAlign w:val="center"/>
          </w:tcPr>
          <w:p w14:paraId="489A6BC3" w14:textId="792A42F3" w:rsidR="004C07C1" w:rsidRPr="00613719" w:rsidDel="00CB2812" w:rsidRDefault="004C07C1" w:rsidP="00CB2812">
            <w:pPr>
              <w:numPr>
                <w:ilvl w:val="1"/>
                <w:numId w:val="1"/>
              </w:numPr>
              <w:tabs>
                <w:tab w:val="left" w:pos="2730"/>
              </w:tabs>
              <w:spacing w:before="240" w:after="240" w:line="240" w:lineRule="auto"/>
              <w:ind w:left="1134"/>
              <w:jc w:val="left"/>
              <w:outlineLvl w:val="2"/>
              <w:rPr>
                <w:del w:id="5756" w:author="Houyem Rais" w:date="2024-02-22T15:03:00Z"/>
                <w:rFonts w:cs="Calibri"/>
                <w:b/>
                <w:bCs/>
                <w:color w:val="000000"/>
                <w:sz w:val="20"/>
                <w:szCs w:val="20"/>
              </w:rPr>
              <w:pPrChange w:id="5757" w:author="Houyem Rais" w:date="2024-02-22T15:03:00Z">
                <w:pPr>
                  <w:spacing w:before="20" w:after="40" w:line="240" w:lineRule="auto"/>
                </w:pPr>
              </w:pPrChange>
            </w:pPr>
            <w:del w:id="5758" w:author="Houyem Rais" w:date="2024-02-22T15:03:00Z">
              <w:r w:rsidRPr="00613719" w:rsidDel="00CB2812">
                <w:rPr>
                  <w:rFonts w:cs="Calibri"/>
                  <w:b/>
                  <w:bCs/>
                  <w:color w:val="000000"/>
                  <w:sz w:val="20"/>
                  <w:szCs w:val="20"/>
                </w:rPr>
                <w:delText>POSITION</w:delText>
              </w:r>
            </w:del>
          </w:p>
        </w:tc>
        <w:tc>
          <w:tcPr>
            <w:tcW w:w="1077" w:type="pct"/>
            <w:shd w:val="clear" w:color="auto" w:fill="F2F2F2" w:themeFill="background1" w:themeFillShade="F2"/>
            <w:tcMar>
              <w:top w:w="15" w:type="dxa"/>
              <w:left w:w="108" w:type="dxa"/>
              <w:bottom w:w="0" w:type="dxa"/>
              <w:right w:w="108" w:type="dxa"/>
            </w:tcMar>
            <w:vAlign w:val="center"/>
          </w:tcPr>
          <w:p w14:paraId="672506A9" w14:textId="650710CF" w:rsidR="004C07C1" w:rsidRPr="00613719" w:rsidDel="00CB2812" w:rsidRDefault="004C07C1" w:rsidP="00CB2812">
            <w:pPr>
              <w:numPr>
                <w:ilvl w:val="1"/>
                <w:numId w:val="1"/>
              </w:numPr>
              <w:tabs>
                <w:tab w:val="left" w:pos="2730"/>
              </w:tabs>
              <w:spacing w:before="240" w:after="240"/>
              <w:ind w:left="1134"/>
              <w:jc w:val="left"/>
              <w:outlineLvl w:val="2"/>
              <w:rPr>
                <w:del w:id="5759" w:author="Houyem Rais" w:date="2024-02-22T15:03:00Z"/>
                <w:rFonts w:cs="Calibri"/>
                <w:b/>
                <w:bCs/>
                <w:color w:val="FF0000"/>
                <w:sz w:val="20"/>
                <w:szCs w:val="20"/>
              </w:rPr>
              <w:pPrChange w:id="5760" w:author="Houyem Rais" w:date="2024-02-22T15:03:00Z">
                <w:pPr>
                  <w:spacing w:before="20" w:after="40"/>
                  <w:jc w:val="center"/>
                </w:pPr>
              </w:pPrChange>
            </w:pPr>
            <w:del w:id="5761" w:author="Houyem Rais" w:date="2024-02-22T15:03:00Z">
              <w:r w:rsidRPr="00613719" w:rsidDel="00CB2812">
                <w:rPr>
                  <w:rFonts w:cs="Calibri"/>
                  <w:b/>
                  <w:bCs/>
                  <w:color w:val="FF0000"/>
                  <w:sz w:val="20"/>
                  <w:szCs w:val="20"/>
                </w:rPr>
                <w:delText>4</w:delText>
              </w:r>
            </w:del>
          </w:p>
        </w:tc>
        <w:tc>
          <w:tcPr>
            <w:tcW w:w="782" w:type="pct"/>
            <w:shd w:val="clear" w:color="auto" w:fill="F2F2F2" w:themeFill="background1" w:themeFillShade="F2"/>
            <w:tcMar>
              <w:top w:w="15" w:type="dxa"/>
              <w:left w:w="108" w:type="dxa"/>
              <w:bottom w:w="0" w:type="dxa"/>
              <w:right w:w="108" w:type="dxa"/>
            </w:tcMar>
            <w:vAlign w:val="center"/>
          </w:tcPr>
          <w:p w14:paraId="127D64AD" w14:textId="77627991" w:rsidR="004C07C1" w:rsidRPr="00613719" w:rsidDel="00CB2812" w:rsidRDefault="004C07C1" w:rsidP="00CB2812">
            <w:pPr>
              <w:numPr>
                <w:ilvl w:val="1"/>
                <w:numId w:val="1"/>
              </w:numPr>
              <w:tabs>
                <w:tab w:val="left" w:pos="2730"/>
              </w:tabs>
              <w:spacing w:before="240" w:after="240"/>
              <w:ind w:left="1134"/>
              <w:jc w:val="left"/>
              <w:outlineLvl w:val="2"/>
              <w:rPr>
                <w:del w:id="5762" w:author="Houyem Rais" w:date="2024-02-22T15:03:00Z"/>
                <w:rFonts w:cs="Calibri"/>
                <w:b/>
                <w:bCs/>
                <w:color w:val="00B050"/>
                <w:sz w:val="20"/>
                <w:szCs w:val="20"/>
              </w:rPr>
              <w:pPrChange w:id="5763" w:author="Houyem Rais" w:date="2024-02-22T15:03:00Z">
                <w:pPr>
                  <w:spacing w:before="20" w:after="40"/>
                  <w:jc w:val="center"/>
                </w:pPr>
              </w:pPrChange>
            </w:pPr>
            <w:del w:id="5764" w:author="Houyem Rais" w:date="2024-02-22T15:03:00Z">
              <w:r w:rsidRPr="00613719" w:rsidDel="00CB2812">
                <w:rPr>
                  <w:rFonts w:cs="Calibri"/>
                  <w:b/>
                  <w:bCs/>
                  <w:color w:val="00B050"/>
                  <w:sz w:val="20"/>
                  <w:szCs w:val="20"/>
                </w:rPr>
                <w:delText>1</w:delText>
              </w:r>
            </w:del>
          </w:p>
        </w:tc>
        <w:tc>
          <w:tcPr>
            <w:tcW w:w="695" w:type="pct"/>
            <w:shd w:val="clear" w:color="auto" w:fill="F2F2F2" w:themeFill="background1" w:themeFillShade="F2"/>
            <w:tcMar>
              <w:top w:w="15" w:type="dxa"/>
              <w:left w:w="108" w:type="dxa"/>
              <w:bottom w:w="0" w:type="dxa"/>
              <w:right w:w="108" w:type="dxa"/>
            </w:tcMar>
            <w:vAlign w:val="center"/>
          </w:tcPr>
          <w:p w14:paraId="6F8C0E2C" w14:textId="557877A0" w:rsidR="004C07C1" w:rsidRPr="00613719" w:rsidDel="00CB2812" w:rsidRDefault="004C07C1" w:rsidP="00CB2812">
            <w:pPr>
              <w:numPr>
                <w:ilvl w:val="1"/>
                <w:numId w:val="1"/>
              </w:numPr>
              <w:tabs>
                <w:tab w:val="left" w:pos="2730"/>
              </w:tabs>
              <w:spacing w:before="240" w:after="240"/>
              <w:ind w:left="1134"/>
              <w:jc w:val="left"/>
              <w:outlineLvl w:val="2"/>
              <w:rPr>
                <w:del w:id="5765" w:author="Houyem Rais" w:date="2024-02-22T15:03:00Z"/>
                <w:rFonts w:cs="Calibri"/>
                <w:b/>
                <w:bCs/>
                <w:color w:val="92D050"/>
                <w:sz w:val="20"/>
                <w:szCs w:val="20"/>
              </w:rPr>
              <w:pPrChange w:id="5766" w:author="Houyem Rais" w:date="2024-02-22T15:03:00Z">
                <w:pPr>
                  <w:spacing w:before="20" w:after="40"/>
                  <w:jc w:val="center"/>
                </w:pPr>
              </w:pPrChange>
            </w:pPr>
            <w:del w:id="5767" w:author="Houyem Rais" w:date="2024-02-22T15:03:00Z">
              <w:r w:rsidRPr="00613719" w:rsidDel="00CB2812">
                <w:rPr>
                  <w:rFonts w:cs="Calibri"/>
                  <w:b/>
                  <w:bCs/>
                  <w:color w:val="92D050"/>
                  <w:sz w:val="20"/>
                  <w:szCs w:val="20"/>
                </w:rPr>
                <w:delText>2</w:delText>
              </w:r>
            </w:del>
          </w:p>
        </w:tc>
        <w:tc>
          <w:tcPr>
            <w:tcW w:w="866" w:type="pct"/>
            <w:shd w:val="clear" w:color="auto" w:fill="F2F2F2" w:themeFill="background1" w:themeFillShade="F2"/>
            <w:tcMar>
              <w:top w:w="15" w:type="dxa"/>
              <w:left w:w="108" w:type="dxa"/>
              <w:bottom w:w="0" w:type="dxa"/>
              <w:right w:w="108" w:type="dxa"/>
            </w:tcMar>
            <w:vAlign w:val="center"/>
          </w:tcPr>
          <w:p w14:paraId="6B089934" w14:textId="43690A7F" w:rsidR="004C07C1" w:rsidRPr="00613719" w:rsidDel="00CB2812" w:rsidRDefault="004C07C1" w:rsidP="00CB2812">
            <w:pPr>
              <w:numPr>
                <w:ilvl w:val="1"/>
                <w:numId w:val="1"/>
              </w:numPr>
              <w:tabs>
                <w:tab w:val="left" w:pos="2730"/>
              </w:tabs>
              <w:spacing w:before="240" w:after="240"/>
              <w:ind w:left="1134"/>
              <w:jc w:val="left"/>
              <w:outlineLvl w:val="2"/>
              <w:rPr>
                <w:del w:id="5768" w:author="Houyem Rais" w:date="2024-02-22T15:03:00Z"/>
                <w:rFonts w:cs="Calibri"/>
                <w:b/>
                <w:bCs/>
                <w:color w:val="C00000"/>
                <w:sz w:val="20"/>
                <w:szCs w:val="20"/>
              </w:rPr>
              <w:pPrChange w:id="5769" w:author="Houyem Rais" w:date="2024-02-22T15:03:00Z">
                <w:pPr>
                  <w:spacing w:before="20" w:after="40"/>
                  <w:jc w:val="center"/>
                </w:pPr>
              </w:pPrChange>
            </w:pPr>
            <w:del w:id="5770" w:author="Houyem Rais" w:date="2024-02-22T15:03:00Z">
              <w:r w:rsidRPr="00613719" w:rsidDel="00CB2812">
                <w:rPr>
                  <w:rFonts w:cs="Calibri"/>
                  <w:b/>
                  <w:bCs/>
                  <w:color w:val="C00000"/>
                  <w:sz w:val="20"/>
                  <w:szCs w:val="20"/>
                </w:rPr>
                <w:delText>3</w:delText>
              </w:r>
            </w:del>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1"/>
        <w:gridCol w:w="3366"/>
      </w:tblGrid>
      <w:tr w:rsidR="004C07C1" w:rsidRPr="00007B3E" w:rsidDel="00CB2812" w14:paraId="1026FEAA" w14:textId="6B31E29B" w:rsidTr="006E311E">
        <w:trPr>
          <w:trHeight w:val="262"/>
          <w:jc w:val="center"/>
          <w:del w:id="5771" w:author="Houyem Rais" w:date="2024-02-22T15:03:00Z"/>
        </w:trPr>
        <w:tc>
          <w:tcPr>
            <w:tcW w:w="3291" w:type="dxa"/>
          </w:tcPr>
          <w:p w14:paraId="110DCF20" w14:textId="5A3F0804" w:rsidR="004C07C1" w:rsidRPr="00007B3E" w:rsidDel="00CB2812" w:rsidRDefault="004C07C1" w:rsidP="00CB2812">
            <w:pPr>
              <w:numPr>
                <w:ilvl w:val="1"/>
                <w:numId w:val="1"/>
              </w:numPr>
              <w:tabs>
                <w:tab w:val="left" w:pos="2730"/>
              </w:tabs>
              <w:spacing w:before="240" w:after="240"/>
              <w:ind w:left="1134"/>
              <w:jc w:val="left"/>
              <w:outlineLvl w:val="2"/>
              <w:rPr>
                <w:del w:id="5772" w:author="Houyem Rais" w:date="2024-02-22T15:03:00Z"/>
                <w:rFonts w:cs="Calibri"/>
                <w:b/>
                <w:bCs/>
                <w:color w:val="00B050"/>
                <w:kern w:val="24"/>
                <w:sz w:val="20"/>
                <w:szCs w:val="20"/>
                <w:lang w:val="fr-FR"/>
              </w:rPr>
              <w:pPrChange w:id="5773" w:author="Houyem Rais" w:date="2024-02-22T15:03:00Z">
                <w:pPr>
                  <w:spacing w:after="0"/>
                </w:pPr>
              </w:pPrChange>
            </w:pPr>
            <w:del w:id="5774" w:author="Houyem Rais" w:date="2024-02-22T15:03:00Z">
              <w:r w:rsidDel="00CB2812">
                <w:rPr>
                  <w:rFonts w:cs="Calibri"/>
                  <w:b/>
                  <w:bCs/>
                  <w:color w:val="00B050"/>
                  <w:kern w:val="24"/>
                  <w:sz w:val="20"/>
                  <w:szCs w:val="20"/>
                  <w:lang w:val="fr-FR"/>
                </w:rPr>
                <w:delText>4</w:delText>
              </w:r>
              <w:r w:rsidRPr="00007B3E" w:rsidDel="00CB2812">
                <w:rPr>
                  <w:rFonts w:cs="Calibri"/>
                  <w:b/>
                  <w:bCs/>
                  <w:color w:val="00B050"/>
                  <w:kern w:val="24"/>
                  <w:sz w:val="20"/>
                  <w:szCs w:val="20"/>
                  <w:lang w:val="fr-FR"/>
                </w:rPr>
                <w:delText> : très avantageuse</w:delText>
              </w:r>
            </w:del>
          </w:p>
        </w:tc>
        <w:tc>
          <w:tcPr>
            <w:tcW w:w="3366" w:type="dxa"/>
          </w:tcPr>
          <w:p w14:paraId="59CFB386" w14:textId="76EFDE59" w:rsidR="004C07C1" w:rsidRPr="00007B3E" w:rsidDel="00CB2812" w:rsidRDefault="004C07C1" w:rsidP="00CB2812">
            <w:pPr>
              <w:numPr>
                <w:ilvl w:val="1"/>
                <w:numId w:val="1"/>
              </w:numPr>
              <w:tabs>
                <w:tab w:val="left" w:pos="2730"/>
              </w:tabs>
              <w:spacing w:before="240" w:after="240"/>
              <w:ind w:left="1134"/>
              <w:jc w:val="left"/>
              <w:outlineLvl w:val="2"/>
              <w:rPr>
                <w:del w:id="5775" w:author="Houyem Rais" w:date="2024-02-22T15:03:00Z"/>
                <w:rFonts w:cs="Calibri"/>
                <w:b/>
                <w:bCs/>
                <w:color w:val="00B050"/>
                <w:kern w:val="24"/>
                <w:sz w:val="20"/>
                <w:szCs w:val="20"/>
                <w:lang w:val="fr-FR"/>
              </w:rPr>
              <w:pPrChange w:id="5776" w:author="Houyem Rais" w:date="2024-02-22T15:03:00Z">
                <w:pPr>
                  <w:spacing w:after="0"/>
                </w:pPr>
              </w:pPrChange>
            </w:pPr>
            <w:del w:id="5777" w:author="Houyem Rais" w:date="2024-02-22T15:03:00Z">
              <w:r w:rsidDel="00CB2812">
                <w:rPr>
                  <w:rFonts w:cs="Calibri"/>
                  <w:b/>
                  <w:bCs/>
                  <w:color w:val="C00000"/>
                  <w:kern w:val="24"/>
                  <w:sz w:val="20"/>
                  <w:szCs w:val="20"/>
                  <w:lang w:val="fr-FR"/>
                </w:rPr>
                <w:delText>2</w:delText>
              </w:r>
              <w:r w:rsidRPr="00007B3E" w:rsidDel="00CB2812">
                <w:rPr>
                  <w:rFonts w:cs="Calibri"/>
                  <w:b/>
                  <w:bCs/>
                  <w:color w:val="C00000"/>
                  <w:kern w:val="24"/>
                  <w:sz w:val="20"/>
                  <w:szCs w:val="20"/>
                  <w:lang w:val="fr-FR"/>
                </w:rPr>
                <w:delText> : peu avantageuse</w:delText>
              </w:r>
            </w:del>
          </w:p>
        </w:tc>
      </w:tr>
      <w:tr w:rsidR="004C07C1" w:rsidRPr="00007B3E" w:rsidDel="00CB2812" w14:paraId="41BD27EF" w14:textId="21B09EE3" w:rsidTr="006E311E">
        <w:trPr>
          <w:trHeight w:val="262"/>
          <w:jc w:val="center"/>
          <w:del w:id="5778" w:author="Houyem Rais" w:date="2024-02-22T15:03:00Z"/>
        </w:trPr>
        <w:tc>
          <w:tcPr>
            <w:tcW w:w="3291" w:type="dxa"/>
          </w:tcPr>
          <w:p w14:paraId="43047136" w14:textId="058215F5" w:rsidR="004C07C1" w:rsidRPr="00007B3E" w:rsidDel="00CB2812" w:rsidRDefault="004C07C1" w:rsidP="00CB2812">
            <w:pPr>
              <w:numPr>
                <w:ilvl w:val="1"/>
                <w:numId w:val="1"/>
              </w:numPr>
              <w:tabs>
                <w:tab w:val="left" w:pos="2730"/>
              </w:tabs>
              <w:spacing w:before="240" w:after="240"/>
              <w:ind w:left="1134"/>
              <w:jc w:val="left"/>
              <w:outlineLvl w:val="2"/>
              <w:rPr>
                <w:del w:id="5779" w:author="Houyem Rais" w:date="2024-02-22T15:03:00Z"/>
                <w:rFonts w:cs="Calibri"/>
                <w:b/>
                <w:bCs/>
                <w:color w:val="00B050"/>
                <w:kern w:val="24"/>
                <w:sz w:val="20"/>
                <w:szCs w:val="20"/>
                <w:lang w:val="fr-FR"/>
              </w:rPr>
              <w:pPrChange w:id="5780" w:author="Houyem Rais" w:date="2024-02-22T15:03:00Z">
                <w:pPr>
                  <w:spacing w:after="0"/>
                </w:pPr>
              </w:pPrChange>
            </w:pPr>
            <w:del w:id="5781" w:author="Houyem Rais" w:date="2024-02-22T15:03:00Z">
              <w:r w:rsidDel="00CB2812">
                <w:rPr>
                  <w:rFonts w:cs="Calibri"/>
                  <w:b/>
                  <w:bCs/>
                  <w:color w:val="92D050"/>
                  <w:kern w:val="24"/>
                  <w:sz w:val="20"/>
                  <w:szCs w:val="20"/>
                  <w:lang w:val="fr-FR"/>
                </w:rPr>
                <w:delText>3</w:delText>
              </w:r>
              <w:r w:rsidRPr="00007B3E" w:rsidDel="00CB2812">
                <w:rPr>
                  <w:rFonts w:cs="Calibri"/>
                  <w:b/>
                  <w:bCs/>
                  <w:color w:val="92D050"/>
                  <w:kern w:val="24"/>
                  <w:sz w:val="20"/>
                  <w:szCs w:val="20"/>
                  <w:lang w:val="fr-FR"/>
                </w:rPr>
                <w:delText> : avantageuse</w:delText>
              </w:r>
            </w:del>
          </w:p>
        </w:tc>
        <w:tc>
          <w:tcPr>
            <w:tcW w:w="3366" w:type="dxa"/>
          </w:tcPr>
          <w:p w14:paraId="1C77F9F7" w14:textId="069F208E" w:rsidR="004C07C1" w:rsidRPr="00007B3E" w:rsidDel="00CB2812" w:rsidRDefault="004C07C1" w:rsidP="00CB2812">
            <w:pPr>
              <w:numPr>
                <w:ilvl w:val="1"/>
                <w:numId w:val="1"/>
              </w:numPr>
              <w:tabs>
                <w:tab w:val="left" w:pos="2730"/>
              </w:tabs>
              <w:spacing w:before="240" w:after="240"/>
              <w:ind w:left="1134"/>
              <w:jc w:val="left"/>
              <w:outlineLvl w:val="2"/>
              <w:rPr>
                <w:del w:id="5782" w:author="Houyem Rais" w:date="2024-02-22T15:03:00Z"/>
                <w:rFonts w:cs="Calibri"/>
                <w:b/>
                <w:bCs/>
                <w:color w:val="00B050"/>
                <w:kern w:val="24"/>
                <w:sz w:val="20"/>
                <w:szCs w:val="20"/>
                <w:lang w:val="fr-FR"/>
              </w:rPr>
              <w:pPrChange w:id="5783" w:author="Houyem Rais" w:date="2024-02-22T15:03:00Z">
                <w:pPr>
                  <w:spacing w:after="0"/>
                </w:pPr>
              </w:pPrChange>
            </w:pPr>
            <w:del w:id="5784" w:author="Houyem Rais" w:date="2024-02-22T15:03:00Z">
              <w:r w:rsidDel="00CB2812">
                <w:rPr>
                  <w:rFonts w:cs="Calibri"/>
                  <w:b/>
                  <w:bCs/>
                  <w:color w:val="FF0000"/>
                  <w:kern w:val="24"/>
                  <w:sz w:val="20"/>
                  <w:szCs w:val="20"/>
                  <w:lang w:val="fr-FR"/>
                </w:rPr>
                <w:delText>1</w:delText>
              </w:r>
              <w:r w:rsidRPr="00007B3E" w:rsidDel="00CB2812">
                <w:rPr>
                  <w:rFonts w:cs="Calibri"/>
                  <w:b/>
                  <w:bCs/>
                  <w:color w:val="FF0000"/>
                  <w:kern w:val="24"/>
                  <w:sz w:val="20"/>
                  <w:szCs w:val="20"/>
                  <w:lang w:val="fr-FR"/>
                </w:rPr>
                <w:delText> : très peu avantageuse</w:delText>
              </w:r>
            </w:del>
          </w:p>
        </w:tc>
      </w:tr>
    </w:tbl>
    <w:p w14:paraId="05197A6E" w14:textId="0FCC1FE4" w:rsidR="00467BC9" w:rsidRPr="00007B3E" w:rsidDel="00CB2812" w:rsidRDefault="00467BC9" w:rsidP="00CB2812">
      <w:pPr>
        <w:numPr>
          <w:ilvl w:val="1"/>
          <w:numId w:val="1"/>
        </w:numPr>
        <w:tabs>
          <w:tab w:val="left" w:pos="2730"/>
        </w:tabs>
        <w:spacing w:before="240" w:after="240"/>
        <w:ind w:left="1134"/>
        <w:jc w:val="left"/>
        <w:outlineLvl w:val="2"/>
        <w:rPr>
          <w:del w:id="5785" w:author="Houyem Rais" w:date="2024-02-22T15:03:00Z"/>
        </w:rPr>
        <w:pPrChange w:id="5786" w:author="Houyem Rais" w:date="2024-02-22T15:03:00Z">
          <w:pPr/>
        </w:pPrChange>
      </w:pPr>
    </w:p>
    <w:p w14:paraId="2B475A9A" w14:textId="20FA970C" w:rsidR="00D96127" w:rsidRPr="00007B3E" w:rsidDel="00CB2812" w:rsidRDefault="00DB50AA" w:rsidP="00CB2812">
      <w:pPr>
        <w:numPr>
          <w:ilvl w:val="1"/>
          <w:numId w:val="1"/>
        </w:numPr>
        <w:tabs>
          <w:tab w:val="left" w:pos="2730"/>
        </w:tabs>
        <w:spacing w:before="240" w:after="240"/>
        <w:ind w:left="1134"/>
        <w:jc w:val="left"/>
        <w:outlineLvl w:val="2"/>
        <w:rPr>
          <w:del w:id="5787" w:author="Houyem Rais" w:date="2024-02-22T15:03:00Z"/>
        </w:rPr>
        <w:pPrChange w:id="5788" w:author="Houyem Rais" w:date="2024-02-22T15:03:00Z">
          <w:pPr/>
        </w:pPrChange>
      </w:pPr>
      <w:del w:id="5789" w:author="Houyem Rais" w:date="2024-02-22T15:03:00Z">
        <w:r w:rsidRPr="00007B3E" w:rsidDel="00CB2812">
          <w:delText>Le tableau suivant a permis de fournir les observations suivantes</w:delText>
        </w:r>
        <w:r w:rsidR="00D96127" w:rsidRPr="00007B3E" w:rsidDel="00CB2812">
          <w:delText xml:space="preserve"> :</w:delText>
        </w:r>
      </w:del>
    </w:p>
    <w:p w14:paraId="1AC3D4DC" w14:textId="289EA715" w:rsidR="00D96127" w:rsidRPr="00007B3E" w:rsidDel="00CB2812" w:rsidRDefault="00D96127" w:rsidP="00CB2812">
      <w:pPr>
        <w:pStyle w:val="ListParagraph"/>
        <w:numPr>
          <w:ilvl w:val="1"/>
          <w:numId w:val="1"/>
        </w:numPr>
        <w:tabs>
          <w:tab w:val="left" w:pos="2730"/>
        </w:tabs>
        <w:spacing w:before="240" w:after="240"/>
        <w:ind w:left="1134"/>
        <w:jc w:val="left"/>
        <w:outlineLvl w:val="2"/>
        <w:rPr>
          <w:del w:id="5790" w:author="Houyem Rais" w:date="2024-02-22T15:03:00Z"/>
        </w:rPr>
        <w:pPrChange w:id="5791" w:author="Houyem Rais" w:date="2024-02-22T15:03:00Z">
          <w:pPr>
            <w:pStyle w:val="ListParagraph"/>
            <w:numPr>
              <w:numId w:val="16"/>
            </w:numPr>
            <w:ind w:left="720"/>
          </w:pPr>
        </w:pPrChange>
      </w:pPr>
      <w:del w:id="5792" w:author="Houyem Rais" w:date="2024-02-22T15:03:00Z">
        <w:r w:rsidRPr="00007B3E" w:rsidDel="00CB2812">
          <w:rPr>
            <w:b/>
            <w:bCs/>
          </w:rPr>
          <w:delText xml:space="preserve">Option </w:delText>
        </w:r>
        <w:r w:rsidR="006A3338" w:rsidDel="00CB2812">
          <w:rPr>
            <w:b/>
            <w:bCs/>
          </w:rPr>
          <w:delText>0</w:delText>
        </w:r>
        <w:r w:rsidRPr="00007B3E" w:rsidDel="00CB2812">
          <w:rPr>
            <w:b/>
            <w:bCs/>
          </w:rPr>
          <w:delText xml:space="preserve"> : EPC (Engineering, Procurement, and Construction) </w:delText>
        </w:r>
        <w:r w:rsidRPr="00007B3E" w:rsidDel="00CB2812">
          <w:delText>: Dans cette approche, l'État se trouve face à un dilemme financier. Bien que l'EPC simplifie le processus de conception et de construction, en confiant tout à un seul prestataire, il pèse lourdement sur le budget de l'État, exigeant un investissement initial conséquent et portant ainsi le fardeau de la dette. Cette option, tout en étant directe, manque d'attrait pour le secteur privé, limitant son potentiel en termes de financement innovant et de partage des risques.</w:delText>
        </w:r>
      </w:del>
    </w:p>
    <w:p w14:paraId="1A6C7E92" w14:textId="47B84CE8" w:rsidR="00D96127" w:rsidRPr="00007B3E" w:rsidDel="00CB2812" w:rsidRDefault="00D96127" w:rsidP="00CB2812">
      <w:pPr>
        <w:pStyle w:val="ListParagraph"/>
        <w:numPr>
          <w:ilvl w:val="1"/>
          <w:numId w:val="1"/>
        </w:numPr>
        <w:tabs>
          <w:tab w:val="left" w:pos="2730"/>
        </w:tabs>
        <w:spacing w:before="240" w:after="240"/>
        <w:ind w:left="1134"/>
        <w:jc w:val="left"/>
        <w:outlineLvl w:val="2"/>
        <w:rPr>
          <w:del w:id="5793" w:author="Houyem Rais" w:date="2024-02-22T15:03:00Z"/>
        </w:rPr>
        <w:pPrChange w:id="5794" w:author="Houyem Rais" w:date="2024-02-22T15:03:00Z">
          <w:pPr>
            <w:pStyle w:val="ListParagraph"/>
            <w:numPr>
              <w:numId w:val="16"/>
            </w:numPr>
            <w:ind w:left="720"/>
          </w:pPr>
        </w:pPrChange>
      </w:pPr>
      <w:del w:id="5795" w:author="Houyem Rais" w:date="2024-02-22T15:03:00Z">
        <w:r w:rsidRPr="00007B3E" w:rsidDel="00CB2812">
          <w:rPr>
            <w:b/>
            <w:bCs/>
          </w:rPr>
          <w:delText xml:space="preserve">Option </w:delText>
        </w:r>
        <w:r w:rsidR="002753E0" w:rsidDel="00CB2812">
          <w:rPr>
            <w:b/>
            <w:bCs/>
          </w:rPr>
          <w:delText>1</w:delText>
        </w:r>
        <w:r w:rsidR="002753E0" w:rsidRPr="00007B3E" w:rsidDel="00CB2812">
          <w:rPr>
            <w:b/>
            <w:bCs/>
          </w:rPr>
          <w:delText xml:space="preserve"> </w:delText>
        </w:r>
        <w:r w:rsidRPr="00007B3E" w:rsidDel="00CB2812">
          <w:rPr>
            <w:b/>
            <w:bCs/>
          </w:rPr>
          <w:delText>: Concession</w:delText>
        </w:r>
        <w:r w:rsidRPr="00007B3E" w:rsidDel="00CB2812">
          <w:delText xml:space="preserve"> : La concession est une formule attrayante, transférant une grande part des responsabilités et des risques financiers au secteur privé. Cependant, le secteur privé pourrait être dissuadé par la complexité des contrats de concession et les incertitudes liées aux revenus futurs. En outre, l'État pourrait se retrouver à chercher à équilibrer la nécessité de rendre le projet attrayant pour les investisseurs privés tout en maintenant des tarifs abordables pour l’exploitant </w:delText>
        </w:r>
        <w:r w:rsidR="00DF4AE7" w:rsidRPr="00007B3E" w:rsidDel="00CB2812">
          <w:delText>ferroviaire</w:delText>
        </w:r>
        <w:r w:rsidRPr="00007B3E" w:rsidDel="00CB2812">
          <w:delText>.</w:delText>
        </w:r>
      </w:del>
    </w:p>
    <w:p w14:paraId="4BED1E1D" w14:textId="2854DC6C" w:rsidR="00D96127" w:rsidDel="00CB2812" w:rsidRDefault="00D96127" w:rsidP="00CB2812">
      <w:pPr>
        <w:pStyle w:val="ListParagraph"/>
        <w:numPr>
          <w:ilvl w:val="1"/>
          <w:numId w:val="1"/>
        </w:numPr>
        <w:tabs>
          <w:tab w:val="left" w:pos="2730"/>
        </w:tabs>
        <w:spacing w:before="240" w:after="240"/>
        <w:ind w:left="1134"/>
        <w:jc w:val="left"/>
        <w:outlineLvl w:val="2"/>
        <w:rPr>
          <w:del w:id="5796" w:author="Houyem Rais" w:date="2024-02-22T15:03:00Z"/>
        </w:rPr>
        <w:pPrChange w:id="5797" w:author="Houyem Rais" w:date="2024-02-22T15:03:00Z">
          <w:pPr>
            <w:pStyle w:val="ListParagraph"/>
            <w:numPr>
              <w:numId w:val="16"/>
            </w:numPr>
            <w:ind w:left="720"/>
          </w:pPr>
        </w:pPrChange>
      </w:pPr>
      <w:del w:id="5798" w:author="Houyem Rais" w:date="2024-02-22T15:03:00Z">
        <w:r w:rsidRPr="00007B3E" w:rsidDel="00CB2812">
          <w:rPr>
            <w:b/>
            <w:bCs/>
          </w:rPr>
          <w:delText xml:space="preserve">Option </w:delText>
        </w:r>
        <w:r w:rsidR="002753E0" w:rsidDel="00CB2812">
          <w:rPr>
            <w:b/>
            <w:bCs/>
          </w:rPr>
          <w:delText>2</w:delText>
        </w:r>
        <w:r w:rsidR="002753E0" w:rsidRPr="00007B3E" w:rsidDel="00CB2812">
          <w:rPr>
            <w:b/>
            <w:bCs/>
          </w:rPr>
          <w:delText xml:space="preserve"> </w:delText>
        </w:r>
        <w:r w:rsidRPr="00007B3E" w:rsidDel="00CB2812">
          <w:rPr>
            <w:b/>
            <w:bCs/>
          </w:rPr>
          <w:delText>: Contrat de Partenariat</w:delText>
        </w:r>
        <w:r w:rsidR="00DF4AE7" w:rsidRPr="00007B3E" w:rsidDel="00CB2812">
          <w:rPr>
            <w:b/>
            <w:bCs/>
          </w:rPr>
          <w:delText> :</w:delText>
        </w:r>
        <w:r w:rsidR="00DF4AE7" w:rsidRPr="00007B3E" w:rsidDel="00CB2812">
          <w:delText xml:space="preserve"> </w:delText>
        </w:r>
        <w:r w:rsidRPr="00007B3E" w:rsidDel="00CB2812">
          <w:delText xml:space="preserve">Dans un contrat de partenariat, l'État </w:delText>
        </w:r>
        <w:r w:rsidR="007B3B50" w:rsidRPr="00007B3E" w:rsidDel="00CB2812">
          <w:delText xml:space="preserve">doit au </w:delText>
        </w:r>
        <w:r w:rsidRPr="00007B3E" w:rsidDel="00CB2812">
          <w:delText xml:space="preserve">secteur privé </w:delText>
        </w:r>
        <w:r w:rsidR="007B3B50" w:rsidRPr="00007B3E" w:rsidDel="00CB2812">
          <w:delText>des loyers d’investissement et de maintenance dont le versement est tributaire de la « </w:delText>
        </w:r>
        <w:r w:rsidR="007B3B50" w:rsidRPr="00007B3E" w:rsidDel="00CB2812">
          <w:rPr>
            <w:u w:val="single"/>
          </w:rPr>
          <w:delText>disponibilité</w:delText>
        </w:r>
        <w:r w:rsidR="007B3B50" w:rsidRPr="00007B3E" w:rsidDel="00CB2812">
          <w:delText xml:space="preserve"> » de l’infrastructure. </w:delText>
        </w:r>
        <w:r w:rsidR="00694CF6" w:rsidRPr="00007B3E" w:rsidDel="00CB2812">
          <w:delText xml:space="preserve">Le Contrat de Partenariat permet le lissage </w:delText>
        </w:r>
        <w:r w:rsidRPr="00007B3E" w:rsidDel="00CB2812">
          <w:delText>des charges</w:delText>
        </w:r>
        <w:r w:rsidR="00694CF6" w:rsidRPr="00007B3E" w:rsidDel="00CB2812">
          <w:delText xml:space="preserve"> d’investissement et de maintenance tout en </w:delText>
        </w:r>
        <w:r w:rsidR="00672E0E" w:rsidRPr="00007B3E" w:rsidDel="00CB2812">
          <w:delText>libérant l’Etat de l’obligation d’augmenter dans l’immédiat le prix du sillon</w:delText>
        </w:r>
        <w:r w:rsidRPr="00007B3E" w:rsidDel="00CB2812">
          <w:delText>.</w:delText>
        </w:r>
      </w:del>
    </w:p>
    <w:p w14:paraId="7EC97980" w14:textId="174E40E0" w:rsidR="002753E0" w:rsidRPr="00007B3E" w:rsidDel="00CB2812" w:rsidRDefault="002753E0" w:rsidP="00CB2812">
      <w:pPr>
        <w:pStyle w:val="ListParagraph"/>
        <w:numPr>
          <w:ilvl w:val="1"/>
          <w:numId w:val="1"/>
        </w:numPr>
        <w:tabs>
          <w:tab w:val="left" w:pos="2730"/>
        </w:tabs>
        <w:spacing w:before="240" w:after="240"/>
        <w:ind w:left="1134"/>
        <w:jc w:val="left"/>
        <w:outlineLvl w:val="2"/>
        <w:rPr>
          <w:del w:id="5799" w:author="Houyem Rais" w:date="2024-02-22T15:03:00Z"/>
        </w:rPr>
        <w:pPrChange w:id="5800" w:author="Houyem Rais" w:date="2024-02-22T15:03:00Z">
          <w:pPr>
            <w:pStyle w:val="ListParagraph"/>
            <w:numPr>
              <w:numId w:val="16"/>
            </w:numPr>
            <w:ind w:left="720"/>
          </w:pPr>
        </w:pPrChange>
      </w:pPr>
      <w:del w:id="5801" w:author="Houyem Rais" w:date="2024-02-22T15:03:00Z">
        <w:r w:rsidRPr="00007B3E" w:rsidDel="00CB2812">
          <w:rPr>
            <w:b/>
            <w:bCs/>
          </w:rPr>
          <w:delText xml:space="preserve">Option </w:delText>
        </w:r>
        <w:r w:rsidDel="00CB2812">
          <w:rPr>
            <w:b/>
            <w:bCs/>
          </w:rPr>
          <w:delText>3</w:delText>
        </w:r>
        <w:r w:rsidRPr="00007B3E" w:rsidDel="00CB2812">
          <w:rPr>
            <w:b/>
            <w:bCs/>
          </w:rPr>
          <w:delText xml:space="preserve"> : EPC+F (EPC plus Financement) </w:delText>
        </w:r>
        <w:r w:rsidRPr="00007B3E" w:rsidDel="00CB2812">
          <w:delText>: L'EPC+F apparaît comme une solution plus souple, où le contractant non seulement construit mais également propose l’approche de financement du projet. Cela allège la pression immédiate sur les finances publiques, mais n'échappe pas au problème des coûts élevés à long terme. Le secteur privé, tout en étant partiellement impliqué, pourrait se montrer réticent face aux risques financiers importants sans garantie de bénéfices prolongés après la construction.</w:delText>
        </w:r>
      </w:del>
    </w:p>
    <w:p w14:paraId="408203E5" w14:textId="2BCCE4F9" w:rsidR="00FF05E0" w:rsidRPr="00007B3E" w:rsidDel="00CB2812" w:rsidRDefault="00FF05E0" w:rsidP="00CB2812">
      <w:pPr>
        <w:pStyle w:val="Titre31"/>
        <w:numPr>
          <w:ilvl w:val="1"/>
          <w:numId w:val="1"/>
        </w:numPr>
        <w:tabs>
          <w:tab w:val="left" w:pos="2730"/>
        </w:tabs>
        <w:ind w:left="1134"/>
        <w:outlineLvl w:val="2"/>
        <w:rPr>
          <w:del w:id="5802" w:author="Houyem Rais" w:date="2024-02-22T15:03:00Z"/>
        </w:rPr>
        <w:pPrChange w:id="5803" w:author="Houyem Rais" w:date="2024-02-22T15:03:00Z">
          <w:pPr>
            <w:pStyle w:val="Titre31"/>
          </w:pPr>
        </w:pPrChange>
      </w:pPr>
      <w:del w:id="5804" w:author="Houyem Rais" w:date="2024-02-22T15:03:00Z">
        <w:r w:rsidRPr="00007B3E" w:rsidDel="00CB2812">
          <w:delText>Recommandation d’un scénario d’exploitation PPP pour chaque système (fret/minerai et passagers)</w:delText>
        </w:r>
      </w:del>
    </w:p>
    <w:p w14:paraId="14BAC248" w14:textId="1AD37E37" w:rsidR="00826104" w:rsidRPr="00007B3E" w:rsidDel="00CB2812" w:rsidRDefault="00826104" w:rsidP="00CB2812">
      <w:pPr>
        <w:numPr>
          <w:ilvl w:val="1"/>
          <w:numId w:val="1"/>
        </w:numPr>
        <w:tabs>
          <w:tab w:val="left" w:pos="2730"/>
        </w:tabs>
        <w:spacing w:before="240" w:after="240"/>
        <w:ind w:left="1134"/>
        <w:jc w:val="left"/>
        <w:outlineLvl w:val="2"/>
        <w:rPr>
          <w:del w:id="5805" w:author="Houyem Rais" w:date="2024-02-22T15:03:00Z"/>
        </w:rPr>
        <w:pPrChange w:id="5806" w:author="Houyem Rais" w:date="2024-02-22T15:03:00Z">
          <w:pPr/>
        </w:pPrChange>
      </w:pPr>
      <w:del w:id="5807" w:author="Houyem Rais" w:date="2024-02-22T15:03:00Z">
        <w:r w:rsidRPr="00007B3E" w:rsidDel="00CB2812">
          <w:delText>D’après l’analyse comparative préliminaire</w:delText>
        </w:r>
        <w:r w:rsidR="00DB50AA" w:rsidRPr="00007B3E" w:rsidDel="00CB2812">
          <w:delText xml:space="preserve"> des différentes options de construction et d’exploitation des deux systèmes (fret/minerai et passagers) de la liaison ferroviaire Kallâa Sghira-Kairouan</w:delText>
        </w:r>
        <w:r w:rsidRPr="00007B3E" w:rsidDel="00CB2812">
          <w:delText xml:space="preserve">, nous constatons que </w:delText>
        </w:r>
        <w:r w:rsidRPr="00007B3E" w:rsidDel="00CB2812">
          <w:rPr>
            <w:b/>
            <w:bCs/>
            <w:i/>
            <w:iCs/>
          </w:rPr>
          <w:delText>l’option EPC+F</w:delText>
        </w:r>
        <w:r w:rsidRPr="00007B3E" w:rsidDel="00CB2812">
          <w:delText xml:space="preserve"> apporte le plus d’avantages pour la partie contractante par rapport aux autres options.</w:delText>
        </w:r>
      </w:del>
    </w:p>
    <w:p w14:paraId="5BBC06B1" w14:textId="04EBB2D2" w:rsidR="00826104" w:rsidRPr="00007B3E" w:rsidDel="00CB2812" w:rsidRDefault="00826104" w:rsidP="00CB2812">
      <w:pPr>
        <w:numPr>
          <w:ilvl w:val="1"/>
          <w:numId w:val="1"/>
        </w:numPr>
        <w:tabs>
          <w:tab w:val="left" w:pos="2730"/>
        </w:tabs>
        <w:spacing w:before="240" w:after="240"/>
        <w:ind w:left="1134"/>
        <w:jc w:val="left"/>
        <w:outlineLvl w:val="2"/>
        <w:rPr>
          <w:del w:id="5808" w:author="Houyem Rais" w:date="2024-02-22T15:03:00Z"/>
        </w:rPr>
        <w:pPrChange w:id="5809" w:author="Houyem Rais" w:date="2024-02-22T15:03:00Z">
          <w:pPr/>
        </w:pPrChange>
      </w:pPr>
      <w:del w:id="5810" w:author="Houyem Rais" w:date="2024-02-22T15:03:00Z">
        <w:r w:rsidRPr="00007B3E" w:rsidDel="00CB2812">
          <w:delText>L’option EPC+F soulage l’Etat de devoir sécuriser le financement du projet mais l’oblige à rembourser une dette sur une durée relativement courte (7 à 15 ans). La concession et le contrat de partenariat, proposent un partage plus stratégique des responsabilités, mais nécessitent une gestion rigoureuse et une structuration contractuelle minutieuse pour assurer une coopération fructueuse entre le secteur public et privé, tout en protégeant les intérêts publics et en garantissant la viabilité à long terme du projet.</w:delText>
        </w:r>
      </w:del>
    </w:p>
    <w:p w14:paraId="09779AA7" w14:textId="56647D06" w:rsidR="00C35700" w:rsidRPr="00007B3E" w:rsidDel="00CB2812" w:rsidRDefault="00826104" w:rsidP="00CB2812">
      <w:pPr>
        <w:numPr>
          <w:ilvl w:val="1"/>
          <w:numId w:val="1"/>
        </w:numPr>
        <w:tabs>
          <w:tab w:val="left" w:pos="2730"/>
        </w:tabs>
        <w:spacing w:before="240" w:after="240"/>
        <w:ind w:left="1134"/>
        <w:jc w:val="left"/>
        <w:outlineLvl w:val="2"/>
        <w:rPr>
          <w:del w:id="5811" w:author="Houyem Rais" w:date="2024-02-22T15:03:00Z"/>
        </w:rPr>
        <w:pPrChange w:id="5812" w:author="Houyem Rais" w:date="2024-02-22T15:03:00Z">
          <w:pPr/>
        </w:pPrChange>
      </w:pPr>
      <w:del w:id="5813" w:author="Houyem Rais" w:date="2024-02-22T15:03:00Z">
        <w:r w:rsidRPr="00007B3E" w:rsidDel="00CB2812">
          <w:delText>L’analyse et la modélisation financière devra confirmer ou rectifier les ressortis de l’analyse multicritères et fournir plus de détails sur la viabilité financière du projet, les retours sur investissement attendus, les flux de trésorerie et les revenus projetés pour chacune des options possibles. Cela permettra à l’autorité contractante de prendre des décisions éclairées en tenant compte des aspects financiers et des implications économiques du projet.</w:delText>
        </w:r>
      </w:del>
    </w:p>
    <w:p w14:paraId="58E41557" w14:textId="158220A8" w:rsidR="00FF05E0" w:rsidRPr="00007B3E" w:rsidDel="00CB2812" w:rsidRDefault="00FF05E0" w:rsidP="00CB2812">
      <w:pPr>
        <w:pStyle w:val="Titre21"/>
        <w:rPr>
          <w:del w:id="5814" w:author="Houyem Rais" w:date="2024-02-22T15:03:00Z"/>
        </w:rPr>
        <w:pPrChange w:id="5815" w:author="Houyem Rais" w:date="2024-02-22T15:03:00Z">
          <w:pPr>
            <w:pStyle w:val="Titre21"/>
          </w:pPr>
        </w:pPrChange>
      </w:pPr>
      <w:bookmarkStart w:id="5816" w:name="_Toc158885010"/>
      <w:del w:id="5817" w:author="Houyem Rais" w:date="2024-02-22T15:03:00Z">
        <w:r w:rsidRPr="00007B3E" w:rsidDel="00CB2812">
          <w:delText>Les éléments impactant la prise de décision sur les scénarios considérés</w:delText>
        </w:r>
        <w:bookmarkEnd w:id="5816"/>
      </w:del>
    </w:p>
    <w:p w14:paraId="008466F1" w14:textId="228F1923" w:rsidR="00887EF9" w:rsidRPr="00007B3E" w:rsidDel="00CB2812" w:rsidRDefault="00887EF9" w:rsidP="00CB2812">
      <w:pPr>
        <w:numPr>
          <w:ilvl w:val="1"/>
          <w:numId w:val="1"/>
        </w:numPr>
        <w:tabs>
          <w:tab w:val="left" w:pos="2730"/>
        </w:tabs>
        <w:spacing w:before="240" w:after="240" w:line="259" w:lineRule="auto"/>
        <w:ind w:left="1134"/>
        <w:jc w:val="left"/>
        <w:outlineLvl w:val="2"/>
        <w:rPr>
          <w:del w:id="5818" w:author="Houyem Rais" w:date="2024-02-22T15:03:00Z"/>
        </w:rPr>
        <w:pPrChange w:id="5819" w:author="Houyem Rais" w:date="2024-02-22T15:03:00Z">
          <w:pPr>
            <w:spacing w:before="0" w:after="160" w:line="259" w:lineRule="auto"/>
          </w:pPr>
        </w:pPrChange>
      </w:pPr>
      <w:del w:id="5820" w:author="Houyem Rais" w:date="2024-02-22T15:03:00Z">
        <w:r w:rsidRPr="00007B3E" w:rsidDel="00CB2812">
          <w:delText>La prise de décision concernant les scénarios de projet pour la ligne ferroviaire Kalaa Sghira-Kairouan doit être basée sur une analyse multidimensionnelle où chaque aspect jouera un rôle déterminant dans ce processus, garantissant que le scénario retenu répond aux besoins et aux attentes de toutes les parties prenantes en étant : techniquement réalisable, environnementalement durable, socioéconomiquement bénéfique, institutionnellement aligné, juridiquement viable et financièrement solide. Ces éléments incluent :</w:delText>
        </w:r>
      </w:del>
    </w:p>
    <w:p w14:paraId="726DD80E" w14:textId="749D7B40"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21" w:author="Houyem Rais" w:date="2024-02-22T15:03:00Z"/>
        </w:rPr>
        <w:pPrChange w:id="5822" w:author="Houyem Rais" w:date="2024-02-22T15:03:00Z">
          <w:pPr>
            <w:pStyle w:val="ListParagraph"/>
          </w:pPr>
        </w:pPrChange>
      </w:pPr>
      <w:del w:id="5823" w:author="Houyem Rais" w:date="2024-02-22T15:03:00Z">
        <w:r w:rsidRPr="00007B3E" w:rsidDel="00CB2812">
          <w:rPr>
            <w:rFonts w:eastAsia="Calibri"/>
            <w:b/>
            <w:bCs/>
          </w:rPr>
          <w:delText xml:space="preserve">Aspects </w:delText>
        </w:r>
        <w:r w:rsidRPr="00007B3E" w:rsidDel="00CB2812">
          <w:rPr>
            <w:b/>
            <w:bCs/>
          </w:rPr>
          <w:delText xml:space="preserve">techniques </w:delText>
        </w:r>
        <w:r w:rsidRPr="00007B3E" w:rsidDel="00CB2812">
          <w:rPr>
            <w:rFonts w:eastAsia="Calibri"/>
            <w:b/>
            <w:bCs/>
          </w:rPr>
          <w:delText>:</w:delText>
        </w:r>
        <w:r w:rsidRPr="00007B3E" w:rsidDel="00CB2812">
          <w:delText xml:space="preserve"> L'évaluation technique se concentre sur la faisabilité de la construction et de l'exploitation de la ligne. Cela inclut l'étude des technologies à utiliser, l'adaptabilité du projet aux conditions géographiques et climatiques locales et les exigences en matière de maintenance. La sélection du matériel roulant, les besoins en signalisation et communication, ainsi que la gestion des interfaces entre différentes composantes du projet sont également cruciaux. Une attention particulière doit être accordée à la sécurité et à la durabilité des infrastructures proposées.</w:delText>
        </w:r>
      </w:del>
    </w:p>
    <w:p w14:paraId="7B068D3D" w14:textId="00AE4583"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24" w:author="Houyem Rais" w:date="2024-02-22T15:03:00Z"/>
        </w:rPr>
        <w:pPrChange w:id="5825" w:author="Houyem Rais" w:date="2024-02-22T15:03:00Z">
          <w:pPr>
            <w:pStyle w:val="ListParagraph"/>
          </w:pPr>
        </w:pPrChange>
      </w:pPr>
      <w:del w:id="5826" w:author="Houyem Rais" w:date="2024-02-22T15:03:00Z">
        <w:r w:rsidRPr="00007B3E" w:rsidDel="00CB2812">
          <w:rPr>
            <w:rFonts w:eastAsia="Calibri"/>
            <w:b/>
            <w:bCs/>
          </w:rPr>
          <w:delText xml:space="preserve">Aspects </w:delText>
        </w:r>
        <w:r w:rsidRPr="00007B3E" w:rsidDel="00CB2812">
          <w:rPr>
            <w:b/>
            <w:bCs/>
          </w:rPr>
          <w:delText xml:space="preserve">environnementaux </w:delText>
        </w:r>
        <w:r w:rsidRPr="00007B3E" w:rsidDel="00CB2812">
          <w:rPr>
            <w:rFonts w:eastAsia="Calibri"/>
            <w:b/>
            <w:bCs/>
          </w:rPr>
          <w:delText>:</w:delText>
        </w:r>
        <w:r w:rsidRPr="00007B3E" w:rsidDel="00CB2812">
          <w:delText xml:space="preserve"> L'impact environnemental du projet doit être évalué en termes de pollution, de gestion des déchets, de perturbation des écosystèmes et de l'utilisation des ressources naturelles. Les mesures d'atténuation des impacts négatifs et les initiatives de durabilité, telles que la réduction de l'empreinte carbone et la promotion de la biodiversité, doivent être intégrées dans les différentes options du projet.</w:delText>
        </w:r>
      </w:del>
    </w:p>
    <w:p w14:paraId="45656827" w14:textId="559C51CF"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27" w:author="Houyem Rais" w:date="2024-02-22T15:03:00Z"/>
        </w:rPr>
        <w:pPrChange w:id="5828" w:author="Houyem Rais" w:date="2024-02-22T15:03:00Z">
          <w:pPr>
            <w:pStyle w:val="ListParagraph"/>
          </w:pPr>
        </w:pPrChange>
      </w:pPr>
      <w:del w:id="5829" w:author="Houyem Rais" w:date="2024-02-22T15:03:00Z">
        <w:r w:rsidRPr="00007B3E" w:rsidDel="00CB2812">
          <w:rPr>
            <w:rFonts w:eastAsia="Calibri"/>
            <w:b/>
            <w:bCs/>
          </w:rPr>
          <w:delText xml:space="preserve">Aspects </w:delText>
        </w:r>
        <w:r w:rsidRPr="00007B3E" w:rsidDel="00CB2812">
          <w:rPr>
            <w:b/>
            <w:bCs/>
          </w:rPr>
          <w:delText xml:space="preserve">socioéconomiques </w:delText>
        </w:r>
        <w:r w:rsidRPr="00007B3E" w:rsidDel="00CB2812">
          <w:rPr>
            <w:rFonts w:eastAsia="Calibri"/>
            <w:b/>
            <w:bCs/>
          </w:rPr>
          <w:delText>:</w:delText>
        </w:r>
        <w:r w:rsidRPr="00007B3E" w:rsidDel="00CB2812">
          <w:delText xml:space="preserve"> Cette composante analyse comment le projet affectera les communautés locales. L'accent sera mis sur l'accessibilité, l'amélioration de la mobilité urbaine et rurale, l'emploi, le développement économique et l'amélioration de la qualité de vie. Les effets potentiels sur le marché du travail local et les opportunités de développement des compétences doivent également être pris en compte.</w:delText>
        </w:r>
      </w:del>
    </w:p>
    <w:p w14:paraId="5E5977E8" w14:textId="46313404"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30" w:author="Houyem Rais" w:date="2024-02-22T15:03:00Z"/>
        </w:rPr>
        <w:pPrChange w:id="5831" w:author="Houyem Rais" w:date="2024-02-22T15:03:00Z">
          <w:pPr>
            <w:pStyle w:val="ListParagraph"/>
          </w:pPr>
        </w:pPrChange>
      </w:pPr>
      <w:del w:id="5832" w:author="Houyem Rais" w:date="2024-02-22T15:03:00Z">
        <w:r w:rsidRPr="00007B3E" w:rsidDel="00CB2812">
          <w:rPr>
            <w:rFonts w:eastAsia="Calibri"/>
            <w:b/>
            <w:bCs/>
          </w:rPr>
          <w:delText xml:space="preserve">Aspects </w:delText>
        </w:r>
        <w:r w:rsidRPr="00007B3E" w:rsidDel="00CB2812">
          <w:rPr>
            <w:b/>
            <w:bCs/>
          </w:rPr>
          <w:delText xml:space="preserve">institutionnels </w:delText>
        </w:r>
        <w:r w:rsidRPr="00007B3E" w:rsidDel="00CB2812">
          <w:rPr>
            <w:rFonts w:eastAsia="Calibri"/>
            <w:b/>
            <w:bCs/>
          </w:rPr>
          <w:delText>:</w:delText>
        </w:r>
        <w:r w:rsidRPr="00007B3E" w:rsidDel="00CB2812">
          <w:delText xml:space="preserve"> Les implications institutionnelles comprennent l'alignement du projet avec les politiques et les plans de développement nationaux et régionaux. L'interaction avec les autorités locales, régionales et nationales, et la conformité avec les réglementations et les normes en vigueur sont essentielles. La capacité institutionnelle à gérer, superviser et réguler le projet est un facteur clé.</w:delText>
        </w:r>
      </w:del>
    </w:p>
    <w:p w14:paraId="2959F405" w14:textId="789B672E"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33" w:author="Houyem Rais" w:date="2024-02-22T15:03:00Z"/>
        </w:rPr>
        <w:pPrChange w:id="5834" w:author="Houyem Rais" w:date="2024-02-22T15:03:00Z">
          <w:pPr>
            <w:pStyle w:val="ListParagraph"/>
          </w:pPr>
        </w:pPrChange>
      </w:pPr>
      <w:del w:id="5835" w:author="Houyem Rais" w:date="2024-02-22T15:03:00Z">
        <w:r w:rsidRPr="00007B3E" w:rsidDel="00CB2812">
          <w:rPr>
            <w:rFonts w:eastAsia="Calibri"/>
            <w:b/>
            <w:bCs/>
          </w:rPr>
          <w:delText xml:space="preserve">Aspects </w:delText>
        </w:r>
        <w:r w:rsidRPr="00007B3E" w:rsidDel="00CB2812">
          <w:rPr>
            <w:b/>
            <w:bCs/>
          </w:rPr>
          <w:delText xml:space="preserve">juridiques </w:delText>
        </w:r>
        <w:r w:rsidRPr="00007B3E" w:rsidDel="00CB2812">
          <w:rPr>
            <w:rFonts w:eastAsia="Calibri"/>
            <w:b/>
            <w:bCs/>
          </w:rPr>
          <w:delText>:</w:delText>
        </w:r>
        <w:r w:rsidRPr="00007B3E" w:rsidDel="00CB2812">
          <w:delText xml:space="preserve"> La viabilité juridique du projet est évaluée en tenant compte du cadre législatif et réglementaire. Cela comprend la conformité avec les lois nationales et internationales, la gestion des contrats, les aspects de propriété intellectuelle et les mécanismes de résolution des conflits. Les implications juridiques des différentes structures contractuelles (EPC, EPC+F, concession, PPP) doivent être minutieusement examinées.</w:delText>
        </w:r>
      </w:del>
    </w:p>
    <w:p w14:paraId="7AF33D81" w14:textId="0CF47D1C" w:rsidR="00887EF9" w:rsidRPr="00007B3E" w:rsidDel="00CB2812" w:rsidRDefault="00887EF9" w:rsidP="00CB2812">
      <w:pPr>
        <w:pStyle w:val="ListParagraph"/>
        <w:numPr>
          <w:ilvl w:val="1"/>
          <w:numId w:val="1"/>
        </w:numPr>
        <w:tabs>
          <w:tab w:val="left" w:pos="2730"/>
        </w:tabs>
        <w:spacing w:before="240" w:after="240"/>
        <w:ind w:left="1134"/>
        <w:jc w:val="left"/>
        <w:outlineLvl w:val="2"/>
        <w:rPr>
          <w:del w:id="5836" w:author="Houyem Rais" w:date="2024-02-22T15:03:00Z"/>
        </w:rPr>
        <w:pPrChange w:id="5837" w:author="Houyem Rais" w:date="2024-02-22T15:03:00Z">
          <w:pPr>
            <w:pStyle w:val="ListParagraph"/>
          </w:pPr>
        </w:pPrChange>
      </w:pPr>
      <w:del w:id="5838" w:author="Houyem Rais" w:date="2024-02-22T15:03:00Z">
        <w:r w:rsidRPr="00007B3E" w:rsidDel="00CB2812">
          <w:rPr>
            <w:rFonts w:eastAsia="Calibri"/>
            <w:b/>
            <w:bCs/>
          </w:rPr>
          <w:delText xml:space="preserve">Aspects </w:delText>
        </w:r>
        <w:r w:rsidRPr="00007B3E" w:rsidDel="00CB2812">
          <w:rPr>
            <w:b/>
            <w:bCs/>
          </w:rPr>
          <w:delText xml:space="preserve">financiers </w:delText>
        </w:r>
        <w:r w:rsidRPr="00007B3E" w:rsidDel="00CB2812">
          <w:rPr>
            <w:rFonts w:eastAsia="Calibri"/>
            <w:b/>
            <w:bCs/>
          </w:rPr>
          <w:delText>:</w:delText>
        </w:r>
        <w:r w:rsidRPr="00007B3E" w:rsidDel="00CB2812">
          <w:delText xml:space="preserve"> L'analyse financière se concentre sur l'évaluation des coûts et des bénéfices des différents scénarios, impliquant, entre autres, l'analyse des structures de financement, des modèles de revenus, de la rentabilité, ainsi que des risques financiers. La viabilité à long terme, y compris les coûts d'exploitation, de maintenance et de renouvellement, et les retours sur investissement pour toutes les parties prenantes, sont des éléments cruciaux.</w:delText>
        </w:r>
      </w:del>
    </w:p>
    <w:p w14:paraId="2AE4F6E1" w14:textId="4F96861B" w:rsidR="00FF05E0" w:rsidRPr="00007B3E" w:rsidDel="00CB2812" w:rsidRDefault="00FF05E0" w:rsidP="00CB2812">
      <w:pPr>
        <w:pStyle w:val="Titre21"/>
        <w:rPr>
          <w:del w:id="5839" w:author="Houyem Rais" w:date="2024-02-22T15:03:00Z"/>
        </w:rPr>
        <w:pPrChange w:id="5840" w:author="Houyem Rais" w:date="2024-02-22T15:03:00Z">
          <w:pPr>
            <w:pStyle w:val="Titre21"/>
          </w:pPr>
        </w:pPrChange>
      </w:pPr>
      <w:bookmarkStart w:id="5841" w:name="_Toc158885011"/>
      <w:del w:id="5842" w:author="Houyem Rais" w:date="2024-02-22T15:03:00Z">
        <w:r w:rsidRPr="00007B3E" w:rsidDel="00CB2812">
          <w:delText>Analyse SWOT des scénarios PPP</w:delText>
        </w:r>
        <w:bookmarkEnd w:id="5841"/>
      </w:del>
    </w:p>
    <w:p w14:paraId="2CDFDFD8" w14:textId="7C2B962D" w:rsidR="00FF05E0" w:rsidRPr="00007B3E" w:rsidDel="00CB2812" w:rsidRDefault="00447F3F" w:rsidP="00CB2812">
      <w:pPr>
        <w:numPr>
          <w:ilvl w:val="1"/>
          <w:numId w:val="1"/>
        </w:numPr>
        <w:tabs>
          <w:tab w:val="left" w:pos="2730"/>
        </w:tabs>
        <w:spacing w:before="240" w:after="240"/>
        <w:ind w:left="1134"/>
        <w:jc w:val="left"/>
        <w:outlineLvl w:val="2"/>
        <w:rPr>
          <w:del w:id="5843" w:author="Houyem Rais" w:date="2024-02-22T15:03:00Z"/>
        </w:rPr>
        <w:pPrChange w:id="5844" w:author="Houyem Rais" w:date="2024-02-22T15:03:00Z">
          <w:pPr/>
        </w:pPrChange>
      </w:pPr>
      <w:del w:id="5845" w:author="Houyem Rais" w:date="2024-02-22T15:03:00Z">
        <w:r w:rsidRPr="00007B3E" w:rsidDel="00CB2812">
          <w:delText>Dans cette section, n</w:delText>
        </w:r>
        <w:r w:rsidR="006C6945" w:rsidRPr="00007B3E" w:rsidDel="00CB2812">
          <w:delText>ous présentons une analyse SWOT (Forces, Faiblesses, Opportunités, Menaces) pour chaque option de réalisation du projet en PPP, en se focalisant sur les aspects de construction, entretien, maintenance, gros-entretien renouvellement, services et exploitation, ainsi que l'environnement juridique et institutionnel et les prévisions de trafic.</w:delText>
        </w:r>
      </w:del>
    </w:p>
    <w:p w14:paraId="74F74BCF" w14:textId="539C5486" w:rsidR="00447F3F" w:rsidRPr="00007B3E" w:rsidDel="00CB2812" w:rsidRDefault="00447F3F" w:rsidP="00CB2812">
      <w:pPr>
        <w:pStyle w:val="Caption"/>
        <w:numPr>
          <w:ilvl w:val="1"/>
          <w:numId w:val="1"/>
        </w:numPr>
        <w:tabs>
          <w:tab w:val="left" w:pos="2730"/>
        </w:tabs>
        <w:spacing w:before="240" w:after="240"/>
        <w:ind w:left="1134"/>
        <w:jc w:val="left"/>
        <w:outlineLvl w:val="2"/>
        <w:rPr>
          <w:del w:id="5846" w:author="Houyem Rais" w:date="2024-02-22T15:03:00Z"/>
        </w:rPr>
        <w:pPrChange w:id="5847" w:author="Houyem Rais" w:date="2024-02-22T15:03:00Z">
          <w:pPr>
            <w:pStyle w:val="Caption"/>
          </w:pPr>
        </w:pPrChange>
      </w:pPr>
      <w:bookmarkStart w:id="5848" w:name="_Toc158885062"/>
      <w:del w:id="584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27</w:delText>
        </w:r>
        <w:r w:rsidDel="00CB2812">
          <w:rPr>
            <w:noProof/>
          </w:rPr>
          <w:fldChar w:fldCharType="end"/>
        </w:r>
        <w:r w:rsidRPr="00007B3E" w:rsidDel="00CB2812">
          <w:delText xml:space="preserve"> Analyse SWOT de l'option Maîtrise d'Ouvrage Publi</w:delText>
        </w:r>
        <w:r w:rsidR="0035334F" w:rsidDel="00CB2812">
          <w:delText>que</w:delText>
        </w:r>
        <w:bookmarkEnd w:id="5848"/>
      </w:del>
    </w:p>
    <w:tbl>
      <w:tblPr>
        <w:tblStyle w:val="TableGrid"/>
        <w:tblW w:w="0" w:type="auto"/>
        <w:tblLook w:val="04A0" w:firstRow="1" w:lastRow="0" w:firstColumn="1" w:lastColumn="0" w:noHBand="0" w:noVBand="1"/>
      </w:tblPr>
      <w:tblGrid>
        <w:gridCol w:w="4531"/>
        <w:gridCol w:w="4531"/>
      </w:tblGrid>
      <w:tr w:rsidR="006C6945" w:rsidRPr="00007B3E" w:rsidDel="00CB2812" w14:paraId="50BE3613" w14:textId="4C04375C" w:rsidTr="006C6945">
        <w:trPr>
          <w:del w:id="5850" w:author="Houyem Rais" w:date="2024-02-22T15:03:00Z"/>
        </w:trPr>
        <w:tc>
          <w:tcPr>
            <w:tcW w:w="4531" w:type="dxa"/>
            <w:shd w:val="clear" w:color="auto" w:fill="D9E2F3" w:themeFill="accent1" w:themeFillTint="33"/>
          </w:tcPr>
          <w:p w14:paraId="26FC5D77" w14:textId="13A07BD7" w:rsidR="006C6945" w:rsidRPr="00007B3E" w:rsidDel="00CB2812" w:rsidRDefault="006C6945" w:rsidP="00CB2812">
            <w:pPr>
              <w:numPr>
                <w:ilvl w:val="1"/>
                <w:numId w:val="1"/>
              </w:numPr>
              <w:tabs>
                <w:tab w:val="left" w:pos="2730"/>
              </w:tabs>
              <w:spacing w:before="240" w:after="240"/>
              <w:ind w:left="1134"/>
              <w:jc w:val="left"/>
              <w:outlineLvl w:val="2"/>
              <w:rPr>
                <w:del w:id="5851" w:author="Houyem Rais" w:date="2024-02-22T15:03:00Z"/>
                <w:b/>
                <w:bCs/>
                <w:lang w:val="fr-FR"/>
              </w:rPr>
              <w:pPrChange w:id="5852" w:author="Houyem Rais" w:date="2024-02-22T15:03:00Z">
                <w:pPr>
                  <w:spacing w:before="40" w:after="60"/>
                </w:pPr>
              </w:pPrChange>
            </w:pPr>
            <w:del w:id="5853" w:author="Houyem Rais" w:date="2024-02-22T15:03:00Z">
              <w:r w:rsidRPr="00007B3E" w:rsidDel="00CB2812">
                <w:rPr>
                  <w:b/>
                  <w:bCs/>
                  <w:lang w:val="fr-FR"/>
                </w:rPr>
                <w:delText>Forces</w:delText>
              </w:r>
            </w:del>
          </w:p>
        </w:tc>
        <w:tc>
          <w:tcPr>
            <w:tcW w:w="4531" w:type="dxa"/>
            <w:shd w:val="clear" w:color="auto" w:fill="D9E2F3" w:themeFill="accent1" w:themeFillTint="33"/>
          </w:tcPr>
          <w:p w14:paraId="3A9A6916" w14:textId="4D122437" w:rsidR="006C6945" w:rsidRPr="00007B3E" w:rsidDel="00CB2812" w:rsidRDefault="006C6945" w:rsidP="00CB2812">
            <w:pPr>
              <w:numPr>
                <w:ilvl w:val="1"/>
                <w:numId w:val="1"/>
              </w:numPr>
              <w:tabs>
                <w:tab w:val="left" w:pos="2730"/>
              </w:tabs>
              <w:spacing w:before="240" w:after="240"/>
              <w:ind w:left="1134"/>
              <w:jc w:val="left"/>
              <w:outlineLvl w:val="2"/>
              <w:rPr>
                <w:del w:id="5854" w:author="Houyem Rais" w:date="2024-02-22T15:03:00Z"/>
                <w:b/>
                <w:bCs/>
                <w:lang w:val="fr-FR"/>
              </w:rPr>
              <w:pPrChange w:id="5855" w:author="Houyem Rais" w:date="2024-02-22T15:03:00Z">
                <w:pPr>
                  <w:spacing w:before="40" w:after="60"/>
                </w:pPr>
              </w:pPrChange>
            </w:pPr>
            <w:del w:id="5856" w:author="Houyem Rais" w:date="2024-02-22T15:03:00Z">
              <w:r w:rsidRPr="00007B3E" w:rsidDel="00CB2812">
                <w:rPr>
                  <w:b/>
                  <w:bCs/>
                  <w:lang w:val="fr-FR"/>
                </w:rPr>
                <w:delText>Faiblesses</w:delText>
              </w:r>
            </w:del>
          </w:p>
        </w:tc>
      </w:tr>
      <w:tr w:rsidR="006C6945" w:rsidRPr="00007B3E" w:rsidDel="00CB2812" w14:paraId="2C575198" w14:textId="125037C3" w:rsidTr="006C6945">
        <w:trPr>
          <w:del w:id="5857" w:author="Houyem Rais" w:date="2024-02-22T15:03:00Z"/>
        </w:trPr>
        <w:tc>
          <w:tcPr>
            <w:tcW w:w="4531" w:type="dxa"/>
          </w:tcPr>
          <w:p w14:paraId="4E60A115" w14:textId="3B7EB1EB"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58" w:author="Houyem Rais" w:date="2024-02-22T15:03:00Z"/>
                <w:lang w:val="fr-FR"/>
              </w:rPr>
              <w:pPrChange w:id="5859" w:author="Houyem Rais" w:date="2024-02-22T15:03:00Z">
                <w:pPr>
                  <w:widowControl/>
                  <w:numPr>
                    <w:numId w:val="20"/>
                  </w:numPr>
                  <w:autoSpaceDE/>
                  <w:autoSpaceDN/>
                  <w:spacing w:before="40" w:after="60" w:line="259" w:lineRule="auto"/>
                  <w:ind w:left="720" w:hanging="360"/>
                  <w:jc w:val="left"/>
                </w:pPr>
              </w:pPrChange>
            </w:pPr>
            <w:del w:id="5860" w:author="Houyem Rais" w:date="2024-02-22T15:03:00Z">
              <w:r w:rsidRPr="00007B3E" w:rsidDel="00CB2812">
                <w:rPr>
                  <w:lang w:val="fr-FR"/>
                </w:rPr>
                <w:delText>Contrôle total par l'État sur la conception, construction et exploitation.</w:delText>
              </w:r>
            </w:del>
          </w:p>
          <w:p w14:paraId="6C107EDD" w14:textId="6D5F21F7"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61" w:author="Houyem Rais" w:date="2024-02-22T15:03:00Z"/>
                <w:lang w:val="fr-FR"/>
              </w:rPr>
              <w:pPrChange w:id="5862" w:author="Houyem Rais" w:date="2024-02-22T15:03:00Z">
                <w:pPr>
                  <w:widowControl/>
                  <w:numPr>
                    <w:numId w:val="20"/>
                  </w:numPr>
                  <w:autoSpaceDE/>
                  <w:autoSpaceDN/>
                  <w:spacing w:before="40" w:after="60" w:line="259" w:lineRule="auto"/>
                  <w:ind w:left="720" w:hanging="360"/>
                  <w:jc w:val="left"/>
                </w:pPr>
              </w:pPrChange>
            </w:pPr>
            <w:del w:id="5863" w:author="Houyem Rais" w:date="2024-02-22T15:03:00Z">
              <w:r w:rsidRPr="00007B3E" w:rsidDel="00CB2812">
                <w:rPr>
                  <w:lang w:val="fr-FR"/>
                </w:rPr>
                <w:delText>Alignement direct avec les politiques publiques et objectifs de développement.</w:delText>
              </w:r>
            </w:del>
          </w:p>
          <w:p w14:paraId="2C2D62E0" w14:textId="226B878B" w:rsidR="006C6945" w:rsidRPr="00007B3E" w:rsidDel="00CB2812" w:rsidRDefault="006C6945" w:rsidP="00CB2812">
            <w:pPr>
              <w:pStyle w:val="ListParagraph"/>
              <w:numPr>
                <w:ilvl w:val="1"/>
                <w:numId w:val="1"/>
              </w:numPr>
              <w:tabs>
                <w:tab w:val="left" w:pos="2730"/>
              </w:tabs>
              <w:spacing w:before="240" w:after="240"/>
              <w:ind w:left="1134"/>
              <w:jc w:val="left"/>
              <w:outlineLvl w:val="2"/>
              <w:rPr>
                <w:del w:id="5864" w:author="Houyem Rais" w:date="2024-02-22T15:03:00Z"/>
                <w:lang w:val="fr-FR"/>
              </w:rPr>
              <w:pPrChange w:id="5865" w:author="Houyem Rais" w:date="2024-02-22T15:03:00Z">
                <w:pPr>
                  <w:pStyle w:val="ListParagraph"/>
                  <w:numPr>
                    <w:numId w:val="20"/>
                  </w:numPr>
                  <w:spacing w:before="40" w:after="60"/>
                  <w:ind w:left="720"/>
                </w:pPr>
              </w:pPrChange>
            </w:pPr>
            <w:del w:id="5866" w:author="Houyem Rais" w:date="2024-02-22T15:03:00Z">
              <w:r w:rsidRPr="00007B3E" w:rsidDel="00CB2812">
                <w:rPr>
                  <w:lang w:val="fr-FR"/>
                </w:rPr>
                <w:delText>Simplification des processus juridiques et institutionnels.</w:delText>
              </w:r>
            </w:del>
          </w:p>
        </w:tc>
        <w:tc>
          <w:tcPr>
            <w:tcW w:w="4531" w:type="dxa"/>
          </w:tcPr>
          <w:p w14:paraId="3ACD40F6" w14:textId="138AA03C"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67" w:author="Houyem Rais" w:date="2024-02-22T15:03:00Z"/>
                <w:lang w:val="fr-FR"/>
              </w:rPr>
              <w:pPrChange w:id="5868" w:author="Houyem Rais" w:date="2024-02-22T15:03:00Z">
                <w:pPr>
                  <w:widowControl/>
                  <w:numPr>
                    <w:numId w:val="20"/>
                  </w:numPr>
                  <w:autoSpaceDE/>
                  <w:autoSpaceDN/>
                  <w:spacing w:before="40" w:after="60" w:line="259" w:lineRule="auto"/>
                  <w:ind w:left="720" w:hanging="360"/>
                  <w:jc w:val="left"/>
                </w:pPr>
              </w:pPrChange>
            </w:pPr>
            <w:del w:id="5869" w:author="Houyem Rais" w:date="2024-02-22T15:03:00Z">
              <w:r w:rsidRPr="00007B3E" w:rsidDel="00CB2812">
                <w:rPr>
                  <w:lang w:val="fr-FR"/>
                </w:rPr>
                <w:delText>Risque financier et opérationnel entièrement supporté par l'État.</w:delText>
              </w:r>
            </w:del>
          </w:p>
          <w:p w14:paraId="6F41F375" w14:textId="1086E0EF"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70" w:author="Houyem Rais" w:date="2024-02-22T15:03:00Z"/>
                <w:lang w:val="fr-FR"/>
              </w:rPr>
              <w:pPrChange w:id="5871" w:author="Houyem Rais" w:date="2024-02-22T15:03:00Z">
                <w:pPr>
                  <w:widowControl/>
                  <w:numPr>
                    <w:numId w:val="20"/>
                  </w:numPr>
                  <w:autoSpaceDE/>
                  <w:autoSpaceDN/>
                  <w:spacing w:before="40" w:after="60" w:line="259" w:lineRule="auto"/>
                  <w:ind w:left="720" w:hanging="360"/>
                  <w:jc w:val="left"/>
                </w:pPr>
              </w:pPrChange>
            </w:pPr>
            <w:del w:id="5872" w:author="Houyem Rais" w:date="2024-02-22T15:03:00Z">
              <w:r w:rsidRPr="00007B3E" w:rsidDel="00CB2812">
                <w:rPr>
                  <w:lang w:val="fr-FR"/>
                </w:rPr>
                <w:delText>Limitation des ressources et expertises comparées à celles du secteur privé.</w:delText>
              </w:r>
            </w:del>
          </w:p>
          <w:p w14:paraId="6436FB66" w14:textId="5DE0C0C5"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73" w:author="Houyem Rais" w:date="2024-02-22T15:03:00Z"/>
                <w:lang w:val="fr-FR"/>
              </w:rPr>
              <w:pPrChange w:id="5874" w:author="Houyem Rais" w:date="2024-02-22T15:03:00Z">
                <w:pPr>
                  <w:widowControl/>
                  <w:numPr>
                    <w:numId w:val="20"/>
                  </w:numPr>
                  <w:autoSpaceDE/>
                  <w:autoSpaceDN/>
                  <w:spacing w:before="40" w:after="60" w:line="259" w:lineRule="auto"/>
                  <w:ind w:left="720" w:hanging="360"/>
                  <w:jc w:val="left"/>
                </w:pPr>
              </w:pPrChange>
            </w:pPr>
            <w:del w:id="5875" w:author="Houyem Rais" w:date="2024-02-22T15:03:00Z">
              <w:r w:rsidRPr="00007B3E" w:rsidDel="00CB2812">
                <w:rPr>
                  <w:lang w:val="fr-FR"/>
                </w:rPr>
                <w:delText>Potentiel de lenteur dans la mise en œuvre et la réactivité aux changements.</w:delText>
              </w:r>
            </w:del>
          </w:p>
        </w:tc>
      </w:tr>
      <w:tr w:rsidR="006C6945" w:rsidRPr="00007B3E" w:rsidDel="00CB2812" w14:paraId="1A6A7C44" w14:textId="531C58E1" w:rsidTr="006C6945">
        <w:trPr>
          <w:del w:id="5876" w:author="Houyem Rais" w:date="2024-02-22T15:03:00Z"/>
        </w:trPr>
        <w:tc>
          <w:tcPr>
            <w:tcW w:w="4531" w:type="dxa"/>
            <w:shd w:val="clear" w:color="auto" w:fill="D9E2F3" w:themeFill="accent1" w:themeFillTint="33"/>
          </w:tcPr>
          <w:p w14:paraId="2CE21062" w14:textId="53E96BFF" w:rsidR="006C6945" w:rsidRPr="00007B3E" w:rsidDel="00CB2812" w:rsidRDefault="006C6945" w:rsidP="00CB2812">
            <w:pPr>
              <w:numPr>
                <w:ilvl w:val="1"/>
                <w:numId w:val="1"/>
              </w:numPr>
              <w:tabs>
                <w:tab w:val="left" w:pos="2730"/>
              </w:tabs>
              <w:spacing w:before="240" w:after="240"/>
              <w:ind w:left="1134"/>
              <w:jc w:val="left"/>
              <w:outlineLvl w:val="2"/>
              <w:rPr>
                <w:del w:id="5877" w:author="Houyem Rais" w:date="2024-02-22T15:03:00Z"/>
                <w:b/>
                <w:bCs/>
                <w:lang w:val="fr-FR"/>
              </w:rPr>
              <w:pPrChange w:id="5878" w:author="Houyem Rais" w:date="2024-02-22T15:03:00Z">
                <w:pPr>
                  <w:spacing w:before="40" w:after="60"/>
                </w:pPr>
              </w:pPrChange>
            </w:pPr>
            <w:del w:id="5879" w:author="Houyem Rais" w:date="2024-02-22T15:03:00Z">
              <w:r w:rsidRPr="00007B3E" w:rsidDel="00CB2812">
                <w:rPr>
                  <w:b/>
                  <w:bCs/>
                  <w:lang w:val="fr-FR"/>
                </w:rPr>
                <w:delText>Opportunités</w:delText>
              </w:r>
            </w:del>
          </w:p>
        </w:tc>
        <w:tc>
          <w:tcPr>
            <w:tcW w:w="4531" w:type="dxa"/>
            <w:shd w:val="clear" w:color="auto" w:fill="D9E2F3" w:themeFill="accent1" w:themeFillTint="33"/>
          </w:tcPr>
          <w:p w14:paraId="779B431C" w14:textId="1B923588" w:rsidR="006C6945" w:rsidRPr="00007B3E" w:rsidDel="00CB2812" w:rsidRDefault="006C6945" w:rsidP="00CB2812">
            <w:pPr>
              <w:numPr>
                <w:ilvl w:val="1"/>
                <w:numId w:val="1"/>
              </w:numPr>
              <w:tabs>
                <w:tab w:val="left" w:pos="2730"/>
              </w:tabs>
              <w:spacing w:before="240" w:after="240"/>
              <w:ind w:left="1134"/>
              <w:jc w:val="left"/>
              <w:outlineLvl w:val="2"/>
              <w:rPr>
                <w:del w:id="5880" w:author="Houyem Rais" w:date="2024-02-22T15:03:00Z"/>
                <w:b/>
                <w:bCs/>
                <w:lang w:val="fr-FR"/>
              </w:rPr>
              <w:pPrChange w:id="5881" w:author="Houyem Rais" w:date="2024-02-22T15:03:00Z">
                <w:pPr>
                  <w:spacing w:before="40" w:after="60"/>
                </w:pPr>
              </w:pPrChange>
            </w:pPr>
            <w:del w:id="5882" w:author="Houyem Rais" w:date="2024-02-22T15:03:00Z">
              <w:r w:rsidRPr="00007B3E" w:rsidDel="00CB2812">
                <w:rPr>
                  <w:b/>
                  <w:bCs/>
                  <w:lang w:val="fr-FR"/>
                </w:rPr>
                <w:delText>Menaces</w:delText>
              </w:r>
            </w:del>
          </w:p>
        </w:tc>
      </w:tr>
      <w:tr w:rsidR="006C6945" w:rsidRPr="00007B3E" w:rsidDel="00CB2812" w14:paraId="0E8A16FF" w14:textId="5F268076" w:rsidTr="006C6945">
        <w:trPr>
          <w:del w:id="5883" w:author="Houyem Rais" w:date="2024-02-22T15:03:00Z"/>
        </w:trPr>
        <w:tc>
          <w:tcPr>
            <w:tcW w:w="4531" w:type="dxa"/>
          </w:tcPr>
          <w:p w14:paraId="63B5FA83" w14:textId="3B1A60F2"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84" w:author="Houyem Rais" w:date="2024-02-22T15:03:00Z"/>
                <w:lang w:val="fr-FR"/>
              </w:rPr>
              <w:pPrChange w:id="5885" w:author="Houyem Rais" w:date="2024-02-22T15:03:00Z">
                <w:pPr>
                  <w:widowControl/>
                  <w:numPr>
                    <w:numId w:val="20"/>
                  </w:numPr>
                  <w:autoSpaceDE/>
                  <w:autoSpaceDN/>
                  <w:spacing w:before="40" w:after="60" w:line="259" w:lineRule="auto"/>
                  <w:ind w:left="720" w:hanging="360"/>
                  <w:jc w:val="left"/>
                </w:pPr>
              </w:pPrChange>
            </w:pPr>
            <w:del w:id="5886" w:author="Houyem Rais" w:date="2024-02-22T15:03:00Z">
              <w:r w:rsidRPr="00007B3E" w:rsidDel="00CB2812">
                <w:rPr>
                  <w:lang w:val="fr-FR"/>
                </w:rPr>
                <w:delText>Capacité d'ajuster directement les services selon les besoins publics.</w:delText>
              </w:r>
            </w:del>
          </w:p>
          <w:p w14:paraId="57585632" w14:textId="47660C6E"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87" w:author="Houyem Rais" w:date="2024-02-22T15:03:00Z"/>
                <w:lang w:val="fr-FR"/>
              </w:rPr>
              <w:pPrChange w:id="5888" w:author="Houyem Rais" w:date="2024-02-22T15:03:00Z">
                <w:pPr>
                  <w:widowControl/>
                  <w:numPr>
                    <w:numId w:val="20"/>
                  </w:numPr>
                  <w:autoSpaceDE/>
                  <w:autoSpaceDN/>
                  <w:spacing w:before="40" w:after="60" w:line="259" w:lineRule="auto"/>
                  <w:ind w:left="720" w:hanging="360"/>
                  <w:jc w:val="left"/>
                </w:pPr>
              </w:pPrChange>
            </w:pPr>
            <w:del w:id="5889" w:author="Houyem Rais" w:date="2024-02-22T15:03:00Z">
              <w:r w:rsidRPr="00007B3E" w:rsidDel="00CB2812">
                <w:rPr>
                  <w:lang w:val="fr-FR"/>
                </w:rPr>
                <w:delText>Potentiel d'intégration avec d'autres initiatives de transport public.</w:delText>
              </w:r>
            </w:del>
          </w:p>
          <w:p w14:paraId="022DF02F" w14:textId="291C5AC4"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90" w:author="Houyem Rais" w:date="2024-02-22T15:03:00Z"/>
                <w:lang w:val="fr-FR"/>
              </w:rPr>
              <w:pPrChange w:id="5891" w:author="Houyem Rais" w:date="2024-02-22T15:03:00Z">
                <w:pPr>
                  <w:widowControl/>
                  <w:numPr>
                    <w:numId w:val="20"/>
                  </w:numPr>
                  <w:autoSpaceDE/>
                  <w:autoSpaceDN/>
                  <w:spacing w:before="40" w:after="60" w:line="259" w:lineRule="auto"/>
                  <w:ind w:left="720" w:hanging="360"/>
                  <w:jc w:val="left"/>
                </w:pPr>
              </w:pPrChange>
            </w:pPr>
            <w:del w:id="5892" w:author="Houyem Rais" w:date="2024-02-22T15:03:00Z">
              <w:r w:rsidRPr="00007B3E" w:rsidDel="00CB2812">
                <w:rPr>
                  <w:lang w:val="fr-FR"/>
                </w:rPr>
                <w:delText>Opportunité de renforcement des capacités internes et de création d'emplois.</w:delText>
              </w:r>
            </w:del>
          </w:p>
        </w:tc>
        <w:tc>
          <w:tcPr>
            <w:tcW w:w="4531" w:type="dxa"/>
          </w:tcPr>
          <w:p w14:paraId="37B320FA" w14:textId="198A16EE"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93" w:author="Houyem Rais" w:date="2024-02-22T15:03:00Z"/>
                <w:lang w:val="fr-FR"/>
              </w:rPr>
              <w:pPrChange w:id="5894" w:author="Houyem Rais" w:date="2024-02-22T15:03:00Z">
                <w:pPr>
                  <w:widowControl/>
                  <w:numPr>
                    <w:numId w:val="20"/>
                  </w:numPr>
                  <w:autoSpaceDE/>
                  <w:autoSpaceDN/>
                  <w:spacing w:before="40" w:after="60" w:line="259" w:lineRule="auto"/>
                  <w:ind w:left="720" w:hanging="360"/>
                  <w:jc w:val="left"/>
                </w:pPr>
              </w:pPrChange>
            </w:pPr>
            <w:del w:id="5895" w:author="Houyem Rais" w:date="2024-02-22T15:03:00Z">
              <w:r w:rsidRPr="00007B3E" w:rsidDel="00CB2812">
                <w:rPr>
                  <w:lang w:val="fr-FR"/>
                </w:rPr>
                <w:delText>Risques de surcoûts et de délais prolongés dus à des contraintes budgétaires.</w:delText>
              </w:r>
            </w:del>
          </w:p>
          <w:p w14:paraId="6E04E079" w14:textId="79B5F0F0"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96" w:author="Houyem Rais" w:date="2024-02-22T15:03:00Z"/>
                <w:lang w:val="fr-FR"/>
              </w:rPr>
              <w:pPrChange w:id="5897" w:author="Houyem Rais" w:date="2024-02-22T15:03:00Z">
                <w:pPr>
                  <w:widowControl/>
                  <w:numPr>
                    <w:numId w:val="20"/>
                  </w:numPr>
                  <w:autoSpaceDE/>
                  <w:autoSpaceDN/>
                  <w:spacing w:before="40" w:after="60" w:line="259" w:lineRule="auto"/>
                  <w:ind w:left="720" w:hanging="360"/>
                  <w:jc w:val="left"/>
                </w:pPr>
              </w:pPrChange>
            </w:pPr>
            <w:del w:id="5898" w:author="Houyem Rais" w:date="2024-02-22T15:03:00Z">
              <w:r w:rsidRPr="00007B3E" w:rsidDel="00CB2812">
                <w:rPr>
                  <w:lang w:val="fr-FR"/>
                </w:rPr>
                <w:delText>Vulnérabilité aux changements politiques et de priorités.</w:delText>
              </w:r>
            </w:del>
          </w:p>
          <w:p w14:paraId="3763E662" w14:textId="30F26C03"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899" w:author="Houyem Rais" w:date="2024-02-22T15:03:00Z"/>
                <w:lang w:val="fr-FR"/>
              </w:rPr>
              <w:pPrChange w:id="5900" w:author="Houyem Rais" w:date="2024-02-22T15:03:00Z">
                <w:pPr>
                  <w:widowControl/>
                  <w:numPr>
                    <w:numId w:val="20"/>
                  </w:numPr>
                  <w:autoSpaceDE/>
                  <w:autoSpaceDN/>
                  <w:spacing w:before="40" w:after="60" w:line="259" w:lineRule="auto"/>
                  <w:ind w:left="720" w:hanging="360"/>
                  <w:jc w:val="left"/>
                </w:pPr>
              </w:pPrChange>
            </w:pPr>
            <w:del w:id="5901" w:author="Houyem Rais" w:date="2024-02-22T15:03:00Z">
              <w:r w:rsidRPr="00007B3E" w:rsidDel="00CB2812">
                <w:rPr>
                  <w:lang w:val="fr-FR"/>
                </w:rPr>
                <w:delText>Défis dans la maintenance et le renouvellement en l'absence de financements suffisants.</w:delText>
              </w:r>
            </w:del>
          </w:p>
        </w:tc>
      </w:tr>
    </w:tbl>
    <w:p w14:paraId="68861881" w14:textId="60304F52" w:rsidR="006C6945" w:rsidRPr="00007B3E" w:rsidDel="00CB2812" w:rsidRDefault="004500C8" w:rsidP="00CB2812">
      <w:pPr>
        <w:numPr>
          <w:ilvl w:val="1"/>
          <w:numId w:val="1"/>
        </w:numPr>
        <w:tabs>
          <w:tab w:val="left" w:pos="2730"/>
        </w:tabs>
        <w:spacing w:before="240" w:after="240"/>
        <w:ind w:left="1134"/>
        <w:jc w:val="left"/>
        <w:outlineLvl w:val="2"/>
        <w:rPr>
          <w:del w:id="5902" w:author="Houyem Rais" w:date="2024-02-22T15:03:00Z"/>
        </w:rPr>
        <w:pPrChange w:id="5903" w:author="Houyem Rais" w:date="2024-02-22T15:03:00Z">
          <w:pPr/>
        </w:pPrChange>
      </w:pPr>
      <w:del w:id="5904" w:author="Houyem Rais" w:date="2024-02-22T15:03:00Z">
        <w:r w:rsidRPr="00007B3E" w:rsidDel="00CB2812">
          <w:delText xml:space="preserve">La </w:delText>
        </w:r>
        <w:r w:rsidR="0035334F" w:rsidDel="00CB2812">
          <w:delText>M</w:delText>
        </w:r>
        <w:r w:rsidRPr="00007B3E" w:rsidDel="00CB2812">
          <w:delText>aîtrise d'</w:delText>
        </w:r>
        <w:r w:rsidR="0035334F" w:rsidDel="00CB2812">
          <w:delText>O</w:delText>
        </w:r>
        <w:r w:rsidRPr="00007B3E" w:rsidDel="00CB2812">
          <w:delText xml:space="preserve">uvrage </w:delText>
        </w:r>
        <w:r w:rsidR="0035334F" w:rsidDel="00CB2812">
          <w:delText>P</w:delText>
        </w:r>
        <w:r w:rsidRPr="00007B3E" w:rsidDel="00CB2812">
          <w:delText>ubli</w:delText>
        </w:r>
        <w:r w:rsidR="0035334F" w:rsidDel="00CB2812">
          <w:delText>que</w:delText>
        </w:r>
        <w:r w:rsidRPr="00007B3E" w:rsidDel="00CB2812">
          <w:delText>, où l'État contrôle entièrement la conception, la construction, l'exploitation et la maintenance, présente l'avantage significatif de l'alignement direct avec les politiques et objectifs de développement publics. Cette approche garantit une adéquation étroite entre les besoins de la communauté et les services fournis, et permet une réaction agile aux exigences politiques et sociales changeantes. Cependant, elle comporte des faiblesses notables, notamment le risque financier et opérationnel entièrement supporté par l'État, limitant ainsi les ressources et les expertises disponibles comparées à celles du secteur privé. Ces limitations peuvent entraîner des retards dans la mise en œuvre et des défis dans la maintenance à long terme. En termes d'opportunités, cette option offre la possibilité d'ajuster directement les services selon les besoins publics et de créer des emplois, mais elle est également vulnérable aux changements politiques et à des contraintes budgétaires, ce qui peut conduire à des surcoûts et à des retards.</w:delText>
        </w:r>
      </w:del>
    </w:p>
    <w:p w14:paraId="557B63B1" w14:textId="322C3680" w:rsidR="00447F3F" w:rsidRPr="00007B3E" w:rsidDel="00CB2812" w:rsidRDefault="00447F3F" w:rsidP="00CB2812">
      <w:pPr>
        <w:pStyle w:val="Caption"/>
        <w:numPr>
          <w:ilvl w:val="1"/>
          <w:numId w:val="1"/>
        </w:numPr>
        <w:tabs>
          <w:tab w:val="left" w:pos="2730"/>
        </w:tabs>
        <w:spacing w:before="240" w:after="240"/>
        <w:ind w:left="1134"/>
        <w:jc w:val="left"/>
        <w:outlineLvl w:val="2"/>
        <w:rPr>
          <w:del w:id="5905" w:author="Houyem Rais" w:date="2024-02-22T15:03:00Z"/>
        </w:rPr>
        <w:pPrChange w:id="5906" w:author="Houyem Rais" w:date="2024-02-22T15:03:00Z">
          <w:pPr>
            <w:pStyle w:val="Caption"/>
          </w:pPr>
        </w:pPrChange>
      </w:pPr>
      <w:bookmarkStart w:id="5907" w:name="_Toc158885063"/>
      <w:del w:id="590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28</w:delText>
        </w:r>
        <w:r w:rsidDel="00CB2812">
          <w:rPr>
            <w:noProof/>
          </w:rPr>
          <w:fldChar w:fldCharType="end"/>
        </w:r>
        <w:r w:rsidRPr="00007B3E" w:rsidDel="00CB2812">
          <w:delText xml:space="preserve"> Analyse SWOT de l'option Contrat de Concession</w:delText>
        </w:r>
        <w:bookmarkEnd w:id="5907"/>
      </w:del>
    </w:p>
    <w:tbl>
      <w:tblPr>
        <w:tblStyle w:val="TableGrid"/>
        <w:tblW w:w="0" w:type="auto"/>
        <w:tblLook w:val="04A0" w:firstRow="1" w:lastRow="0" w:firstColumn="1" w:lastColumn="0" w:noHBand="0" w:noVBand="1"/>
      </w:tblPr>
      <w:tblGrid>
        <w:gridCol w:w="4531"/>
        <w:gridCol w:w="4531"/>
      </w:tblGrid>
      <w:tr w:rsidR="006C6945" w:rsidRPr="00007B3E" w:rsidDel="00CB2812" w14:paraId="7F322EA5" w14:textId="5642044C" w:rsidTr="00447F3F">
        <w:trPr>
          <w:del w:id="5909" w:author="Houyem Rais" w:date="2024-02-22T15:03:00Z"/>
        </w:trPr>
        <w:tc>
          <w:tcPr>
            <w:tcW w:w="4531" w:type="dxa"/>
            <w:shd w:val="clear" w:color="auto" w:fill="E2EFD9" w:themeFill="accent6" w:themeFillTint="33"/>
          </w:tcPr>
          <w:p w14:paraId="068DE929" w14:textId="095EAAD5" w:rsidR="006C6945" w:rsidRPr="00007B3E" w:rsidDel="00CB2812" w:rsidRDefault="006C6945" w:rsidP="00CB2812">
            <w:pPr>
              <w:numPr>
                <w:ilvl w:val="1"/>
                <w:numId w:val="1"/>
              </w:numPr>
              <w:tabs>
                <w:tab w:val="left" w:pos="2730"/>
              </w:tabs>
              <w:spacing w:before="240" w:after="240"/>
              <w:ind w:left="1134"/>
              <w:jc w:val="left"/>
              <w:outlineLvl w:val="2"/>
              <w:rPr>
                <w:del w:id="5910" w:author="Houyem Rais" w:date="2024-02-22T15:03:00Z"/>
                <w:b/>
                <w:bCs/>
                <w:lang w:val="fr-FR"/>
              </w:rPr>
              <w:pPrChange w:id="5911" w:author="Houyem Rais" w:date="2024-02-22T15:03:00Z">
                <w:pPr>
                  <w:spacing w:before="40" w:after="60"/>
                </w:pPr>
              </w:pPrChange>
            </w:pPr>
            <w:del w:id="5912" w:author="Houyem Rais" w:date="2024-02-22T15:03:00Z">
              <w:r w:rsidRPr="00007B3E" w:rsidDel="00CB2812">
                <w:rPr>
                  <w:b/>
                  <w:bCs/>
                  <w:lang w:val="fr-FR"/>
                </w:rPr>
                <w:delText>Forces</w:delText>
              </w:r>
            </w:del>
          </w:p>
        </w:tc>
        <w:tc>
          <w:tcPr>
            <w:tcW w:w="4531" w:type="dxa"/>
            <w:shd w:val="clear" w:color="auto" w:fill="E2EFD9" w:themeFill="accent6" w:themeFillTint="33"/>
          </w:tcPr>
          <w:p w14:paraId="0D368252" w14:textId="3044B0DE" w:rsidR="006C6945" w:rsidRPr="00007B3E" w:rsidDel="00CB2812" w:rsidRDefault="006C6945" w:rsidP="00CB2812">
            <w:pPr>
              <w:numPr>
                <w:ilvl w:val="1"/>
                <w:numId w:val="1"/>
              </w:numPr>
              <w:tabs>
                <w:tab w:val="left" w:pos="2730"/>
              </w:tabs>
              <w:spacing w:before="240" w:after="240"/>
              <w:ind w:left="1134"/>
              <w:jc w:val="left"/>
              <w:outlineLvl w:val="2"/>
              <w:rPr>
                <w:del w:id="5913" w:author="Houyem Rais" w:date="2024-02-22T15:03:00Z"/>
                <w:b/>
                <w:bCs/>
                <w:lang w:val="fr-FR"/>
              </w:rPr>
              <w:pPrChange w:id="5914" w:author="Houyem Rais" w:date="2024-02-22T15:03:00Z">
                <w:pPr>
                  <w:spacing w:before="40" w:after="60"/>
                </w:pPr>
              </w:pPrChange>
            </w:pPr>
            <w:del w:id="5915" w:author="Houyem Rais" w:date="2024-02-22T15:03:00Z">
              <w:r w:rsidRPr="00007B3E" w:rsidDel="00CB2812">
                <w:rPr>
                  <w:b/>
                  <w:bCs/>
                  <w:lang w:val="fr-FR"/>
                </w:rPr>
                <w:delText>Faiblesses</w:delText>
              </w:r>
            </w:del>
          </w:p>
        </w:tc>
      </w:tr>
      <w:tr w:rsidR="006C6945" w:rsidRPr="00007B3E" w:rsidDel="00CB2812" w14:paraId="4F1C487B" w14:textId="18DDDB97">
        <w:trPr>
          <w:del w:id="5916" w:author="Houyem Rais" w:date="2024-02-22T15:03:00Z"/>
        </w:trPr>
        <w:tc>
          <w:tcPr>
            <w:tcW w:w="4531" w:type="dxa"/>
          </w:tcPr>
          <w:p w14:paraId="7502002D" w14:textId="7F3EF4E2"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17" w:author="Houyem Rais" w:date="2024-02-22T15:03:00Z"/>
                <w:lang w:val="fr-FR"/>
              </w:rPr>
              <w:pPrChange w:id="5918" w:author="Houyem Rais" w:date="2024-02-22T15:03:00Z">
                <w:pPr>
                  <w:widowControl/>
                  <w:numPr>
                    <w:numId w:val="20"/>
                  </w:numPr>
                  <w:autoSpaceDE/>
                  <w:autoSpaceDN/>
                  <w:spacing w:before="40" w:after="60" w:line="259" w:lineRule="auto"/>
                  <w:ind w:left="720" w:hanging="360"/>
                  <w:jc w:val="left"/>
                </w:pPr>
              </w:pPrChange>
            </w:pPr>
            <w:del w:id="5919" w:author="Houyem Rais" w:date="2024-02-22T15:03:00Z">
              <w:r w:rsidRPr="00007B3E" w:rsidDel="00CB2812">
                <w:rPr>
                  <w:lang w:val="fr-FR"/>
                </w:rPr>
                <w:delText>Mobilisation de financements et d'expertises privées.</w:delText>
              </w:r>
            </w:del>
          </w:p>
          <w:p w14:paraId="68CDBAF4" w14:textId="60C40390"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20" w:author="Houyem Rais" w:date="2024-02-22T15:03:00Z"/>
                <w:lang w:val="fr-FR"/>
              </w:rPr>
              <w:pPrChange w:id="5921" w:author="Houyem Rais" w:date="2024-02-22T15:03:00Z">
                <w:pPr>
                  <w:widowControl/>
                  <w:numPr>
                    <w:numId w:val="20"/>
                  </w:numPr>
                  <w:autoSpaceDE/>
                  <w:autoSpaceDN/>
                  <w:spacing w:before="40" w:after="60" w:line="259" w:lineRule="auto"/>
                  <w:ind w:left="720" w:hanging="360"/>
                  <w:jc w:val="left"/>
                </w:pPr>
              </w:pPrChange>
            </w:pPr>
            <w:del w:id="5922" w:author="Houyem Rais" w:date="2024-02-22T15:03:00Z">
              <w:r w:rsidRPr="00007B3E" w:rsidDel="00CB2812">
                <w:rPr>
                  <w:lang w:val="fr-FR"/>
                </w:rPr>
                <w:delText>Transfert de nombreux risques opérationnels et financiers au concessionnaire.</w:delText>
              </w:r>
            </w:del>
          </w:p>
          <w:p w14:paraId="43346C3F" w14:textId="03F6ED73" w:rsidR="006C6945" w:rsidRPr="00007B3E" w:rsidDel="00CB2812" w:rsidRDefault="006C6945" w:rsidP="00CB2812">
            <w:pPr>
              <w:pStyle w:val="ListParagraph"/>
              <w:numPr>
                <w:ilvl w:val="1"/>
                <w:numId w:val="1"/>
              </w:numPr>
              <w:tabs>
                <w:tab w:val="left" w:pos="2730"/>
              </w:tabs>
              <w:spacing w:before="240" w:after="240"/>
              <w:ind w:left="1134"/>
              <w:jc w:val="left"/>
              <w:outlineLvl w:val="2"/>
              <w:rPr>
                <w:del w:id="5923" w:author="Houyem Rais" w:date="2024-02-22T15:03:00Z"/>
                <w:lang w:val="fr-FR"/>
              </w:rPr>
              <w:pPrChange w:id="5924" w:author="Houyem Rais" w:date="2024-02-22T15:03:00Z">
                <w:pPr>
                  <w:pStyle w:val="ListParagraph"/>
                  <w:numPr>
                    <w:numId w:val="20"/>
                  </w:numPr>
                  <w:spacing w:before="40" w:after="60"/>
                  <w:ind w:left="720"/>
                </w:pPr>
              </w:pPrChange>
            </w:pPr>
            <w:del w:id="5925" w:author="Houyem Rais" w:date="2024-02-22T15:03:00Z">
              <w:r w:rsidRPr="00007B3E" w:rsidDel="00CB2812">
                <w:rPr>
                  <w:lang w:val="fr-FR"/>
                </w:rPr>
                <w:delText>Potentiel d'innovation et d'efficacité grâce à l'implication du secteur privé.</w:delText>
              </w:r>
            </w:del>
          </w:p>
        </w:tc>
        <w:tc>
          <w:tcPr>
            <w:tcW w:w="4531" w:type="dxa"/>
          </w:tcPr>
          <w:p w14:paraId="713395F2" w14:textId="4A53FF0E"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26" w:author="Houyem Rais" w:date="2024-02-22T15:03:00Z"/>
                <w:lang w:val="fr-FR"/>
              </w:rPr>
              <w:pPrChange w:id="5927" w:author="Houyem Rais" w:date="2024-02-22T15:03:00Z">
                <w:pPr>
                  <w:widowControl/>
                  <w:numPr>
                    <w:numId w:val="20"/>
                  </w:numPr>
                  <w:autoSpaceDE/>
                  <w:autoSpaceDN/>
                  <w:spacing w:before="40" w:after="60" w:line="259" w:lineRule="auto"/>
                  <w:ind w:left="720" w:hanging="360"/>
                  <w:jc w:val="left"/>
                </w:pPr>
              </w:pPrChange>
            </w:pPr>
            <w:del w:id="5928" w:author="Houyem Rais" w:date="2024-02-22T15:03:00Z">
              <w:r w:rsidRPr="00007B3E" w:rsidDel="00CB2812">
                <w:rPr>
                  <w:lang w:val="fr-FR"/>
                </w:rPr>
                <w:delText>Risques de priorisation des intérêts commerciaux sur le service public.</w:delText>
              </w:r>
            </w:del>
          </w:p>
          <w:p w14:paraId="630C463D" w14:textId="48672F45"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29" w:author="Houyem Rais" w:date="2024-02-22T15:03:00Z"/>
                <w:lang w:val="fr-FR"/>
              </w:rPr>
              <w:pPrChange w:id="5930" w:author="Houyem Rais" w:date="2024-02-22T15:03:00Z">
                <w:pPr>
                  <w:widowControl/>
                  <w:numPr>
                    <w:numId w:val="20"/>
                  </w:numPr>
                  <w:autoSpaceDE/>
                  <w:autoSpaceDN/>
                  <w:spacing w:before="40" w:after="60" w:line="259" w:lineRule="auto"/>
                  <w:ind w:left="720" w:hanging="360"/>
                  <w:jc w:val="left"/>
                </w:pPr>
              </w:pPrChange>
            </w:pPr>
            <w:del w:id="5931" w:author="Houyem Rais" w:date="2024-02-22T15:03:00Z">
              <w:r w:rsidRPr="00007B3E" w:rsidDel="00CB2812">
                <w:rPr>
                  <w:lang w:val="fr-FR"/>
                </w:rPr>
                <w:delText>Complexité des négociations contractuelles et de la gestion des accords.</w:delText>
              </w:r>
            </w:del>
          </w:p>
          <w:p w14:paraId="4D2993EA" w14:textId="7A0E7CFC"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32" w:author="Houyem Rais" w:date="2024-02-22T15:03:00Z"/>
                <w:lang w:val="fr-FR"/>
              </w:rPr>
              <w:pPrChange w:id="5933" w:author="Houyem Rais" w:date="2024-02-22T15:03:00Z">
                <w:pPr>
                  <w:widowControl/>
                  <w:numPr>
                    <w:numId w:val="20"/>
                  </w:numPr>
                  <w:autoSpaceDE/>
                  <w:autoSpaceDN/>
                  <w:spacing w:before="40" w:after="60" w:line="259" w:lineRule="auto"/>
                  <w:ind w:left="720" w:hanging="360"/>
                  <w:jc w:val="left"/>
                </w:pPr>
              </w:pPrChange>
            </w:pPr>
            <w:del w:id="5934" w:author="Houyem Rais" w:date="2024-02-22T15:03:00Z">
              <w:r w:rsidRPr="00007B3E" w:rsidDel="00CB2812">
                <w:rPr>
                  <w:lang w:val="fr-FR"/>
                </w:rPr>
                <w:delText>Nécessité d'une surveillance et régulation rigoureuses par l'État.</w:delText>
              </w:r>
            </w:del>
          </w:p>
        </w:tc>
      </w:tr>
      <w:tr w:rsidR="006C6945" w:rsidRPr="00007B3E" w:rsidDel="00CB2812" w14:paraId="0744337F" w14:textId="71874C36" w:rsidTr="00447F3F">
        <w:trPr>
          <w:del w:id="5935" w:author="Houyem Rais" w:date="2024-02-22T15:03:00Z"/>
        </w:trPr>
        <w:tc>
          <w:tcPr>
            <w:tcW w:w="4531" w:type="dxa"/>
            <w:shd w:val="clear" w:color="auto" w:fill="E2EFD9" w:themeFill="accent6" w:themeFillTint="33"/>
          </w:tcPr>
          <w:p w14:paraId="0B1573AC" w14:textId="6E15A537" w:rsidR="006C6945" w:rsidRPr="00007B3E" w:rsidDel="00CB2812" w:rsidRDefault="006C6945" w:rsidP="00CB2812">
            <w:pPr>
              <w:numPr>
                <w:ilvl w:val="1"/>
                <w:numId w:val="1"/>
              </w:numPr>
              <w:tabs>
                <w:tab w:val="left" w:pos="2730"/>
              </w:tabs>
              <w:spacing w:before="240" w:after="240"/>
              <w:ind w:left="1134"/>
              <w:jc w:val="left"/>
              <w:outlineLvl w:val="2"/>
              <w:rPr>
                <w:del w:id="5936" w:author="Houyem Rais" w:date="2024-02-22T15:03:00Z"/>
                <w:b/>
                <w:bCs/>
                <w:lang w:val="fr-FR"/>
              </w:rPr>
              <w:pPrChange w:id="5937" w:author="Houyem Rais" w:date="2024-02-22T15:03:00Z">
                <w:pPr>
                  <w:spacing w:before="40" w:after="60"/>
                </w:pPr>
              </w:pPrChange>
            </w:pPr>
            <w:del w:id="5938" w:author="Houyem Rais" w:date="2024-02-22T15:03:00Z">
              <w:r w:rsidRPr="00007B3E" w:rsidDel="00CB2812">
                <w:rPr>
                  <w:b/>
                  <w:bCs/>
                  <w:lang w:val="fr-FR"/>
                </w:rPr>
                <w:delText>Opportunités</w:delText>
              </w:r>
            </w:del>
          </w:p>
        </w:tc>
        <w:tc>
          <w:tcPr>
            <w:tcW w:w="4531" w:type="dxa"/>
            <w:shd w:val="clear" w:color="auto" w:fill="E2EFD9" w:themeFill="accent6" w:themeFillTint="33"/>
          </w:tcPr>
          <w:p w14:paraId="510350EB" w14:textId="1E926707" w:rsidR="006C6945" w:rsidRPr="00007B3E" w:rsidDel="00CB2812" w:rsidRDefault="006C6945" w:rsidP="00CB2812">
            <w:pPr>
              <w:numPr>
                <w:ilvl w:val="1"/>
                <w:numId w:val="1"/>
              </w:numPr>
              <w:tabs>
                <w:tab w:val="left" w:pos="2730"/>
              </w:tabs>
              <w:spacing w:before="240" w:after="240"/>
              <w:ind w:left="1134"/>
              <w:jc w:val="left"/>
              <w:outlineLvl w:val="2"/>
              <w:rPr>
                <w:del w:id="5939" w:author="Houyem Rais" w:date="2024-02-22T15:03:00Z"/>
                <w:b/>
                <w:bCs/>
                <w:lang w:val="fr-FR"/>
              </w:rPr>
              <w:pPrChange w:id="5940" w:author="Houyem Rais" w:date="2024-02-22T15:03:00Z">
                <w:pPr>
                  <w:spacing w:before="40" w:after="60"/>
                </w:pPr>
              </w:pPrChange>
            </w:pPr>
            <w:del w:id="5941" w:author="Houyem Rais" w:date="2024-02-22T15:03:00Z">
              <w:r w:rsidRPr="00007B3E" w:rsidDel="00CB2812">
                <w:rPr>
                  <w:b/>
                  <w:bCs/>
                  <w:lang w:val="fr-FR"/>
                </w:rPr>
                <w:delText>Menaces</w:delText>
              </w:r>
            </w:del>
          </w:p>
        </w:tc>
      </w:tr>
      <w:tr w:rsidR="006C6945" w:rsidRPr="00007B3E" w:rsidDel="00CB2812" w14:paraId="40B28321" w14:textId="4235865E">
        <w:trPr>
          <w:del w:id="5942" w:author="Houyem Rais" w:date="2024-02-22T15:03:00Z"/>
        </w:trPr>
        <w:tc>
          <w:tcPr>
            <w:tcW w:w="4531" w:type="dxa"/>
          </w:tcPr>
          <w:p w14:paraId="37AED47F" w14:textId="0D9DA479"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43" w:author="Houyem Rais" w:date="2024-02-22T15:03:00Z"/>
                <w:lang w:val="fr-FR"/>
              </w:rPr>
              <w:pPrChange w:id="5944" w:author="Houyem Rais" w:date="2024-02-22T15:03:00Z">
                <w:pPr>
                  <w:widowControl/>
                  <w:numPr>
                    <w:numId w:val="20"/>
                  </w:numPr>
                  <w:autoSpaceDE/>
                  <w:autoSpaceDN/>
                  <w:spacing w:before="40" w:after="60" w:line="259" w:lineRule="auto"/>
                  <w:ind w:left="720" w:hanging="360"/>
                  <w:jc w:val="left"/>
                </w:pPr>
              </w:pPrChange>
            </w:pPr>
            <w:del w:id="5945" w:author="Houyem Rais" w:date="2024-02-22T15:03:00Z">
              <w:r w:rsidRPr="00007B3E" w:rsidDel="00CB2812">
                <w:rPr>
                  <w:lang w:val="fr-FR"/>
                </w:rPr>
                <w:delText>Accès à des technologies et méthodes de gestion avancées.</w:delText>
              </w:r>
            </w:del>
          </w:p>
          <w:p w14:paraId="491ACF92" w14:textId="7804F647"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46" w:author="Houyem Rais" w:date="2024-02-22T15:03:00Z"/>
                <w:lang w:val="fr-FR"/>
              </w:rPr>
              <w:pPrChange w:id="5947" w:author="Houyem Rais" w:date="2024-02-22T15:03:00Z">
                <w:pPr>
                  <w:widowControl/>
                  <w:numPr>
                    <w:numId w:val="20"/>
                  </w:numPr>
                  <w:autoSpaceDE/>
                  <w:autoSpaceDN/>
                  <w:spacing w:before="40" w:after="60" w:line="259" w:lineRule="auto"/>
                  <w:ind w:left="720" w:hanging="360"/>
                  <w:jc w:val="left"/>
                </w:pPr>
              </w:pPrChange>
            </w:pPr>
            <w:del w:id="5948" w:author="Houyem Rais" w:date="2024-02-22T15:03:00Z">
              <w:r w:rsidRPr="00007B3E" w:rsidDel="00CB2812">
                <w:rPr>
                  <w:lang w:val="fr-FR"/>
                </w:rPr>
                <w:delText>Potentiel pour des modèles de tarification et de service innovants.</w:delText>
              </w:r>
            </w:del>
          </w:p>
          <w:p w14:paraId="5E7846BB" w14:textId="62F776F8"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49" w:author="Houyem Rais" w:date="2024-02-22T15:03:00Z"/>
                <w:lang w:val="fr-FR"/>
              </w:rPr>
              <w:pPrChange w:id="5950" w:author="Houyem Rais" w:date="2024-02-22T15:03:00Z">
                <w:pPr>
                  <w:widowControl/>
                  <w:numPr>
                    <w:numId w:val="20"/>
                  </w:numPr>
                  <w:autoSpaceDE/>
                  <w:autoSpaceDN/>
                  <w:spacing w:before="40" w:after="60" w:line="259" w:lineRule="auto"/>
                  <w:ind w:left="720" w:hanging="360"/>
                  <w:jc w:val="left"/>
                </w:pPr>
              </w:pPrChange>
            </w:pPr>
            <w:del w:id="5951" w:author="Houyem Rais" w:date="2024-02-22T15:03:00Z">
              <w:r w:rsidRPr="00007B3E" w:rsidDel="00CB2812">
                <w:rPr>
                  <w:lang w:val="fr-FR"/>
                </w:rPr>
                <w:delText>Renforcement des infrastructures grâce aux investissements privés.</w:delText>
              </w:r>
            </w:del>
          </w:p>
        </w:tc>
        <w:tc>
          <w:tcPr>
            <w:tcW w:w="4531" w:type="dxa"/>
          </w:tcPr>
          <w:p w14:paraId="0759C4A5" w14:textId="5DB52BC4"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52" w:author="Houyem Rais" w:date="2024-02-22T15:03:00Z"/>
                <w:lang w:val="fr-FR"/>
              </w:rPr>
              <w:pPrChange w:id="5953" w:author="Houyem Rais" w:date="2024-02-22T15:03:00Z">
                <w:pPr>
                  <w:widowControl/>
                  <w:numPr>
                    <w:numId w:val="20"/>
                  </w:numPr>
                  <w:autoSpaceDE/>
                  <w:autoSpaceDN/>
                  <w:spacing w:before="40" w:after="60" w:line="259" w:lineRule="auto"/>
                  <w:ind w:left="720" w:hanging="360"/>
                  <w:jc w:val="left"/>
                </w:pPr>
              </w:pPrChange>
            </w:pPr>
            <w:del w:id="5954" w:author="Houyem Rais" w:date="2024-02-22T15:03:00Z">
              <w:r w:rsidRPr="00007B3E" w:rsidDel="00CB2812">
                <w:rPr>
                  <w:lang w:val="fr-FR"/>
                </w:rPr>
                <w:delText>Risque de conflits et de litiges autour des conditions de la concession.</w:delText>
              </w:r>
            </w:del>
          </w:p>
          <w:p w14:paraId="19D9AD1C" w14:textId="26F5AE60" w:rsidR="006C6945" w:rsidRPr="00007B3E" w:rsidDel="00CB2812" w:rsidRDefault="006C6945" w:rsidP="00CB2812">
            <w:pPr>
              <w:widowControl/>
              <w:numPr>
                <w:ilvl w:val="1"/>
                <w:numId w:val="1"/>
              </w:numPr>
              <w:tabs>
                <w:tab w:val="left" w:pos="2730"/>
              </w:tabs>
              <w:autoSpaceDE/>
              <w:autoSpaceDN/>
              <w:spacing w:before="240" w:after="240" w:line="259" w:lineRule="auto"/>
              <w:ind w:left="1134"/>
              <w:jc w:val="left"/>
              <w:outlineLvl w:val="2"/>
              <w:rPr>
                <w:del w:id="5955" w:author="Houyem Rais" w:date="2024-02-22T15:03:00Z"/>
                <w:lang w:val="fr-FR"/>
              </w:rPr>
              <w:pPrChange w:id="5956" w:author="Houyem Rais" w:date="2024-02-22T15:03:00Z">
                <w:pPr>
                  <w:widowControl/>
                  <w:numPr>
                    <w:numId w:val="20"/>
                  </w:numPr>
                  <w:autoSpaceDE/>
                  <w:autoSpaceDN/>
                  <w:spacing w:before="40" w:after="60" w:line="259" w:lineRule="auto"/>
                  <w:ind w:left="720" w:hanging="360"/>
                  <w:jc w:val="left"/>
                </w:pPr>
              </w:pPrChange>
            </w:pPr>
            <w:del w:id="5957" w:author="Houyem Rais" w:date="2024-02-22T15:03:00Z">
              <w:r w:rsidRPr="00007B3E" w:rsidDel="00CB2812">
                <w:rPr>
                  <w:lang w:val="fr-FR"/>
                </w:rPr>
                <w:delText>Dépendance envers le concessionnaire pour des services essentiels.</w:delText>
              </w:r>
            </w:del>
          </w:p>
          <w:p w14:paraId="473E6B98" w14:textId="48D22DD8" w:rsidR="006C6945" w:rsidRPr="00007B3E" w:rsidDel="00CB2812" w:rsidRDefault="006C6945" w:rsidP="00CB2812">
            <w:pPr>
              <w:pStyle w:val="ListParagraph"/>
              <w:numPr>
                <w:ilvl w:val="1"/>
                <w:numId w:val="1"/>
              </w:numPr>
              <w:tabs>
                <w:tab w:val="left" w:pos="2730"/>
              </w:tabs>
              <w:spacing w:before="240" w:after="240"/>
              <w:ind w:left="1134"/>
              <w:jc w:val="left"/>
              <w:outlineLvl w:val="2"/>
              <w:rPr>
                <w:del w:id="5958" w:author="Houyem Rais" w:date="2024-02-22T15:03:00Z"/>
                <w:lang w:val="fr-FR"/>
              </w:rPr>
              <w:pPrChange w:id="5959" w:author="Houyem Rais" w:date="2024-02-22T15:03:00Z">
                <w:pPr>
                  <w:pStyle w:val="ListParagraph"/>
                  <w:numPr>
                    <w:numId w:val="20"/>
                  </w:numPr>
                  <w:spacing w:before="40" w:after="60"/>
                  <w:ind w:left="720"/>
                </w:pPr>
              </w:pPrChange>
            </w:pPr>
            <w:del w:id="5960" w:author="Houyem Rais" w:date="2024-02-22T15:03:00Z">
              <w:r w:rsidRPr="00007B3E" w:rsidDel="00CB2812">
                <w:rPr>
                  <w:lang w:val="fr-FR"/>
                </w:rPr>
                <w:delText>Sensibilité aux fluctuations économiques et aux performances du concessionnaire.</w:delText>
              </w:r>
            </w:del>
          </w:p>
        </w:tc>
      </w:tr>
    </w:tbl>
    <w:p w14:paraId="6C6F57F3" w14:textId="2D2BE579" w:rsidR="006C6945" w:rsidRPr="00007B3E" w:rsidDel="00CB2812" w:rsidRDefault="004500C8" w:rsidP="00CB2812">
      <w:pPr>
        <w:numPr>
          <w:ilvl w:val="1"/>
          <w:numId w:val="1"/>
        </w:numPr>
        <w:tabs>
          <w:tab w:val="left" w:pos="2730"/>
        </w:tabs>
        <w:spacing w:before="240" w:after="240"/>
        <w:ind w:left="1134"/>
        <w:jc w:val="left"/>
        <w:outlineLvl w:val="2"/>
        <w:rPr>
          <w:del w:id="5961" w:author="Houyem Rais" w:date="2024-02-22T15:03:00Z"/>
        </w:rPr>
        <w:pPrChange w:id="5962" w:author="Houyem Rais" w:date="2024-02-22T15:03:00Z">
          <w:pPr/>
        </w:pPrChange>
      </w:pPr>
      <w:del w:id="5963" w:author="Houyem Rais" w:date="2024-02-22T15:03:00Z">
        <w:r w:rsidRPr="00007B3E" w:rsidDel="00CB2812">
          <w:delText>La concession, qui implique la conception, le financement, l'exploitation et le financement par le partenaire privé, permet de mobiliser des expertises et des financements privés, réduisant ainsi le fardeau financier sur l'État et transférant de nombreux risques opérationnels et financiers au concessionnaire. Cette option présente l'avantage d'apporter de l'innovation et de l'efficacité grâce à l'implication du secteur privé, offrant ainsi une meilleure qualité de service grâce aux technologies et méthodes de gestion avancées. Toutefois, elle comporte des défis significatifs, notamment la complexité des négociations contractuelles, la nécessité d'une surveillance rigoureuse par l'État et le risque que les intérêts commerciaux prévalent sur le service public. Les opportunités incluent l'accès à des technologies avancées et la possibilité de développer des modèles de service innovants, mais il existe des risques de conflits autour des conditions de la concession et une dépendance accrue envers le concessionnaire pour des services essentiels.</w:delText>
        </w:r>
      </w:del>
    </w:p>
    <w:p w14:paraId="1BC8595C" w14:textId="080F168C" w:rsidR="004500C8" w:rsidRPr="00007B3E" w:rsidDel="00CB2812" w:rsidRDefault="004500C8" w:rsidP="00CB2812">
      <w:pPr>
        <w:numPr>
          <w:ilvl w:val="1"/>
          <w:numId w:val="1"/>
        </w:numPr>
        <w:tabs>
          <w:tab w:val="left" w:pos="2730"/>
        </w:tabs>
        <w:spacing w:before="240" w:after="240"/>
        <w:ind w:left="1134"/>
        <w:jc w:val="left"/>
        <w:outlineLvl w:val="2"/>
        <w:rPr>
          <w:del w:id="5964" w:author="Houyem Rais" w:date="2024-02-22T15:03:00Z"/>
        </w:rPr>
        <w:pPrChange w:id="5965" w:author="Houyem Rais" w:date="2024-02-22T15:03:00Z">
          <w:pPr/>
        </w:pPrChange>
      </w:pPr>
    </w:p>
    <w:p w14:paraId="3C746818" w14:textId="7330C356" w:rsidR="00447F3F" w:rsidRPr="00007B3E" w:rsidDel="00CB2812" w:rsidRDefault="00447F3F" w:rsidP="00CB2812">
      <w:pPr>
        <w:pStyle w:val="Caption"/>
        <w:numPr>
          <w:ilvl w:val="1"/>
          <w:numId w:val="1"/>
        </w:numPr>
        <w:tabs>
          <w:tab w:val="left" w:pos="2730"/>
        </w:tabs>
        <w:spacing w:before="240" w:after="240"/>
        <w:ind w:left="1134"/>
        <w:jc w:val="left"/>
        <w:outlineLvl w:val="2"/>
        <w:rPr>
          <w:del w:id="5966" w:author="Houyem Rais" w:date="2024-02-22T15:03:00Z"/>
        </w:rPr>
        <w:pPrChange w:id="5967" w:author="Houyem Rais" w:date="2024-02-22T15:03:00Z">
          <w:pPr>
            <w:pStyle w:val="Caption"/>
          </w:pPr>
        </w:pPrChange>
      </w:pPr>
      <w:bookmarkStart w:id="5968" w:name="_Toc158885064"/>
      <w:del w:id="596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29</w:delText>
        </w:r>
        <w:r w:rsidDel="00CB2812">
          <w:rPr>
            <w:noProof/>
          </w:rPr>
          <w:fldChar w:fldCharType="end"/>
        </w:r>
        <w:r w:rsidRPr="00007B3E" w:rsidDel="00CB2812">
          <w:delText xml:space="preserve"> Analyse SWOT de l'option Contrat de Partenariat (PPP à Paiement Public)</w:delText>
        </w:r>
        <w:bookmarkEnd w:id="5968"/>
      </w:del>
    </w:p>
    <w:tbl>
      <w:tblPr>
        <w:tblStyle w:val="TableGrid"/>
        <w:tblW w:w="0" w:type="auto"/>
        <w:tblLook w:val="04A0" w:firstRow="1" w:lastRow="0" w:firstColumn="1" w:lastColumn="0" w:noHBand="0" w:noVBand="1"/>
      </w:tblPr>
      <w:tblGrid>
        <w:gridCol w:w="4531"/>
        <w:gridCol w:w="4531"/>
      </w:tblGrid>
      <w:tr w:rsidR="006C6945" w:rsidRPr="00007B3E" w:rsidDel="00CB2812" w14:paraId="7771C391" w14:textId="5A3810F4" w:rsidTr="00447F3F">
        <w:trPr>
          <w:del w:id="5970" w:author="Houyem Rais" w:date="2024-02-22T15:03:00Z"/>
        </w:trPr>
        <w:tc>
          <w:tcPr>
            <w:tcW w:w="4531" w:type="dxa"/>
            <w:shd w:val="clear" w:color="auto" w:fill="EFD9F3"/>
          </w:tcPr>
          <w:p w14:paraId="376B800B" w14:textId="3818C8F0" w:rsidR="006C6945" w:rsidRPr="00007B3E" w:rsidDel="00CB2812" w:rsidRDefault="006C6945" w:rsidP="00CB2812">
            <w:pPr>
              <w:keepNext/>
              <w:numPr>
                <w:ilvl w:val="1"/>
                <w:numId w:val="1"/>
              </w:numPr>
              <w:tabs>
                <w:tab w:val="left" w:pos="2730"/>
              </w:tabs>
              <w:spacing w:before="240" w:after="240"/>
              <w:ind w:left="1134"/>
              <w:jc w:val="left"/>
              <w:outlineLvl w:val="2"/>
              <w:rPr>
                <w:del w:id="5971" w:author="Houyem Rais" w:date="2024-02-22T15:03:00Z"/>
                <w:b/>
                <w:bCs/>
                <w:lang w:val="fr-FR"/>
              </w:rPr>
              <w:pPrChange w:id="5972" w:author="Houyem Rais" w:date="2024-02-22T15:03:00Z">
                <w:pPr>
                  <w:keepNext/>
                  <w:spacing w:before="40" w:after="60"/>
                </w:pPr>
              </w:pPrChange>
            </w:pPr>
            <w:del w:id="5973" w:author="Houyem Rais" w:date="2024-02-22T15:03:00Z">
              <w:r w:rsidRPr="00007B3E" w:rsidDel="00CB2812">
                <w:rPr>
                  <w:b/>
                  <w:bCs/>
                  <w:lang w:val="fr-FR"/>
                </w:rPr>
                <w:delText>Forces</w:delText>
              </w:r>
            </w:del>
          </w:p>
        </w:tc>
        <w:tc>
          <w:tcPr>
            <w:tcW w:w="4531" w:type="dxa"/>
            <w:shd w:val="clear" w:color="auto" w:fill="EFD9F3"/>
          </w:tcPr>
          <w:p w14:paraId="321C017C" w14:textId="4B8220FB" w:rsidR="006C6945" w:rsidRPr="00007B3E" w:rsidDel="00CB2812" w:rsidRDefault="006C6945" w:rsidP="00CB2812">
            <w:pPr>
              <w:keepNext/>
              <w:numPr>
                <w:ilvl w:val="1"/>
                <w:numId w:val="1"/>
              </w:numPr>
              <w:tabs>
                <w:tab w:val="left" w:pos="2730"/>
              </w:tabs>
              <w:spacing w:before="240" w:after="240"/>
              <w:ind w:left="1134"/>
              <w:jc w:val="left"/>
              <w:outlineLvl w:val="2"/>
              <w:rPr>
                <w:del w:id="5974" w:author="Houyem Rais" w:date="2024-02-22T15:03:00Z"/>
                <w:b/>
                <w:bCs/>
                <w:lang w:val="fr-FR"/>
              </w:rPr>
              <w:pPrChange w:id="5975" w:author="Houyem Rais" w:date="2024-02-22T15:03:00Z">
                <w:pPr>
                  <w:keepNext/>
                  <w:spacing w:before="40" w:after="60"/>
                </w:pPr>
              </w:pPrChange>
            </w:pPr>
            <w:del w:id="5976" w:author="Houyem Rais" w:date="2024-02-22T15:03:00Z">
              <w:r w:rsidRPr="00007B3E" w:rsidDel="00CB2812">
                <w:rPr>
                  <w:b/>
                  <w:bCs/>
                  <w:lang w:val="fr-FR"/>
                </w:rPr>
                <w:delText>Faiblesses</w:delText>
              </w:r>
            </w:del>
          </w:p>
        </w:tc>
      </w:tr>
      <w:tr w:rsidR="006C6945" w:rsidRPr="00007B3E" w:rsidDel="00CB2812" w14:paraId="54B4A865" w14:textId="79319988">
        <w:trPr>
          <w:del w:id="5977" w:author="Houyem Rais" w:date="2024-02-22T15:03:00Z"/>
        </w:trPr>
        <w:tc>
          <w:tcPr>
            <w:tcW w:w="4531" w:type="dxa"/>
          </w:tcPr>
          <w:p w14:paraId="50F1B00C" w14:textId="7C108D70" w:rsidR="006C6945" w:rsidRPr="00007B3E" w:rsidDel="00CB2812" w:rsidRDefault="006C6945" w:rsidP="00CB2812">
            <w:pPr>
              <w:pStyle w:val="ListParagraph"/>
              <w:keepNext/>
              <w:numPr>
                <w:ilvl w:val="1"/>
                <w:numId w:val="1"/>
              </w:numPr>
              <w:tabs>
                <w:tab w:val="left" w:pos="2730"/>
              </w:tabs>
              <w:spacing w:before="240" w:after="240"/>
              <w:ind w:left="1134"/>
              <w:jc w:val="left"/>
              <w:outlineLvl w:val="2"/>
              <w:rPr>
                <w:del w:id="5978" w:author="Houyem Rais" w:date="2024-02-22T15:03:00Z"/>
                <w:lang w:val="fr-FR"/>
              </w:rPr>
              <w:pPrChange w:id="5979" w:author="Houyem Rais" w:date="2024-02-22T15:03:00Z">
                <w:pPr>
                  <w:pStyle w:val="ListParagraph"/>
                  <w:keepNext/>
                  <w:numPr>
                    <w:numId w:val="20"/>
                  </w:numPr>
                  <w:spacing w:before="40" w:after="60"/>
                  <w:ind w:left="720"/>
                </w:pPr>
              </w:pPrChange>
            </w:pPr>
            <w:del w:id="5980" w:author="Houyem Rais" w:date="2024-02-22T15:03:00Z">
              <w:r w:rsidRPr="00007B3E" w:rsidDel="00CB2812">
                <w:rPr>
                  <w:lang w:val="fr-FR"/>
                </w:rPr>
                <w:delText>Partage des compétences et des ressources entre secteurs public et privé.</w:delText>
              </w:r>
            </w:del>
          </w:p>
          <w:p w14:paraId="62FBA9AE" w14:textId="343E5FC9" w:rsidR="006C6945" w:rsidRPr="00007B3E" w:rsidDel="00CB2812" w:rsidRDefault="006C6945" w:rsidP="00CB2812">
            <w:pPr>
              <w:pStyle w:val="ListParagraph"/>
              <w:keepNext/>
              <w:numPr>
                <w:ilvl w:val="1"/>
                <w:numId w:val="1"/>
              </w:numPr>
              <w:tabs>
                <w:tab w:val="left" w:pos="2730"/>
              </w:tabs>
              <w:spacing w:before="240" w:after="240"/>
              <w:ind w:left="1134"/>
              <w:jc w:val="left"/>
              <w:outlineLvl w:val="2"/>
              <w:rPr>
                <w:del w:id="5981" w:author="Houyem Rais" w:date="2024-02-22T15:03:00Z"/>
                <w:lang w:val="fr-FR"/>
              </w:rPr>
              <w:pPrChange w:id="5982" w:author="Houyem Rais" w:date="2024-02-22T15:03:00Z">
                <w:pPr>
                  <w:pStyle w:val="ListParagraph"/>
                  <w:keepNext/>
                  <w:numPr>
                    <w:numId w:val="20"/>
                  </w:numPr>
                  <w:spacing w:before="40" w:after="60"/>
                  <w:ind w:left="720"/>
                </w:pPr>
              </w:pPrChange>
            </w:pPr>
            <w:del w:id="5983" w:author="Houyem Rais" w:date="2024-02-22T15:03:00Z">
              <w:r w:rsidRPr="00007B3E" w:rsidDel="00CB2812">
                <w:rPr>
                  <w:lang w:val="fr-FR"/>
                </w:rPr>
                <w:delText>Répartition équilibrée des risques financiers et opérationnels.</w:delText>
              </w:r>
            </w:del>
          </w:p>
          <w:p w14:paraId="6268837D" w14:textId="48D5C536" w:rsidR="006C6945" w:rsidRPr="00007B3E" w:rsidDel="00CB2812" w:rsidRDefault="006C6945" w:rsidP="00CB2812">
            <w:pPr>
              <w:pStyle w:val="ListParagraph"/>
              <w:keepNext/>
              <w:numPr>
                <w:ilvl w:val="1"/>
                <w:numId w:val="1"/>
              </w:numPr>
              <w:tabs>
                <w:tab w:val="left" w:pos="2730"/>
              </w:tabs>
              <w:spacing w:before="240" w:after="240"/>
              <w:ind w:left="1134"/>
              <w:jc w:val="left"/>
              <w:outlineLvl w:val="2"/>
              <w:rPr>
                <w:del w:id="5984" w:author="Houyem Rais" w:date="2024-02-22T15:03:00Z"/>
                <w:lang w:val="fr-FR"/>
              </w:rPr>
              <w:pPrChange w:id="5985" w:author="Houyem Rais" w:date="2024-02-22T15:03:00Z">
                <w:pPr>
                  <w:pStyle w:val="ListParagraph"/>
                  <w:keepNext/>
                  <w:numPr>
                    <w:numId w:val="20"/>
                  </w:numPr>
                  <w:spacing w:before="40" w:after="60"/>
                  <w:ind w:left="720"/>
                </w:pPr>
              </w:pPrChange>
            </w:pPr>
            <w:del w:id="5986" w:author="Houyem Rais" w:date="2024-02-22T15:03:00Z">
              <w:r w:rsidRPr="00007B3E" w:rsidDel="00CB2812">
                <w:rPr>
                  <w:lang w:val="fr-FR"/>
                </w:rPr>
                <w:delText>Engagement à long terme du partenaire privé en termes de qualité et de performance.</w:delText>
              </w:r>
            </w:del>
          </w:p>
        </w:tc>
        <w:tc>
          <w:tcPr>
            <w:tcW w:w="4531" w:type="dxa"/>
          </w:tcPr>
          <w:p w14:paraId="4AC3CF97" w14:textId="0B1070F2"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5987" w:author="Houyem Rais" w:date="2024-02-22T15:03:00Z"/>
                <w:lang w:val="fr-FR"/>
              </w:rPr>
              <w:pPrChange w:id="5988" w:author="Houyem Rais" w:date="2024-02-22T15:03:00Z">
                <w:pPr>
                  <w:keepNext/>
                  <w:widowControl/>
                  <w:numPr>
                    <w:numId w:val="20"/>
                  </w:numPr>
                  <w:autoSpaceDE/>
                  <w:autoSpaceDN/>
                  <w:spacing w:before="40" w:after="60" w:line="259" w:lineRule="auto"/>
                  <w:ind w:left="720" w:hanging="360"/>
                  <w:jc w:val="left"/>
                </w:pPr>
              </w:pPrChange>
            </w:pPr>
            <w:del w:id="5989" w:author="Houyem Rais" w:date="2024-02-22T15:03:00Z">
              <w:r w:rsidRPr="00007B3E" w:rsidDel="00CB2812">
                <w:rPr>
                  <w:lang w:val="fr-FR"/>
                </w:rPr>
                <w:delText>Complexité et coût élevé de structuration et de suivi du contrat.</w:delText>
              </w:r>
            </w:del>
          </w:p>
          <w:p w14:paraId="54FFB663" w14:textId="24E504F5"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5990" w:author="Houyem Rais" w:date="2024-02-22T15:03:00Z"/>
                <w:lang w:val="fr-FR"/>
              </w:rPr>
              <w:pPrChange w:id="5991" w:author="Houyem Rais" w:date="2024-02-22T15:03:00Z">
                <w:pPr>
                  <w:keepNext/>
                  <w:widowControl/>
                  <w:numPr>
                    <w:numId w:val="20"/>
                  </w:numPr>
                  <w:autoSpaceDE/>
                  <w:autoSpaceDN/>
                  <w:spacing w:before="40" w:after="60" w:line="259" w:lineRule="auto"/>
                  <w:ind w:left="720" w:hanging="360"/>
                  <w:jc w:val="left"/>
                </w:pPr>
              </w:pPrChange>
            </w:pPr>
            <w:del w:id="5992" w:author="Houyem Rais" w:date="2024-02-22T15:03:00Z">
              <w:r w:rsidRPr="00007B3E" w:rsidDel="00CB2812">
                <w:rPr>
                  <w:lang w:val="fr-FR"/>
                </w:rPr>
                <w:delText>Nécessité de mécanismes de contrôle et d'évaluation performants.</w:delText>
              </w:r>
            </w:del>
          </w:p>
          <w:p w14:paraId="5E894F50" w14:textId="5B842FFB" w:rsidR="006C6945"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5993" w:author="Houyem Rais" w:date="2024-02-22T15:03:00Z"/>
                <w:lang w:val="fr-FR"/>
              </w:rPr>
              <w:pPrChange w:id="5994" w:author="Houyem Rais" w:date="2024-02-22T15:03:00Z">
                <w:pPr>
                  <w:keepNext/>
                  <w:widowControl/>
                  <w:numPr>
                    <w:numId w:val="20"/>
                  </w:numPr>
                  <w:autoSpaceDE/>
                  <w:autoSpaceDN/>
                  <w:spacing w:before="40" w:after="60" w:line="259" w:lineRule="auto"/>
                  <w:ind w:left="720" w:hanging="360"/>
                  <w:jc w:val="left"/>
                </w:pPr>
              </w:pPrChange>
            </w:pPr>
            <w:del w:id="5995" w:author="Houyem Rais" w:date="2024-02-22T15:03:00Z">
              <w:r w:rsidRPr="00007B3E" w:rsidDel="00CB2812">
                <w:rPr>
                  <w:lang w:val="fr-FR"/>
                </w:rPr>
                <w:delText>Potentiels conflits d'intérêts et défis de transparence.</w:delText>
              </w:r>
            </w:del>
          </w:p>
        </w:tc>
      </w:tr>
      <w:tr w:rsidR="006C6945" w:rsidRPr="00007B3E" w:rsidDel="00CB2812" w14:paraId="4528E7A3" w14:textId="3D58FFF2" w:rsidTr="00447F3F">
        <w:trPr>
          <w:del w:id="5996" w:author="Houyem Rais" w:date="2024-02-22T15:03:00Z"/>
        </w:trPr>
        <w:tc>
          <w:tcPr>
            <w:tcW w:w="4531" w:type="dxa"/>
            <w:shd w:val="clear" w:color="auto" w:fill="EFD9F3"/>
          </w:tcPr>
          <w:p w14:paraId="31AD1FF5" w14:textId="55C1C550" w:rsidR="006C6945" w:rsidRPr="00007B3E" w:rsidDel="00CB2812" w:rsidRDefault="006C6945" w:rsidP="00CB2812">
            <w:pPr>
              <w:keepNext/>
              <w:numPr>
                <w:ilvl w:val="1"/>
                <w:numId w:val="1"/>
              </w:numPr>
              <w:tabs>
                <w:tab w:val="left" w:pos="2730"/>
              </w:tabs>
              <w:spacing w:before="240" w:after="240"/>
              <w:ind w:left="1134"/>
              <w:jc w:val="left"/>
              <w:outlineLvl w:val="2"/>
              <w:rPr>
                <w:del w:id="5997" w:author="Houyem Rais" w:date="2024-02-22T15:03:00Z"/>
                <w:b/>
                <w:bCs/>
                <w:lang w:val="fr-FR"/>
              </w:rPr>
              <w:pPrChange w:id="5998" w:author="Houyem Rais" w:date="2024-02-22T15:03:00Z">
                <w:pPr>
                  <w:keepNext/>
                  <w:spacing w:before="40" w:after="60"/>
                </w:pPr>
              </w:pPrChange>
            </w:pPr>
            <w:del w:id="5999" w:author="Houyem Rais" w:date="2024-02-22T15:03:00Z">
              <w:r w:rsidRPr="00007B3E" w:rsidDel="00CB2812">
                <w:rPr>
                  <w:b/>
                  <w:bCs/>
                  <w:lang w:val="fr-FR"/>
                </w:rPr>
                <w:delText>Opportunités</w:delText>
              </w:r>
            </w:del>
          </w:p>
        </w:tc>
        <w:tc>
          <w:tcPr>
            <w:tcW w:w="4531" w:type="dxa"/>
            <w:shd w:val="clear" w:color="auto" w:fill="EFD9F3"/>
          </w:tcPr>
          <w:p w14:paraId="59AFB7BE" w14:textId="05482FA8" w:rsidR="006C6945" w:rsidRPr="00007B3E" w:rsidDel="00CB2812" w:rsidRDefault="006C6945" w:rsidP="00CB2812">
            <w:pPr>
              <w:keepNext/>
              <w:numPr>
                <w:ilvl w:val="1"/>
                <w:numId w:val="1"/>
              </w:numPr>
              <w:tabs>
                <w:tab w:val="left" w:pos="2730"/>
              </w:tabs>
              <w:spacing w:before="240" w:after="240"/>
              <w:ind w:left="1134"/>
              <w:jc w:val="left"/>
              <w:outlineLvl w:val="2"/>
              <w:rPr>
                <w:del w:id="6000" w:author="Houyem Rais" w:date="2024-02-22T15:03:00Z"/>
                <w:b/>
                <w:bCs/>
                <w:lang w:val="fr-FR"/>
              </w:rPr>
              <w:pPrChange w:id="6001" w:author="Houyem Rais" w:date="2024-02-22T15:03:00Z">
                <w:pPr>
                  <w:keepNext/>
                  <w:spacing w:before="40" w:after="60"/>
                </w:pPr>
              </w:pPrChange>
            </w:pPr>
            <w:del w:id="6002" w:author="Houyem Rais" w:date="2024-02-22T15:03:00Z">
              <w:r w:rsidRPr="00007B3E" w:rsidDel="00CB2812">
                <w:rPr>
                  <w:b/>
                  <w:bCs/>
                  <w:lang w:val="fr-FR"/>
                </w:rPr>
                <w:delText>Menaces</w:delText>
              </w:r>
            </w:del>
          </w:p>
        </w:tc>
      </w:tr>
      <w:tr w:rsidR="006C6945" w:rsidRPr="00007B3E" w:rsidDel="00CB2812" w14:paraId="0880AEAC" w14:textId="21E0FC69">
        <w:trPr>
          <w:del w:id="6003" w:author="Houyem Rais" w:date="2024-02-22T15:03:00Z"/>
        </w:trPr>
        <w:tc>
          <w:tcPr>
            <w:tcW w:w="4531" w:type="dxa"/>
          </w:tcPr>
          <w:p w14:paraId="520D4B55" w14:textId="661961CB"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04" w:author="Houyem Rais" w:date="2024-02-22T15:03:00Z"/>
                <w:lang w:val="fr-FR"/>
              </w:rPr>
              <w:pPrChange w:id="6005" w:author="Houyem Rais" w:date="2024-02-22T15:03:00Z">
                <w:pPr>
                  <w:keepNext/>
                  <w:widowControl/>
                  <w:numPr>
                    <w:numId w:val="20"/>
                  </w:numPr>
                  <w:autoSpaceDE/>
                  <w:autoSpaceDN/>
                  <w:spacing w:before="40" w:after="60" w:line="259" w:lineRule="auto"/>
                  <w:ind w:left="720" w:hanging="360"/>
                  <w:jc w:val="left"/>
                </w:pPr>
              </w:pPrChange>
            </w:pPr>
            <w:del w:id="6006" w:author="Houyem Rais" w:date="2024-02-22T15:03:00Z">
              <w:r w:rsidRPr="00007B3E" w:rsidDel="00CB2812">
                <w:rPr>
                  <w:lang w:val="fr-FR"/>
                </w:rPr>
                <w:delText>Opportunité de développer des solutions sur mesure pour les besoins spécifiques du projet.</w:delText>
              </w:r>
            </w:del>
          </w:p>
          <w:p w14:paraId="630FE227" w14:textId="2D781116"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07" w:author="Houyem Rais" w:date="2024-02-22T15:03:00Z"/>
                <w:lang w:val="fr-FR"/>
              </w:rPr>
              <w:pPrChange w:id="6008" w:author="Houyem Rais" w:date="2024-02-22T15:03:00Z">
                <w:pPr>
                  <w:keepNext/>
                  <w:widowControl/>
                  <w:numPr>
                    <w:numId w:val="20"/>
                  </w:numPr>
                  <w:autoSpaceDE/>
                  <w:autoSpaceDN/>
                  <w:spacing w:before="40" w:after="60" w:line="259" w:lineRule="auto"/>
                  <w:ind w:left="720" w:hanging="360"/>
                  <w:jc w:val="left"/>
                </w:pPr>
              </w:pPrChange>
            </w:pPr>
            <w:del w:id="6009" w:author="Houyem Rais" w:date="2024-02-22T15:03:00Z">
              <w:r w:rsidRPr="00007B3E" w:rsidDel="00CB2812">
                <w:rPr>
                  <w:lang w:val="fr-FR"/>
                </w:rPr>
                <w:delText>Potentiel d'innovation dans les services et l'exploitation.</w:delText>
              </w:r>
            </w:del>
          </w:p>
          <w:p w14:paraId="4D4B3C78" w14:textId="595DE973" w:rsidR="006C6945"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10" w:author="Houyem Rais" w:date="2024-02-22T15:03:00Z"/>
                <w:lang w:val="fr-FR"/>
              </w:rPr>
              <w:pPrChange w:id="6011" w:author="Houyem Rais" w:date="2024-02-22T15:03:00Z">
                <w:pPr>
                  <w:keepNext/>
                  <w:widowControl/>
                  <w:numPr>
                    <w:numId w:val="20"/>
                  </w:numPr>
                  <w:autoSpaceDE/>
                  <w:autoSpaceDN/>
                  <w:spacing w:before="40" w:after="60" w:line="259" w:lineRule="auto"/>
                  <w:ind w:left="720" w:hanging="360"/>
                  <w:jc w:val="left"/>
                </w:pPr>
              </w:pPrChange>
            </w:pPr>
            <w:del w:id="6012" w:author="Houyem Rais" w:date="2024-02-22T15:03:00Z">
              <w:r w:rsidRPr="00007B3E" w:rsidDel="00CB2812">
                <w:rPr>
                  <w:lang w:val="fr-FR"/>
                </w:rPr>
                <w:delText>Amélioration de la qualité des services grâce à l'expertise privée.</w:delText>
              </w:r>
            </w:del>
          </w:p>
        </w:tc>
        <w:tc>
          <w:tcPr>
            <w:tcW w:w="4531" w:type="dxa"/>
          </w:tcPr>
          <w:p w14:paraId="679F691A" w14:textId="462CEBD3"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13" w:author="Houyem Rais" w:date="2024-02-22T15:03:00Z"/>
                <w:lang w:val="fr-FR"/>
              </w:rPr>
              <w:pPrChange w:id="6014" w:author="Houyem Rais" w:date="2024-02-22T15:03:00Z">
                <w:pPr>
                  <w:keepNext/>
                  <w:widowControl/>
                  <w:numPr>
                    <w:numId w:val="20"/>
                  </w:numPr>
                  <w:autoSpaceDE/>
                  <w:autoSpaceDN/>
                  <w:spacing w:before="40" w:after="60" w:line="259" w:lineRule="auto"/>
                  <w:ind w:left="720" w:hanging="360"/>
                  <w:jc w:val="left"/>
                </w:pPr>
              </w:pPrChange>
            </w:pPr>
            <w:del w:id="6015" w:author="Houyem Rais" w:date="2024-02-22T15:03:00Z">
              <w:r w:rsidRPr="00007B3E" w:rsidDel="00CB2812">
                <w:rPr>
                  <w:lang w:val="fr-FR"/>
                </w:rPr>
                <w:delText>Risque de dépendance excessive envers le partenaire privé.</w:delText>
              </w:r>
            </w:del>
          </w:p>
          <w:p w14:paraId="698FFE48" w14:textId="2C25A216" w:rsidR="00447F3F"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16" w:author="Houyem Rais" w:date="2024-02-22T15:03:00Z"/>
                <w:lang w:val="fr-FR"/>
              </w:rPr>
              <w:pPrChange w:id="6017" w:author="Houyem Rais" w:date="2024-02-22T15:03:00Z">
                <w:pPr>
                  <w:keepNext/>
                  <w:widowControl/>
                  <w:numPr>
                    <w:numId w:val="20"/>
                  </w:numPr>
                  <w:autoSpaceDE/>
                  <w:autoSpaceDN/>
                  <w:spacing w:before="40" w:after="60" w:line="259" w:lineRule="auto"/>
                  <w:ind w:left="720" w:hanging="360"/>
                  <w:jc w:val="left"/>
                </w:pPr>
              </w:pPrChange>
            </w:pPr>
            <w:del w:id="6018" w:author="Houyem Rais" w:date="2024-02-22T15:03:00Z">
              <w:r w:rsidRPr="00007B3E" w:rsidDel="00CB2812">
                <w:rPr>
                  <w:lang w:val="fr-FR"/>
                </w:rPr>
                <w:delText>Menaces liées aux changements de circonstances économiques ou politiques.</w:delText>
              </w:r>
            </w:del>
          </w:p>
          <w:p w14:paraId="5A5BA2C8" w14:textId="257202C5" w:rsidR="006C6945" w:rsidRPr="00007B3E" w:rsidDel="00CB2812" w:rsidRDefault="00447F3F" w:rsidP="00CB2812">
            <w:pPr>
              <w:keepNext/>
              <w:widowControl/>
              <w:numPr>
                <w:ilvl w:val="1"/>
                <w:numId w:val="1"/>
              </w:numPr>
              <w:tabs>
                <w:tab w:val="left" w:pos="2730"/>
              </w:tabs>
              <w:autoSpaceDE/>
              <w:autoSpaceDN/>
              <w:spacing w:before="240" w:after="240" w:line="259" w:lineRule="auto"/>
              <w:ind w:left="1134"/>
              <w:jc w:val="left"/>
              <w:outlineLvl w:val="2"/>
              <w:rPr>
                <w:del w:id="6019" w:author="Houyem Rais" w:date="2024-02-22T15:03:00Z"/>
                <w:lang w:val="fr-FR"/>
              </w:rPr>
              <w:pPrChange w:id="6020" w:author="Houyem Rais" w:date="2024-02-22T15:03:00Z">
                <w:pPr>
                  <w:keepNext/>
                  <w:widowControl/>
                  <w:numPr>
                    <w:numId w:val="20"/>
                  </w:numPr>
                  <w:autoSpaceDE/>
                  <w:autoSpaceDN/>
                  <w:spacing w:before="40" w:after="60" w:line="259" w:lineRule="auto"/>
                  <w:ind w:left="720" w:hanging="360"/>
                  <w:jc w:val="left"/>
                </w:pPr>
              </w:pPrChange>
            </w:pPr>
            <w:del w:id="6021" w:author="Houyem Rais" w:date="2024-02-22T15:03:00Z">
              <w:r w:rsidRPr="00007B3E" w:rsidDel="00CB2812">
                <w:rPr>
                  <w:lang w:val="fr-FR"/>
                </w:rPr>
                <w:delText>Défis dans la gestion de la relation partenariale sur le long terme.</w:delText>
              </w:r>
            </w:del>
          </w:p>
        </w:tc>
      </w:tr>
    </w:tbl>
    <w:p w14:paraId="69FE212B" w14:textId="2FC6BC29" w:rsidR="006C6945" w:rsidRPr="00007B3E" w:rsidDel="00CB2812" w:rsidRDefault="004500C8" w:rsidP="00CB2812">
      <w:pPr>
        <w:numPr>
          <w:ilvl w:val="1"/>
          <w:numId w:val="1"/>
        </w:numPr>
        <w:tabs>
          <w:tab w:val="left" w:pos="2730"/>
        </w:tabs>
        <w:spacing w:before="240" w:after="240"/>
        <w:ind w:left="1134"/>
        <w:jc w:val="left"/>
        <w:outlineLvl w:val="2"/>
        <w:rPr>
          <w:del w:id="6022" w:author="Houyem Rais" w:date="2024-02-22T15:03:00Z"/>
        </w:rPr>
        <w:pPrChange w:id="6023" w:author="Houyem Rais" w:date="2024-02-22T15:03:00Z">
          <w:pPr/>
        </w:pPrChange>
      </w:pPr>
      <w:del w:id="6024" w:author="Houyem Rais" w:date="2024-02-22T15:03:00Z">
        <w:r w:rsidRPr="00007B3E" w:rsidDel="00CB2812">
          <w:delText>Le contrat de partenariat (PPP à paiement public) se distingue par un partage équilibré des compétences, des ressources et des risques entre les secteurs public et privé. Cette option est avantageuse pour sa capacité à combiner l'expertise privée avec les objectifs publics, garantissant ainsi un engagement à long terme en termes de qualité et de performance. Cependant, la complexité de structuration et de suivi du contrat, ainsi que la nécessité de mécanismes de contrôle et d'évaluation performants, constituent des défis majeurs. Les opportunités de cette approche résident dans le développement de solutions personnalisées pour les besoins du projet, l'amélioration de la qualité des services grâce à l'expertise privée et le potentiel d'innovation. Toutefois, cette option porte en elle des risques tels que la dépendance excessive envers le partenaire privé, les défis de gestion de la relation partenariale sur le long terme et la sensibilité aux changements de circonstances économiques ou politiques.</w:delText>
        </w:r>
      </w:del>
    </w:p>
    <w:p w14:paraId="091AC70A" w14:textId="762D50CD" w:rsidR="00FF05E0" w:rsidRPr="00007B3E" w:rsidDel="00CB2812" w:rsidRDefault="00FF05E0" w:rsidP="00CB2812">
      <w:pPr>
        <w:numPr>
          <w:ilvl w:val="1"/>
          <w:numId w:val="1"/>
        </w:numPr>
        <w:tabs>
          <w:tab w:val="left" w:pos="2730"/>
        </w:tabs>
        <w:spacing w:before="240" w:after="240"/>
        <w:ind w:left="1134"/>
        <w:jc w:val="left"/>
        <w:outlineLvl w:val="2"/>
        <w:rPr>
          <w:del w:id="6025" w:author="Houyem Rais" w:date="2024-02-22T15:03:00Z"/>
        </w:rPr>
        <w:pPrChange w:id="6026" w:author="Houyem Rais" w:date="2024-02-22T15:03:00Z">
          <w:pPr/>
        </w:pPrChange>
      </w:pPr>
    </w:p>
    <w:p w14:paraId="01669B86" w14:textId="621C87B3" w:rsidR="008D4986" w:rsidDel="00CB2812" w:rsidRDefault="008D4986" w:rsidP="00CB2812">
      <w:pPr>
        <w:widowControl/>
        <w:numPr>
          <w:ilvl w:val="1"/>
          <w:numId w:val="1"/>
        </w:numPr>
        <w:tabs>
          <w:tab w:val="left" w:pos="2730"/>
        </w:tabs>
        <w:autoSpaceDE/>
        <w:autoSpaceDN/>
        <w:spacing w:before="240" w:after="240" w:line="259" w:lineRule="auto"/>
        <w:ind w:left="1134"/>
        <w:jc w:val="left"/>
        <w:outlineLvl w:val="2"/>
        <w:rPr>
          <w:del w:id="6027" w:author="Houyem Rais" w:date="2024-02-22T15:03:00Z"/>
        </w:rPr>
        <w:pPrChange w:id="6028" w:author="Houyem Rais" w:date="2024-02-22T15:03:00Z">
          <w:pPr>
            <w:widowControl/>
            <w:autoSpaceDE/>
            <w:autoSpaceDN/>
            <w:spacing w:before="0" w:after="160" w:line="259" w:lineRule="auto"/>
            <w:jc w:val="left"/>
          </w:pPr>
        </w:pPrChange>
      </w:pPr>
      <w:del w:id="6029" w:author="Houyem Rais" w:date="2024-02-22T15:03:00Z">
        <w:r w:rsidDel="00CB2812">
          <w:br w:type="page"/>
        </w:r>
      </w:del>
    </w:p>
    <w:p w14:paraId="6C35C081" w14:textId="6F614EB0" w:rsidR="00FF05E0" w:rsidRPr="00007B3E" w:rsidDel="00CB2812" w:rsidRDefault="00FF05E0" w:rsidP="00CB2812">
      <w:pPr>
        <w:pStyle w:val="Titre11"/>
        <w:numPr>
          <w:ilvl w:val="1"/>
          <w:numId w:val="1"/>
        </w:numPr>
        <w:tabs>
          <w:tab w:val="left" w:pos="2730"/>
        </w:tabs>
        <w:spacing w:before="240" w:after="240"/>
        <w:ind w:left="1134"/>
        <w:outlineLvl w:val="2"/>
        <w:rPr>
          <w:del w:id="6030" w:author="Houyem Rais" w:date="2024-02-22T15:03:00Z"/>
        </w:rPr>
        <w:pPrChange w:id="6031" w:author="Houyem Rais" w:date="2024-02-22T15:03:00Z">
          <w:pPr>
            <w:pStyle w:val="Titre11"/>
          </w:pPr>
        </w:pPrChange>
      </w:pPr>
      <w:bookmarkStart w:id="6032" w:name="_Toc158885012"/>
      <w:del w:id="6033" w:author="Houyem Rais" w:date="2024-02-22T15:03:00Z">
        <w:r w:rsidRPr="00007B3E" w:rsidDel="00CB2812">
          <w:delText>Évaluation préalable simplifiée du projet</w:delText>
        </w:r>
        <w:bookmarkEnd w:id="6032"/>
      </w:del>
    </w:p>
    <w:p w14:paraId="20301D91" w14:textId="3E6317C8" w:rsidR="00A46DC0" w:rsidRPr="00007B3E" w:rsidDel="00CB2812" w:rsidRDefault="00A46DC0" w:rsidP="00CB2812">
      <w:pPr>
        <w:pStyle w:val="Titre21"/>
        <w:rPr>
          <w:del w:id="6034" w:author="Houyem Rais" w:date="2024-02-22T15:03:00Z"/>
        </w:rPr>
        <w:pPrChange w:id="6035" w:author="Houyem Rais" w:date="2024-02-22T15:03:00Z">
          <w:pPr>
            <w:pStyle w:val="Titre21"/>
          </w:pPr>
        </w:pPrChange>
      </w:pPr>
      <w:bookmarkStart w:id="6036" w:name="_Toc158885013"/>
      <w:del w:id="6037" w:author="Houyem Rais" w:date="2024-02-22T15:03:00Z">
        <w:r w:rsidRPr="00007B3E" w:rsidDel="00CB2812">
          <w:delText>Analyse de l’abordabilité financière du projet</w:delText>
        </w:r>
        <w:bookmarkEnd w:id="6036"/>
      </w:del>
    </w:p>
    <w:p w14:paraId="70EB0FE0" w14:textId="0E03BD53" w:rsidR="00A46DC0" w:rsidRPr="00007B3E" w:rsidDel="00CB2812" w:rsidRDefault="00A46DC0" w:rsidP="00CB2812">
      <w:pPr>
        <w:pStyle w:val="Titre31"/>
        <w:numPr>
          <w:ilvl w:val="1"/>
          <w:numId w:val="1"/>
        </w:numPr>
        <w:tabs>
          <w:tab w:val="left" w:pos="2730"/>
        </w:tabs>
        <w:ind w:left="1134"/>
        <w:outlineLvl w:val="2"/>
        <w:rPr>
          <w:del w:id="6038" w:author="Houyem Rais" w:date="2024-02-22T15:03:00Z"/>
        </w:rPr>
        <w:pPrChange w:id="6039" w:author="Houyem Rais" w:date="2024-02-22T15:03:00Z">
          <w:pPr>
            <w:pStyle w:val="Titre31"/>
          </w:pPr>
        </w:pPrChange>
      </w:pPr>
      <w:bookmarkStart w:id="6040" w:name="_Toc73551576"/>
      <w:del w:id="6041" w:author="Houyem Rais" w:date="2024-02-22T15:03:00Z">
        <w:r w:rsidRPr="00007B3E" w:rsidDel="00CB2812">
          <w:delText>Introduction</w:delText>
        </w:r>
        <w:bookmarkEnd w:id="6040"/>
      </w:del>
    </w:p>
    <w:p w14:paraId="46A5E56A" w14:textId="57E63778" w:rsidR="00A46DC0" w:rsidRPr="00007B3E" w:rsidDel="00CB2812" w:rsidRDefault="00A46DC0" w:rsidP="00CB2812">
      <w:pPr>
        <w:numPr>
          <w:ilvl w:val="1"/>
          <w:numId w:val="1"/>
        </w:numPr>
        <w:tabs>
          <w:tab w:val="left" w:pos="2730"/>
        </w:tabs>
        <w:spacing w:before="240" w:after="240"/>
        <w:ind w:left="1134"/>
        <w:jc w:val="left"/>
        <w:outlineLvl w:val="2"/>
        <w:rPr>
          <w:del w:id="6042" w:author="Houyem Rais" w:date="2024-02-22T15:03:00Z"/>
        </w:rPr>
        <w:pPrChange w:id="6043" w:author="Houyem Rais" w:date="2024-02-22T15:03:00Z">
          <w:pPr/>
        </w:pPrChange>
      </w:pPr>
      <w:del w:id="6044" w:author="Houyem Rais" w:date="2024-02-22T15:03:00Z">
        <w:r w:rsidRPr="00007B3E" w:rsidDel="00CB2812">
          <w:delText>Un projet ferroviaire comme le projet de ligne 11</w:delText>
        </w:r>
      </w:del>
      <w:ins w:id="6045" w:author="Farouk Bouhafs" w:date="2024-02-14T17:32:00Z">
        <w:del w:id="6046" w:author="Houyem Rais" w:date="2024-02-22T15:03:00Z">
          <w:r w:rsidR="00333932" w:rsidDel="00CB2812">
            <w:delText xml:space="preserve">la </w:delText>
          </w:r>
          <w:r w:rsidR="00333932" w:rsidRPr="00574D4B" w:rsidDel="00CB2812">
            <w:delText>section entre Kal</w:delText>
          </w:r>
          <w:r w:rsidR="00333932" w:rsidDel="00CB2812">
            <w:delText>â</w:delText>
          </w:r>
          <w:r w:rsidR="00333932" w:rsidRPr="00574D4B" w:rsidDel="00CB2812">
            <w:delText xml:space="preserve">a Sghira et Kairouan de </w:delText>
          </w:r>
          <w:r w:rsidR="00333932" w:rsidDel="00CB2812">
            <w:delText xml:space="preserve">la </w:delText>
          </w:r>
          <w:r w:rsidR="00333932" w:rsidRPr="00574D4B" w:rsidDel="00CB2812">
            <w:delText>ligne 11 (Barreau Est)</w:delText>
          </w:r>
        </w:del>
      </w:ins>
      <w:del w:id="6047" w:author="Houyem Rais" w:date="2024-02-22T15:03:00Z">
        <w:r w:rsidRPr="00007B3E" w:rsidDel="00CB2812">
          <w:delText xml:space="preserve"> exige des fonds substantiels pour être engagé. L’évaluation financière est essentielle à cet égard en offrant une base solide pour la prise de décision de l’autorité contractante (et de l’Etat), qui cherche à mettre en œuvre une utilisation la plus efficace de</w:delText>
        </w:r>
        <w:r w:rsidR="00071E50" w:rsidRPr="00007B3E" w:rsidDel="00CB2812">
          <w:delText>s</w:delText>
        </w:r>
        <w:r w:rsidRPr="00007B3E" w:rsidDel="00CB2812">
          <w:delText xml:space="preserve"> fonds publics. La sélection de la structure optimale du projet est un exercice d’équilibre entre </w:delText>
        </w:r>
        <w:r w:rsidR="00F5146F" w:rsidRPr="00007B3E" w:rsidDel="00CB2812">
          <w:delText>l</w:delText>
        </w:r>
        <w:r w:rsidRPr="00007B3E" w:rsidDel="00CB2812">
          <w:delText xml:space="preserve">’abordabilité du projet pour le secteur public en général, </w:delText>
        </w:r>
        <w:r w:rsidR="00F5146F" w:rsidRPr="00007B3E" w:rsidDel="00CB2812">
          <w:delText>s</w:delText>
        </w:r>
        <w:r w:rsidRPr="00007B3E" w:rsidDel="00CB2812">
          <w:delText xml:space="preserve">a bancabilité et </w:delText>
        </w:r>
        <w:r w:rsidR="00F5146F" w:rsidRPr="00007B3E" w:rsidDel="00CB2812">
          <w:delText xml:space="preserve">son </w:delText>
        </w:r>
        <w:r w:rsidRPr="00007B3E" w:rsidDel="00CB2812">
          <w:delText xml:space="preserve">attractivité </w:delText>
        </w:r>
        <w:r w:rsidR="00F5146F" w:rsidRPr="00007B3E" w:rsidDel="00CB2812">
          <w:delText xml:space="preserve">pour le </w:delText>
        </w:r>
        <w:r w:rsidRPr="00007B3E" w:rsidDel="00CB2812">
          <w:delText>secteur privé</w:delText>
        </w:r>
        <w:r w:rsidR="00F5146F" w:rsidRPr="00007B3E" w:rsidDel="00CB2812">
          <w:delText xml:space="preserve"> (pour le cas d’une option PPP)</w:delText>
        </w:r>
        <w:r w:rsidRPr="00007B3E" w:rsidDel="00CB2812">
          <w:delText xml:space="preserve">. </w:delText>
        </w:r>
      </w:del>
    </w:p>
    <w:p w14:paraId="054E664F" w14:textId="4227704E" w:rsidR="00A46DC0" w:rsidRPr="00007B3E" w:rsidDel="00CB2812" w:rsidRDefault="00607027" w:rsidP="00CB2812">
      <w:pPr>
        <w:numPr>
          <w:ilvl w:val="1"/>
          <w:numId w:val="1"/>
        </w:numPr>
        <w:tabs>
          <w:tab w:val="left" w:pos="2730"/>
        </w:tabs>
        <w:spacing w:before="240" w:after="240"/>
        <w:ind w:left="1134"/>
        <w:jc w:val="left"/>
        <w:outlineLvl w:val="2"/>
        <w:rPr>
          <w:del w:id="6048" w:author="Houyem Rais" w:date="2024-02-22T15:03:00Z"/>
        </w:rPr>
        <w:pPrChange w:id="6049" w:author="Houyem Rais" w:date="2024-02-22T15:03:00Z">
          <w:pPr/>
        </w:pPrChange>
      </w:pPr>
      <w:del w:id="6050" w:author="Houyem Rais" w:date="2024-02-22T15:03:00Z">
        <w:r w:rsidRPr="00007B3E" w:rsidDel="00CB2812">
          <w:delText>L</w:delText>
        </w:r>
        <w:r w:rsidR="00A46DC0" w:rsidRPr="00007B3E" w:rsidDel="00CB2812">
          <w:delText>’</w:delText>
        </w:r>
        <w:r w:rsidR="0007772C" w:rsidRPr="00007B3E" w:rsidDel="00CB2812">
          <w:delText>évaluation préalable adopte le</w:delText>
        </w:r>
        <w:r w:rsidR="00A46DC0" w:rsidRPr="00007B3E" w:rsidDel="00CB2812">
          <w:delText xml:space="preserve"> point de vue du secteur public</w:delText>
        </w:r>
        <w:r w:rsidR="0007772C" w:rsidRPr="00007B3E" w:rsidDel="00CB2812">
          <w:delText xml:space="preserve"> en présentant une analyse des coûts et bénéfices (</w:delText>
        </w:r>
        <w:r w:rsidR="00692EB5" w:rsidRPr="00007B3E" w:rsidDel="00CB2812">
          <w:delText xml:space="preserve">le concept de </w:delText>
        </w:r>
        <w:r w:rsidR="008C73D1" w:rsidRPr="00007B3E" w:rsidDel="00CB2812">
          <w:delText>V</w:delText>
        </w:r>
        <w:r w:rsidR="00692EB5" w:rsidRPr="00007B3E" w:rsidDel="00CB2812">
          <w:delText xml:space="preserve">alue for </w:delText>
        </w:r>
        <w:r w:rsidR="008C73D1" w:rsidRPr="00007B3E" w:rsidDel="00CB2812">
          <w:delText>Money)</w:delText>
        </w:r>
        <w:r w:rsidR="00A46DC0" w:rsidRPr="00007B3E" w:rsidDel="00CB2812">
          <w:delText xml:space="preserve">, tout en illustrant certaines caractéristiques financières clés du point de vue du secteur privé qui doivent être prises en considération dans le processus décisionnel. </w:delText>
        </w:r>
        <w:r w:rsidR="008C73D1" w:rsidRPr="00007B3E" w:rsidDel="00CB2812">
          <w:delText xml:space="preserve">En effet, </w:delText>
        </w:r>
        <w:r w:rsidR="00A46DC0" w:rsidRPr="00007B3E" w:rsidDel="00CB2812">
          <w:delText xml:space="preserve">la structuration du projet d’une manière qui suscite l’intérêt du secteur privé favorisera la concurrence entre les candidats et générera des avantages et une Value for Money </w:delText>
        </w:r>
        <w:r w:rsidR="0096421B" w:rsidRPr="00007B3E" w:rsidDel="00CB2812">
          <w:delText xml:space="preserve">positive et suffisante </w:delText>
        </w:r>
        <w:r w:rsidR="00A46DC0" w:rsidRPr="00007B3E" w:rsidDel="00CB2812">
          <w:delText>pour le partenaire public.</w:delText>
        </w:r>
      </w:del>
    </w:p>
    <w:p w14:paraId="2BB7A73D" w14:textId="0483353B" w:rsidR="00A46DC0" w:rsidRPr="00007B3E" w:rsidDel="00CB2812" w:rsidRDefault="00A46DC0" w:rsidP="00CB2812">
      <w:pPr>
        <w:pStyle w:val="ListParagraph"/>
        <w:numPr>
          <w:ilvl w:val="1"/>
          <w:numId w:val="1"/>
        </w:numPr>
        <w:tabs>
          <w:tab w:val="left" w:pos="2730"/>
        </w:tabs>
        <w:spacing w:before="240" w:after="240"/>
        <w:ind w:left="1134"/>
        <w:jc w:val="left"/>
        <w:outlineLvl w:val="2"/>
        <w:rPr>
          <w:del w:id="6051" w:author="Houyem Rais" w:date="2024-02-22T15:03:00Z"/>
        </w:rPr>
        <w:pPrChange w:id="6052" w:author="Houyem Rais" w:date="2024-02-22T15:03:00Z">
          <w:pPr>
            <w:pStyle w:val="ListParagraph"/>
            <w:ind w:left="851"/>
          </w:pPr>
        </w:pPrChange>
      </w:pPr>
      <w:del w:id="6053" w:author="Houyem Rais" w:date="2024-02-22T15:03:00Z">
        <w:r w:rsidRPr="00007B3E" w:rsidDel="00CB2812">
          <w:rPr>
            <w:b/>
          </w:rPr>
          <w:delText xml:space="preserve">Abordabilité pour le secteur public : </w:delText>
        </w:r>
        <w:r w:rsidRPr="00007B3E" w:rsidDel="00CB2812">
          <w:delText>La structure choisie doit être plus efficace que toute autre option évaluée. Une méthode précise et largement mise en œuvre pour évaluer le niveau d’efficacité est le rapport qualité-prix atteint pour le secteur public ou Value for Money (« VfM »). Une VfM positive illustre que la structure d</w:delText>
        </w:r>
        <w:r w:rsidR="003F0439" w:rsidRPr="00007B3E" w:rsidDel="00CB2812">
          <w:delText>u</w:delText>
        </w:r>
        <w:r w:rsidRPr="00007B3E" w:rsidDel="00CB2812">
          <w:delText xml:space="preserve"> PPP </w:delText>
        </w:r>
        <w:r w:rsidR="003F0439" w:rsidRPr="00007B3E" w:rsidDel="00CB2812">
          <w:delText xml:space="preserve">évaluée </w:delText>
        </w:r>
        <w:r w:rsidRPr="00007B3E" w:rsidDel="00CB2812">
          <w:delText>est économiquement supérieure au Comparateur du Secteur Public (« CSP » qui est le miroir du cas où le projet est réalisé en Maîtrise d’Ouvrage Publique ou MOP), c-à-d une option où le projet est mis en œuvre via un marché public classique). La VfM se calcule du point de vue du secteur public, c-à-d les revenus perçus par le secteur public moins les frais encourus par le secteur public.</w:delText>
        </w:r>
        <w:r w:rsidR="00EF532B" w:rsidRPr="00007B3E" w:rsidDel="00CB2812">
          <w:delText xml:space="preserve"> Elle monétise les risques supportés par le secteur public sous forme de coût qui viennent en déduction de </w:delText>
        </w:r>
        <w:r w:rsidR="003F1A68" w:rsidRPr="00007B3E" w:rsidDel="00CB2812">
          <w:delText>bilan global. Aussi la VfM est nette de ces risques.</w:delText>
        </w:r>
      </w:del>
    </w:p>
    <w:p w14:paraId="3F978E06" w14:textId="2CA277E6" w:rsidR="00A46DC0" w:rsidRPr="00007B3E" w:rsidDel="00CB2812" w:rsidRDefault="00A46DC0" w:rsidP="00CB2812">
      <w:pPr>
        <w:pStyle w:val="ListParagraph"/>
        <w:numPr>
          <w:ilvl w:val="1"/>
          <w:numId w:val="1"/>
        </w:numPr>
        <w:tabs>
          <w:tab w:val="left" w:pos="2730"/>
        </w:tabs>
        <w:spacing w:before="240" w:after="240"/>
        <w:ind w:left="1134"/>
        <w:jc w:val="left"/>
        <w:outlineLvl w:val="2"/>
        <w:rPr>
          <w:del w:id="6054" w:author="Houyem Rais" w:date="2024-02-22T15:03:00Z"/>
        </w:rPr>
        <w:pPrChange w:id="6055" w:author="Houyem Rais" w:date="2024-02-22T15:03:00Z">
          <w:pPr>
            <w:pStyle w:val="ListParagraph"/>
            <w:ind w:left="851"/>
          </w:pPr>
        </w:pPrChange>
      </w:pPr>
      <w:del w:id="6056" w:author="Houyem Rais" w:date="2024-02-22T15:03:00Z">
        <w:r w:rsidRPr="00007B3E" w:rsidDel="00CB2812">
          <w:rPr>
            <w:b/>
          </w:rPr>
          <w:delText>L’</w:delText>
        </w:r>
        <w:r w:rsidR="00A21601" w:rsidRPr="00007B3E" w:rsidDel="00CB2812">
          <w:rPr>
            <w:b/>
          </w:rPr>
          <w:delText>abordabilité</w:delText>
        </w:r>
        <w:r w:rsidRPr="00007B3E" w:rsidDel="00CB2812">
          <w:rPr>
            <w:b/>
          </w:rPr>
          <w:delText xml:space="preserve"> est d’autant plus améliorée que l’option PPP considérée réduit le fardeau pour le secteur public</w:delText>
        </w:r>
        <w:r w:rsidRPr="00007B3E" w:rsidDel="00CB2812">
          <w:delText>, c-à-d le financement du coût d’investissement mais aussi le financement de l’exploitation</w:delText>
        </w:r>
        <w:r w:rsidR="007C0308" w:rsidRPr="00007B3E" w:rsidDel="00CB2812">
          <w:delText>.</w:delText>
        </w:r>
        <w:r w:rsidRPr="00007B3E" w:rsidDel="00CB2812">
          <w:delText xml:space="preserve"> En effet, dans le cadre du CSP, </w:delText>
        </w:r>
        <w:r w:rsidR="00FB1394" w:rsidRPr="00007B3E" w:rsidDel="00CB2812">
          <w:delText>le</w:delText>
        </w:r>
        <w:r w:rsidRPr="00007B3E" w:rsidDel="00CB2812">
          <w:delText xml:space="preserve"> financement</w:delText>
        </w:r>
        <w:r w:rsidR="00FB1394" w:rsidRPr="00007B3E" w:rsidDel="00CB2812">
          <w:delText xml:space="preserve"> du coût d’investissement</w:delText>
        </w:r>
        <w:r w:rsidRPr="00007B3E" w:rsidDel="00CB2812">
          <w:delText xml:space="preserve"> </w:delText>
        </w:r>
        <w:r w:rsidR="00680AF8" w:rsidRPr="00007B3E" w:rsidDel="00CB2812">
          <w:delText xml:space="preserve">est </w:delText>
        </w:r>
        <w:r w:rsidR="00FB1394" w:rsidRPr="00007B3E" w:rsidDel="00CB2812">
          <w:delText>apporté</w:delText>
        </w:r>
        <w:r w:rsidR="00680AF8" w:rsidRPr="00007B3E" w:rsidDel="00CB2812">
          <w:delText>,</w:delText>
        </w:r>
        <w:r w:rsidRPr="00007B3E" w:rsidDel="00CB2812">
          <w:delText xml:space="preserve"> d’avance</w:delText>
        </w:r>
        <w:r w:rsidR="00680AF8" w:rsidRPr="00007B3E" w:rsidDel="00CB2812">
          <w:delText>,</w:delText>
        </w:r>
        <w:r w:rsidRPr="00007B3E" w:rsidDel="00CB2812">
          <w:delText xml:space="preserve"> par le secteur public. Ce </w:delText>
        </w:r>
        <w:r w:rsidR="00FB1394" w:rsidRPr="00007B3E" w:rsidDel="00CB2812">
          <w:delText>financement</w:delText>
        </w:r>
        <w:r w:rsidRPr="00007B3E" w:rsidDel="00CB2812">
          <w:delText xml:space="preserve"> </w:delText>
        </w:r>
        <w:r w:rsidR="00680AF8" w:rsidRPr="00007B3E" w:rsidDel="00CB2812">
          <w:delText>est</w:delText>
        </w:r>
        <w:r w:rsidRPr="00007B3E" w:rsidDel="00CB2812">
          <w:delText xml:space="preserve"> ensuite remboursé </w:delText>
        </w:r>
        <w:r w:rsidR="00680AF8" w:rsidRPr="00007B3E" w:rsidDel="00CB2812">
          <w:delText xml:space="preserve">par le secteur public avec l’afflux des recettes </w:delText>
        </w:r>
        <w:r w:rsidR="009B48AF" w:rsidRPr="00007B3E" w:rsidDel="00CB2812">
          <w:delText xml:space="preserve">du projet </w:delText>
        </w:r>
        <w:r w:rsidR="00680AF8" w:rsidRPr="00007B3E" w:rsidDel="00CB2812">
          <w:delText xml:space="preserve">qui, </w:delText>
        </w:r>
        <w:r w:rsidRPr="00007B3E" w:rsidDel="00CB2812">
          <w:delText>généralement</w:delText>
        </w:r>
        <w:r w:rsidR="00680AF8" w:rsidRPr="00007B3E" w:rsidDel="00CB2812">
          <w:delText>, couvre</w:delText>
        </w:r>
        <w:r w:rsidR="000F7212" w:rsidRPr="00007B3E" w:rsidDel="00CB2812">
          <w:delText>nt</w:delText>
        </w:r>
        <w:r w:rsidR="00680AF8" w:rsidRPr="00007B3E" w:rsidDel="00CB2812">
          <w:delText xml:space="preserve"> une partie seulement </w:delText>
        </w:r>
        <w:r w:rsidR="009B48AF" w:rsidRPr="00007B3E" w:rsidDel="00CB2812">
          <w:delText>de ce remboursement</w:delText>
        </w:r>
        <w:r w:rsidRPr="00007B3E" w:rsidDel="00CB2812">
          <w:delText xml:space="preserve">.  </w:delText>
        </w:r>
        <w:r w:rsidR="00A21601" w:rsidRPr="00007B3E" w:rsidDel="00CB2812">
          <w:delText xml:space="preserve">Dans le cas d’une </w:delText>
        </w:r>
        <w:r w:rsidRPr="00007B3E" w:rsidDel="00CB2812">
          <w:delText xml:space="preserve">option PPP, </w:delText>
        </w:r>
        <w:r w:rsidR="00A21601" w:rsidRPr="00007B3E" w:rsidDel="00CB2812">
          <w:delText>le financement de l’investissement est en tout</w:delText>
        </w:r>
        <w:r w:rsidR="00EA6C40" w:rsidRPr="00007B3E" w:rsidDel="00CB2812">
          <w:delText xml:space="preserve"> ou</w:delText>
        </w:r>
        <w:r w:rsidR="00A21601" w:rsidRPr="00007B3E" w:rsidDel="00CB2812">
          <w:delText xml:space="preserve"> en partie apporté par le partenaire privé. </w:delText>
        </w:r>
        <w:r w:rsidR="006430FB" w:rsidRPr="00007B3E" w:rsidDel="00CB2812">
          <w:delText xml:space="preserve">La limite du financement privé est qu’il est plus onéreux qu’un financement souverain. Aussi, </w:delText>
        </w:r>
        <w:r w:rsidR="00B61096" w:rsidRPr="00007B3E" w:rsidDel="00CB2812">
          <w:delText>afin de réduire le coût global du financement</w:delText>
        </w:r>
        <w:r w:rsidR="00337CBE" w:rsidRPr="00007B3E" w:rsidDel="00CB2812">
          <w:delText>, les Etats financent souvent une partie du coût d</w:delText>
        </w:r>
        <w:r w:rsidR="00132D7E" w:rsidRPr="00007B3E" w:rsidDel="00CB2812">
          <w:delText>e l</w:delText>
        </w:r>
        <w:r w:rsidR="00337CBE" w:rsidRPr="00007B3E" w:rsidDel="00CB2812">
          <w:delText xml:space="preserve">’investissement </w:delText>
        </w:r>
        <w:r w:rsidR="00132D7E" w:rsidRPr="00007B3E" w:rsidDel="00CB2812">
          <w:delText>ferroviaire (30 à 60%)</w:delText>
        </w:r>
        <w:r w:rsidR="00E64807" w:rsidRPr="00007B3E" w:rsidDel="00CB2812">
          <w:delText xml:space="preserve">. Ce financement est contracté par l’Etat et est remboursé par l’Etat sur une longue durée. Il permet de </w:delText>
        </w:r>
        <w:r w:rsidRPr="00007B3E" w:rsidDel="00CB2812">
          <w:delText>diminue</w:delText>
        </w:r>
        <w:r w:rsidR="00EA6C40" w:rsidRPr="00007B3E" w:rsidDel="00CB2812">
          <w:delText>r</w:delText>
        </w:r>
        <w:r w:rsidRPr="00007B3E" w:rsidDel="00CB2812">
          <w:delText xml:space="preserve"> les besoins </w:delText>
        </w:r>
        <w:r w:rsidR="00EA6C40" w:rsidRPr="00007B3E" w:rsidDel="00CB2812">
          <w:delText>de financement du pa</w:delText>
        </w:r>
        <w:r w:rsidR="00D62365" w:rsidRPr="00007B3E" w:rsidDel="00CB2812">
          <w:delText>rtenaire</w:delText>
        </w:r>
        <w:r w:rsidRPr="00007B3E" w:rsidDel="00CB2812">
          <w:delText xml:space="preserve"> privé.  </w:delText>
        </w:r>
      </w:del>
    </w:p>
    <w:p w14:paraId="3430653B" w14:textId="3FF73D25" w:rsidR="00A46DC0" w:rsidRPr="00007B3E" w:rsidDel="00CB2812" w:rsidRDefault="00A46DC0" w:rsidP="00CB2812">
      <w:pPr>
        <w:pStyle w:val="ListParagraph"/>
        <w:numPr>
          <w:ilvl w:val="1"/>
          <w:numId w:val="1"/>
        </w:numPr>
        <w:tabs>
          <w:tab w:val="left" w:pos="2730"/>
        </w:tabs>
        <w:spacing w:before="240" w:after="240"/>
        <w:ind w:left="1134"/>
        <w:jc w:val="left"/>
        <w:outlineLvl w:val="2"/>
        <w:rPr>
          <w:del w:id="6057" w:author="Houyem Rais" w:date="2024-02-22T15:03:00Z"/>
        </w:rPr>
        <w:pPrChange w:id="6058" w:author="Houyem Rais" w:date="2024-02-22T15:03:00Z">
          <w:pPr>
            <w:pStyle w:val="ListParagraph"/>
            <w:ind w:left="851"/>
          </w:pPr>
        </w:pPrChange>
      </w:pPr>
      <w:del w:id="6059" w:author="Houyem Rais" w:date="2024-02-22T15:03:00Z">
        <w:r w:rsidRPr="00007B3E" w:rsidDel="00CB2812">
          <w:rPr>
            <w:b/>
          </w:rPr>
          <w:delText>Bancabilité et attractivité pour le secteur public :</w:delText>
        </w:r>
        <w:r w:rsidRPr="00007B3E" w:rsidDel="00CB2812">
          <w:delText xml:space="preserve"> La bancabilité est un concept largement utilisé dans le financement des infrastructures et se réfère à une structure contractuelle/financière qui est évaluée positivement par les prêteurs potentiels d’un projet. Plus particulièrement, les prêteurs potentiels examineront la valeur totale du contrat et le profil de risque des flux de trésorerie du projet. Chaque prêteur a un certain mandat de prêt et est autorisé à fournir des fonds dans une fourchette déterminée</w:delText>
        </w:r>
        <w:r w:rsidR="00DC07F5" w:rsidRPr="00007B3E" w:rsidDel="00CB2812">
          <w:delText xml:space="preserve"> (par exemple pas plus de </w:delText>
        </w:r>
        <w:r w:rsidR="00100127" w:rsidRPr="00007B3E" w:rsidDel="00CB2812">
          <w:delText>2</w:delText>
        </w:r>
        <w:r w:rsidR="00234BE1" w:rsidRPr="00007B3E" w:rsidDel="00CB2812">
          <w:delText>0 millions de dollars par projet</w:delText>
        </w:r>
        <w:r w:rsidR="00100127" w:rsidRPr="00007B3E" w:rsidDel="00CB2812">
          <w:delText xml:space="preserve"> en Tunisie</w:delText>
        </w:r>
        <w:r w:rsidR="00234BE1" w:rsidRPr="00007B3E" w:rsidDel="00CB2812">
          <w:delText>)</w:delText>
        </w:r>
        <w:r w:rsidRPr="00007B3E" w:rsidDel="00CB2812">
          <w:delText xml:space="preserve">. L’augmentation du montant total du </w:delText>
        </w:r>
        <w:r w:rsidR="00234BE1" w:rsidRPr="00007B3E" w:rsidDel="00CB2812">
          <w:delText xml:space="preserve">besoin en financement privé </w:delText>
        </w:r>
        <w:r w:rsidRPr="00007B3E" w:rsidDel="00CB2812">
          <w:delText xml:space="preserve">au-delà d’une limite </w:delText>
        </w:r>
        <w:r w:rsidR="00234BE1" w:rsidRPr="00007B3E" w:rsidDel="00CB2812">
          <w:delText xml:space="preserve">(par exemple </w:delText>
        </w:r>
        <w:r w:rsidR="00100127" w:rsidRPr="00007B3E" w:rsidDel="00CB2812">
          <w:delText xml:space="preserve">150 millions de dollars) </w:delText>
        </w:r>
        <w:r w:rsidRPr="00007B3E" w:rsidDel="00CB2812">
          <w:delText xml:space="preserve">peut dissuader certains prêteurs de participer au projet. En outre, l’allocation des risques est importante du point de vue de l’analyse du risque de crédit. Les prêteurs envisageront d’engager leurs fonds dans des projets qui leur offrent les garanties les plus élevées et d’allouer au </w:delText>
        </w:r>
        <w:r w:rsidR="00100127" w:rsidRPr="00007B3E" w:rsidDel="00CB2812">
          <w:delText>partenaire</w:delText>
        </w:r>
        <w:r w:rsidRPr="00007B3E" w:rsidDel="00CB2812">
          <w:delText xml:space="preserve"> privé </w:delText>
        </w:r>
        <w:r w:rsidR="00100127" w:rsidRPr="00007B3E" w:rsidDel="00CB2812">
          <w:delText>d</w:delText>
        </w:r>
        <w:r w:rsidRPr="00007B3E" w:rsidDel="00CB2812">
          <w:delText>es risques qu</w:delText>
        </w:r>
        <w:r w:rsidR="00100127" w:rsidRPr="00007B3E" w:rsidDel="00CB2812">
          <w:delText>’</w:delText>
        </w:r>
        <w:r w:rsidRPr="00007B3E" w:rsidDel="00CB2812">
          <w:delText>i</w:delText>
        </w:r>
        <w:r w:rsidR="00100127" w:rsidRPr="00007B3E" w:rsidDel="00CB2812">
          <w:delText>l peut gérer</w:delText>
        </w:r>
        <w:r w:rsidRPr="00007B3E" w:rsidDel="00CB2812">
          <w:delText xml:space="preserve">. Nonobstant ce qui précède, la rentabilité </w:delText>
        </w:r>
        <w:r w:rsidR="008E7592" w:rsidRPr="00007B3E" w:rsidDel="00CB2812">
          <w:delText>exigée</w:delText>
        </w:r>
        <w:r w:rsidRPr="00007B3E" w:rsidDel="00CB2812">
          <w:delText xml:space="preserve"> par les investisseurs privés </w:delText>
        </w:r>
        <w:r w:rsidR="008E7592" w:rsidRPr="00007B3E" w:rsidDel="00CB2812">
          <w:delText>augmentera</w:delText>
        </w:r>
        <w:r w:rsidRPr="00007B3E" w:rsidDel="00CB2812">
          <w:delText xml:space="preserve"> </w:delText>
        </w:r>
        <w:r w:rsidR="008E7592" w:rsidRPr="00007B3E" w:rsidDel="00CB2812">
          <w:delText>à mesure que</w:delText>
        </w:r>
        <w:r w:rsidRPr="00007B3E" w:rsidDel="00CB2812">
          <w:delText xml:space="preserve"> </w:delText>
        </w:r>
        <w:r w:rsidR="008E7592" w:rsidRPr="00007B3E" w:rsidDel="00CB2812">
          <w:delText>les</w:delText>
        </w:r>
        <w:r w:rsidRPr="00007B3E" w:rsidDel="00CB2812">
          <w:delText xml:space="preserve"> risque</w:delText>
        </w:r>
        <w:r w:rsidR="008E7592" w:rsidRPr="00007B3E" w:rsidDel="00CB2812">
          <w:delText xml:space="preserve">s </w:delText>
        </w:r>
        <w:r w:rsidR="00B1183B" w:rsidRPr="00007B3E" w:rsidDel="00CB2812">
          <w:delText>du projet augmentent</w:delText>
        </w:r>
        <w:r w:rsidRPr="00007B3E" w:rsidDel="00CB2812">
          <w:delText>.</w:delText>
        </w:r>
        <w:r w:rsidR="00B1183B" w:rsidRPr="00007B3E" w:rsidDel="00CB2812">
          <w:delText xml:space="preserve">  </w:delText>
        </w:r>
      </w:del>
    </w:p>
    <w:p w14:paraId="5DF56ADC" w14:textId="4109419F" w:rsidR="00A46DC0" w:rsidRPr="00007B3E" w:rsidDel="00CB2812" w:rsidRDefault="00A46DC0" w:rsidP="00CB2812">
      <w:pPr>
        <w:numPr>
          <w:ilvl w:val="1"/>
          <w:numId w:val="1"/>
        </w:numPr>
        <w:tabs>
          <w:tab w:val="left" w:pos="2730"/>
        </w:tabs>
        <w:spacing w:before="240" w:after="240"/>
        <w:ind w:left="1134"/>
        <w:jc w:val="left"/>
        <w:outlineLvl w:val="2"/>
        <w:rPr>
          <w:del w:id="6060" w:author="Houyem Rais" w:date="2024-02-22T15:03:00Z"/>
        </w:rPr>
        <w:pPrChange w:id="6061" w:author="Houyem Rais" w:date="2024-02-22T15:03:00Z">
          <w:pPr/>
        </w:pPrChange>
      </w:pPr>
      <w:del w:id="6062" w:author="Houyem Rais" w:date="2024-02-22T15:03:00Z">
        <w:r w:rsidRPr="00007B3E" w:rsidDel="00CB2812">
          <w:delText xml:space="preserve">Cette section fournit les résultats de l’exercice de modélisation financière approfondi. L’objectif est </w:delText>
        </w:r>
        <w:r w:rsidR="0037475F" w:rsidRPr="00007B3E" w:rsidDel="00CB2812">
          <w:delText xml:space="preserve">de présenter les </w:delText>
        </w:r>
        <w:r w:rsidR="006B6D6B" w:rsidRPr="00007B3E" w:rsidDel="00CB2812">
          <w:delText>principales hypothèses et les principaux résultats pour chacune des options PPP envisagées</w:delText>
        </w:r>
        <w:r w:rsidRPr="00007B3E" w:rsidDel="00CB2812">
          <w:delText>.</w:delText>
        </w:r>
        <w:r w:rsidR="006B6D6B" w:rsidRPr="00007B3E" w:rsidDel="00CB2812">
          <w:delText xml:space="preserve"> </w:delText>
        </w:r>
        <w:r w:rsidRPr="00007B3E" w:rsidDel="00CB2812">
          <w:delText xml:space="preserve">Plus particulièrement, cette section présente les hypothèses de base qui ont été utilisées pour déterminer la </w:delText>
        </w:r>
        <w:r w:rsidRPr="00007B3E" w:rsidDel="00CB2812">
          <w:rPr>
            <w:i/>
            <w:iCs/>
          </w:rPr>
          <w:delText>Value for Money</w:delText>
        </w:r>
        <w:r w:rsidRPr="00007B3E" w:rsidDel="00CB2812">
          <w:delText xml:space="preserve"> de chaque option PPP considérée. La section donne un aperçu des besoins de financement du projet, les sources de financement utilisées ainsi que la structure de capital utilisée.</w:delText>
        </w:r>
      </w:del>
    </w:p>
    <w:p w14:paraId="2B1153B0" w14:textId="4C0157A7" w:rsidR="00A46DC0" w:rsidRPr="00007B3E" w:rsidDel="00CB2812" w:rsidRDefault="00A46DC0" w:rsidP="00CB2812">
      <w:pPr>
        <w:pStyle w:val="Titre31"/>
        <w:numPr>
          <w:ilvl w:val="1"/>
          <w:numId w:val="1"/>
        </w:numPr>
        <w:tabs>
          <w:tab w:val="left" w:pos="2730"/>
        </w:tabs>
        <w:ind w:left="1134"/>
        <w:outlineLvl w:val="2"/>
        <w:rPr>
          <w:del w:id="6063" w:author="Houyem Rais" w:date="2024-02-22T15:03:00Z"/>
        </w:rPr>
        <w:pPrChange w:id="6064" w:author="Houyem Rais" w:date="2024-02-22T15:03:00Z">
          <w:pPr>
            <w:pStyle w:val="Titre31"/>
          </w:pPr>
        </w:pPrChange>
      </w:pPr>
      <w:del w:id="6065" w:author="Houyem Rais" w:date="2024-02-22T15:03:00Z">
        <w:r w:rsidRPr="00007B3E" w:rsidDel="00CB2812">
          <w:delText>Hypothèses du modèle financier</w:delText>
        </w:r>
      </w:del>
    </w:p>
    <w:p w14:paraId="52C451A4" w14:textId="07B01643" w:rsidR="00A46DC0" w:rsidRPr="00007B3E" w:rsidDel="00CB2812" w:rsidRDefault="00A46DC0" w:rsidP="00CB2812">
      <w:pPr>
        <w:pStyle w:val="Titre41"/>
        <w:numPr>
          <w:ilvl w:val="1"/>
          <w:numId w:val="1"/>
        </w:numPr>
        <w:tabs>
          <w:tab w:val="left" w:pos="2730"/>
        </w:tabs>
        <w:ind w:left="1134"/>
        <w:outlineLvl w:val="2"/>
        <w:rPr>
          <w:del w:id="6066" w:author="Houyem Rais" w:date="2024-02-22T15:03:00Z"/>
          <w:lang w:val="fr-FR"/>
        </w:rPr>
        <w:pPrChange w:id="6067" w:author="Houyem Rais" w:date="2024-02-22T15:03:00Z">
          <w:pPr>
            <w:pStyle w:val="Titre41"/>
          </w:pPr>
        </w:pPrChange>
      </w:pPr>
      <w:bookmarkStart w:id="6068" w:name="_Toc158885014"/>
      <w:del w:id="6069" w:author="Houyem Rais" w:date="2024-02-22T15:03:00Z">
        <w:r w:rsidRPr="00007B3E" w:rsidDel="00CB2812">
          <w:rPr>
            <w:lang w:val="fr-FR"/>
          </w:rPr>
          <w:delText>Le plan d’investissement du projet</w:delText>
        </w:r>
        <w:bookmarkEnd w:id="6068"/>
      </w:del>
    </w:p>
    <w:p w14:paraId="507CDE17" w14:textId="14087453" w:rsidR="00A46DC0" w:rsidRPr="00007B3E" w:rsidDel="00CB2812" w:rsidRDefault="00A46DC0" w:rsidP="00CB2812">
      <w:pPr>
        <w:numPr>
          <w:ilvl w:val="1"/>
          <w:numId w:val="1"/>
        </w:numPr>
        <w:tabs>
          <w:tab w:val="left" w:pos="2730"/>
        </w:tabs>
        <w:spacing w:before="240" w:after="240"/>
        <w:ind w:left="1134"/>
        <w:jc w:val="left"/>
        <w:outlineLvl w:val="2"/>
        <w:rPr>
          <w:del w:id="6070" w:author="Houyem Rais" w:date="2024-02-22T15:03:00Z"/>
        </w:rPr>
        <w:pPrChange w:id="6071" w:author="Houyem Rais" w:date="2024-02-22T15:03:00Z">
          <w:pPr/>
        </w:pPrChange>
      </w:pPr>
      <w:del w:id="6072" w:author="Houyem Rais" w:date="2024-02-22T15:03:00Z">
        <w:r w:rsidRPr="00007B3E" w:rsidDel="00CB2812">
          <w:delText>Les coûts d’investissement du projet</w:delText>
        </w:r>
        <w:r w:rsidR="00680BE7" w:rsidRPr="00007B3E" w:rsidDel="00CB2812">
          <w:delText>, selon les estimations préliminaires,</w:delText>
        </w:r>
        <w:r w:rsidRPr="00007B3E" w:rsidDel="00CB2812">
          <w:delText xml:space="preserve"> sont synthétisés dans le tableau suivant.</w:delText>
        </w:r>
      </w:del>
    </w:p>
    <w:p w14:paraId="6160E634" w14:textId="6F29A117" w:rsidR="00A46DC0" w:rsidRPr="00007B3E" w:rsidDel="00CB2812" w:rsidRDefault="00A46DC0" w:rsidP="00CB2812">
      <w:pPr>
        <w:pStyle w:val="Caption"/>
        <w:numPr>
          <w:ilvl w:val="1"/>
          <w:numId w:val="1"/>
        </w:numPr>
        <w:tabs>
          <w:tab w:val="left" w:pos="2730"/>
        </w:tabs>
        <w:spacing w:before="240" w:after="240"/>
        <w:ind w:left="1134"/>
        <w:jc w:val="left"/>
        <w:outlineLvl w:val="2"/>
        <w:rPr>
          <w:del w:id="6073" w:author="Houyem Rais" w:date="2024-02-22T15:03:00Z"/>
        </w:rPr>
        <w:pPrChange w:id="6074" w:author="Houyem Rais" w:date="2024-02-22T15:03:00Z">
          <w:pPr>
            <w:pStyle w:val="Caption"/>
          </w:pPr>
        </w:pPrChange>
      </w:pPr>
      <w:bookmarkStart w:id="6075" w:name="_Toc158885065"/>
      <w:del w:id="607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30</w:delText>
        </w:r>
        <w:r w:rsidDel="00CB2812">
          <w:rPr>
            <w:noProof/>
          </w:rPr>
          <w:fldChar w:fldCharType="end"/>
        </w:r>
        <w:r w:rsidRPr="00007B3E" w:rsidDel="00CB2812">
          <w:delText xml:space="preserve"> Coûts d’investissement du Barreau Est</w:delText>
        </w:r>
      </w:del>
      <w:ins w:id="6077" w:author="Farouk Bouhafs" w:date="2024-02-15T10:00:00Z">
        <w:del w:id="6078" w:author="Houyem Rais" w:date="2024-02-22T15:03:00Z">
          <w:r w:rsidR="005D3272" w:rsidDel="00CB2812">
            <w:delText xml:space="preserve"> (DT, CE 2023)</w:delText>
          </w:r>
        </w:del>
      </w:ins>
      <w:bookmarkEnd w:id="6075"/>
    </w:p>
    <w:tbl>
      <w:tblPr>
        <w:tblStyle w:val="TableGrid"/>
        <w:tblW w:w="0" w:type="auto"/>
        <w:tblLook w:val="04A0" w:firstRow="1" w:lastRow="0" w:firstColumn="1" w:lastColumn="0" w:noHBand="0" w:noVBand="1"/>
      </w:tblPr>
      <w:tblGrid>
        <w:gridCol w:w="6691"/>
        <w:gridCol w:w="2371"/>
      </w:tblGrid>
      <w:tr w:rsidR="00A46DC0" w:rsidRPr="00007B3E" w:rsidDel="00CB2812" w14:paraId="61CCE622" w14:textId="33EB1903" w:rsidTr="00EB1C16">
        <w:trPr>
          <w:trHeight w:val="46"/>
          <w:tblHeader/>
          <w:del w:id="6079" w:author="Houyem Rais" w:date="2024-02-22T15:03:00Z"/>
        </w:trPr>
        <w:tc>
          <w:tcPr>
            <w:tcW w:w="6941" w:type="dxa"/>
            <w:shd w:val="clear" w:color="auto" w:fill="B4C6E7"/>
            <w:noWrap/>
            <w:hideMark/>
          </w:tcPr>
          <w:p w14:paraId="5D6C4E87" w14:textId="0307391D" w:rsidR="00A46DC0" w:rsidRPr="00007B3E" w:rsidDel="00CB2812" w:rsidRDefault="00A46DC0" w:rsidP="00CB2812">
            <w:pPr>
              <w:numPr>
                <w:ilvl w:val="1"/>
                <w:numId w:val="1"/>
              </w:numPr>
              <w:tabs>
                <w:tab w:val="left" w:pos="2730"/>
              </w:tabs>
              <w:spacing w:before="240" w:after="240"/>
              <w:ind w:left="1134"/>
              <w:jc w:val="left"/>
              <w:outlineLvl w:val="2"/>
              <w:rPr>
                <w:del w:id="6080" w:author="Houyem Rais" w:date="2024-02-22T15:03:00Z"/>
                <w:b/>
                <w:bCs/>
                <w:lang w:val="fr-FR"/>
              </w:rPr>
              <w:pPrChange w:id="6081" w:author="Houyem Rais" w:date="2024-02-22T15:03:00Z">
                <w:pPr>
                  <w:spacing w:before="40" w:after="60"/>
                </w:pPr>
              </w:pPrChange>
            </w:pPr>
            <w:del w:id="6082" w:author="Houyem Rais" w:date="2024-02-22T15:03:00Z">
              <w:r w:rsidRPr="00007B3E" w:rsidDel="00CB2812">
                <w:rPr>
                  <w:b/>
                  <w:bCs/>
                  <w:lang w:val="fr-FR"/>
                </w:rPr>
                <w:delText>Libellé</w:delText>
              </w:r>
            </w:del>
          </w:p>
        </w:tc>
        <w:tc>
          <w:tcPr>
            <w:tcW w:w="2121" w:type="dxa"/>
            <w:shd w:val="clear" w:color="auto" w:fill="B4C6E7" w:themeFill="accent1" w:themeFillTint="66"/>
            <w:noWrap/>
            <w:hideMark/>
          </w:tcPr>
          <w:p w14:paraId="1F0D71A1" w14:textId="03CEE9C7" w:rsidR="00A46DC0" w:rsidRPr="00007B3E" w:rsidDel="00CB2812" w:rsidRDefault="00A46DC0" w:rsidP="00CB2812">
            <w:pPr>
              <w:numPr>
                <w:ilvl w:val="1"/>
                <w:numId w:val="1"/>
              </w:numPr>
              <w:tabs>
                <w:tab w:val="left" w:pos="2730"/>
              </w:tabs>
              <w:spacing w:before="240" w:after="240"/>
              <w:ind w:left="1134"/>
              <w:jc w:val="left"/>
              <w:outlineLvl w:val="2"/>
              <w:rPr>
                <w:del w:id="6083" w:author="Houyem Rais" w:date="2024-02-22T15:03:00Z"/>
                <w:b/>
                <w:bCs/>
                <w:lang w:val="fr-FR"/>
              </w:rPr>
              <w:pPrChange w:id="6084" w:author="Houyem Rais" w:date="2024-02-22T15:03:00Z">
                <w:pPr>
                  <w:spacing w:before="40" w:after="60"/>
                </w:pPr>
              </w:pPrChange>
            </w:pPr>
            <w:del w:id="6085" w:author="Houyem Rais" w:date="2024-02-22T15:03:00Z">
              <w:r w:rsidRPr="00007B3E" w:rsidDel="00CB2812">
                <w:rPr>
                  <w:b/>
                  <w:bCs/>
                  <w:lang w:val="fr-FR"/>
                </w:rPr>
                <w:delText>Total en DT (HTVA)</w:delText>
              </w:r>
            </w:del>
          </w:p>
        </w:tc>
      </w:tr>
      <w:tr w:rsidR="00A46DC0" w:rsidRPr="00007B3E" w:rsidDel="00CB2812" w14:paraId="3215366B" w14:textId="31B54890">
        <w:trPr>
          <w:trHeight w:val="300"/>
          <w:del w:id="6086" w:author="Houyem Rais" w:date="2024-02-22T15:03:00Z"/>
        </w:trPr>
        <w:tc>
          <w:tcPr>
            <w:tcW w:w="6941" w:type="dxa"/>
            <w:noWrap/>
            <w:hideMark/>
          </w:tcPr>
          <w:p w14:paraId="0CA58C7B" w14:textId="62D78A76" w:rsidR="00A46DC0" w:rsidRPr="00007B3E" w:rsidDel="00CB2812" w:rsidRDefault="00A46DC0" w:rsidP="00CB2812">
            <w:pPr>
              <w:numPr>
                <w:ilvl w:val="1"/>
                <w:numId w:val="1"/>
              </w:numPr>
              <w:tabs>
                <w:tab w:val="left" w:pos="2730"/>
              </w:tabs>
              <w:spacing w:before="240" w:after="240"/>
              <w:ind w:left="1134"/>
              <w:jc w:val="left"/>
              <w:outlineLvl w:val="2"/>
              <w:rPr>
                <w:del w:id="6087" w:author="Houyem Rais" w:date="2024-02-22T15:03:00Z"/>
                <w:lang w:val="fr-FR"/>
              </w:rPr>
              <w:pPrChange w:id="6088" w:author="Houyem Rais" w:date="2024-02-22T15:03:00Z">
                <w:pPr>
                  <w:spacing w:before="40" w:after="60"/>
                </w:pPr>
              </w:pPrChange>
            </w:pPr>
            <w:del w:id="6089" w:author="Houyem Rais" w:date="2024-02-22T15:03:00Z">
              <w:r w:rsidRPr="00007B3E" w:rsidDel="00CB2812">
                <w:rPr>
                  <w:lang w:val="fr-FR"/>
                </w:rPr>
                <w:delText>Installation de chantier</w:delText>
              </w:r>
            </w:del>
          </w:p>
        </w:tc>
        <w:tc>
          <w:tcPr>
            <w:tcW w:w="2121" w:type="dxa"/>
            <w:noWrap/>
            <w:hideMark/>
          </w:tcPr>
          <w:p w14:paraId="460B1443" w14:textId="31C01A14" w:rsidR="00A46DC0" w:rsidRPr="00007B3E" w:rsidDel="00CB2812" w:rsidRDefault="00A46DC0" w:rsidP="00CB2812">
            <w:pPr>
              <w:numPr>
                <w:ilvl w:val="1"/>
                <w:numId w:val="1"/>
              </w:numPr>
              <w:tabs>
                <w:tab w:val="left" w:pos="2730"/>
              </w:tabs>
              <w:spacing w:before="240" w:after="240"/>
              <w:ind w:left="1134"/>
              <w:jc w:val="left"/>
              <w:outlineLvl w:val="2"/>
              <w:rPr>
                <w:del w:id="6090" w:author="Houyem Rais" w:date="2024-02-22T15:03:00Z"/>
                <w:lang w:val="fr-FR"/>
              </w:rPr>
              <w:pPrChange w:id="6091" w:author="Houyem Rais" w:date="2024-02-22T15:03:00Z">
                <w:pPr>
                  <w:spacing w:before="40" w:after="60"/>
                  <w:jc w:val="right"/>
                </w:pPr>
              </w:pPrChange>
            </w:pPr>
            <w:del w:id="6092" w:author="Houyem Rais" w:date="2024-02-22T15:03:00Z">
              <w:r w:rsidRPr="00007B3E" w:rsidDel="00CB2812">
                <w:rPr>
                  <w:lang w:val="fr-FR"/>
                </w:rPr>
                <w:delText>28 000 000</w:delText>
              </w:r>
            </w:del>
          </w:p>
        </w:tc>
      </w:tr>
      <w:tr w:rsidR="00A46DC0" w:rsidRPr="00007B3E" w:rsidDel="00CB2812" w14:paraId="10887B1A" w14:textId="4201B477">
        <w:trPr>
          <w:trHeight w:val="300"/>
          <w:del w:id="6093" w:author="Houyem Rais" w:date="2024-02-22T15:03:00Z"/>
        </w:trPr>
        <w:tc>
          <w:tcPr>
            <w:tcW w:w="6941" w:type="dxa"/>
            <w:noWrap/>
            <w:hideMark/>
          </w:tcPr>
          <w:p w14:paraId="72D565CF" w14:textId="23DCDC17" w:rsidR="00A46DC0" w:rsidRPr="00007B3E" w:rsidDel="00CB2812" w:rsidRDefault="00A46DC0" w:rsidP="00CB2812">
            <w:pPr>
              <w:numPr>
                <w:ilvl w:val="1"/>
                <w:numId w:val="1"/>
              </w:numPr>
              <w:tabs>
                <w:tab w:val="left" w:pos="2730"/>
              </w:tabs>
              <w:spacing w:before="240" w:after="240"/>
              <w:ind w:left="1134"/>
              <w:jc w:val="left"/>
              <w:outlineLvl w:val="2"/>
              <w:rPr>
                <w:del w:id="6094" w:author="Houyem Rais" w:date="2024-02-22T15:03:00Z"/>
                <w:lang w:val="fr-FR"/>
              </w:rPr>
              <w:pPrChange w:id="6095" w:author="Houyem Rais" w:date="2024-02-22T15:03:00Z">
                <w:pPr>
                  <w:spacing w:before="40" w:after="60"/>
                </w:pPr>
              </w:pPrChange>
            </w:pPr>
            <w:del w:id="6096" w:author="Houyem Rais" w:date="2024-02-22T15:03:00Z">
              <w:r w:rsidRPr="00007B3E" w:rsidDel="00CB2812">
                <w:rPr>
                  <w:lang w:val="fr-FR"/>
                </w:rPr>
                <w:delText>Dégagement des emprises</w:delText>
              </w:r>
            </w:del>
          </w:p>
        </w:tc>
        <w:tc>
          <w:tcPr>
            <w:tcW w:w="2121" w:type="dxa"/>
            <w:noWrap/>
            <w:hideMark/>
          </w:tcPr>
          <w:p w14:paraId="7FAFA637" w14:textId="32961072" w:rsidR="00A46DC0" w:rsidRPr="00007B3E" w:rsidDel="00CB2812" w:rsidRDefault="00A46DC0" w:rsidP="00CB2812">
            <w:pPr>
              <w:numPr>
                <w:ilvl w:val="1"/>
                <w:numId w:val="1"/>
              </w:numPr>
              <w:tabs>
                <w:tab w:val="left" w:pos="2730"/>
              </w:tabs>
              <w:spacing w:before="240" w:after="240"/>
              <w:ind w:left="1134"/>
              <w:jc w:val="left"/>
              <w:outlineLvl w:val="2"/>
              <w:rPr>
                <w:del w:id="6097" w:author="Houyem Rais" w:date="2024-02-22T15:03:00Z"/>
                <w:lang w:val="fr-FR"/>
              </w:rPr>
              <w:pPrChange w:id="6098" w:author="Houyem Rais" w:date="2024-02-22T15:03:00Z">
                <w:pPr>
                  <w:spacing w:before="40" w:after="60"/>
                  <w:jc w:val="right"/>
                </w:pPr>
              </w:pPrChange>
            </w:pPr>
            <w:del w:id="6099" w:author="Houyem Rais" w:date="2024-02-22T15:03:00Z">
              <w:r w:rsidRPr="00007B3E" w:rsidDel="00CB2812">
                <w:rPr>
                  <w:lang w:val="fr-FR"/>
                </w:rPr>
                <w:delText>4 000 000</w:delText>
              </w:r>
            </w:del>
          </w:p>
        </w:tc>
      </w:tr>
      <w:tr w:rsidR="00A46DC0" w:rsidRPr="00007B3E" w:rsidDel="00CB2812" w14:paraId="1368AC2E" w14:textId="07161DA8">
        <w:trPr>
          <w:trHeight w:val="300"/>
          <w:del w:id="6100" w:author="Houyem Rais" w:date="2024-02-22T15:03:00Z"/>
        </w:trPr>
        <w:tc>
          <w:tcPr>
            <w:tcW w:w="6941" w:type="dxa"/>
            <w:noWrap/>
            <w:hideMark/>
          </w:tcPr>
          <w:p w14:paraId="5EE7564E" w14:textId="624A23A7" w:rsidR="00A46DC0" w:rsidRPr="00007B3E" w:rsidDel="00CB2812" w:rsidRDefault="00A46DC0" w:rsidP="00CB2812">
            <w:pPr>
              <w:numPr>
                <w:ilvl w:val="1"/>
                <w:numId w:val="1"/>
              </w:numPr>
              <w:tabs>
                <w:tab w:val="left" w:pos="2730"/>
              </w:tabs>
              <w:spacing w:before="240" w:after="240"/>
              <w:ind w:left="1134"/>
              <w:jc w:val="left"/>
              <w:outlineLvl w:val="2"/>
              <w:rPr>
                <w:del w:id="6101" w:author="Houyem Rais" w:date="2024-02-22T15:03:00Z"/>
                <w:lang w:val="fr-FR"/>
              </w:rPr>
              <w:pPrChange w:id="6102" w:author="Houyem Rais" w:date="2024-02-22T15:03:00Z">
                <w:pPr>
                  <w:spacing w:before="40" w:after="60"/>
                </w:pPr>
              </w:pPrChange>
            </w:pPr>
            <w:del w:id="6103" w:author="Houyem Rais" w:date="2024-02-22T15:03:00Z">
              <w:r w:rsidRPr="00007B3E" w:rsidDel="00CB2812">
                <w:rPr>
                  <w:lang w:val="fr-FR"/>
                </w:rPr>
                <w:delText>Terrassements généraux</w:delText>
              </w:r>
            </w:del>
          </w:p>
        </w:tc>
        <w:tc>
          <w:tcPr>
            <w:tcW w:w="2121" w:type="dxa"/>
            <w:noWrap/>
            <w:hideMark/>
          </w:tcPr>
          <w:p w14:paraId="6BE6E193" w14:textId="1DDB74A2" w:rsidR="00A46DC0" w:rsidRPr="00007B3E" w:rsidDel="00CB2812" w:rsidRDefault="00A46DC0" w:rsidP="00CB2812">
            <w:pPr>
              <w:numPr>
                <w:ilvl w:val="1"/>
                <w:numId w:val="1"/>
              </w:numPr>
              <w:tabs>
                <w:tab w:val="left" w:pos="2730"/>
              </w:tabs>
              <w:spacing w:before="240" w:after="240"/>
              <w:ind w:left="1134"/>
              <w:jc w:val="left"/>
              <w:outlineLvl w:val="2"/>
              <w:rPr>
                <w:del w:id="6104" w:author="Houyem Rais" w:date="2024-02-22T15:03:00Z"/>
                <w:lang w:val="fr-FR"/>
              </w:rPr>
              <w:pPrChange w:id="6105" w:author="Houyem Rais" w:date="2024-02-22T15:03:00Z">
                <w:pPr>
                  <w:spacing w:before="40" w:after="60"/>
                  <w:jc w:val="right"/>
                </w:pPr>
              </w:pPrChange>
            </w:pPr>
            <w:del w:id="6106" w:author="Houyem Rais" w:date="2024-02-22T15:03:00Z">
              <w:r w:rsidRPr="00007B3E" w:rsidDel="00CB2812">
                <w:rPr>
                  <w:lang w:val="fr-FR"/>
                </w:rPr>
                <w:delText>116 790 000</w:delText>
              </w:r>
            </w:del>
          </w:p>
        </w:tc>
      </w:tr>
      <w:tr w:rsidR="00A46DC0" w:rsidRPr="00007B3E" w:rsidDel="00CB2812" w14:paraId="1BAB726B" w14:textId="109B5E9E">
        <w:trPr>
          <w:trHeight w:val="300"/>
          <w:del w:id="6107" w:author="Houyem Rais" w:date="2024-02-22T15:03:00Z"/>
        </w:trPr>
        <w:tc>
          <w:tcPr>
            <w:tcW w:w="6941" w:type="dxa"/>
            <w:noWrap/>
            <w:hideMark/>
          </w:tcPr>
          <w:p w14:paraId="31A22A37" w14:textId="1EC8A7D0" w:rsidR="00A46DC0" w:rsidRPr="00007B3E" w:rsidDel="00CB2812" w:rsidRDefault="00A46DC0" w:rsidP="00CB2812">
            <w:pPr>
              <w:numPr>
                <w:ilvl w:val="1"/>
                <w:numId w:val="1"/>
              </w:numPr>
              <w:tabs>
                <w:tab w:val="left" w:pos="2730"/>
              </w:tabs>
              <w:spacing w:before="240" w:after="240"/>
              <w:ind w:left="1134"/>
              <w:jc w:val="left"/>
              <w:outlineLvl w:val="2"/>
              <w:rPr>
                <w:del w:id="6108" w:author="Houyem Rais" w:date="2024-02-22T15:03:00Z"/>
                <w:lang w:val="fr-FR"/>
              </w:rPr>
              <w:pPrChange w:id="6109" w:author="Houyem Rais" w:date="2024-02-22T15:03:00Z">
                <w:pPr>
                  <w:spacing w:before="40" w:after="60"/>
                </w:pPr>
              </w:pPrChange>
            </w:pPr>
            <w:del w:id="6110" w:author="Houyem Rais" w:date="2024-02-22T15:03:00Z">
              <w:r w:rsidRPr="00007B3E" w:rsidDel="00CB2812">
                <w:rPr>
                  <w:lang w:val="fr-FR"/>
                </w:rPr>
                <w:delText>Plateforme ferroviaire</w:delText>
              </w:r>
            </w:del>
          </w:p>
        </w:tc>
        <w:tc>
          <w:tcPr>
            <w:tcW w:w="2121" w:type="dxa"/>
            <w:noWrap/>
            <w:hideMark/>
          </w:tcPr>
          <w:p w14:paraId="353A6117" w14:textId="686F4AF4" w:rsidR="00A46DC0" w:rsidRPr="00007B3E" w:rsidDel="00CB2812" w:rsidRDefault="00A46DC0" w:rsidP="00CB2812">
            <w:pPr>
              <w:numPr>
                <w:ilvl w:val="1"/>
                <w:numId w:val="1"/>
              </w:numPr>
              <w:tabs>
                <w:tab w:val="left" w:pos="2730"/>
              </w:tabs>
              <w:spacing w:before="240" w:after="240"/>
              <w:ind w:left="1134"/>
              <w:jc w:val="left"/>
              <w:outlineLvl w:val="2"/>
              <w:rPr>
                <w:del w:id="6111" w:author="Houyem Rais" w:date="2024-02-22T15:03:00Z"/>
                <w:lang w:val="fr-FR"/>
              </w:rPr>
              <w:pPrChange w:id="6112" w:author="Houyem Rais" w:date="2024-02-22T15:03:00Z">
                <w:pPr>
                  <w:spacing w:before="40" w:after="60"/>
                  <w:jc w:val="right"/>
                </w:pPr>
              </w:pPrChange>
            </w:pPr>
            <w:del w:id="6113" w:author="Houyem Rais" w:date="2024-02-22T15:03:00Z">
              <w:r w:rsidRPr="00007B3E" w:rsidDel="00CB2812">
                <w:rPr>
                  <w:lang w:val="fr-FR"/>
                </w:rPr>
                <w:delText>208 630 000</w:delText>
              </w:r>
            </w:del>
          </w:p>
        </w:tc>
      </w:tr>
      <w:tr w:rsidR="00A46DC0" w:rsidRPr="00007B3E" w:rsidDel="00CB2812" w14:paraId="654CBBEF" w14:textId="7091563B">
        <w:trPr>
          <w:trHeight w:val="300"/>
          <w:del w:id="6114" w:author="Houyem Rais" w:date="2024-02-22T15:03:00Z"/>
        </w:trPr>
        <w:tc>
          <w:tcPr>
            <w:tcW w:w="6941" w:type="dxa"/>
            <w:hideMark/>
          </w:tcPr>
          <w:p w14:paraId="1B513C27" w14:textId="3C8F81FD" w:rsidR="00A46DC0" w:rsidRPr="00007B3E" w:rsidDel="00CB2812" w:rsidRDefault="00A46DC0" w:rsidP="00CB2812">
            <w:pPr>
              <w:numPr>
                <w:ilvl w:val="1"/>
                <w:numId w:val="1"/>
              </w:numPr>
              <w:tabs>
                <w:tab w:val="left" w:pos="2730"/>
              </w:tabs>
              <w:spacing w:before="240" w:after="240"/>
              <w:ind w:left="1134"/>
              <w:jc w:val="left"/>
              <w:outlineLvl w:val="2"/>
              <w:rPr>
                <w:del w:id="6115" w:author="Houyem Rais" w:date="2024-02-22T15:03:00Z"/>
                <w:lang w:val="fr-FR"/>
              </w:rPr>
              <w:pPrChange w:id="6116" w:author="Houyem Rais" w:date="2024-02-22T15:03:00Z">
                <w:pPr>
                  <w:spacing w:before="40" w:after="60"/>
                </w:pPr>
              </w:pPrChange>
            </w:pPr>
            <w:del w:id="6117" w:author="Houyem Rais" w:date="2024-02-22T15:03:00Z">
              <w:r w:rsidRPr="00007B3E" w:rsidDel="00CB2812">
                <w:rPr>
                  <w:lang w:val="fr-FR"/>
                </w:rPr>
                <w:delText>Chaussées des rétablissements de communication</w:delText>
              </w:r>
            </w:del>
          </w:p>
        </w:tc>
        <w:tc>
          <w:tcPr>
            <w:tcW w:w="2121" w:type="dxa"/>
            <w:noWrap/>
            <w:hideMark/>
          </w:tcPr>
          <w:p w14:paraId="167D705F" w14:textId="43CED36A" w:rsidR="00A46DC0" w:rsidRPr="00007B3E" w:rsidDel="00CB2812" w:rsidRDefault="00A46DC0" w:rsidP="00CB2812">
            <w:pPr>
              <w:numPr>
                <w:ilvl w:val="1"/>
                <w:numId w:val="1"/>
              </w:numPr>
              <w:tabs>
                <w:tab w:val="left" w:pos="2730"/>
              </w:tabs>
              <w:spacing w:before="240" w:after="240"/>
              <w:ind w:left="1134"/>
              <w:jc w:val="left"/>
              <w:outlineLvl w:val="2"/>
              <w:rPr>
                <w:del w:id="6118" w:author="Houyem Rais" w:date="2024-02-22T15:03:00Z"/>
                <w:lang w:val="fr-FR"/>
              </w:rPr>
              <w:pPrChange w:id="6119" w:author="Houyem Rais" w:date="2024-02-22T15:03:00Z">
                <w:pPr>
                  <w:spacing w:before="40" w:after="60"/>
                  <w:jc w:val="right"/>
                </w:pPr>
              </w:pPrChange>
            </w:pPr>
            <w:del w:id="6120" w:author="Houyem Rais" w:date="2024-02-22T15:03:00Z">
              <w:r w:rsidRPr="00007B3E" w:rsidDel="00CB2812">
                <w:rPr>
                  <w:lang w:val="fr-FR"/>
                </w:rPr>
                <w:delText>3 384 000</w:delText>
              </w:r>
            </w:del>
          </w:p>
        </w:tc>
      </w:tr>
      <w:tr w:rsidR="00A46DC0" w:rsidRPr="00007B3E" w:rsidDel="00CB2812" w14:paraId="3561DF2D" w14:textId="7DCCDE0C">
        <w:trPr>
          <w:trHeight w:val="290"/>
          <w:del w:id="6121" w:author="Houyem Rais" w:date="2024-02-22T15:03:00Z"/>
        </w:trPr>
        <w:tc>
          <w:tcPr>
            <w:tcW w:w="6941" w:type="dxa"/>
            <w:noWrap/>
            <w:hideMark/>
          </w:tcPr>
          <w:p w14:paraId="4BD2AE58" w14:textId="0898DFF7" w:rsidR="00A46DC0" w:rsidRPr="00007B3E" w:rsidDel="00CB2812" w:rsidRDefault="00A46DC0" w:rsidP="00CB2812">
            <w:pPr>
              <w:numPr>
                <w:ilvl w:val="1"/>
                <w:numId w:val="1"/>
              </w:numPr>
              <w:tabs>
                <w:tab w:val="left" w:pos="2730"/>
              </w:tabs>
              <w:spacing w:before="240" w:after="240"/>
              <w:ind w:left="1134"/>
              <w:jc w:val="left"/>
              <w:outlineLvl w:val="2"/>
              <w:rPr>
                <w:del w:id="6122" w:author="Houyem Rais" w:date="2024-02-22T15:03:00Z"/>
                <w:lang w:val="fr-FR"/>
              </w:rPr>
              <w:pPrChange w:id="6123" w:author="Houyem Rais" w:date="2024-02-22T15:03:00Z">
                <w:pPr>
                  <w:spacing w:before="40" w:after="60"/>
                </w:pPr>
              </w:pPrChange>
            </w:pPr>
            <w:del w:id="6124" w:author="Houyem Rais" w:date="2024-02-22T15:03:00Z">
              <w:r w:rsidRPr="00007B3E" w:rsidDel="00CB2812">
                <w:rPr>
                  <w:lang w:val="fr-FR"/>
                </w:rPr>
                <w:delText xml:space="preserve">Travaux de drainage      </w:delText>
              </w:r>
            </w:del>
          </w:p>
        </w:tc>
        <w:tc>
          <w:tcPr>
            <w:tcW w:w="2121" w:type="dxa"/>
            <w:noWrap/>
            <w:hideMark/>
          </w:tcPr>
          <w:p w14:paraId="6C773CBC" w14:textId="5BF269AC" w:rsidR="00A46DC0" w:rsidRPr="00007B3E" w:rsidDel="00CB2812" w:rsidRDefault="00A46DC0" w:rsidP="00CB2812">
            <w:pPr>
              <w:numPr>
                <w:ilvl w:val="1"/>
                <w:numId w:val="1"/>
              </w:numPr>
              <w:tabs>
                <w:tab w:val="left" w:pos="2730"/>
              </w:tabs>
              <w:spacing w:before="240" w:after="240"/>
              <w:ind w:left="1134"/>
              <w:jc w:val="left"/>
              <w:outlineLvl w:val="2"/>
              <w:rPr>
                <w:del w:id="6125" w:author="Houyem Rais" w:date="2024-02-22T15:03:00Z"/>
                <w:lang w:val="fr-FR"/>
              </w:rPr>
              <w:pPrChange w:id="6126" w:author="Houyem Rais" w:date="2024-02-22T15:03:00Z">
                <w:pPr>
                  <w:spacing w:before="40" w:after="60"/>
                  <w:jc w:val="right"/>
                </w:pPr>
              </w:pPrChange>
            </w:pPr>
            <w:del w:id="6127" w:author="Houyem Rais" w:date="2024-02-22T15:03:00Z">
              <w:r w:rsidRPr="00007B3E" w:rsidDel="00CB2812">
                <w:rPr>
                  <w:lang w:val="fr-FR"/>
                </w:rPr>
                <w:delText>1 836 000</w:delText>
              </w:r>
            </w:del>
          </w:p>
        </w:tc>
      </w:tr>
      <w:tr w:rsidR="00A46DC0" w:rsidRPr="00007B3E" w:rsidDel="00CB2812" w14:paraId="503F9B75" w14:textId="3A13D5F8">
        <w:trPr>
          <w:trHeight w:val="300"/>
          <w:del w:id="6128" w:author="Houyem Rais" w:date="2024-02-22T15:03:00Z"/>
        </w:trPr>
        <w:tc>
          <w:tcPr>
            <w:tcW w:w="6941" w:type="dxa"/>
            <w:noWrap/>
            <w:hideMark/>
          </w:tcPr>
          <w:p w14:paraId="06BB83F6" w14:textId="47FB41F6" w:rsidR="00A46DC0" w:rsidRPr="00007B3E" w:rsidDel="00CB2812" w:rsidRDefault="00A46DC0" w:rsidP="00CB2812">
            <w:pPr>
              <w:numPr>
                <w:ilvl w:val="1"/>
                <w:numId w:val="1"/>
              </w:numPr>
              <w:tabs>
                <w:tab w:val="left" w:pos="2730"/>
              </w:tabs>
              <w:spacing w:before="240" w:after="240"/>
              <w:ind w:left="1134"/>
              <w:jc w:val="left"/>
              <w:outlineLvl w:val="2"/>
              <w:rPr>
                <w:del w:id="6129" w:author="Houyem Rais" w:date="2024-02-22T15:03:00Z"/>
                <w:lang w:val="fr-FR"/>
              </w:rPr>
              <w:pPrChange w:id="6130" w:author="Houyem Rais" w:date="2024-02-22T15:03:00Z">
                <w:pPr>
                  <w:spacing w:before="40" w:after="60"/>
                </w:pPr>
              </w:pPrChange>
            </w:pPr>
            <w:del w:id="6131" w:author="Houyem Rais" w:date="2024-02-22T15:03:00Z">
              <w:r w:rsidRPr="00007B3E" w:rsidDel="00CB2812">
                <w:rPr>
                  <w:lang w:val="fr-FR"/>
                </w:rPr>
                <w:delText>Ouvrages d'art</w:delText>
              </w:r>
            </w:del>
          </w:p>
        </w:tc>
        <w:tc>
          <w:tcPr>
            <w:tcW w:w="2121" w:type="dxa"/>
            <w:noWrap/>
            <w:hideMark/>
          </w:tcPr>
          <w:p w14:paraId="62C23A33" w14:textId="5F1B6C3A" w:rsidR="00A46DC0" w:rsidRPr="00007B3E" w:rsidDel="00CB2812" w:rsidRDefault="00A46DC0" w:rsidP="00CB2812">
            <w:pPr>
              <w:numPr>
                <w:ilvl w:val="1"/>
                <w:numId w:val="1"/>
              </w:numPr>
              <w:tabs>
                <w:tab w:val="left" w:pos="2730"/>
              </w:tabs>
              <w:spacing w:before="240" w:after="240"/>
              <w:ind w:left="1134"/>
              <w:jc w:val="left"/>
              <w:outlineLvl w:val="2"/>
              <w:rPr>
                <w:del w:id="6132" w:author="Houyem Rais" w:date="2024-02-22T15:03:00Z"/>
                <w:lang w:val="fr-FR"/>
              </w:rPr>
              <w:pPrChange w:id="6133" w:author="Houyem Rais" w:date="2024-02-22T15:03:00Z">
                <w:pPr>
                  <w:spacing w:before="40" w:after="60"/>
                  <w:jc w:val="right"/>
                </w:pPr>
              </w:pPrChange>
            </w:pPr>
            <w:del w:id="6134" w:author="Houyem Rais" w:date="2024-02-22T15:03:00Z">
              <w:r w:rsidRPr="00007B3E" w:rsidDel="00CB2812">
                <w:rPr>
                  <w:lang w:val="fr-FR"/>
                </w:rPr>
                <w:delText>36 000 000</w:delText>
              </w:r>
            </w:del>
          </w:p>
        </w:tc>
      </w:tr>
      <w:tr w:rsidR="00A46DC0" w:rsidRPr="00007B3E" w:rsidDel="00CB2812" w14:paraId="5DCCDB72" w14:textId="5B66BEE8">
        <w:trPr>
          <w:trHeight w:val="290"/>
          <w:del w:id="6135" w:author="Houyem Rais" w:date="2024-02-22T15:03:00Z"/>
        </w:trPr>
        <w:tc>
          <w:tcPr>
            <w:tcW w:w="6941" w:type="dxa"/>
            <w:noWrap/>
            <w:hideMark/>
          </w:tcPr>
          <w:p w14:paraId="333BA4AE" w14:textId="1355E2D7" w:rsidR="00A46DC0" w:rsidRPr="00007B3E" w:rsidDel="00CB2812" w:rsidRDefault="00A46DC0" w:rsidP="00CB2812">
            <w:pPr>
              <w:numPr>
                <w:ilvl w:val="1"/>
                <w:numId w:val="1"/>
              </w:numPr>
              <w:tabs>
                <w:tab w:val="left" w:pos="2730"/>
              </w:tabs>
              <w:spacing w:before="240" w:after="240"/>
              <w:ind w:left="1134"/>
              <w:jc w:val="left"/>
              <w:outlineLvl w:val="2"/>
              <w:rPr>
                <w:del w:id="6136" w:author="Houyem Rais" w:date="2024-02-22T15:03:00Z"/>
                <w:lang w:val="fr-FR"/>
              </w:rPr>
              <w:pPrChange w:id="6137" w:author="Houyem Rais" w:date="2024-02-22T15:03:00Z">
                <w:pPr>
                  <w:spacing w:before="40" w:after="60"/>
                </w:pPr>
              </w:pPrChange>
            </w:pPr>
            <w:del w:id="6138" w:author="Houyem Rais" w:date="2024-02-22T15:03:00Z">
              <w:r w:rsidRPr="00007B3E" w:rsidDel="00CB2812">
                <w:rPr>
                  <w:lang w:val="fr-FR"/>
                </w:rPr>
                <w:delText>Signalisation, électrification et équipements de sécurité</w:delText>
              </w:r>
            </w:del>
          </w:p>
        </w:tc>
        <w:tc>
          <w:tcPr>
            <w:tcW w:w="2121" w:type="dxa"/>
            <w:noWrap/>
            <w:hideMark/>
          </w:tcPr>
          <w:p w14:paraId="12298480" w14:textId="5D6A8B16" w:rsidR="00A46DC0" w:rsidRPr="00007B3E" w:rsidDel="00CB2812" w:rsidRDefault="00A46DC0" w:rsidP="00CB2812">
            <w:pPr>
              <w:numPr>
                <w:ilvl w:val="1"/>
                <w:numId w:val="1"/>
              </w:numPr>
              <w:tabs>
                <w:tab w:val="left" w:pos="2730"/>
              </w:tabs>
              <w:spacing w:before="240" w:after="240"/>
              <w:ind w:left="1134"/>
              <w:jc w:val="left"/>
              <w:outlineLvl w:val="2"/>
              <w:rPr>
                <w:del w:id="6139" w:author="Houyem Rais" w:date="2024-02-22T15:03:00Z"/>
                <w:lang w:val="fr-FR"/>
              </w:rPr>
              <w:pPrChange w:id="6140" w:author="Houyem Rais" w:date="2024-02-22T15:03:00Z">
                <w:pPr>
                  <w:spacing w:before="40" w:after="60"/>
                  <w:jc w:val="right"/>
                </w:pPr>
              </w:pPrChange>
            </w:pPr>
            <w:del w:id="6141" w:author="Houyem Rais" w:date="2024-02-22T15:03:00Z">
              <w:r w:rsidRPr="00007B3E" w:rsidDel="00CB2812">
                <w:rPr>
                  <w:lang w:val="fr-FR"/>
                </w:rPr>
                <w:delText>66 390 800</w:delText>
              </w:r>
            </w:del>
          </w:p>
        </w:tc>
      </w:tr>
      <w:tr w:rsidR="00A46DC0" w:rsidRPr="00007B3E" w:rsidDel="00CB2812" w14:paraId="38299849" w14:textId="6537EDA3">
        <w:trPr>
          <w:trHeight w:val="300"/>
          <w:del w:id="6142" w:author="Houyem Rais" w:date="2024-02-22T15:03:00Z"/>
        </w:trPr>
        <w:tc>
          <w:tcPr>
            <w:tcW w:w="6941" w:type="dxa"/>
            <w:noWrap/>
            <w:hideMark/>
          </w:tcPr>
          <w:p w14:paraId="170B800E" w14:textId="6CC02B0F" w:rsidR="00A46DC0" w:rsidRPr="00007B3E" w:rsidDel="00CB2812" w:rsidRDefault="00A46DC0" w:rsidP="00CB2812">
            <w:pPr>
              <w:numPr>
                <w:ilvl w:val="1"/>
                <w:numId w:val="1"/>
              </w:numPr>
              <w:tabs>
                <w:tab w:val="left" w:pos="2730"/>
              </w:tabs>
              <w:spacing w:before="240" w:after="240"/>
              <w:ind w:left="1134"/>
              <w:jc w:val="left"/>
              <w:outlineLvl w:val="2"/>
              <w:rPr>
                <w:del w:id="6143" w:author="Houyem Rais" w:date="2024-02-22T15:03:00Z"/>
                <w:lang w:val="fr-FR"/>
              </w:rPr>
              <w:pPrChange w:id="6144" w:author="Houyem Rais" w:date="2024-02-22T15:03:00Z">
                <w:pPr>
                  <w:spacing w:before="40" w:after="60"/>
                </w:pPr>
              </w:pPrChange>
            </w:pPr>
            <w:del w:id="6145" w:author="Houyem Rais" w:date="2024-02-22T15:03:00Z">
              <w:r w:rsidRPr="00007B3E" w:rsidDel="00CB2812">
                <w:rPr>
                  <w:lang w:val="fr-FR"/>
                </w:rPr>
                <w:delText>Gares et Haltes</w:delText>
              </w:r>
            </w:del>
          </w:p>
        </w:tc>
        <w:tc>
          <w:tcPr>
            <w:tcW w:w="2121" w:type="dxa"/>
            <w:noWrap/>
            <w:hideMark/>
          </w:tcPr>
          <w:p w14:paraId="2F3C522F" w14:textId="0B375802" w:rsidR="00A46DC0" w:rsidRPr="00007B3E" w:rsidDel="00CB2812" w:rsidRDefault="00A46DC0" w:rsidP="00CB2812">
            <w:pPr>
              <w:numPr>
                <w:ilvl w:val="1"/>
                <w:numId w:val="1"/>
              </w:numPr>
              <w:tabs>
                <w:tab w:val="left" w:pos="2730"/>
              </w:tabs>
              <w:spacing w:before="240" w:after="240"/>
              <w:ind w:left="1134"/>
              <w:jc w:val="left"/>
              <w:outlineLvl w:val="2"/>
              <w:rPr>
                <w:del w:id="6146" w:author="Houyem Rais" w:date="2024-02-22T15:03:00Z"/>
                <w:lang w:val="fr-FR"/>
              </w:rPr>
              <w:pPrChange w:id="6147" w:author="Houyem Rais" w:date="2024-02-22T15:03:00Z">
                <w:pPr>
                  <w:spacing w:before="40" w:after="60"/>
                  <w:jc w:val="right"/>
                </w:pPr>
              </w:pPrChange>
            </w:pPr>
            <w:del w:id="6148" w:author="Houyem Rais" w:date="2024-02-22T15:03:00Z">
              <w:r w:rsidRPr="00007B3E" w:rsidDel="00CB2812">
                <w:rPr>
                  <w:lang w:val="fr-FR"/>
                </w:rPr>
                <w:delText>28 799 727</w:delText>
              </w:r>
            </w:del>
          </w:p>
        </w:tc>
      </w:tr>
      <w:tr w:rsidR="00A46DC0" w:rsidRPr="00007B3E" w:rsidDel="00CB2812" w14:paraId="3E7BD8EF" w14:textId="208AAF8C">
        <w:trPr>
          <w:trHeight w:val="300"/>
          <w:del w:id="6149" w:author="Houyem Rais" w:date="2024-02-22T15:03:00Z"/>
        </w:trPr>
        <w:tc>
          <w:tcPr>
            <w:tcW w:w="6941" w:type="dxa"/>
            <w:noWrap/>
            <w:vAlign w:val="bottom"/>
            <w:hideMark/>
          </w:tcPr>
          <w:p w14:paraId="2EC3FFBD" w14:textId="3C018807" w:rsidR="00A46DC0" w:rsidRPr="00007B3E" w:rsidDel="00CB2812" w:rsidRDefault="00A46DC0" w:rsidP="00CB2812">
            <w:pPr>
              <w:numPr>
                <w:ilvl w:val="1"/>
                <w:numId w:val="1"/>
              </w:numPr>
              <w:tabs>
                <w:tab w:val="left" w:pos="2730"/>
              </w:tabs>
              <w:spacing w:before="240" w:after="240"/>
              <w:ind w:left="1134"/>
              <w:jc w:val="left"/>
              <w:outlineLvl w:val="2"/>
              <w:rPr>
                <w:del w:id="6150" w:author="Houyem Rais" w:date="2024-02-22T15:03:00Z"/>
                <w:b/>
                <w:bCs/>
                <w:lang w:val="fr-FR"/>
              </w:rPr>
              <w:pPrChange w:id="6151" w:author="Houyem Rais" w:date="2024-02-22T15:03:00Z">
                <w:pPr>
                  <w:spacing w:before="40" w:after="60"/>
                </w:pPr>
              </w:pPrChange>
            </w:pPr>
            <w:del w:id="6152" w:author="Houyem Rais" w:date="2024-02-22T15:03:00Z">
              <w:r w:rsidRPr="00007B3E" w:rsidDel="00CB2812">
                <w:rPr>
                  <w:b/>
                  <w:bCs/>
                  <w:lang w:val="fr-FR"/>
                </w:rPr>
                <w:delText xml:space="preserve">Total </w:delText>
              </w:r>
              <w:r w:rsidR="00395124" w:rsidRPr="00007B3E" w:rsidDel="00CB2812">
                <w:rPr>
                  <w:b/>
                  <w:bCs/>
                  <w:lang w:val="fr-FR"/>
                </w:rPr>
                <w:delText>(HT)</w:delText>
              </w:r>
            </w:del>
          </w:p>
        </w:tc>
        <w:tc>
          <w:tcPr>
            <w:tcW w:w="2121" w:type="dxa"/>
            <w:noWrap/>
            <w:hideMark/>
          </w:tcPr>
          <w:p w14:paraId="3036B99F" w14:textId="33781357" w:rsidR="00A46DC0" w:rsidRPr="00007B3E" w:rsidDel="00CB2812" w:rsidRDefault="00A46DC0" w:rsidP="00CB2812">
            <w:pPr>
              <w:numPr>
                <w:ilvl w:val="1"/>
                <w:numId w:val="1"/>
              </w:numPr>
              <w:tabs>
                <w:tab w:val="left" w:pos="2730"/>
              </w:tabs>
              <w:spacing w:before="240" w:after="240"/>
              <w:ind w:left="1134"/>
              <w:jc w:val="left"/>
              <w:outlineLvl w:val="2"/>
              <w:rPr>
                <w:del w:id="6153" w:author="Houyem Rais" w:date="2024-02-22T15:03:00Z"/>
                <w:b/>
                <w:bCs/>
                <w:lang w:val="fr-FR"/>
              </w:rPr>
              <w:pPrChange w:id="6154" w:author="Houyem Rais" w:date="2024-02-22T15:03:00Z">
                <w:pPr>
                  <w:spacing w:before="40" w:after="60"/>
                  <w:jc w:val="right"/>
                </w:pPr>
              </w:pPrChange>
            </w:pPr>
            <w:del w:id="6155" w:author="Houyem Rais" w:date="2024-02-22T15:03:00Z">
              <w:r w:rsidRPr="00007B3E" w:rsidDel="00CB2812">
                <w:rPr>
                  <w:b/>
                  <w:bCs/>
                  <w:lang w:val="fr-FR"/>
                </w:rPr>
                <w:delText>493 830 527</w:delText>
              </w:r>
            </w:del>
          </w:p>
        </w:tc>
      </w:tr>
      <w:tr w:rsidR="00141387" w:rsidRPr="00007B3E" w:rsidDel="00CB2812" w14:paraId="3A3DE40F" w14:textId="6E9C2513">
        <w:trPr>
          <w:trHeight w:val="300"/>
          <w:del w:id="6156" w:author="Houyem Rais" w:date="2024-02-22T15:03:00Z"/>
        </w:trPr>
        <w:tc>
          <w:tcPr>
            <w:tcW w:w="6941" w:type="dxa"/>
            <w:noWrap/>
            <w:vAlign w:val="bottom"/>
            <w:hideMark/>
          </w:tcPr>
          <w:p w14:paraId="08EF44C9" w14:textId="7A932BA1" w:rsidR="00141387" w:rsidRPr="00007B3E" w:rsidDel="00CB2812" w:rsidRDefault="00141387" w:rsidP="00CB2812">
            <w:pPr>
              <w:numPr>
                <w:ilvl w:val="1"/>
                <w:numId w:val="1"/>
              </w:numPr>
              <w:tabs>
                <w:tab w:val="left" w:pos="2730"/>
              </w:tabs>
              <w:spacing w:before="240" w:after="240"/>
              <w:ind w:left="1134"/>
              <w:jc w:val="left"/>
              <w:outlineLvl w:val="2"/>
              <w:rPr>
                <w:del w:id="6157" w:author="Houyem Rais" w:date="2024-02-22T15:03:00Z"/>
                <w:b/>
                <w:bCs/>
                <w:i/>
                <w:iCs/>
                <w:lang w:val="fr-FR"/>
              </w:rPr>
              <w:pPrChange w:id="6158" w:author="Houyem Rais" w:date="2024-02-22T15:03:00Z">
                <w:pPr>
                  <w:spacing w:before="40" w:after="60"/>
                </w:pPr>
              </w:pPrChange>
            </w:pPr>
            <w:del w:id="6159" w:author="Houyem Rais" w:date="2024-02-22T15:03:00Z">
              <w:r w:rsidRPr="00007B3E" w:rsidDel="00CB2812">
                <w:rPr>
                  <w:b/>
                  <w:bCs/>
                  <w:i/>
                  <w:iCs/>
                  <w:lang w:val="fr-FR"/>
                </w:rPr>
                <w:delText>Coût au kilomètre (HT)</w:delText>
              </w:r>
            </w:del>
          </w:p>
        </w:tc>
        <w:tc>
          <w:tcPr>
            <w:tcW w:w="2121" w:type="dxa"/>
            <w:noWrap/>
            <w:hideMark/>
          </w:tcPr>
          <w:p w14:paraId="5E2E88AB" w14:textId="74C96E5F" w:rsidR="00141387" w:rsidRPr="00007B3E" w:rsidDel="00CB2812" w:rsidRDefault="00141387" w:rsidP="00CB2812">
            <w:pPr>
              <w:numPr>
                <w:ilvl w:val="1"/>
                <w:numId w:val="1"/>
              </w:numPr>
              <w:tabs>
                <w:tab w:val="left" w:pos="2730"/>
              </w:tabs>
              <w:spacing w:before="240" w:after="240"/>
              <w:ind w:left="1134"/>
              <w:jc w:val="left"/>
              <w:outlineLvl w:val="2"/>
              <w:rPr>
                <w:del w:id="6160" w:author="Houyem Rais" w:date="2024-02-22T15:03:00Z"/>
                <w:b/>
                <w:bCs/>
                <w:i/>
                <w:iCs/>
                <w:lang w:val="fr-FR"/>
              </w:rPr>
              <w:pPrChange w:id="6161" w:author="Houyem Rais" w:date="2024-02-22T15:03:00Z">
                <w:pPr>
                  <w:spacing w:before="40" w:after="60"/>
                  <w:jc w:val="right"/>
                </w:pPr>
              </w:pPrChange>
            </w:pPr>
            <w:del w:id="6162" w:author="Houyem Rais" w:date="2024-02-22T15:03:00Z">
              <w:r w:rsidRPr="00007B3E" w:rsidDel="00CB2812">
                <w:rPr>
                  <w:b/>
                  <w:bCs/>
                  <w:i/>
                  <w:iCs/>
                  <w:lang w:val="fr-FR"/>
                </w:rPr>
                <w:delText>6 863 142</w:delText>
              </w:r>
            </w:del>
          </w:p>
        </w:tc>
      </w:tr>
      <w:tr w:rsidR="00395124" w:rsidRPr="00007B3E" w:rsidDel="00CB2812" w14:paraId="2B2F64D8" w14:textId="68174CE9">
        <w:trPr>
          <w:trHeight w:val="300"/>
          <w:del w:id="6163" w:author="Houyem Rais" w:date="2024-02-22T15:03:00Z"/>
        </w:trPr>
        <w:tc>
          <w:tcPr>
            <w:tcW w:w="6941" w:type="dxa"/>
            <w:noWrap/>
            <w:vAlign w:val="bottom"/>
          </w:tcPr>
          <w:p w14:paraId="2A0DE2C6" w14:textId="03661168" w:rsidR="00395124" w:rsidRPr="00007B3E" w:rsidDel="00CB2812" w:rsidRDefault="00395124" w:rsidP="00CB2812">
            <w:pPr>
              <w:numPr>
                <w:ilvl w:val="1"/>
                <w:numId w:val="1"/>
              </w:numPr>
              <w:tabs>
                <w:tab w:val="left" w:pos="2730"/>
              </w:tabs>
              <w:spacing w:before="240" w:after="240"/>
              <w:ind w:left="1134"/>
              <w:jc w:val="left"/>
              <w:outlineLvl w:val="2"/>
              <w:rPr>
                <w:del w:id="6164" w:author="Houyem Rais" w:date="2024-02-22T15:03:00Z"/>
                <w:b/>
                <w:bCs/>
                <w:lang w:val="fr-FR"/>
              </w:rPr>
              <w:pPrChange w:id="6165" w:author="Houyem Rais" w:date="2024-02-22T15:03:00Z">
                <w:pPr>
                  <w:spacing w:before="40" w:after="60"/>
                </w:pPr>
              </w:pPrChange>
            </w:pPr>
            <w:del w:id="6166" w:author="Houyem Rais" w:date="2024-02-22T15:03:00Z">
              <w:r w:rsidRPr="00007B3E" w:rsidDel="00CB2812">
                <w:rPr>
                  <w:b/>
                  <w:bCs/>
                  <w:lang w:val="fr-FR"/>
                </w:rPr>
                <w:delText>Total (TTC)</w:delText>
              </w:r>
            </w:del>
          </w:p>
        </w:tc>
        <w:tc>
          <w:tcPr>
            <w:tcW w:w="2121" w:type="dxa"/>
            <w:noWrap/>
          </w:tcPr>
          <w:p w14:paraId="71C1999F" w14:textId="5BDDD3E8" w:rsidR="00395124" w:rsidRPr="00007B3E" w:rsidDel="00CB2812" w:rsidRDefault="00141387" w:rsidP="00CB2812">
            <w:pPr>
              <w:numPr>
                <w:ilvl w:val="1"/>
                <w:numId w:val="1"/>
              </w:numPr>
              <w:tabs>
                <w:tab w:val="left" w:pos="2730"/>
              </w:tabs>
              <w:spacing w:before="240" w:after="240"/>
              <w:ind w:left="1134"/>
              <w:jc w:val="left"/>
              <w:outlineLvl w:val="2"/>
              <w:rPr>
                <w:del w:id="6167" w:author="Houyem Rais" w:date="2024-02-22T15:03:00Z"/>
                <w:b/>
                <w:bCs/>
                <w:lang w:val="fr-FR"/>
              </w:rPr>
              <w:pPrChange w:id="6168" w:author="Houyem Rais" w:date="2024-02-22T15:03:00Z">
                <w:pPr>
                  <w:spacing w:before="40" w:after="60"/>
                  <w:jc w:val="right"/>
                </w:pPr>
              </w:pPrChange>
            </w:pPr>
            <w:del w:id="6169" w:author="Houyem Rais" w:date="2024-02-22T15:03:00Z">
              <w:r w:rsidRPr="00007B3E" w:rsidDel="00CB2812">
                <w:rPr>
                  <w:b/>
                  <w:bCs/>
                  <w:lang w:val="fr-FR"/>
                </w:rPr>
                <w:delText>587 658 327</w:delText>
              </w:r>
            </w:del>
          </w:p>
        </w:tc>
      </w:tr>
    </w:tbl>
    <w:p w14:paraId="5A96755C" w14:textId="4C7C5530" w:rsidR="00A46DC0" w:rsidRPr="00007B3E" w:rsidDel="00CB2812" w:rsidRDefault="00A46DC0" w:rsidP="00CB2812">
      <w:pPr>
        <w:pStyle w:val="Titre41"/>
        <w:numPr>
          <w:ilvl w:val="1"/>
          <w:numId w:val="1"/>
        </w:numPr>
        <w:tabs>
          <w:tab w:val="left" w:pos="2730"/>
        </w:tabs>
        <w:ind w:left="1134"/>
        <w:outlineLvl w:val="2"/>
        <w:rPr>
          <w:del w:id="6170" w:author="Houyem Rais" w:date="2024-02-22T15:03:00Z"/>
          <w:lang w:val="fr-FR"/>
        </w:rPr>
        <w:pPrChange w:id="6171" w:author="Houyem Rais" w:date="2024-02-22T15:03:00Z">
          <w:pPr>
            <w:pStyle w:val="Titre41"/>
          </w:pPr>
        </w:pPrChange>
      </w:pPr>
      <w:bookmarkStart w:id="6172" w:name="_Toc158885015"/>
      <w:del w:id="6173" w:author="Houyem Rais" w:date="2024-02-22T15:03:00Z">
        <w:r w:rsidRPr="00007B3E" w:rsidDel="00CB2812">
          <w:rPr>
            <w:lang w:val="fr-FR"/>
          </w:rPr>
          <w:delText>Les coûts d’exploitation et de maintenance</w:delText>
        </w:r>
        <w:bookmarkEnd w:id="6172"/>
      </w:del>
    </w:p>
    <w:p w14:paraId="47F20E93" w14:textId="2D198036" w:rsidR="00DF3A56" w:rsidRPr="00007B3E" w:rsidDel="00CB2812" w:rsidRDefault="00DF3A56" w:rsidP="00CB2812">
      <w:pPr>
        <w:numPr>
          <w:ilvl w:val="1"/>
          <w:numId w:val="1"/>
        </w:numPr>
        <w:tabs>
          <w:tab w:val="left" w:pos="2730"/>
        </w:tabs>
        <w:spacing w:before="240" w:after="240"/>
        <w:ind w:left="1134"/>
        <w:jc w:val="left"/>
        <w:outlineLvl w:val="2"/>
        <w:rPr>
          <w:del w:id="6174" w:author="Houyem Rais" w:date="2024-02-22T15:03:00Z"/>
        </w:rPr>
        <w:pPrChange w:id="6175" w:author="Houyem Rais" w:date="2024-02-22T15:03:00Z">
          <w:pPr/>
        </w:pPrChange>
      </w:pPr>
      <w:del w:id="6176" w:author="Houyem Rais" w:date="2024-02-22T15:03:00Z">
        <w:r w:rsidRPr="00007B3E" w:rsidDel="00CB2812">
          <w:delText>Les charges annuelles d’exploitation prises en compte dans l’analyse financières se composent :</w:delText>
        </w:r>
      </w:del>
    </w:p>
    <w:p w14:paraId="2C25EF4D" w14:textId="459E99DF"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77" w:author="Houyem Rais" w:date="2024-02-22T15:03:00Z"/>
        </w:rPr>
        <w:pPrChange w:id="6178" w:author="Houyem Rais" w:date="2024-02-22T15:03:00Z">
          <w:pPr>
            <w:pStyle w:val="ListParagraph"/>
          </w:pPr>
        </w:pPrChange>
      </w:pPr>
      <w:del w:id="6179" w:author="Houyem Rais" w:date="2024-02-22T15:03:00Z">
        <w:r w:rsidRPr="00007B3E" w:rsidDel="00CB2812">
          <w:delText>Des charges salariales ;</w:delText>
        </w:r>
      </w:del>
    </w:p>
    <w:p w14:paraId="465A24E7" w14:textId="411F0B67"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80" w:author="Houyem Rais" w:date="2024-02-22T15:03:00Z"/>
        </w:rPr>
        <w:pPrChange w:id="6181" w:author="Houyem Rais" w:date="2024-02-22T15:03:00Z">
          <w:pPr>
            <w:pStyle w:val="ListParagraph"/>
          </w:pPr>
        </w:pPrChange>
      </w:pPr>
      <w:del w:id="6182" w:author="Houyem Rais" w:date="2024-02-22T15:03:00Z">
        <w:r w:rsidRPr="00007B3E" w:rsidDel="00CB2812">
          <w:delText>Des coûts de maintenance ;</w:delText>
        </w:r>
      </w:del>
    </w:p>
    <w:p w14:paraId="0B469A26" w14:textId="1CA7F020"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83" w:author="Houyem Rais" w:date="2024-02-22T15:03:00Z"/>
        </w:rPr>
        <w:pPrChange w:id="6184" w:author="Houyem Rais" w:date="2024-02-22T15:03:00Z">
          <w:pPr>
            <w:pStyle w:val="ListParagraph"/>
          </w:pPr>
        </w:pPrChange>
      </w:pPr>
      <w:del w:id="6185" w:author="Houyem Rais" w:date="2024-02-22T15:03:00Z">
        <w:r w:rsidRPr="00007B3E" w:rsidDel="00CB2812">
          <w:delText>Des coûts de renouvellement, tenant compte de la durée de vie des ouvrages ; et</w:delText>
        </w:r>
      </w:del>
    </w:p>
    <w:p w14:paraId="2E944A52" w14:textId="2476784A"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86" w:author="Houyem Rais" w:date="2024-02-22T15:03:00Z"/>
        </w:rPr>
        <w:pPrChange w:id="6187" w:author="Houyem Rais" w:date="2024-02-22T15:03:00Z">
          <w:pPr>
            <w:pStyle w:val="ListParagraph"/>
          </w:pPr>
        </w:pPrChange>
      </w:pPr>
      <w:del w:id="6188" w:author="Houyem Rais" w:date="2024-02-22T15:03:00Z">
        <w:r w:rsidRPr="00007B3E" w:rsidDel="00CB2812">
          <w:delText>Des autres charges d’exploitation (</w:delText>
        </w:r>
        <w:r w:rsidR="00277F51" w:rsidRPr="00007B3E" w:rsidDel="00CB2812">
          <w:delText>énergie et carburant, matériaux et fournitures</w:delText>
        </w:r>
        <w:r w:rsidRPr="00007B3E" w:rsidDel="00CB2812">
          <w:delText>, etc.).</w:delText>
        </w:r>
      </w:del>
    </w:p>
    <w:p w14:paraId="191C6863" w14:textId="1E7345C3"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89" w:author="Houyem Rais" w:date="2024-02-22T15:03:00Z"/>
          <w:b/>
          <w:bCs/>
          <w:color w:val="1F3864" w:themeColor="accent1" w:themeShade="80"/>
          <w:u w:val="single"/>
        </w:rPr>
        <w:pPrChange w:id="6190" w:author="Houyem Rais" w:date="2024-02-22T15:03:00Z">
          <w:pPr>
            <w:pStyle w:val="ListParagraph"/>
            <w:numPr>
              <w:numId w:val="34"/>
            </w:numPr>
            <w:ind w:left="720"/>
          </w:pPr>
        </w:pPrChange>
      </w:pPr>
      <w:del w:id="6191" w:author="Houyem Rais" w:date="2024-02-22T15:03:00Z">
        <w:r w:rsidRPr="00007B3E" w:rsidDel="00CB2812">
          <w:rPr>
            <w:b/>
            <w:bCs/>
            <w:color w:val="1F3864" w:themeColor="accent1" w:themeShade="80"/>
            <w:u w:val="single"/>
          </w:rPr>
          <w:delText>Les charges salariales</w:delText>
        </w:r>
      </w:del>
    </w:p>
    <w:p w14:paraId="199E266F" w14:textId="33AAB19C" w:rsidR="00DF3A56" w:rsidRPr="00007B3E" w:rsidDel="00CB2812" w:rsidRDefault="00DF3A56" w:rsidP="00CB2812">
      <w:pPr>
        <w:numPr>
          <w:ilvl w:val="1"/>
          <w:numId w:val="1"/>
        </w:numPr>
        <w:tabs>
          <w:tab w:val="left" w:pos="2730"/>
        </w:tabs>
        <w:spacing w:before="240" w:after="240"/>
        <w:ind w:left="1134"/>
        <w:jc w:val="left"/>
        <w:outlineLvl w:val="2"/>
        <w:rPr>
          <w:del w:id="6192" w:author="Houyem Rais" w:date="2024-02-22T15:03:00Z"/>
        </w:rPr>
        <w:pPrChange w:id="6193" w:author="Houyem Rais" w:date="2024-02-22T15:03:00Z">
          <w:pPr/>
        </w:pPrChange>
      </w:pPr>
      <w:del w:id="6194" w:author="Houyem Rais" w:date="2024-02-22T15:03:00Z">
        <w:r w:rsidRPr="00007B3E" w:rsidDel="00CB2812">
          <w:delText>Le personnel affecté à l’exploitation de la liaison ferroviaire comprend :</w:delText>
        </w:r>
      </w:del>
    </w:p>
    <w:p w14:paraId="6335267F" w14:textId="7CCB3BEE"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95" w:author="Houyem Rais" w:date="2024-02-22T15:03:00Z"/>
        </w:rPr>
        <w:pPrChange w:id="6196" w:author="Houyem Rais" w:date="2024-02-22T15:03:00Z">
          <w:pPr>
            <w:pStyle w:val="ListParagraph"/>
          </w:pPr>
        </w:pPrChange>
      </w:pPr>
      <w:del w:id="6197" w:author="Houyem Rais" w:date="2024-02-22T15:03:00Z">
        <w:r w:rsidRPr="00007B3E" w:rsidDel="00CB2812">
          <w:delText>Le personnel affecté aux gares et haltes,</w:delText>
        </w:r>
      </w:del>
    </w:p>
    <w:p w14:paraId="0912BC7E" w14:textId="56DABB7D"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198" w:author="Houyem Rais" w:date="2024-02-22T15:03:00Z"/>
        </w:rPr>
        <w:pPrChange w:id="6199" w:author="Houyem Rais" w:date="2024-02-22T15:03:00Z">
          <w:pPr>
            <w:pStyle w:val="ListParagraph"/>
          </w:pPr>
        </w:pPrChange>
      </w:pPr>
      <w:del w:id="6200" w:author="Houyem Rais" w:date="2024-02-22T15:03:00Z">
        <w:r w:rsidRPr="00007B3E" w:rsidDel="00CB2812">
          <w:delText xml:space="preserve">Le personnel </w:delText>
        </w:r>
        <w:r w:rsidR="00277F51" w:rsidRPr="00007B3E" w:rsidDel="00CB2812">
          <w:delText>de support</w:delText>
        </w:r>
        <w:r w:rsidRPr="00007B3E" w:rsidDel="00CB2812">
          <w:delText>, et</w:delText>
        </w:r>
      </w:del>
    </w:p>
    <w:p w14:paraId="2ED5E5E5" w14:textId="58E3B823" w:rsidR="00DF3A56" w:rsidRPr="00007B3E" w:rsidDel="00CB2812" w:rsidRDefault="00DF3A56" w:rsidP="00CB2812">
      <w:pPr>
        <w:pStyle w:val="ListParagraph"/>
        <w:numPr>
          <w:ilvl w:val="1"/>
          <w:numId w:val="1"/>
        </w:numPr>
        <w:tabs>
          <w:tab w:val="left" w:pos="2730"/>
        </w:tabs>
        <w:spacing w:before="240" w:after="240"/>
        <w:ind w:left="1134"/>
        <w:jc w:val="left"/>
        <w:outlineLvl w:val="2"/>
        <w:rPr>
          <w:del w:id="6201" w:author="Houyem Rais" w:date="2024-02-22T15:03:00Z"/>
        </w:rPr>
        <w:pPrChange w:id="6202" w:author="Houyem Rais" w:date="2024-02-22T15:03:00Z">
          <w:pPr>
            <w:pStyle w:val="ListParagraph"/>
          </w:pPr>
        </w:pPrChange>
      </w:pPr>
      <w:del w:id="6203" w:author="Houyem Rais" w:date="2024-02-22T15:03:00Z">
        <w:r w:rsidRPr="00007B3E" w:rsidDel="00CB2812">
          <w:delText>Le personnel administratif d’encadrement.</w:delText>
        </w:r>
      </w:del>
    </w:p>
    <w:p w14:paraId="5EE15DE7" w14:textId="2DC80FCB" w:rsidR="00DF3A56" w:rsidRPr="00007B3E" w:rsidDel="00CB2812" w:rsidRDefault="00DF3A56" w:rsidP="00CB2812">
      <w:pPr>
        <w:numPr>
          <w:ilvl w:val="1"/>
          <w:numId w:val="1"/>
        </w:numPr>
        <w:tabs>
          <w:tab w:val="left" w:pos="2730"/>
          <w:tab w:val="left" w:pos="5269"/>
        </w:tabs>
        <w:spacing w:before="240" w:after="240"/>
        <w:ind w:left="1134"/>
        <w:jc w:val="left"/>
        <w:outlineLvl w:val="2"/>
        <w:rPr>
          <w:del w:id="6204" w:author="Houyem Rais" w:date="2024-02-22T15:03:00Z"/>
        </w:rPr>
        <w:pPrChange w:id="6205" w:author="Houyem Rais" w:date="2024-02-22T15:03:00Z">
          <w:pPr>
            <w:tabs>
              <w:tab w:val="left" w:pos="5269"/>
            </w:tabs>
          </w:pPr>
        </w:pPrChange>
      </w:pPr>
      <w:del w:id="6206" w:author="Houyem Rais" w:date="2024-02-22T15:03:00Z">
        <w:r w:rsidRPr="00007B3E" w:rsidDel="00CB2812">
          <w:delText xml:space="preserve">Les hypothèses de salaires annuels </w:delText>
        </w:r>
        <w:r w:rsidR="00680BE7" w:rsidRPr="00007B3E" w:rsidDel="00CB2812">
          <w:delText xml:space="preserve">du personnel de la SPV </w:delText>
        </w:r>
        <w:r w:rsidRPr="00007B3E" w:rsidDel="00CB2812">
          <w:delText>sont les suivantes.</w:delText>
        </w:r>
      </w:del>
    </w:p>
    <w:p w14:paraId="712737FB" w14:textId="7E4889D5" w:rsidR="00277F51" w:rsidRPr="00007B3E" w:rsidDel="00CB2812" w:rsidRDefault="00277F51" w:rsidP="00CB2812">
      <w:pPr>
        <w:pStyle w:val="Caption"/>
        <w:numPr>
          <w:ilvl w:val="1"/>
          <w:numId w:val="1"/>
        </w:numPr>
        <w:tabs>
          <w:tab w:val="left" w:pos="2730"/>
        </w:tabs>
        <w:spacing w:before="240" w:after="240"/>
        <w:ind w:left="1134"/>
        <w:jc w:val="left"/>
        <w:outlineLvl w:val="2"/>
        <w:rPr>
          <w:del w:id="6207" w:author="Houyem Rais" w:date="2024-02-22T15:03:00Z"/>
        </w:rPr>
        <w:pPrChange w:id="6208" w:author="Houyem Rais" w:date="2024-02-22T15:03:00Z">
          <w:pPr>
            <w:pStyle w:val="Caption"/>
          </w:pPr>
        </w:pPrChange>
      </w:pPr>
      <w:bookmarkStart w:id="6209" w:name="_Toc158885066"/>
      <w:del w:id="6210"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31</w:delText>
        </w:r>
        <w:r w:rsidDel="00CB2812">
          <w:rPr>
            <w:noProof/>
          </w:rPr>
          <w:fldChar w:fldCharType="end"/>
        </w:r>
        <w:r w:rsidRPr="00007B3E" w:rsidDel="00CB2812">
          <w:delText xml:space="preserve"> Hypothèses d</w:delText>
        </w:r>
        <w:r w:rsidR="00680BE7" w:rsidRPr="00007B3E" w:rsidDel="00CB2812">
          <w:delText>u</w:delText>
        </w:r>
        <w:r w:rsidRPr="00007B3E" w:rsidDel="00CB2812">
          <w:delText xml:space="preserve"> nombre de personnel </w:delText>
        </w:r>
        <w:r w:rsidR="00680BE7" w:rsidRPr="00007B3E" w:rsidDel="00CB2812">
          <w:delText xml:space="preserve">de la SPV </w:delText>
        </w:r>
        <w:r w:rsidRPr="00007B3E" w:rsidDel="00CB2812">
          <w:delText>et de</w:delText>
        </w:r>
        <w:r w:rsidR="00680BE7" w:rsidRPr="00007B3E" w:rsidDel="00CB2812">
          <w:delText>s</w:delText>
        </w:r>
        <w:r w:rsidRPr="00007B3E" w:rsidDel="00CB2812">
          <w:delText xml:space="preserve"> salaire</w:delText>
        </w:r>
        <w:r w:rsidR="00680BE7" w:rsidRPr="00007B3E" w:rsidDel="00CB2812">
          <w:delText>s annuels</w:delText>
        </w:r>
        <w:r w:rsidRPr="00007B3E" w:rsidDel="00CB2812">
          <w:delText xml:space="preserve"> (MDT CE 2023)</w:delText>
        </w:r>
        <w:bookmarkEnd w:id="6209"/>
      </w:del>
    </w:p>
    <w:tbl>
      <w:tblPr>
        <w:tblStyle w:val="TableGrid"/>
        <w:tblW w:w="9062" w:type="dxa"/>
        <w:tblLook w:val="04A0" w:firstRow="1" w:lastRow="0" w:firstColumn="1" w:lastColumn="0" w:noHBand="0" w:noVBand="1"/>
        <w:tblPrChange w:id="6211" w:author="Farouk Bouhafs" w:date="2024-02-15T10:01:00Z">
          <w:tblPr>
            <w:tblStyle w:val="TableGrid"/>
            <w:tblW w:w="9062" w:type="dxa"/>
            <w:tblLook w:val="04A0" w:firstRow="1" w:lastRow="0" w:firstColumn="1" w:lastColumn="0" w:noHBand="0" w:noVBand="1"/>
          </w:tblPr>
        </w:tblPrChange>
      </w:tblPr>
      <w:tblGrid>
        <w:gridCol w:w="1624"/>
        <w:gridCol w:w="1502"/>
        <w:gridCol w:w="1386"/>
        <w:gridCol w:w="1502"/>
        <w:gridCol w:w="1662"/>
        <w:gridCol w:w="1386"/>
        <w:tblGridChange w:id="6212">
          <w:tblGrid>
            <w:gridCol w:w="1624"/>
            <w:gridCol w:w="1012"/>
            <w:gridCol w:w="490"/>
            <w:gridCol w:w="969"/>
            <w:gridCol w:w="417"/>
            <w:gridCol w:w="683"/>
            <w:gridCol w:w="819"/>
            <w:gridCol w:w="519"/>
            <w:gridCol w:w="1143"/>
            <w:gridCol w:w="516"/>
            <w:gridCol w:w="870"/>
          </w:tblGrid>
        </w:tblGridChange>
      </w:tblGrid>
      <w:tr w:rsidR="00277F51" w:rsidRPr="00007B3E" w:rsidDel="00CB2812" w14:paraId="284F4606" w14:textId="61E481B2" w:rsidTr="005D3272">
        <w:trPr>
          <w:trHeight w:val="168"/>
          <w:tblHeader/>
          <w:del w:id="6213" w:author="Houyem Rais" w:date="2024-02-22T15:03:00Z"/>
          <w:trPrChange w:id="6214" w:author="Farouk Bouhafs" w:date="2024-02-15T10:01:00Z">
            <w:trPr>
              <w:trHeight w:val="168"/>
            </w:trPr>
          </w:trPrChange>
        </w:trPr>
        <w:tc>
          <w:tcPr>
            <w:tcW w:w="0" w:type="auto"/>
            <w:shd w:val="clear" w:color="auto" w:fill="D9E2F3" w:themeFill="accent1" w:themeFillTint="33"/>
            <w:vAlign w:val="center"/>
            <w:hideMark/>
            <w:tcPrChange w:id="6215" w:author="Farouk Bouhafs" w:date="2024-02-15T10:01:00Z">
              <w:tcPr>
                <w:tcW w:w="0" w:type="auto"/>
                <w:gridSpan w:val="2"/>
                <w:shd w:val="clear" w:color="auto" w:fill="D9E2F3" w:themeFill="accent1" w:themeFillTint="33"/>
                <w:vAlign w:val="center"/>
                <w:hideMark/>
              </w:tcPr>
            </w:tcPrChange>
          </w:tcPr>
          <w:p w14:paraId="0ACB0C9C" w14:textId="0F2484AD" w:rsidR="00277F51" w:rsidRPr="00007B3E" w:rsidDel="00CB2812" w:rsidRDefault="00277F51" w:rsidP="00CB2812">
            <w:pPr>
              <w:numPr>
                <w:ilvl w:val="1"/>
                <w:numId w:val="1"/>
              </w:numPr>
              <w:tabs>
                <w:tab w:val="left" w:pos="2730"/>
              </w:tabs>
              <w:spacing w:before="240" w:after="240"/>
              <w:ind w:left="1134"/>
              <w:jc w:val="left"/>
              <w:outlineLvl w:val="2"/>
              <w:rPr>
                <w:del w:id="6216" w:author="Houyem Rais" w:date="2024-02-22T15:03:00Z"/>
                <w:rFonts w:asciiTheme="minorHAnsi" w:hAnsiTheme="minorHAnsi" w:cstheme="minorHAnsi"/>
                <w:b/>
                <w:bCs/>
                <w:sz w:val="20"/>
                <w:szCs w:val="20"/>
                <w:lang w:val="fr-FR"/>
              </w:rPr>
              <w:pPrChange w:id="6217" w:author="Houyem Rais" w:date="2024-02-22T15:03:00Z">
                <w:pPr>
                  <w:spacing w:before="20" w:after="40"/>
                </w:pPr>
              </w:pPrChange>
            </w:pPr>
            <w:del w:id="6218" w:author="Houyem Rais" w:date="2024-02-22T15:03:00Z">
              <w:r w:rsidRPr="00007B3E" w:rsidDel="00CB2812">
                <w:rPr>
                  <w:rFonts w:asciiTheme="minorHAnsi" w:hAnsiTheme="minorHAnsi" w:cstheme="minorHAnsi"/>
                  <w:b/>
                  <w:bCs/>
                  <w:sz w:val="20"/>
                  <w:szCs w:val="20"/>
                  <w:lang w:val="fr-FR"/>
                </w:rPr>
                <w:delText>Catégorie</w:delText>
              </w:r>
            </w:del>
          </w:p>
        </w:tc>
        <w:tc>
          <w:tcPr>
            <w:tcW w:w="0" w:type="auto"/>
            <w:shd w:val="clear" w:color="auto" w:fill="D9E2F3" w:themeFill="accent1" w:themeFillTint="33"/>
            <w:vAlign w:val="center"/>
            <w:hideMark/>
            <w:tcPrChange w:id="6219" w:author="Farouk Bouhafs" w:date="2024-02-15T10:01:00Z">
              <w:tcPr>
                <w:tcW w:w="0" w:type="auto"/>
                <w:gridSpan w:val="2"/>
                <w:shd w:val="clear" w:color="auto" w:fill="D9E2F3" w:themeFill="accent1" w:themeFillTint="33"/>
                <w:vAlign w:val="center"/>
                <w:hideMark/>
              </w:tcPr>
            </w:tcPrChange>
          </w:tcPr>
          <w:p w14:paraId="2AAF6582" w14:textId="0AF80F32" w:rsidR="00277F51" w:rsidRPr="00007B3E" w:rsidDel="00CB2812" w:rsidRDefault="00277F51" w:rsidP="00CB2812">
            <w:pPr>
              <w:numPr>
                <w:ilvl w:val="1"/>
                <w:numId w:val="1"/>
              </w:numPr>
              <w:tabs>
                <w:tab w:val="left" w:pos="2730"/>
              </w:tabs>
              <w:spacing w:before="240" w:after="240"/>
              <w:ind w:left="1134"/>
              <w:jc w:val="left"/>
              <w:outlineLvl w:val="2"/>
              <w:rPr>
                <w:del w:id="6220" w:author="Houyem Rais" w:date="2024-02-22T15:03:00Z"/>
                <w:rFonts w:asciiTheme="minorHAnsi" w:hAnsiTheme="minorHAnsi" w:cstheme="minorHAnsi"/>
                <w:b/>
                <w:bCs/>
                <w:sz w:val="20"/>
                <w:szCs w:val="20"/>
                <w:lang w:val="fr-FR"/>
              </w:rPr>
              <w:pPrChange w:id="6221" w:author="Houyem Rais" w:date="2024-02-22T15:03:00Z">
                <w:pPr>
                  <w:spacing w:before="20" w:after="40"/>
                </w:pPr>
              </w:pPrChange>
            </w:pPr>
            <w:del w:id="6222" w:author="Houyem Rais" w:date="2024-02-22T15:03:00Z">
              <w:r w:rsidRPr="00007B3E" w:rsidDel="00CB2812">
                <w:rPr>
                  <w:rFonts w:asciiTheme="minorHAnsi" w:hAnsiTheme="minorHAnsi" w:cstheme="minorHAnsi"/>
                  <w:b/>
                  <w:bCs/>
                  <w:sz w:val="20"/>
                  <w:szCs w:val="20"/>
                  <w:lang w:val="fr-FR"/>
                </w:rPr>
                <w:delText>Nombre de personnel</w:delText>
              </w:r>
            </w:del>
          </w:p>
        </w:tc>
        <w:tc>
          <w:tcPr>
            <w:tcW w:w="0" w:type="auto"/>
            <w:shd w:val="clear" w:color="auto" w:fill="D9E2F3" w:themeFill="accent1" w:themeFillTint="33"/>
            <w:vAlign w:val="center"/>
            <w:hideMark/>
            <w:tcPrChange w:id="6223" w:author="Farouk Bouhafs" w:date="2024-02-15T10:01:00Z">
              <w:tcPr>
                <w:tcW w:w="0" w:type="auto"/>
                <w:gridSpan w:val="2"/>
                <w:shd w:val="clear" w:color="auto" w:fill="D9E2F3" w:themeFill="accent1" w:themeFillTint="33"/>
                <w:vAlign w:val="center"/>
                <w:hideMark/>
              </w:tcPr>
            </w:tcPrChange>
          </w:tcPr>
          <w:p w14:paraId="1EAAEC3D" w14:textId="62AECCB4" w:rsidR="00277F51" w:rsidRPr="00007B3E" w:rsidDel="00CB2812" w:rsidRDefault="00277F51" w:rsidP="00CB2812">
            <w:pPr>
              <w:numPr>
                <w:ilvl w:val="1"/>
                <w:numId w:val="1"/>
              </w:numPr>
              <w:tabs>
                <w:tab w:val="left" w:pos="2730"/>
              </w:tabs>
              <w:spacing w:before="240" w:after="240"/>
              <w:ind w:left="1134"/>
              <w:jc w:val="left"/>
              <w:outlineLvl w:val="2"/>
              <w:rPr>
                <w:del w:id="6224" w:author="Houyem Rais" w:date="2024-02-22T15:03:00Z"/>
                <w:rFonts w:asciiTheme="minorHAnsi" w:hAnsiTheme="minorHAnsi" w:cstheme="minorHAnsi"/>
                <w:b/>
                <w:bCs/>
                <w:sz w:val="20"/>
                <w:szCs w:val="20"/>
                <w:lang w:val="fr-FR"/>
              </w:rPr>
              <w:pPrChange w:id="6225" w:author="Houyem Rais" w:date="2024-02-22T15:03:00Z">
                <w:pPr>
                  <w:spacing w:before="20" w:after="40"/>
                </w:pPr>
              </w:pPrChange>
            </w:pPr>
            <w:del w:id="6226" w:author="Houyem Rais" w:date="2024-02-22T15:03:00Z">
              <w:r w:rsidRPr="00007B3E" w:rsidDel="00CB2812">
                <w:rPr>
                  <w:rFonts w:asciiTheme="minorHAnsi" w:hAnsiTheme="minorHAnsi" w:cstheme="minorHAnsi"/>
                  <w:b/>
                  <w:bCs/>
                  <w:sz w:val="20"/>
                  <w:szCs w:val="20"/>
                  <w:lang w:val="fr-FR"/>
                </w:rPr>
                <w:delText>Chefs de gares</w:delText>
              </w:r>
            </w:del>
          </w:p>
        </w:tc>
        <w:tc>
          <w:tcPr>
            <w:tcW w:w="0" w:type="auto"/>
            <w:shd w:val="clear" w:color="auto" w:fill="D9E2F3" w:themeFill="accent1" w:themeFillTint="33"/>
            <w:vAlign w:val="center"/>
            <w:hideMark/>
            <w:tcPrChange w:id="6227" w:author="Farouk Bouhafs" w:date="2024-02-15T10:01:00Z">
              <w:tcPr>
                <w:tcW w:w="0" w:type="auto"/>
                <w:gridSpan w:val="2"/>
                <w:shd w:val="clear" w:color="auto" w:fill="D9E2F3" w:themeFill="accent1" w:themeFillTint="33"/>
                <w:vAlign w:val="center"/>
                <w:hideMark/>
              </w:tcPr>
            </w:tcPrChange>
          </w:tcPr>
          <w:p w14:paraId="1E359F8D" w14:textId="20FDF679" w:rsidR="00277F51" w:rsidRPr="00007B3E" w:rsidDel="00CB2812" w:rsidRDefault="00277F51" w:rsidP="00CB2812">
            <w:pPr>
              <w:numPr>
                <w:ilvl w:val="1"/>
                <w:numId w:val="1"/>
              </w:numPr>
              <w:tabs>
                <w:tab w:val="left" w:pos="2730"/>
              </w:tabs>
              <w:spacing w:before="240" w:after="240"/>
              <w:ind w:left="1134"/>
              <w:jc w:val="left"/>
              <w:outlineLvl w:val="2"/>
              <w:rPr>
                <w:del w:id="6228" w:author="Houyem Rais" w:date="2024-02-22T15:03:00Z"/>
                <w:rFonts w:asciiTheme="minorHAnsi" w:hAnsiTheme="minorHAnsi" w:cstheme="minorHAnsi"/>
                <w:b/>
                <w:bCs/>
                <w:sz w:val="20"/>
                <w:szCs w:val="20"/>
                <w:lang w:val="fr-FR"/>
              </w:rPr>
              <w:pPrChange w:id="6229" w:author="Houyem Rais" w:date="2024-02-22T15:03:00Z">
                <w:pPr>
                  <w:spacing w:before="20" w:after="40"/>
                </w:pPr>
              </w:pPrChange>
            </w:pPr>
            <w:del w:id="6230" w:author="Houyem Rais" w:date="2024-02-22T15:03:00Z">
              <w:r w:rsidRPr="00007B3E" w:rsidDel="00CB2812">
                <w:rPr>
                  <w:rFonts w:asciiTheme="minorHAnsi" w:hAnsiTheme="minorHAnsi" w:cstheme="minorHAnsi"/>
                  <w:b/>
                  <w:bCs/>
                  <w:sz w:val="20"/>
                  <w:szCs w:val="20"/>
                  <w:lang w:val="fr-FR"/>
                </w:rPr>
                <w:delText>Personnel support</w:delText>
              </w:r>
            </w:del>
          </w:p>
        </w:tc>
        <w:tc>
          <w:tcPr>
            <w:tcW w:w="0" w:type="auto"/>
            <w:shd w:val="clear" w:color="auto" w:fill="D9E2F3" w:themeFill="accent1" w:themeFillTint="33"/>
            <w:vAlign w:val="center"/>
            <w:hideMark/>
            <w:tcPrChange w:id="6231" w:author="Farouk Bouhafs" w:date="2024-02-15T10:01:00Z">
              <w:tcPr>
                <w:tcW w:w="0" w:type="auto"/>
                <w:gridSpan w:val="2"/>
                <w:shd w:val="clear" w:color="auto" w:fill="D9E2F3" w:themeFill="accent1" w:themeFillTint="33"/>
                <w:vAlign w:val="center"/>
                <w:hideMark/>
              </w:tcPr>
            </w:tcPrChange>
          </w:tcPr>
          <w:p w14:paraId="0A36B154" w14:textId="7D232AC1" w:rsidR="00277F51" w:rsidRPr="00007B3E" w:rsidDel="00CB2812" w:rsidRDefault="00277F51" w:rsidP="00CB2812">
            <w:pPr>
              <w:numPr>
                <w:ilvl w:val="1"/>
                <w:numId w:val="1"/>
              </w:numPr>
              <w:tabs>
                <w:tab w:val="left" w:pos="2730"/>
              </w:tabs>
              <w:spacing w:before="240" w:after="240"/>
              <w:ind w:left="1134"/>
              <w:jc w:val="left"/>
              <w:outlineLvl w:val="2"/>
              <w:rPr>
                <w:del w:id="6232" w:author="Houyem Rais" w:date="2024-02-22T15:03:00Z"/>
                <w:rFonts w:asciiTheme="minorHAnsi" w:hAnsiTheme="minorHAnsi" w:cstheme="minorHAnsi"/>
                <w:b/>
                <w:bCs/>
                <w:sz w:val="20"/>
                <w:szCs w:val="20"/>
                <w:lang w:val="fr-FR"/>
              </w:rPr>
              <w:pPrChange w:id="6233" w:author="Houyem Rais" w:date="2024-02-22T15:03:00Z">
                <w:pPr>
                  <w:spacing w:before="20" w:after="40"/>
                </w:pPr>
              </w:pPrChange>
            </w:pPr>
            <w:del w:id="6234" w:author="Houyem Rais" w:date="2024-02-22T15:03:00Z">
              <w:r w:rsidRPr="00007B3E" w:rsidDel="00CB2812">
                <w:rPr>
                  <w:rFonts w:asciiTheme="minorHAnsi" w:hAnsiTheme="minorHAnsi" w:cstheme="minorHAnsi"/>
                  <w:b/>
                  <w:bCs/>
                  <w:sz w:val="20"/>
                  <w:szCs w:val="20"/>
                  <w:lang w:val="fr-FR"/>
                </w:rPr>
                <w:delText xml:space="preserve">Personnel administratif </w:delText>
              </w:r>
            </w:del>
          </w:p>
        </w:tc>
        <w:tc>
          <w:tcPr>
            <w:tcW w:w="0" w:type="auto"/>
            <w:shd w:val="clear" w:color="auto" w:fill="D9E2F3" w:themeFill="accent1" w:themeFillTint="33"/>
            <w:vAlign w:val="center"/>
            <w:hideMark/>
            <w:tcPrChange w:id="6235" w:author="Farouk Bouhafs" w:date="2024-02-15T10:01:00Z">
              <w:tcPr>
                <w:tcW w:w="0" w:type="auto"/>
                <w:shd w:val="clear" w:color="auto" w:fill="D9E2F3" w:themeFill="accent1" w:themeFillTint="33"/>
                <w:vAlign w:val="center"/>
                <w:hideMark/>
              </w:tcPr>
            </w:tcPrChange>
          </w:tcPr>
          <w:p w14:paraId="6F3D9378" w14:textId="3E83D08D" w:rsidR="00277F51" w:rsidRPr="00007B3E" w:rsidDel="00CB2812" w:rsidRDefault="00277F51" w:rsidP="00CB2812">
            <w:pPr>
              <w:numPr>
                <w:ilvl w:val="1"/>
                <w:numId w:val="1"/>
              </w:numPr>
              <w:tabs>
                <w:tab w:val="left" w:pos="2730"/>
              </w:tabs>
              <w:spacing w:before="240" w:after="240"/>
              <w:ind w:left="1134"/>
              <w:jc w:val="left"/>
              <w:outlineLvl w:val="2"/>
              <w:rPr>
                <w:del w:id="6236" w:author="Houyem Rais" w:date="2024-02-22T15:03:00Z"/>
                <w:rFonts w:asciiTheme="minorHAnsi" w:hAnsiTheme="minorHAnsi" w:cstheme="minorHAnsi"/>
                <w:b/>
                <w:bCs/>
                <w:sz w:val="20"/>
                <w:szCs w:val="20"/>
                <w:lang w:val="fr-FR"/>
              </w:rPr>
              <w:pPrChange w:id="6237" w:author="Houyem Rais" w:date="2024-02-22T15:03:00Z">
                <w:pPr>
                  <w:spacing w:before="20" w:after="40"/>
                </w:pPr>
              </w:pPrChange>
            </w:pPr>
            <w:del w:id="6238" w:author="Houyem Rais" w:date="2024-02-22T15:03:00Z">
              <w:r w:rsidRPr="00007B3E" w:rsidDel="00CB2812">
                <w:rPr>
                  <w:rFonts w:asciiTheme="minorHAnsi" w:hAnsiTheme="minorHAnsi" w:cstheme="minorHAnsi"/>
                  <w:b/>
                  <w:bCs/>
                  <w:sz w:val="20"/>
                  <w:szCs w:val="20"/>
                  <w:lang w:val="fr-FR"/>
                </w:rPr>
                <w:delText xml:space="preserve">Total </w:delText>
              </w:r>
            </w:del>
          </w:p>
        </w:tc>
      </w:tr>
      <w:tr w:rsidR="00277F51" w:rsidRPr="00007B3E" w:rsidDel="00CB2812" w14:paraId="7E3D6B2A" w14:textId="374F84C2" w:rsidTr="00277F51">
        <w:trPr>
          <w:trHeight w:val="54"/>
          <w:del w:id="6239" w:author="Houyem Rais" w:date="2024-02-22T15:03:00Z"/>
        </w:trPr>
        <w:tc>
          <w:tcPr>
            <w:tcW w:w="0" w:type="auto"/>
            <w:vAlign w:val="center"/>
            <w:hideMark/>
          </w:tcPr>
          <w:p w14:paraId="043E2F85" w14:textId="257ED81B" w:rsidR="00277F51" w:rsidRPr="00007B3E" w:rsidDel="00CB2812" w:rsidRDefault="00680BE7" w:rsidP="00CB2812">
            <w:pPr>
              <w:numPr>
                <w:ilvl w:val="1"/>
                <w:numId w:val="1"/>
              </w:numPr>
              <w:tabs>
                <w:tab w:val="left" w:pos="2730"/>
              </w:tabs>
              <w:spacing w:before="240" w:after="240"/>
              <w:ind w:left="1134"/>
              <w:jc w:val="left"/>
              <w:outlineLvl w:val="2"/>
              <w:rPr>
                <w:del w:id="6240" w:author="Houyem Rais" w:date="2024-02-22T15:03:00Z"/>
                <w:rFonts w:asciiTheme="minorHAnsi" w:hAnsiTheme="minorHAnsi" w:cstheme="minorHAnsi"/>
                <w:b/>
                <w:bCs/>
                <w:sz w:val="20"/>
                <w:szCs w:val="20"/>
                <w:lang w:val="fr-FR"/>
              </w:rPr>
              <w:pPrChange w:id="6241" w:author="Houyem Rais" w:date="2024-02-22T15:03:00Z">
                <w:pPr>
                  <w:spacing w:before="20" w:after="40"/>
                </w:pPr>
              </w:pPrChange>
            </w:pPr>
            <w:del w:id="6242" w:author="Houyem Rais" w:date="2024-02-22T15:03:00Z">
              <w:r w:rsidRPr="00007B3E" w:rsidDel="00CB2812">
                <w:rPr>
                  <w:rFonts w:asciiTheme="minorHAnsi" w:hAnsiTheme="minorHAnsi" w:cstheme="minorHAnsi"/>
                  <w:b/>
                  <w:bCs/>
                  <w:sz w:val="20"/>
                  <w:szCs w:val="20"/>
                  <w:lang w:val="fr-FR"/>
                </w:rPr>
                <w:delText>Personnel de la SPV</w:delText>
              </w:r>
            </w:del>
          </w:p>
        </w:tc>
        <w:tc>
          <w:tcPr>
            <w:tcW w:w="0" w:type="auto"/>
            <w:vAlign w:val="center"/>
            <w:hideMark/>
          </w:tcPr>
          <w:p w14:paraId="60B1C4E6" w14:textId="0E354992" w:rsidR="00277F51" w:rsidRPr="00007B3E" w:rsidDel="00CB2812" w:rsidRDefault="00277F51" w:rsidP="00CB2812">
            <w:pPr>
              <w:numPr>
                <w:ilvl w:val="1"/>
                <w:numId w:val="1"/>
              </w:numPr>
              <w:tabs>
                <w:tab w:val="left" w:pos="2730"/>
              </w:tabs>
              <w:spacing w:before="240" w:after="240"/>
              <w:ind w:left="1134"/>
              <w:jc w:val="left"/>
              <w:outlineLvl w:val="2"/>
              <w:rPr>
                <w:del w:id="6243" w:author="Houyem Rais" w:date="2024-02-22T15:03:00Z"/>
                <w:rFonts w:asciiTheme="minorHAnsi" w:hAnsiTheme="minorHAnsi" w:cstheme="minorHAnsi"/>
                <w:b/>
                <w:bCs/>
                <w:sz w:val="20"/>
                <w:szCs w:val="20"/>
                <w:lang w:val="fr-FR"/>
              </w:rPr>
              <w:pPrChange w:id="6244" w:author="Houyem Rais" w:date="2024-02-22T15:03:00Z">
                <w:pPr>
                  <w:spacing w:before="20" w:after="40"/>
                  <w:jc w:val="center"/>
                </w:pPr>
              </w:pPrChange>
            </w:pPr>
          </w:p>
        </w:tc>
        <w:tc>
          <w:tcPr>
            <w:tcW w:w="0" w:type="auto"/>
            <w:vAlign w:val="center"/>
            <w:hideMark/>
          </w:tcPr>
          <w:p w14:paraId="6B6D4DC0" w14:textId="2D541DA3" w:rsidR="00277F51" w:rsidRPr="00007B3E" w:rsidDel="00CB2812" w:rsidRDefault="00277F51" w:rsidP="00CB2812">
            <w:pPr>
              <w:numPr>
                <w:ilvl w:val="1"/>
                <w:numId w:val="1"/>
              </w:numPr>
              <w:tabs>
                <w:tab w:val="left" w:pos="2730"/>
              </w:tabs>
              <w:spacing w:before="240" w:after="240"/>
              <w:ind w:left="1134"/>
              <w:jc w:val="left"/>
              <w:outlineLvl w:val="2"/>
              <w:rPr>
                <w:del w:id="6245" w:author="Houyem Rais" w:date="2024-02-22T15:03:00Z"/>
                <w:rFonts w:asciiTheme="minorHAnsi" w:hAnsiTheme="minorHAnsi" w:cstheme="minorHAnsi"/>
                <w:b/>
                <w:bCs/>
                <w:sz w:val="20"/>
                <w:szCs w:val="20"/>
                <w:lang w:val="fr-FR"/>
              </w:rPr>
              <w:pPrChange w:id="6246" w:author="Houyem Rais" w:date="2024-02-22T15:03:00Z">
                <w:pPr>
                  <w:spacing w:before="20" w:after="40"/>
                  <w:jc w:val="center"/>
                </w:pPr>
              </w:pPrChange>
            </w:pPr>
          </w:p>
        </w:tc>
        <w:tc>
          <w:tcPr>
            <w:tcW w:w="0" w:type="auto"/>
            <w:vAlign w:val="center"/>
            <w:hideMark/>
          </w:tcPr>
          <w:p w14:paraId="5B4CB729" w14:textId="0F01C784" w:rsidR="00277F51" w:rsidRPr="00007B3E" w:rsidDel="00CB2812" w:rsidRDefault="00277F51" w:rsidP="00CB2812">
            <w:pPr>
              <w:numPr>
                <w:ilvl w:val="1"/>
                <w:numId w:val="1"/>
              </w:numPr>
              <w:tabs>
                <w:tab w:val="left" w:pos="2730"/>
              </w:tabs>
              <w:spacing w:before="240" w:after="240"/>
              <w:ind w:left="1134"/>
              <w:jc w:val="left"/>
              <w:outlineLvl w:val="2"/>
              <w:rPr>
                <w:del w:id="6247" w:author="Houyem Rais" w:date="2024-02-22T15:03:00Z"/>
                <w:rFonts w:asciiTheme="minorHAnsi" w:hAnsiTheme="minorHAnsi" w:cstheme="minorHAnsi"/>
                <w:b/>
                <w:bCs/>
                <w:sz w:val="20"/>
                <w:szCs w:val="20"/>
                <w:lang w:val="fr-FR"/>
              </w:rPr>
              <w:pPrChange w:id="6248" w:author="Houyem Rais" w:date="2024-02-22T15:03:00Z">
                <w:pPr>
                  <w:spacing w:before="20" w:after="40"/>
                  <w:jc w:val="center"/>
                </w:pPr>
              </w:pPrChange>
            </w:pPr>
          </w:p>
        </w:tc>
        <w:tc>
          <w:tcPr>
            <w:tcW w:w="0" w:type="auto"/>
            <w:vAlign w:val="center"/>
            <w:hideMark/>
          </w:tcPr>
          <w:p w14:paraId="291B75D7" w14:textId="524FC980" w:rsidR="00277F51" w:rsidRPr="00007B3E" w:rsidDel="00CB2812" w:rsidRDefault="00277F51" w:rsidP="00CB2812">
            <w:pPr>
              <w:numPr>
                <w:ilvl w:val="1"/>
                <w:numId w:val="1"/>
              </w:numPr>
              <w:tabs>
                <w:tab w:val="left" w:pos="2730"/>
              </w:tabs>
              <w:spacing w:before="240" w:after="240"/>
              <w:ind w:left="1134"/>
              <w:jc w:val="left"/>
              <w:outlineLvl w:val="2"/>
              <w:rPr>
                <w:del w:id="6249" w:author="Houyem Rais" w:date="2024-02-22T15:03:00Z"/>
                <w:rFonts w:asciiTheme="minorHAnsi" w:hAnsiTheme="minorHAnsi" w:cstheme="minorHAnsi"/>
                <w:b/>
                <w:bCs/>
                <w:sz w:val="20"/>
                <w:szCs w:val="20"/>
                <w:lang w:val="fr-FR"/>
              </w:rPr>
              <w:pPrChange w:id="6250" w:author="Houyem Rais" w:date="2024-02-22T15:03:00Z">
                <w:pPr>
                  <w:spacing w:before="20" w:after="40"/>
                  <w:jc w:val="center"/>
                </w:pPr>
              </w:pPrChange>
            </w:pPr>
          </w:p>
        </w:tc>
        <w:tc>
          <w:tcPr>
            <w:tcW w:w="0" w:type="auto"/>
            <w:vAlign w:val="center"/>
            <w:hideMark/>
          </w:tcPr>
          <w:p w14:paraId="1D8479B2" w14:textId="59F21654" w:rsidR="00277F51" w:rsidRPr="00007B3E" w:rsidDel="00CB2812" w:rsidRDefault="00277F51" w:rsidP="00CB2812">
            <w:pPr>
              <w:numPr>
                <w:ilvl w:val="1"/>
                <w:numId w:val="1"/>
              </w:numPr>
              <w:tabs>
                <w:tab w:val="left" w:pos="2730"/>
              </w:tabs>
              <w:spacing w:before="240" w:after="240"/>
              <w:ind w:left="1134"/>
              <w:jc w:val="left"/>
              <w:outlineLvl w:val="2"/>
              <w:rPr>
                <w:del w:id="6251" w:author="Houyem Rais" w:date="2024-02-22T15:03:00Z"/>
                <w:rFonts w:asciiTheme="minorHAnsi" w:hAnsiTheme="minorHAnsi" w:cstheme="minorHAnsi"/>
                <w:b/>
                <w:bCs/>
                <w:sz w:val="20"/>
                <w:szCs w:val="20"/>
                <w:lang w:val="fr-FR"/>
              </w:rPr>
              <w:pPrChange w:id="6252" w:author="Houyem Rais" w:date="2024-02-22T15:03:00Z">
                <w:pPr>
                  <w:spacing w:before="20" w:after="40"/>
                  <w:jc w:val="center"/>
                </w:pPr>
              </w:pPrChange>
            </w:pPr>
          </w:p>
        </w:tc>
      </w:tr>
      <w:tr w:rsidR="00277F51" w:rsidRPr="00007B3E" w:rsidDel="00CB2812" w14:paraId="02AA7880" w14:textId="4D7A706A" w:rsidTr="00277F51">
        <w:trPr>
          <w:trHeight w:val="254"/>
          <w:del w:id="6253" w:author="Houyem Rais" w:date="2024-02-22T15:03:00Z"/>
        </w:trPr>
        <w:tc>
          <w:tcPr>
            <w:tcW w:w="0" w:type="auto"/>
            <w:vAlign w:val="center"/>
            <w:hideMark/>
          </w:tcPr>
          <w:p w14:paraId="154531BB" w14:textId="50CE0EA1" w:rsidR="00277F51" w:rsidRPr="00007B3E" w:rsidDel="00CB2812" w:rsidRDefault="00680BE7" w:rsidP="00CB2812">
            <w:pPr>
              <w:numPr>
                <w:ilvl w:val="1"/>
                <w:numId w:val="1"/>
              </w:numPr>
              <w:tabs>
                <w:tab w:val="left" w:pos="2730"/>
              </w:tabs>
              <w:spacing w:before="240" w:after="240"/>
              <w:ind w:left="1134"/>
              <w:jc w:val="left"/>
              <w:outlineLvl w:val="2"/>
              <w:rPr>
                <w:del w:id="6254" w:author="Houyem Rais" w:date="2024-02-22T15:03:00Z"/>
                <w:rFonts w:asciiTheme="minorHAnsi" w:hAnsiTheme="minorHAnsi" w:cstheme="minorHAnsi"/>
                <w:b/>
                <w:bCs/>
                <w:sz w:val="20"/>
                <w:szCs w:val="20"/>
                <w:lang w:val="fr-FR"/>
              </w:rPr>
              <w:pPrChange w:id="6255" w:author="Houyem Rais" w:date="2024-02-22T15:03:00Z">
                <w:pPr>
                  <w:spacing w:before="20" w:after="40"/>
                </w:pPr>
              </w:pPrChange>
            </w:pPr>
            <w:del w:id="6256" w:author="Houyem Rais" w:date="2024-02-22T15:03:00Z">
              <w:r w:rsidRPr="00007B3E" w:rsidDel="00CB2812">
                <w:rPr>
                  <w:rFonts w:asciiTheme="minorHAnsi" w:hAnsiTheme="minorHAnsi" w:cstheme="minorHAnsi"/>
                  <w:b/>
                  <w:bCs/>
                  <w:sz w:val="20"/>
                  <w:szCs w:val="20"/>
                  <w:lang w:val="fr-FR"/>
                </w:rPr>
                <w:delText>Gares et haltes :</w:delText>
              </w:r>
            </w:del>
          </w:p>
        </w:tc>
        <w:tc>
          <w:tcPr>
            <w:tcW w:w="0" w:type="auto"/>
            <w:vAlign w:val="center"/>
            <w:hideMark/>
          </w:tcPr>
          <w:p w14:paraId="1A9195FF" w14:textId="0C142802" w:rsidR="00277F51" w:rsidRPr="00007B3E" w:rsidDel="00CB2812" w:rsidRDefault="00277F51" w:rsidP="00CB2812">
            <w:pPr>
              <w:numPr>
                <w:ilvl w:val="1"/>
                <w:numId w:val="1"/>
              </w:numPr>
              <w:tabs>
                <w:tab w:val="left" w:pos="2730"/>
              </w:tabs>
              <w:spacing w:before="240" w:after="240"/>
              <w:ind w:left="1134"/>
              <w:jc w:val="left"/>
              <w:outlineLvl w:val="2"/>
              <w:rPr>
                <w:del w:id="6257" w:author="Houyem Rais" w:date="2024-02-22T15:03:00Z"/>
                <w:rFonts w:asciiTheme="minorHAnsi" w:hAnsiTheme="minorHAnsi" w:cstheme="minorHAnsi"/>
                <w:sz w:val="20"/>
                <w:szCs w:val="20"/>
                <w:lang w:val="fr-FR"/>
              </w:rPr>
              <w:pPrChange w:id="6258" w:author="Houyem Rais" w:date="2024-02-22T15:03:00Z">
                <w:pPr>
                  <w:spacing w:before="20" w:after="40"/>
                  <w:jc w:val="center"/>
                </w:pPr>
              </w:pPrChange>
            </w:pPr>
          </w:p>
        </w:tc>
        <w:tc>
          <w:tcPr>
            <w:tcW w:w="0" w:type="auto"/>
            <w:vAlign w:val="center"/>
            <w:hideMark/>
          </w:tcPr>
          <w:p w14:paraId="10DFA394" w14:textId="7C4F9AC8" w:rsidR="00277F51" w:rsidRPr="00007B3E" w:rsidDel="00CB2812" w:rsidRDefault="00277F51" w:rsidP="00CB2812">
            <w:pPr>
              <w:numPr>
                <w:ilvl w:val="1"/>
                <w:numId w:val="1"/>
              </w:numPr>
              <w:tabs>
                <w:tab w:val="left" w:pos="2730"/>
              </w:tabs>
              <w:spacing w:before="240" w:after="240"/>
              <w:ind w:left="1134"/>
              <w:jc w:val="left"/>
              <w:outlineLvl w:val="2"/>
              <w:rPr>
                <w:del w:id="6259" w:author="Houyem Rais" w:date="2024-02-22T15:03:00Z"/>
                <w:rFonts w:asciiTheme="minorHAnsi" w:hAnsiTheme="minorHAnsi" w:cstheme="minorHAnsi"/>
                <w:sz w:val="20"/>
                <w:szCs w:val="20"/>
                <w:lang w:val="fr-FR"/>
              </w:rPr>
              <w:pPrChange w:id="6260" w:author="Houyem Rais" w:date="2024-02-22T15:03:00Z">
                <w:pPr>
                  <w:spacing w:before="20" w:after="40"/>
                  <w:jc w:val="center"/>
                </w:pPr>
              </w:pPrChange>
            </w:pPr>
          </w:p>
        </w:tc>
        <w:tc>
          <w:tcPr>
            <w:tcW w:w="0" w:type="auto"/>
            <w:vAlign w:val="center"/>
            <w:hideMark/>
          </w:tcPr>
          <w:p w14:paraId="6E930DD3" w14:textId="1ED776BD" w:rsidR="00277F51" w:rsidRPr="00007B3E" w:rsidDel="00CB2812" w:rsidRDefault="00277F51" w:rsidP="00CB2812">
            <w:pPr>
              <w:numPr>
                <w:ilvl w:val="1"/>
                <w:numId w:val="1"/>
              </w:numPr>
              <w:tabs>
                <w:tab w:val="left" w:pos="2730"/>
              </w:tabs>
              <w:spacing w:before="240" w:after="240"/>
              <w:ind w:left="1134"/>
              <w:jc w:val="left"/>
              <w:outlineLvl w:val="2"/>
              <w:rPr>
                <w:del w:id="6261" w:author="Houyem Rais" w:date="2024-02-22T15:03:00Z"/>
                <w:rFonts w:asciiTheme="minorHAnsi" w:hAnsiTheme="minorHAnsi" w:cstheme="minorHAnsi"/>
                <w:sz w:val="20"/>
                <w:szCs w:val="20"/>
                <w:lang w:val="fr-FR"/>
              </w:rPr>
              <w:pPrChange w:id="6262" w:author="Houyem Rais" w:date="2024-02-22T15:03:00Z">
                <w:pPr>
                  <w:spacing w:before="20" w:after="40"/>
                  <w:jc w:val="center"/>
                </w:pPr>
              </w:pPrChange>
            </w:pPr>
            <w:del w:id="6263" w:author="Houyem Rais" w:date="2024-02-22T15:03:00Z">
              <w:r w:rsidRPr="00007B3E" w:rsidDel="00CB2812">
                <w:rPr>
                  <w:rFonts w:asciiTheme="minorHAnsi" w:hAnsiTheme="minorHAnsi" w:cstheme="minorHAnsi"/>
                  <w:sz w:val="20"/>
                  <w:szCs w:val="20"/>
                  <w:lang w:val="fr-FR"/>
                </w:rPr>
                <w:delText>8</w:delText>
              </w:r>
            </w:del>
          </w:p>
        </w:tc>
        <w:tc>
          <w:tcPr>
            <w:tcW w:w="0" w:type="auto"/>
            <w:vAlign w:val="center"/>
            <w:hideMark/>
          </w:tcPr>
          <w:p w14:paraId="1A86462D" w14:textId="65ECE471" w:rsidR="00277F51" w:rsidRPr="00007B3E" w:rsidDel="00CB2812" w:rsidRDefault="00277F51" w:rsidP="00CB2812">
            <w:pPr>
              <w:numPr>
                <w:ilvl w:val="1"/>
                <w:numId w:val="1"/>
              </w:numPr>
              <w:tabs>
                <w:tab w:val="left" w:pos="2730"/>
              </w:tabs>
              <w:spacing w:before="240" w:after="240"/>
              <w:ind w:left="1134"/>
              <w:jc w:val="left"/>
              <w:outlineLvl w:val="2"/>
              <w:rPr>
                <w:del w:id="6264" w:author="Houyem Rais" w:date="2024-02-22T15:03:00Z"/>
                <w:rFonts w:asciiTheme="minorHAnsi" w:hAnsiTheme="minorHAnsi" w:cstheme="minorHAnsi"/>
                <w:sz w:val="20"/>
                <w:szCs w:val="20"/>
                <w:lang w:val="fr-FR"/>
              </w:rPr>
              <w:pPrChange w:id="6265" w:author="Houyem Rais" w:date="2024-02-22T15:03:00Z">
                <w:pPr>
                  <w:spacing w:before="20" w:after="40"/>
                  <w:jc w:val="center"/>
                </w:pPr>
              </w:pPrChange>
            </w:pPr>
            <w:del w:id="6266" w:author="Houyem Rais" w:date="2024-02-22T15:03:00Z">
              <w:r w:rsidRPr="00007B3E" w:rsidDel="00CB2812">
                <w:rPr>
                  <w:rFonts w:asciiTheme="minorHAnsi" w:hAnsiTheme="minorHAnsi" w:cstheme="minorHAnsi"/>
                  <w:sz w:val="20"/>
                  <w:szCs w:val="20"/>
                  <w:lang w:val="fr-FR"/>
                </w:rPr>
                <w:delText>5</w:delText>
              </w:r>
            </w:del>
          </w:p>
        </w:tc>
        <w:tc>
          <w:tcPr>
            <w:tcW w:w="0" w:type="auto"/>
            <w:vAlign w:val="center"/>
            <w:hideMark/>
          </w:tcPr>
          <w:p w14:paraId="2C3EDCD4" w14:textId="6AA16A5D" w:rsidR="00277F51" w:rsidRPr="00007B3E" w:rsidDel="00CB2812" w:rsidRDefault="00277F51" w:rsidP="00CB2812">
            <w:pPr>
              <w:numPr>
                <w:ilvl w:val="1"/>
                <w:numId w:val="1"/>
              </w:numPr>
              <w:tabs>
                <w:tab w:val="left" w:pos="2730"/>
              </w:tabs>
              <w:spacing w:before="240" w:after="240"/>
              <w:ind w:left="1134"/>
              <w:jc w:val="left"/>
              <w:outlineLvl w:val="2"/>
              <w:rPr>
                <w:del w:id="6267" w:author="Houyem Rais" w:date="2024-02-22T15:03:00Z"/>
                <w:rFonts w:asciiTheme="minorHAnsi" w:hAnsiTheme="minorHAnsi" w:cstheme="minorHAnsi"/>
                <w:sz w:val="20"/>
                <w:szCs w:val="20"/>
                <w:lang w:val="fr-FR"/>
              </w:rPr>
              <w:pPrChange w:id="6268" w:author="Houyem Rais" w:date="2024-02-22T15:03:00Z">
                <w:pPr>
                  <w:spacing w:before="20" w:after="40"/>
                  <w:jc w:val="center"/>
                </w:pPr>
              </w:pPrChange>
            </w:pPr>
            <w:del w:id="6269" w:author="Houyem Rais" w:date="2024-02-22T15:03:00Z">
              <w:r w:rsidRPr="00007B3E" w:rsidDel="00CB2812">
                <w:rPr>
                  <w:rFonts w:asciiTheme="minorHAnsi" w:hAnsiTheme="minorHAnsi" w:cstheme="minorHAnsi"/>
                  <w:sz w:val="20"/>
                  <w:szCs w:val="20"/>
                  <w:lang w:val="fr-FR"/>
                </w:rPr>
                <w:delText>13</w:delText>
              </w:r>
            </w:del>
          </w:p>
        </w:tc>
      </w:tr>
      <w:tr w:rsidR="00277F51" w:rsidRPr="00007B3E" w:rsidDel="00CB2812" w14:paraId="4D522FF7" w14:textId="03824C14" w:rsidTr="00277F51">
        <w:trPr>
          <w:trHeight w:val="254"/>
          <w:del w:id="6270" w:author="Houyem Rais" w:date="2024-02-22T15:03:00Z"/>
        </w:trPr>
        <w:tc>
          <w:tcPr>
            <w:tcW w:w="0" w:type="auto"/>
            <w:vAlign w:val="center"/>
            <w:hideMark/>
          </w:tcPr>
          <w:p w14:paraId="60DD84EA" w14:textId="021C25D2" w:rsidR="00277F51" w:rsidRPr="00007B3E" w:rsidDel="00CB2812" w:rsidRDefault="00277F51" w:rsidP="00CB2812">
            <w:pPr>
              <w:numPr>
                <w:ilvl w:val="1"/>
                <w:numId w:val="1"/>
              </w:numPr>
              <w:tabs>
                <w:tab w:val="left" w:pos="2730"/>
              </w:tabs>
              <w:spacing w:before="240" w:after="240"/>
              <w:ind w:left="1134"/>
              <w:jc w:val="left"/>
              <w:outlineLvl w:val="2"/>
              <w:rPr>
                <w:del w:id="6271" w:author="Houyem Rais" w:date="2024-02-22T15:03:00Z"/>
                <w:rFonts w:asciiTheme="minorHAnsi" w:hAnsiTheme="minorHAnsi" w:cstheme="minorHAnsi"/>
                <w:sz w:val="20"/>
                <w:szCs w:val="20"/>
                <w:lang w:val="fr-FR"/>
              </w:rPr>
              <w:pPrChange w:id="6272" w:author="Houyem Rais" w:date="2024-02-22T15:03:00Z">
                <w:pPr>
                  <w:spacing w:before="20" w:after="40"/>
                </w:pPr>
              </w:pPrChange>
            </w:pPr>
            <w:del w:id="6273" w:author="Houyem Rais" w:date="2024-02-22T15:03:00Z">
              <w:r w:rsidRPr="00007B3E" w:rsidDel="00CB2812">
                <w:rPr>
                  <w:rFonts w:asciiTheme="minorHAnsi" w:hAnsiTheme="minorHAnsi" w:cstheme="minorHAnsi"/>
                  <w:sz w:val="20"/>
                  <w:szCs w:val="20"/>
                  <w:lang w:val="fr-FR"/>
                </w:rPr>
                <w:delText>Halte 1 Halte Khazaizia</w:delText>
              </w:r>
            </w:del>
          </w:p>
        </w:tc>
        <w:tc>
          <w:tcPr>
            <w:tcW w:w="0" w:type="auto"/>
            <w:vAlign w:val="center"/>
            <w:hideMark/>
          </w:tcPr>
          <w:p w14:paraId="2D40EA9D" w14:textId="10167E81" w:rsidR="00277F51" w:rsidRPr="00007B3E" w:rsidDel="00CB2812" w:rsidRDefault="00277F51" w:rsidP="00CB2812">
            <w:pPr>
              <w:numPr>
                <w:ilvl w:val="1"/>
                <w:numId w:val="1"/>
              </w:numPr>
              <w:tabs>
                <w:tab w:val="left" w:pos="2730"/>
              </w:tabs>
              <w:spacing w:before="240" w:after="240"/>
              <w:ind w:left="1134"/>
              <w:jc w:val="left"/>
              <w:outlineLvl w:val="2"/>
              <w:rPr>
                <w:del w:id="6274" w:author="Houyem Rais" w:date="2024-02-22T15:03:00Z"/>
                <w:rFonts w:asciiTheme="minorHAnsi" w:hAnsiTheme="minorHAnsi" w:cstheme="minorHAnsi"/>
                <w:sz w:val="20"/>
                <w:szCs w:val="20"/>
                <w:lang w:val="fr-FR"/>
              </w:rPr>
              <w:pPrChange w:id="6275" w:author="Houyem Rais" w:date="2024-02-22T15:03:00Z">
                <w:pPr>
                  <w:spacing w:before="20" w:after="40"/>
                  <w:jc w:val="center"/>
                </w:pPr>
              </w:pPrChange>
            </w:pPr>
            <w:del w:id="6276"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67D22362" w14:textId="78951307" w:rsidR="00277F51" w:rsidRPr="00007B3E" w:rsidDel="00CB2812" w:rsidRDefault="00277F51" w:rsidP="00CB2812">
            <w:pPr>
              <w:numPr>
                <w:ilvl w:val="1"/>
                <w:numId w:val="1"/>
              </w:numPr>
              <w:tabs>
                <w:tab w:val="left" w:pos="2730"/>
              </w:tabs>
              <w:spacing w:before="240" w:after="240"/>
              <w:ind w:left="1134"/>
              <w:jc w:val="left"/>
              <w:outlineLvl w:val="2"/>
              <w:rPr>
                <w:del w:id="6277" w:author="Houyem Rais" w:date="2024-02-22T15:03:00Z"/>
                <w:rFonts w:asciiTheme="minorHAnsi" w:hAnsiTheme="minorHAnsi" w:cstheme="minorHAnsi"/>
                <w:sz w:val="20"/>
                <w:szCs w:val="20"/>
                <w:lang w:val="fr-FR"/>
              </w:rPr>
              <w:pPrChange w:id="6278" w:author="Houyem Rais" w:date="2024-02-22T15:03:00Z">
                <w:pPr>
                  <w:spacing w:before="20" w:after="40"/>
                  <w:jc w:val="center"/>
                </w:pPr>
              </w:pPrChange>
            </w:pPr>
            <w:del w:id="6279"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03A44A1C" w14:textId="0A07F5EC" w:rsidR="00277F51" w:rsidRPr="00007B3E" w:rsidDel="00CB2812" w:rsidRDefault="00277F51" w:rsidP="00CB2812">
            <w:pPr>
              <w:numPr>
                <w:ilvl w:val="1"/>
                <w:numId w:val="1"/>
              </w:numPr>
              <w:tabs>
                <w:tab w:val="left" w:pos="2730"/>
              </w:tabs>
              <w:spacing w:before="240" w:after="240"/>
              <w:ind w:left="1134"/>
              <w:jc w:val="left"/>
              <w:outlineLvl w:val="2"/>
              <w:rPr>
                <w:del w:id="6280" w:author="Houyem Rais" w:date="2024-02-22T15:03:00Z"/>
                <w:rFonts w:asciiTheme="minorHAnsi" w:hAnsiTheme="minorHAnsi" w:cstheme="minorHAnsi"/>
                <w:sz w:val="20"/>
                <w:szCs w:val="20"/>
                <w:lang w:val="fr-FR"/>
              </w:rPr>
              <w:pPrChange w:id="6281" w:author="Houyem Rais" w:date="2024-02-22T15:03:00Z">
                <w:pPr>
                  <w:spacing w:before="20" w:after="40"/>
                  <w:jc w:val="center"/>
                </w:pPr>
              </w:pPrChange>
            </w:pPr>
          </w:p>
        </w:tc>
        <w:tc>
          <w:tcPr>
            <w:tcW w:w="0" w:type="auto"/>
            <w:vAlign w:val="center"/>
            <w:hideMark/>
          </w:tcPr>
          <w:p w14:paraId="50BBD00A" w14:textId="6E72144E" w:rsidR="00277F51" w:rsidRPr="00007B3E" w:rsidDel="00CB2812" w:rsidRDefault="00277F51" w:rsidP="00CB2812">
            <w:pPr>
              <w:numPr>
                <w:ilvl w:val="1"/>
                <w:numId w:val="1"/>
              </w:numPr>
              <w:tabs>
                <w:tab w:val="left" w:pos="2730"/>
              </w:tabs>
              <w:spacing w:before="240" w:after="240"/>
              <w:ind w:left="1134"/>
              <w:jc w:val="left"/>
              <w:outlineLvl w:val="2"/>
              <w:rPr>
                <w:del w:id="6282" w:author="Houyem Rais" w:date="2024-02-22T15:03:00Z"/>
                <w:rFonts w:asciiTheme="minorHAnsi" w:hAnsiTheme="minorHAnsi" w:cstheme="minorHAnsi"/>
                <w:sz w:val="20"/>
                <w:szCs w:val="20"/>
                <w:lang w:val="fr-FR"/>
              </w:rPr>
              <w:pPrChange w:id="6283" w:author="Houyem Rais" w:date="2024-02-22T15:03:00Z">
                <w:pPr>
                  <w:spacing w:before="20" w:after="40"/>
                  <w:jc w:val="center"/>
                </w:pPr>
              </w:pPrChange>
            </w:pPr>
          </w:p>
        </w:tc>
        <w:tc>
          <w:tcPr>
            <w:tcW w:w="0" w:type="auto"/>
            <w:vAlign w:val="center"/>
            <w:hideMark/>
          </w:tcPr>
          <w:p w14:paraId="5028EE7E" w14:textId="78D44C5C" w:rsidR="00277F51" w:rsidRPr="00007B3E" w:rsidDel="00CB2812" w:rsidRDefault="00277F51" w:rsidP="00CB2812">
            <w:pPr>
              <w:numPr>
                <w:ilvl w:val="1"/>
                <w:numId w:val="1"/>
              </w:numPr>
              <w:tabs>
                <w:tab w:val="left" w:pos="2730"/>
              </w:tabs>
              <w:spacing w:before="240" w:after="240"/>
              <w:ind w:left="1134"/>
              <w:jc w:val="left"/>
              <w:outlineLvl w:val="2"/>
              <w:rPr>
                <w:del w:id="6284" w:author="Houyem Rais" w:date="2024-02-22T15:03:00Z"/>
                <w:rFonts w:asciiTheme="minorHAnsi" w:hAnsiTheme="minorHAnsi" w:cstheme="minorHAnsi"/>
                <w:sz w:val="20"/>
                <w:szCs w:val="20"/>
                <w:lang w:val="fr-FR"/>
              </w:rPr>
              <w:pPrChange w:id="6285" w:author="Houyem Rais" w:date="2024-02-22T15:03:00Z">
                <w:pPr>
                  <w:spacing w:before="20" w:after="40"/>
                  <w:jc w:val="center"/>
                </w:pPr>
              </w:pPrChange>
            </w:pPr>
            <w:del w:id="6286" w:author="Houyem Rais" w:date="2024-02-22T15:03:00Z">
              <w:r w:rsidRPr="00007B3E" w:rsidDel="00CB2812">
                <w:rPr>
                  <w:rFonts w:asciiTheme="minorHAnsi" w:hAnsiTheme="minorHAnsi" w:cstheme="minorHAnsi"/>
                  <w:sz w:val="20"/>
                  <w:szCs w:val="20"/>
                  <w:lang w:val="fr-FR"/>
                </w:rPr>
                <w:delText>2</w:delText>
              </w:r>
            </w:del>
          </w:p>
        </w:tc>
      </w:tr>
      <w:tr w:rsidR="00277F51" w:rsidRPr="00007B3E" w:rsidDel="00CB2812" w14:paraId="1331B09D" w14:textId="2ABA6D80" w:rsidTr="00277F51">
        <w:trPr>
          <w:trHeight w:val="45"/>
          <w:del w:id="6287" w:author="Houyem Rais" w:date="2024-02-22T15:03:00Z"/>
        </w:trPr>
        <w:tc>
          <w:tcPr>
            <w:tcW w:w="0" w:type="auto"/>
            <w:vAlign w:val="center"/>
            <w:hideMark/>
          </w:tcPr>
          <w:p w14:paraId="6506E88D" w14:textId="6AD82A86" w:rsidR="00277F51" w:rsidRPr="00007B3E" w:rsidDel="00CB2812" w:rsidRDefault="00277F51" w:rsidP="00CB2812">
            <w:pPr>
              <w:numPr>
                <w:ilvl w:val="1"/>
                <w:numId w:val="1"/>
              </w:numPr>
              <w:tabs>
                <w:tab w:val="left" w:pos="2730"/>
              </w:tabs>
              <w:spacing w:before="240" w:after="240"/>
              <w:ind w:left="1134"/>
              <w:jc w:val="left"/>
              <w:outlineLvl w:val="2"/>
              <w:rPr>
                <w:del w:id="6288" w:author="Houyem Rais" w:date="2024-02-22T15:03:00Z"/>
                <w:rFonts w:asciiTheme="minorHAnsi" w:hAnsiTheme="minorHAnsi" w:cstheme="minorHAnsi"/>
                <w:sz w:val="20"/>
                <w:szCs w:val="20"/>
                <w:lang w:val="fr-FR"/>
              </w:rPr>
              <w:pPrChange w:id="6289" w:author="Houyem Rais" w:date="2024-02-22T15:03:00Z">
                <w:pPr>
                  <w:spacing w:before="20" w:after="40"/>
                </w:pPr>
              </w:pPrChange>
            </w:pPr>
            <w:del w:id="6290" w:author="Houyem Rais" w:date="2024-02-22T15:03:00Z">
              <w:r w:rsidRPr="00007B3E" w:rsidDel="00CB2812">
                <w:rPr>
                  <w:rFonts w:asciiTheme="minorHAnsi" w:hAnsiTheme="minorHAnsi" w:cstheme="minorHAnsi"/>
                  <w:sz w:val="20"/>
                  <w:szCs w:val="20"/>
                  <w:lang w:val="fr-FR"/>
                </w:rPr>
                <w:delText>Gare 1 Gare de Croissement</w:delText>
              </w:r>
            </w:del>
          </w:p>
        </w:tc>
        <w:tc>
          <w:tcPr>
            <w:tcW w:w="0" w:type="auto"/>
            <w:vAlign w:val="center"/>
            <w:hideMark/>
          </w:tcPr>
          <w:p w14:paraId="5514508C" w14:textId="2B0665FA" w:rsidR="00277F51" w:rsidRPr="00007B3E" w:rsidDel="00CB2812" w:rsidRDefault="00277F51" w:rsidP="00CB2812">
            <w:pPr>
              <w:numPr>
                <w:ilvl w:val="1"/>
                <w:numId w:val="1"/>
              </w:numPr>
              <w:tabs>
                <w:tab w:val="left" w:pos="2730"/>
              </w:tabs>
              <w:spacing w:before="240" w:after="240"/>
              <w:ind w:left="1134"/>
              <w:jc w:val="left"/>
              <w:outlineLvl w:val="2"/>
              <w:rPr>
                <w:del w:id="6291" w:author="Houyem Rais" w:date="2024-02-22T15:03:00Z"/>
                <w:rFonts w:asciiTheme="minorHAnsi" w:hAnsiTheme="minorHAnsi" w:cstheme="minorHAnsi"/>
                <w:sz w:val="20"/>
                <w:szCs w:val="20"/>
                <w:lang w:val="fr-FR"/>
              </w:rPr>
              <w:pPrChange w:id="6292" w:author="Houyem Rais" w:date="2024-02-22T15:03:00Z">
                <w:pPr>
                  <w:spacing w:before="20" w:after="40"/>
                  <w:jc w:val="center"/>
                </w:pPr>
              </w:pPrChange>
            </w:pPr>
            <w:del w:id="6293"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7AB278C1" w14:textId="4EB006E8" w:rsidR="00277F51" w:rsidRPr="00007B3E" w:rsidDel="00CB2812" w:rsidRDefault="00277F51" w:rsidP="00CB2812">
            <w:pPr>
              <w:numPr>
                <w:ilvl w:val="1"/>
                <w:numId w:val="1"/>
              </w:numPr>
              <w:tabs>
                <w:tab w:val="left" w:pos="2730"/>
              </w:tabs>
              <w:spacing w:before="240" w:after="240"/>
              <w:ind w:left="1134"/>
              <w:jc w:val="left"/>
              <w:outlineLvl w:val="2"/>
              <w:rPr>
                <w:del w:id="6294" w:author="Houyem Rais" w:date="2024-02-22T15:03:00Z"/>
                <w:rFonts w:asciiTheme="minorHAnsi" w:hAnsiTheme="minorHAnsi" w:cstheme="minorHAnsi"/>
                <w:sz w:val="20"/>
                <w:szCs w:val="20"/>
                <w:lang w:val="fr-FR"/>
              </w:rPr>
              <w:pPrChange w:id="6295" w:author="Houyem Rais" w:date="2024-02-22T15:03:00Z">
                <w:pPr>
                  <w:spacing w:before="20" w:after="40"/>
                  <w:jc w:val="center"/>
                </w:pPr>
              </w:pPrChange>
            </w:pPr>
            <w:del w:id="6296"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2BCF6F6A" w14:textId="5205D58F" w:rsidR="00277F51" w:rsidRPr="00007B3E" w:rsidDel="00CB2812" w:rsidRDefault="00277F51" w:rsidP="00CB2812">
            <w:pPr>
              <w:numPr>
                <w:ilvl w:val="1"/>
                <w:numId w:val="1"/>
              </w:numPr>
              <w:tabs>
                <w:tab w:val="left" w:pos="2730"/>
              </w:tabs>
              <w:spacing w:before="240" w:after="240"/>
              <w:ind w:left="1134"/>
              <w:jc w:val="left"/>
              <w:outlineLvl w:val="2"/>
              <w:rPr>
                <w:del w:id="6297" w:author="Houyem Rais" w:date="2024-02-22T15:03:00Z"/>
                <w:rFonts w:asciiTheme="minorHAnsi" w:hAnsiTheme="minorHAnsi" w:cstheme="minorHAnsi"/>
                <w:sz w:val="20"/>
                <w:szCs w:val="20"/>
                <w:lang w:val="fr-FR"/>
              </w:rPr>
              <w:pPrChange w:id="6298" w:author="Houyem Rais" w:date="2024-02-22T15:03:00Z">
                <w:pPr>
                  <w:spacing w:before="20" w:after="40"/>
                  <w:jc w:val="center"/>
                </w:pPr>
              </w:pPrChange>
            </w:pPr>
          </w:p>
        </w:tc>
        <w:tc>
          <w:tcPr>
            <w:tcW w:w="0" w:type="auto"/>
            <w:vAlign w:val="center"/>
            <w:hideMark/>
          </w:tcPr>
          <w:p w14:paraId="4FF1ED2E" w14:textId="44DEC2A3" w:rsidR="00277F51" w:rsidRPr="00007B3E" w:rsidDel="00CB2812" w:rsidRDefault="00277F51" w:rsidP="00CB2812">
            <w:pPr>
              <w:numPr>
                <w:ilvl w:val="1"/>
                <w:numId w:val="1"/>
              </w:numPr>
              <w:tabs>
                <w:tab w:val="left" w:pos="2730"/>
              </w:tabs>
              <w:spacing w:before="240" w:after="240"/>
              <w:ind w:left="1134"/>
              <w:jc w:val="left"/>
              <w:outlineLvl w:val="2"/>
              <w:rPr>
                <w:del w:id="6299" w:author="Houyem Rais" w:date="2024-02-22T15:03:00Z"/>
                <w:rFonts w:asciiTheme="minorHAnsi" w:hAnsiTheme="minorHAnsi" w:cstheme="minorHAnsi"/>
                <w:sz w:val="20"/>
                <w:szCs w:val="20"/>
                <w:lang w:val="fr-FR"/>
              </w:rPr>
              <w:pPrChange w:id="6300" w:author="Houyem Rais" w:date="2024-02-22T15:03:00Z">
                <w:pPr>
                  <w:spacing w:before="20" w:after="40"/>
                  <w:jc w:val="center"/>
                </w:pPr>
              </w:pPrChange>
            </w:pPr>
          </w:p>
        </w:tc>
        <w:tc>
          <w:tcPr>
            <w:tcW w:w="0" w:type="auto"/>
            <w:vAlign w:val="center"/>
            <w:hideMark/>
          </w:tcPr>
          <w:p w14:paraId="0F24D5FB" w14:textId="48DEE9C1" w:rsidR="00277F51" w:rsidRPr="00007B3E" w:rsidDel="00CB2812" w:rsidRDefault="00277F51" w:rsidP="00CB2812">
            <w:pPr>
              <w:numPr>
                <w:ilvl w:val="1"/>
                <w:numId w:val="1"/>
              </w:numPr>
              <w:tabs>
                <w:tab w:val="left" w:pos="2730"/>
              </w:tabs>
              <w:spacing w:before="240" w:after="240"/>
              <w:ind w:left="1134"/>
              <w:jc w:val="left"/>
              <w:outlineLvl w:val="2"/>
              <w:rPr>
                <w:del w:id="6301" w:author="Houyem Rais" w:date="2024-02-22T15:03:00Z"/>
                <w:rFonts w:asciiTheme="minorHAnsi" w:hAnsiTheme="minorHAnsi" w:cstheme="minorHAnsi"/>
                <w:sz w:val="20"/>
                <w:szCs w:val="20"/>
                <w:lang w:val="fr-FR"/>
              </w:rPr>
              <w:pPrChange w:id="6302" w:author="Houyem Rais" w:date="2024-02-22T15:03:00Z">
                <w:pPr>
                  <w:spacing w:before="20" w:after="40"/>
                  <w:jc w:val="center"/>
                </w:pPr>
              </w:pPrChange>
            </w:pPr>
            <w:del w:id="6303" w:author="Houyem Rais" w:date="2024-02-22T15:03:00Z">
              <w:r w:rsidRPr="00007B3E" w:rsidDel="00CB2812">
                <w:rPr>
                  <w:rFonts w:asciiTheme="minorHAnsi" w:hAnsiTheme="minorHAnsi" w:cstheme="minorHAnsi"/>
                  <w:sz w:val="20"/>
                  <w:szCs w:val="20"/>
                  <w:lang w:val="fr-FR"/>
                </w:rPr>
                <w:delText>2</w:delText>
              </w:r>
            </w:del>
          </w:p>
        </w:tc>
      </w:tr>
      <w:tr w:rsidR="00277F51" w:rsidRPr="00007B3E" w:rsidDel="00CB2812" w14:paraId="1C44C973" w14:textId="46C27167" w:rsidTr="00277F51">
        <w:trPr>
          <w:trHeight w:val="254"/>
          <w:del w:id="6304" w:author="Houyem Rais" w:date="2024-02-22T15:03:00Z"/>
        </w:trPr>
        <w:tc>
          <w:tcPr>
            <w:tcW w:w="0" w:type="auto"/>
            <w:vAlign w:val="center"/>
            <w:hideMark/>
          </w:tcPr>
          <w:p w14:paraId="745133E0" w14:textId="388EBABC" w:rsidR="00277F51" w:rsidRPr="00007B3E" w:rsidDel="00CB2812" w:rsidRDefault="00277F51" w:rsidP="00CB2812">
            <w:pPr>
              <w:numPr>
                <w:ilvl w:val="1"/>
                <w:numId w:val="1"/>
              </w:numPr>
              <w:tabs>
                <w:tab w:val="left" w:pos="2730"/>
              </w:tabs>
              <w:spacing w:before="240" w:after="240"/>
              <w:ind w:left="1134"/>
              <w:jc w:val="left"/>
              <w:outlineLvl w:val="2"/>
              <w:rPr>
                <w:del w:id="6305" w:author="Houyem Rais" w:date="2024-02-22T15:03:00Z"/>
                <w:rFonts w:asciiTheme="minorHAnsi" w:hAnsiTheme="minorHAnsi" w:cstheme="minorHAnsi"/>
                <w:sz w:val="20"/>
                <w:szCs w:val="20"/>
                <w:lang w:val="fr-FR"/>
              </w:rPr>
              <w:pPrChange w:id="6306" w:author="Houyem Rais" w:date="2024-02-22T15:03:00Z">
                <w:pPr>
                  <w:spacing w:before="20" w:after="40"/>
                </w:pPr>
              </w:pPrChange>
            </w:pPr>
            <w:del w:id="6307" w:author="Houyem Rais" w:date="2024-02-22T15:03:00Z">
              <w:r w:rsidRPr="00007B3E" w:rsidDel="00CB2812">
                <w:rPr>
                  <w:rFonts w:asciiTheme="minorHAnsi" w:hAnsiTheme="minorHAnsi" w:cstheme="minorHAnsi"/>
                  <w:sz w:val="20"/>
                  <w:szCs w:val="20"/>
                  <w:lang w:val="fr-FR"/>
                </w:rPr>
                <w:delText>Gare 2 Gare Sidi el Hani</w:delText>
              </w:r>
            </w:del>
          </w:p>
        </w:tc>
        <w:tc>
          <w:tcPr>
            <w:tcW w:w="0" w:type="auto"/>
            <w:vAlign w:val="center"/>
            <w:hideMark/>
          </w:tcPr>
          <w:p w14:paraId="6A400518" w14:textId="1D6A6673" w:rsidR="00277F51" w:rsidRPr="00007B3E" w:rsidDel="00CB2812" w:rsidRDefault="00277F51" w:rsidP="00CB2812">
            <w:pPr>
              <w:numPr>
                <w:ilvl w:val="1"/>
                <w:numId w:val="1"/>
              </w:numPr>
              <w:tabs>
                <w:tab w:val="left" w:pos="2730"/>
              </w:tabs>
              <w:spacing w:before="240" w:after="240"/>
              <w:ind w:left="1134"/>
              <w:jc w:val="left"/>
              <w:outlineLvl w:val="2"/>
              <w:rPr>
                <w:del w:id="6308" w:author="Houyem Rais" w:date="2024-02-22T15:03:00Z"/>
                <w:rFonts w:asciiTheme="minorHAnsi" w:hAnsiTheme="minorHAnsi" w:cstheme="minorHAnsi"/>
                <w:sz w:val="20"/>
                <w:szCs w:val="20"/>
                <w:lang w:val="fr-FR"/>
              </w:rPr>
              <w:pPrChange w:id="6309" w:author="Houyem Rais" w:date="2024-02-22T15:03:00Z">
                <w:pPr>
                  <w:spacing w:before="20" w:after="40"/>
                  <w:jc w:val="center"/>
                </w:pPr>
              </w:pPrChange>
            </w:pPr>
            <w:del w:id="6310"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4F387160" w14:textId="28733F54" w:rsidR="00277F51" w:rsidRPr="00007B3E" w:rsidDel="00CB2812" w:rsidRDefault="00277F51" w:rsidP="00CB2812">
            <w:pPr>
              <w:numPr>
                <w:ilvl w:val="1"/>
                <w:numId w:val="1"/>
              </w:numPr>
              <w:tabs>
                <w:tab w:val="left" w:pos="2730"/>
              </w:tabs>
              <w:spacing w:before="240" w:after="240"/>
              <w:ind w:left="1134"/>
              <w:jc w:val="left"/>
              <w:outlineLvl w:val="2"/>
              <w:rPr>
                <w:del w:id="6311" w:author="Houyem Rais" w:date="2024-02-22T15:03:00Z"/>
                <w:rFonts w:asciiTheme="minorHAnsi" w:hAnsiTheme="minorHAnsi" w:cstheme="minorHAnsi"/>
                <w:sz w:val="20"/>
                <w:szCs w:val="20"/>
                <w:lang w:val="fr-FR"/>
              </w:rPr>
              <w:pPrChange w:id="6312" w:author="Houyem Rais" w:date="2024-02-22T15:03:00Z">
                <w:pPr>
                  <w:spacing w:before="20" w:after="40"/>
                  <w:jc w:val="center"/>
                </w:pPr>
              </w:pPrChange>
            </w:pPr>
            <w:del w:id="6313"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43624BAA" w14:textId="685136CE" w:rsidR="00277F51" w:rsidRPr="00007B3E" w:rsidDel="00CB2812" w:rsidRDefault="00277F51" w:rsidP="00CB2812">
            <w:pPr>
              <w:numPr>
                <w:ilvl w:val="1"/>
                <w:numId w:val="1"/>
              </w:numPr>
              <w:tabs>
                <w:tab w:val="left" w:pos="2730"/>
              </w:tabs>
              <w:spacing w:before="240" w:after="240"/>
              <w:ind w:left="1134"/>
              <w:jc w:val="left"/>
              <w:outlineLvl w:val="2"/>
              <w:rPr>
                <w:del w:id="6314" w:author="Houyem Rais" w:date="2024-02-22T15:03:00Z"/>
                <w:rFonts w:asciiTheme="minorHAnsi" w:hAnsiTheme="minorHAnsi" w:cstheme="minorHAnsi"/>
                <w:sz w:val="20"/>
                <w:szCs w:val="20"/>
                <w:lang w:val="fr-FR"/>
              </w:rPr>
              <w:pPrChange w:id="6315" w:author="Houyem Rais" w:date="2024-02-22T15:03:00Z">
                <w:pPr>
                  <w:spacing w:before="20" w:after="40"/>
                  <w:jc w:val="center"/>
                </w:pPr>
              </w:pPrChange>
            </w:pPr>
          </w:p>
        </w:tc>
        <w:tc>
          <w:tcPr>
            <w:tcW w:w="0" w:type="auto"/>
            <w:vAlign w:val="center"/>
            <w:hideMark/>
          </w:tcPr>
          <w:p w14:paraId="2CFD7FCB" w14:textId="0EB06D02" w:rsidR="00277F51" w:rsidRPr="00007B3E" w:rsidDel="00CB2812" w:rsidRDefault="00277F51" w:rsidP="00CB2812">
            <w:pPr>
              <w:numPr>
                <w:ilvl w:val="1"/>
                <w:numId w:val="1"/>
              </w:numPr>
              <w:tabs>
                <w:tab w:val="left" w:pos="2730"/>
              </w:tabs>
              <w:spacing w:before="240" w:after="240"/>
              <w:ind w:left="1134"/>
              <w:jc w:val="left"/>
              <w:outlineLvl w:val="2"/>
              <w:rPr>
                <w:del w:id="6316" w:author="Houyem Rais" w:date="2024-02-22T15:03:00Z"/>
                <w:rFonts w:asciiTheme="minorHAnsi" w:hAnsiTheme="minorHAnsi" w:cstheme="minorHAnsi"/>
                <w:sz w:val="20"/>
                <w:szCs w:val="20"/>
                <w:lang w:val="fr-FR"/>
              </w:rPr>
              <w:pPrChange w:id="6317" w:author="Houyem Rais" w:date="2024-02-22T15:03:00Z">
                <w:pPr>
                  <w:spacing w:before="20" w:after="40"/>
                  <w:jc w:val="center"/>
                </w:pPr>
              </w:pPrChange>
            </w:pPr>
          </w:p>
        </w:tc>
        <w:tc>
          <w:tcPr>
            <w:tcW w:w="0" w:type="auto"/>
            <w:vAlign w:val="center"/>
            <w:hideMark/>
          </w:tcPr>
          <w:p w14:paraId="141C49B8" w14:textId="7850971F" w:rsidR="00277F51" w:rsidRPr="00007B3E" w:rsidDel="00CB2812" w:rsidRDefault="00277F51" w:rsidP="00CB2812">
            <w:pPr>
              <w:numPr>
                <w:ilvl w:val="1"/>
                <w:numId w:val="1"/>
              </w:numPr>
              <w:tabs>
                <w:tab w:val="left" w:pos="2730"/>
              </w:tabs>
              <w:spacing w:before="240" w:after="240"/>
              <w:ind w:left="1134"/>
              <w:jc w:val="left"/>
              <w:outlineLvl w:val="2"/>
              <w:rPr>
                <w:del w:id="6318" w:author="Houyem Rais" w:date="2024-02-22T15:03:00Z"/>
                <w:rFonts w:asciiTheme="minorHAnsi" w:hAnsiTheme="minorHAnsi" w:cstheme="minorHAnsi"/>
                <w:sz w:val="20"/>
                <w:szCs w:val="20"/>
                <w:lang w:val="fr-FR"/>
              </w:rPr>
              <w:pPrChange w:id="6319" w:author="Houyem Rais" w:date="2024-02-22T15:03:00Z">
                <w:pPr>
                  <w:spacing w:before="20" w:after="40"/>
                  <w:jc w:val="center"/>
                </w:pPr>
              </w:pPrChange>
            </w:pPr>
            <w:del w:id="6320" w:author="Houyem Rais" w:date="2024-02-22T15:03:00Z">
              <w:r w:rsidRPr="00007B3E" w:rsidDel="00CB2812">
                <w:rPr>
                  <w:rFonts w:asciiTheme="minorHAnsi" w:hAnsiTheme="minorHAnsi" w:cstheme="minorHAnsi"/>
                  <w:sz w:val="20"/>
                  <w:szCs w:val="20"/>
                  <w:lang w:val="fr-FR"/>
                </w:rPr>
                <w:delText>2</w:delText>
              </w:r>
            </w:del>
          </w:p>
        </w:tc>
      </w:tr>
      <w:tr w:rsidR="00277F51" w:rsidRPr="00007B3E" w:rsidDel="00CB2812" w14:paraId="6B91DA53" w14:textId="4DDA5C59" w:rsidTr="00277F51">
        <w:trPr>
          <w:trHeight w:val="254"/>
          <w:del w:id="6321" w:author="Houyem Rais" w:date="2024-02-22T15:03:00Z"/>
        </w:trPr>
        <w:tc>
          <w:tcPr>
            <w:tcW w:w="0" w:type="auto"/>
            <w:vAlign w:val="center"/>
            <w:hideMark/>
          </w:tcPr>
          <w:p w14:paraId="15F0FDB2" w14:textId="13E8E107" w:rsidR="00277F51" w:rsidRPr="00007B3E" w:rsidDel="00CB2812" w:rsidRDefault="00277F51" w:rsidP="00CB2812">
            <w:pPr>
              <w:numPr>
                <w:ilvl w:val="1"/>
                <w:numId w:val="1"/>
              </w:numPr>
              <w:tabs>
                <w:tab w:val="left" w:pos="2730"/>
              </w:tabs>
              <w:spacing w:before="240" w:after="240"/>
              <w:ind w:left="1134"/>
              <w:jc w:val="left"/>
              <w:outlineLvl w:val="2"/>
              <w:rPr>
                <w:del w:id="6322" w:author="Houyem Rais" w:date="2024-02-22T15:03:00Z"/>
                <w:rFonts w:asciiTheme="minorHAnsi" w:hAnsiTheme="minorHAnsi" w:cstheme="minorHAnsi"/>
                <w:sz w:val="20"/>
                <w:szCs w:val="20"/>
                <w:lang w:val="fr-FR"/>
              </w:rPr>
              <w:pPrChange w:id="6323" w:author="Houyem Rais" w:date="2024-02-22T15:03:00Z">
                <w:pPr>
                  <w:spacing w:before="20" w:after="40"/>
                </w:pPr>
              </w:pPrChange>
            </w:pPr>
            <w:del w:id="6324" w:author="Houyem Rais" w:date="2024-02-22T15:03:00Z">
              <w:r w:rsidRPr="00007B3E" w:rsidDel="00CB2812">
                <w:rPr>
                  <w:rFonts w:asciiTheme="minorHAnsi" w:hAnsiTheme="minorHAnsi" w:cstheme="minorHAnsi"/>
                  <w:sz w:val="20"/>
                  <w:szCs w:val="20"/>
                  <w:lang w:val="fr-FR"/>
                </w:rPr>
                <w:delText>Gare 3 Gare Kairaouan</w:delText>
              </w:r>
            </w:del>
          </w:p>
        </w:tc>
        <w:tc>
          <w:tcPr>
            <w:tcW w:w="0" w:type="auto"/>
            <w:vAlign w:val="center"/>
            <w:hideMark/>
          </w:tcPr>
          <w:p w14:paraId="594162FD" w14:textId="6B7E9816" w:rsidR="00277F51" w:rsidRPr="00007B3E" w:rsidDel="00CB2812" w:rsidRDefault="00277F51" w:rsidP="00CB2812">
            <w:pPr>
              <w:numPr>
                <w:ilvl w:val="1"/>
                <w:numId w:val="1"/>
              </w:numPr>
              <w:tabs>
                <w:tab w:val="left" w:pos="2730"/>
              </w:tabs>
              <w:spacing w:before="240" w:after="240"/>
              <w:ind w:left="1134"/>
              <w:jc w:val="left"/>
              <w:outlineLvl w:val="2"/>
              <w:rPr>
                <w:del w:id="6325" w:author="Houyem Rais" w:date="2024-02-22T15:03:00Z"/>
                <w:rFonts w:asciiTheme="minorHAnsi" w:hAnsiTheme="minorHAnsi" w:cstheme="minorHAnsi"/>
                <w:sz w:val="20"/>
                <w:szCs w:val="20"/>
                <w:lang w:val="fr-FR"/>
              </w:rPr>
              <w:pPrChange w:id="6326" w:author="Houyem Rais" w:date="2024-02-22T15:03:00Z">
                <w:pPr>
                  <w:spacing w:before="20" w:after="40"/>
                  <w:jc w:val="center"/>
                </w:pPr>
              </w:pPrChange>
            </w:pPr>
            <w:del w:id="6327"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7FD7426A" w14:textId="1C86EAB6" w:rsidR="00277F51" w:rsidRPr="00007B3E" w:rsidDel="00CB2812" w:rsidRDefault="00277F51" w:rsidP="00CB2812">
            <w:pPr>
              <w:numPr>
                <w:ilvl w:val="1"/>
                <w:numId w:val="1"/>
              </w:numPr>
              <w:tabs>
                <w:tab w:val="left" w:pos="2730"/>
              </w:tabs>
              <w:spacing w:before="240" w:after="240"/>
              <w:ind w:left="1134"/>
              <w:jc w:val="left"/>
              <w:outlineLvl w:val="2"/>
              <w:rPr>
                <w:del w:id="6328" w:author="Houyem Rais" w:date="2024-02-22T15:03:00Z"/>
                <w:rFonts w:asciiTheme="minorHAnsi" w:hAnsiTheme="minorHAnsi" w:cstheme="minorHAnsi"/>
                <w:sz w:val="20"/>
                <w:szCs w:val="20"/>
                <w:lang w:val="fr-FR"/>
              </w:rPr>
              <w:pPrChange w:id="6329" w:author="Houyem Rais" w:date="2024-02-22T15:03:00Z">
                <w:pPr>
                  <w:spacing w:before="20" w:after="40"/>
                  <w:jc w:val="center"/>
                </w:pPr>
              </w:pPrChange>
            </w:pPr>
            <w:del w:id="6330" w:author="Houyem Rais" w:date="2024-02-22T15:03:00Z">
              <w:r w:rsidRPr="00007B3E" w:rsidDel="00CB2812">
                <w:rPr>
                  <w:rFonts w:asciiTheme="minorHAnsi" w:hAnsiTheme="minorHAnsi" w:cstheme="minorHAnsi"/>
                  <w:sz w:val="20"/>
                  <w:szCs w:val="20"/>
                  <w:lang w:val="fr-FR"/>
                </w:rPr>
                <w:delText>1</w:delText>
              </w:r>
            </w:del>
          </w:p>
        </w:tc>
        <w:tc>
          <w:tcPr>
            <w:tcW w:w="0" w:type="auto"/>
            <w:vAlign w:val="center"/>
            <w:hideMark/>
          </w:tcPr>
          <w:p w14:paraId="001BDF43" w14:textId="7EE70AE0" w:rsidR="00277F51" w:rsidRPr="00007B3E" w:rsidDel="00CB2812" w:rsidRDefault="00277F51" w:rsidP="00CB2812">
            <w:pPr>
              <w:numPr>
                <w:ilvl w:val="1"/>
                <w:numId w:val="1"/>
              </w:numPr>
              <w:tabs>
                <w:tab w:val="left" w:pos="2730"/>
              </w:tabs>
              <w:spacing w:before="240" w:after="240"/>
              <w:ind w:left="1134"/>
              <w:jc w:val="left"/>
              <w:outlineLvl w:val="2"/>
              <w:rPr>
                <w:del w:id="6331" w:author="Houyem Rais" w:date="2024-02-22T15:03:00Z"/>
                <w:rFonts w:asciiTheme="minorHAnsi" w:hAnsiTheme="minorHAnsi" w:cstheme="minorHAnsi"/>
                <w:sz w:val="20"/>
                <w:szCs w:val="20"/>
                <w:lang w:val="fr-FR"/>
              </w:rPr>
              <w:pPrChange w:id="6332" w:author="Houyem Rais" w:date="2024-02-22T15:03:00Z">
                <w:pPr>
                  <w:spacing w:before="20" w:after="40"/>
                  <w:jc w:val="center"/>
                </w:pPr>
              </w:pPrChange>
            </w:pPr>
          </w:p>
        </w:tc>
        <w:tc>
          <w:tcPr>
            <w:tcW w:w="0" w:type="auto"/>
            <w:vAlign w:val="center"/>
            <w:hideMark/>
          </w:tcPr>
          <w:p w14:paraId="4850BF77" w14:textId="00992D83" w:rsidR="00277F51" w:rsidRPr="00007B3E" w:rsidDel="00CB2812" w:rsidRDefault="00277F51" w:rsidP="00CB2812">
            <w:pPr>
              <w:numPr>
                <w:ilvl w:val="1"/>
                <w:numId w:val="1"/>
              </w:numPr>
              <w:tabs>
                <w:tab w:val="left" w:pos="2730"/>
              </w:tabs>
              <w:spacing w:before="240" w:after="240"/>
              <w:ind w:left="1134"/>
              <w:jc w:val="left"/>
              <w:outlineLvl w:val="2"/>
              <w:rPr>
                <w:del w:id="6333" w:author="Houyem Rais" w:date="2024-02-22T15:03:00Z"/>
                <w:rFonts w:asciiTheme="minorHAnsi" w:hAnsiTheme="minorHAnsi" w:cstheme="minorHAnsi"/>
                <w:sz w:val="20"/>
                <w:szCs w:val="20"/>
                <w:lang w:val="fr-FR"/>
              </w:rPr>
              <w:pPrChange w:id="6334" w:author="Houyem Rais" w:date="2024-02-22T15:03:00Z">
                <w:pPr>
                  <w:spacing w:before="20" w:after="40"/>
                  <w:jc w:val="center"/>
                </w:pPr>
              </w:pPrChange>
            </w:pPr>
          </w:p>
        </w:tc>
        <w:tc>
          <w:tcPr>
            <w:tcW w:w="0" w:type="auto"/>
            <w:vAlign w:val="center"/>
            <w:hideMark/>
          </w:tcPr>
          <w:p w14:paraId="5CCE25ED" w14:textId="645C8EAD" w:rsidR="00277F51" w:rsidRPr="00007B3E" w:rsidDel="00CB2812" w:rsidRDefault="00277F51" w:rsidP="00CB2812">
            <w:pPr>
              <w:numPr>
                <w:ilvl w:val="1"/>
                <w:numId w:val="1"/>
              </w:numPr>
              <w:tabs>
                <w:tab w:val="left" w:pos="2730"/>
              </w:tabs>
              <w:spacing w:before="240" w:after="240"/>
              <w:ind w:left="1134"/>
              <w:jc w:val="left"/>
              <w:outlineLvl w:val="2"/>
              <w:rPr>
                <w:del w:id="6335" w:author="Houyem Rais" w:date="2024-02-22T15:03:00Z"/>
                <w:rFonts w:asciiTheme="minorHAnsi" w:hAnsiTheme="minorHAnsi" w:cstheme="minorHAnsi"/>
                <w:sz w:val="20"/>
                <w:szCs w:val="20"/>
                <w:lang w:val="fr-FR"/>
              </w:rPr>
              <w:pPrChange w:id="6336" w:author="Houyem Rais" w:date="2024-02-22T15:03:00Z">
                <w:pPr>
                  <w:spacing w:before="20" w:after="40"/>
                  <w:jc w:val="center"/>
                </w:pPr>
              </w:pPrChange>
            </w:pPr>
            <w:del w:id="6337" w:author="Houyem Rais" w:date="2024-02-22T15:03:00Z">
              <w:r w:rsidRPr="00007B3E" w:rsidDel="00CB2812">
                <w:rPr>
                  <w:rFonts w:asciiTheme="minorHAnsi" w:hAnsiTheme="minorHAnsi" w:cstheme="minorHAnsi"/>
                  <w:sz w:val="20"/>
                  <w:szCs w:val="20"/>
                  <w:lang w:val="fr-FR"/>
                </w:rPr>
                <w:delText>2</w:delText>
              </w:r>
            </w:del>
          </w:p>
        </w:tc>
      </w:tr>
      <w:tr w:rsidR="00277F51" w:rsidRPr="00007B3E" w:rsidDel="00CB2812" w14:paraId="175C09AE" w14:textId="42E349A3" w:rsidTr="00277F51">
        <w:trPr>
          <w:trHeight w:val="54"/>
          <w:del w:id="6338" w:author="Houyem Rais" w:date="2024-02-22T15:03:00Z"/>
        </w:trPr>
        <w:tc>
          <w:tcPr>
            <w:tcW w:w="0" w:type="auto"/>
            <w:vAlign w:val="center"/>
            <w:hideMark/>
          </w:tcPr>
          <w:p w14:paraId="55718B33" w14:textId="53C9D67D" w:rsidR="00277F51" w:rsidRPr="00007B3E" w:rsidDel="00CB2812" w:rsidRDefault="00277F51" w:rsidP="00CB2812">
            <w:pPr>
              <w:numPr>
                <w:ilvl w:val="1"/>
                <w:numId w:val="1"/>
              </w:numPr>
              <w:tabs>
                <w:tab w:val="left" w:pos="2730"/>
              </w:tabs>
              <w:spacing w:before="240" w:after="240"/>
              <w:ind w:left="1134"/>
              <w:jc w:val="left"/>
              <w:outlineLvl w:val="2"/>
              <w:rPr>
                <w:del w:id="6339" w:author="Houyem Rais" w:date="2024-02-22T15:03:00Z"/>
                <w:rFonts w:asciiTheme="minorHAnsi" w:hAnsiTheme="minorHAnsi" w:cstheme="minorHAnsi"/>
                <w:sz w:val="20"/>
                <w:szCs w:val="20"/>
                <w:lang w:val="fr-FR"/>
              </w:rPr>
              <w:pPrChange w:id="6340" w:author="Houyem Rais" w:date="2024-02-22T15:03:00Z">
                <w:pPr>
                  <w:spacing w:before="20" w:after="40"/>
                </w:pPr>
              </w:pPrChange>
            </w:pPr>
            <w:del w:id="6341" w:author="Houyem Rais" w:date="2024-02-22T15:03:00Z">
              <w:r w:rsidRPr="00007B3E" w:rsidDel="00CB2812">
                <w:rPr>
                  <w:rFonts w:asciiTheme="minorHAnsi" w:hAnsiTheme="minorHAnsi" w:cstheme="minorHAnsi"/>
                  <w:sz w:val="20"/>
                  <w:szCs w:val="20"/>
                  <w:lang w:val="fr-FR"/>
                </w:rPr>
                <w:delText>Gare 4 Gare Kalaa Sghira</w:delText>
              </w:r>
            </w:del>
          </w:p>
        </w:tc>
        <w:tc>
          <w:tcPr>
            <w:tcW w:w="0" w:type="auto"/>
            <w:vAlign w:val="center"/>
            <w:hideMark/>
          </w:tcPr>
          <w:p w14:paraId="7FF616D7" w14:textId="01365713" w:rsidR="00277F51" w:rsidRPr="00007B3E" w:rsidDel="00CB2812" w:rsidRDefault="00277F51" w:rsidP="00CB2812">
            <w:pPr>
              <w:numPr>
                <w:ilvl w:val="1"/>
                <w:numId w:val="1"/>
              </w:numPr>
              <w:tabs>
                <w:tab w:val="left" w:pos="2730"/>
              </w:tabs>
              <w:spacing w:before="240" w:after="240"/>
              <w:ind w:left="1134"/>
              <w:jc w:val="left"/>
              <w:outlineLvl w:val="2"/>
              <w:rPr>
                <w:del w:id="6342" w:author="Houyem Rais" w:date="2024-02-22T15:03:00Z"/>
                <w:rFonts w:asciiTheme="minorHAnsi" w:hAnsiTheme="minorHAnsi" w:cstheme="minorHAnsi"/>
                <w:sz w:val="20"/>
                <w:szCs w:val="20"/>
                <w:lang w:val="fr-FR"/>
              </w:rPr>
              <w:pPrChange w:id="6343" w:author="Houyem Rais" w:date="2024-02-22T15:03:00Z">
                <w:pPr>
                  <w:spacing w:before="20" w:after="40"/>
                  <w:jc w:val="center"/>
                </w:pPr>
              </w:pPrChange>
            </w:pPr>
          </w:p>
        </w:tc>
        <w:tc>
          <w:tcPr>
            <w:tcW w:w="0" w:type="auto"/>
            <w:vAlign w:val="center"/>
            <w:hideMark/>
          </w:tcPr>
          <w:p w14:paraId="3EAD84A7" w14:textId="1CB72954" w:rsidR="00277F51" w:rsidRPr="00007B3E" w:rsidDel="00CB2812" w:rsidRDefault="00277F51" w:rsidP="00CB2812">
            <w:pPr>
              <w:numPr>
                <w:ilvl w:val="1"/>
                <w:numId w:val="1"/>
              </w:numPr>
              <w:tabs>
                <w:tab w:val="left" w:pos="2730"/>
              </w:tabs>
              <w:spacing w:before="240" w:after="240"/>
              <w:ind w:left="1134"/>
              <w:jc w:val="left"/>
              <w:outlineLvl w:val="2"/>
              <w:rPr>
                <w:del w:id="6344" w:author="Houyem Rais" w:date="2024-02-22T15:03:00Z"/>
                <w:rFonts w:asciiTheme="minorHAnsi" w:hAnsiTheme="minorHAnsi" w:cstheme="minorHAnsi"/>
                <w:sz w:val="20"/>
                <w:szCs w:val="20"/>
                <w:lang w:val="fr-FR"/>
              </w:rPr>
              <w:pPrChange w:id="6345" w:author="Houyem Rais" w:date="2024-02-22T15:03:00Z">
                <w:pPr>
                  <w:spacing w:before="20" w:after="40"/>
                  <w:jc w:val="center"/>
                </w:pPr>
              </w:pPrChange>
            </w:pPr>
          </w:p>
        </w:tc>
        <w:tc>
          <w:tcPr>
            <w:tcW w:w="0" w:type="auto"/>
            <w:vAlign w:val="center"/>
            <w:hideMark/>
          </w:tcPr>
          <w:p w14:paraId="21C6E31F" w14:textId="39B9428D" w:rsidR="00277F51" w:rsidRPr="00007B3E" w:rsidDel="00CB2812" w:rsidRDefault="00277F51" w:rsidP="00CB2812">
            <w:pPr>
              <w:numPr>
                <w:ilvl w:val="1"/>
                <w:numId w:val="1"/>
              </w:numPr>
              <w:tabs>
                <w:tab w:val="left" w:pos="2730"/>
              </w:tabs>
              <w:spacing w:before="240" w:after="240"/>
              <w:ind w:left="1134"/>
              <w:jc w:val="left"/>
              <w:outlineLvl w:val="2"/>
              <w:rPr>
                <w:del w:id="6346" w:author="Houyem Rais" w:date="2024-02-22T15:03:00Z"/>
                <w:rFonts w:asciiTheme="minorHAnsi" w:hAnsiTheme="minorHAnsi" w:cstheme="minorHAnsi"/>
                <w:sz w:val="20"/>
                <w:szCs w:val="20"/>
                <w:lang w:val="fr-FR"/>
              </w:rPr>
              <w:pPrChange w:id="6347" w:author="Houyem Rais" w:date="2024-02-22T15:03:00Z">
                <w:pPr>
                  <w:spacing w:before="20" w:after="40"/>
                  <w:jc w:val="center"/>
                </w:pPr>
              </w:pPrChange>
            </w:pPr>
          </w:p>
        </w:tc>
        <w:tc>
          <w:tcPr>
            <w:tcW w:w="0" w:type="auto"/>
            <w:vAlign w:val="center"/>
            <w:hideMark/>
          </w:tcPr>
          <w:p w14:paraId="6603D7AE" w14:textId="133AE1B2" w:rsidR="00277F51" w:rsidRPr="00007B3E" w:rsidDel="00CB2812" w:rsidRDefault="00277F51" w:rsidP="00CB2812">
            <w:pPr>
              <w:numPr>
                <w:ilvl w:val="1"/>
                <w:numId w:val="1"/>
              </w:numPr>
              <w:tabs>
                <w:tab w:val="left" w:pos="2730"/>
              </w:tabs>
              <w:spacing w:before="240" w:after="240"/>
              <w:ind w:left="1134"/>
              <w:jc w:val="left"/>
              <w:outlineLvl w:val="2"/>
              <w:rPr>
                <w:del w:id="6348" w:author="Houyem Rais" w:date="2024-02-22T15:03:00Z"/>
                <w:rFonts w:asciiTheme="minorHAnsi" w:hAnsiTheme="minorHAnsi" w:cstheme="minorHAnsi"/>
                <w:sz w:val="20"/>
                <w:szCs w:val="20"/>
                <w:lang w:val="fr-FR"/>
              </w:rPr>
              <w:pPrChange w:id="6349" w:author="Houyem Rais" w:date="2024-02-22T15:03:00Z">
                <w:pPr>
                  <w:spacing w:before="20" w:after="40"/>
                  <w:jc w:val="center"/>
                </w:pPr>
              </w:pPrChange>
            </w:pPr>
          </w:p>
        </w:tc>
        <w:tc>
          <w:tcPr>
            <w:tcW w:w="0" w:type="auto"/>
            <w:vAlign w:val="center"/>
            <w:hideMark/>
          </w:tcPr>
          <w:p w14:paraId="3C7609A0" w14:textId="54F129F4" w:rsidR="00277F51" w:rsidRPr="00007B3E" w:rsidDel="00CB2812" w:rsidRDefault="00277F51" w:rsidP="00CB2812">
            <w:pPr>
              <w:numPr>
                <w:ilvl w:val="1"/>
                <w:numId w:val="1"/>
              </w:numPr>
              <w:tabs>
                <w:tab w:val="left" w:pos="2730"/>
              </w:tabs>
              <w:spacing w:before="240" w:after="240"/>
              <w:ind w:left="1134"/>
              <w:jc w:val="left"/>
              <w:outlineLvl w:val="2"/>
              <w:rPr>
                <w:del w:id="6350" w:author="Houyem Rais" w:date="2024-02-22T15:03:00Z"/>
                <w:rFonts w:asciiTheme="minorHAnsi" w:hAnsiTheme="minorHAnsi" w:cstheme="minorHAnsi"/>
                <w:sz w:val="20"/>
                <w:szCs w:val="20"/>
                <w:lang w:val="fr-FR"/>
              </w:rPr>
              <w:pPrChange w:id="6351" w:author="Houyem Rais" w:date="2024-02-22T15:03:00Z">
                <w:pPr>
                  <w:spacing w:before="20" w:after="40"/>
                  <w:jc w:val="center"/>
                </w:pPr>
              </w:pPrChange>
            </w:pPr>
          </w:p>
        </w:tc>
      </w:tr>
      <w:tr w:rsidR="00277F51" w:rsidRPr="00007B3E" w:rsidDel="00CB2812" w14:paraId="046B13E6" w14:textId="6EBA417C" w:rsidTr="00277F51">
        <w:trPr>
          <w:trHeight w:val="254"/>
          <w:del w:id="6352" w:author="Houyem Rais" w:date="2024-02-22T15:03:00Z"/>
        </w:trPr>
        <w:tc>
          <w:tcPr>
            <w:tcW w:w="0" w:type="auto"/>
            <w:vAlign w:val="center"/>
            <w:hideMark/>
          </w:tcPr>
          <w:p w14:paraId="4120392B" w14:textId="464C7FFA" w:rsidR="00277F51" w:rsidRPr="00007B3E" w:rsidDel="00CB2812" w:rsidRDefault="00277F51" w:rsidP="00CB2812">
            <w:pPr>
              <w:numPr>
                <w:ilvl w:val="1"/>
                <w:numId w:val="1"/>
              </w:numPr>
              <w:tabs>
                <w:tab w:val="left" w:pos="2730"/>
              </w:tabs>
              <w:spacing w:before="240" w:after="240"/>
              <w:ind w:left="1134"/>
              <w:jc w:val="left"/>
              <w:outlineLvl w:val="2"/>
              <w:rPr>
                <w:del w:id="6353" w:author="Houyem Rais" w:date="2024-02-22T15:03:00Z"/>
                <w:rFonts w:asciiTheme="minorHAnsi" w:hAnsiTheme="minorHAnsi" w:cstheme="minorHAnsi"/>
                <w:b/>
                <w:bCs/>
                <w:i/>
                <w:iCs/>
                <w:sz w:val="20"/>
                <w:szCs w:val="20"/>
                <w:lang w:val="fr-FR"/>
              </w:rPr>
              <w:pPrChange w:id="6354" w:author="Houyem Rais" w:date="2024-02-22T15:03:00Z">
                <w:pPr>
                  <w:spacing w:before="20" w:after="40"/>
                </w:pPr>
              </w:pPrChange>
            </w:pPr>
            <w:del w:id="6355" w:author="Houyem Rais" w:date="2024-02-22T15:03:00Z">
              <w:r w:rsidRPr="00007B3E" w:rsidDel="00CB2812">
                <w:rPr>
                  <w:rFonts w:asciiTheme="minorHAnsi" w:hAnsiTheme="minorHAnsi" w:cstheme="minorHAnsi"/>
                  <w:b/>
                  <w:bCs/>
                  <w:i/>
                  <w:iCs/>
                  <w:sz w:val="20"/>
                  <w:szCs w:val="20"/>
                  <w:lang w:val="fr-FR"/>
                </w:rPr>
                <w:delText>Total personnel</w:delText>
              </w:r>
            </w:del>
          </w:p>
        </w:tc>
        <w:tc>
          <w:tcPr>
            <w:tcW w:w="0" w:type="auto"/>
            <w:vAlign w:val="center"/>
            <w:hideMark/>
          </w:tcPr>
          <w:p w14:paraId="0C3E100C" w14:textId="60C11055" w:rsidR="00277F51" w:rsidRPr="00007B3E" w:rsidDel="00CB2812" w:rsidRDefault="00277F51" w:rsidP="00CB2812">
            <w:pPr>
              <w:numPr>
                <w:ilvl w:val="1"/>
                <w:numId w:val="1"/>
              </w:numPr>
              <w:tabs>
                <w:tab w:val="left" w:pos="2730"/>
              </w:tabs>
              <w:spacing w:before="240" w:after="240"/>
              <w:ind w:left="1134"/>
              <w:jc w:val="left"/>
              <w:outlineLvl w:val="2"/>
              <w:rPr>
                <w:del w:id="6356" w:author="Houyem Rais" w:date="2024-02-22T15:03:00Z"/>
                <w:rFonts w:asciiTheme="minorHAnsi" w:hAnsiTheme="minorHAnsi" w:cstheme="minorHAnsi"/>
                <w:b/>
                <w:bCs/>
                <w:i/>
                <w:iCs/>
                <w:sz w:val="20"/>
                <w:szCs w:val="20"/>
                <w:lang w:val="fr-FR"/>
              </w:rPr>
              <w:pPrChange w:id="6357" w:author="Houyem Rais" w:date="2024-02-22T15:03:00Z">
                <w:pPr>
                  <w:spacing w:before="20" w:after="40"/>
                  <w:jc w:val="center"/>
                </w:pPr>
              </w:pPrChange>
            </w:pPr>
            <w:del w:id="6358" w:author="Houyem Rais" w:date="2024-02-22T15:03:00Z">
              <w:r w:rsidRPr="00007B3E" w:rsidDel="00CB2812">
                <w:rPr>
                  <w:rFonts w:asciiTheme="minorHAnsi" w:hAnsiTheme="minorHAnsi" w:cstheme="minorHAnsi"/>
                  <w:b/>
                  <w:bCs/>
                  <w:i/>
                  <w:iCs/>
                  <w:sz w:val="20"/>
                  <w:szCs w:val="20"/>
                  <w:lang w:val="fr-FR"/>
                </w:rPr>
                <w:delText>4</w:delText>
              </w:r>
            </w:del>
          </w:p>
        </w:tc>
        <w:tc>
          <w:tcPr>
            <w:tcW w:w="0" w:type="auto"/>
            <w:vAlign w:val="center"/>
            <w:hideMark/>
          </w:tcPr>
          <w:p w14:paraId="781A10C7" w14:textId="33310F15" w:rsidR="00277F51" w:rsidRPr="00007B3E" w:rsidDel="00CB2812" w:rsidRDefault="00277F51" w:rsidP="00CB2812">
            <w:pPr>
              <w:numPr>
                <w:ilvl w:val="1"/>
                <w:numId w:val="1"/>
              </w:numPr>
              <w:tabs>
                <w:tab w:val="left" w:pos="2730"/>
              </w:tabs>
              <w:spacing w:before="240" w:after="240"/>
              <w:ind w:left="1134"/>
              <w:jc w:val="left"/>
              <w:outlineLvl w:val="2"/>
              <w:rPr>
                <w:del w:id="6359" w:author="Houyem Rais" w:date="2024-02-22T15:03:00Z"/>
                <w:rFonts w:asciiTheme="minorHAnsi" w:hAnsiTheme="minorHAnsi" w:cstheme="minorHAnsi"/>
                <w:b/>
                <w:bCs/>
                <w:i/>
                <w:iCs/>
                <w:sz w:val="20"/>
                <w:szCs w:val="20"/>
                <w:lang w:val="fr-FR"/>
              </w:rPr>
              <w:pPrChange w:id="6360" w:author="Houyem Rais" w:date="2024-02-22T15:03:00Z">
                <w:pPr>
                  <w:spacing w:before="20" w:after="40"/>
                  <w:jc w:val="center"/>
                </w:pPr>
              </w:pPrChange>
            </w:pPr>
            <w:del w:id="6361" w:author="Houyem Rais" w:date="2024-02-22T15:03:00Z">
              <w:r w:rsidRPr="00007B3E" w:rsidDel="00CB2812">
                <w:rPr>
                  <w:rFonts w:asciiTheme="minorHAnsi" w:hAnsiTheme="minorHAnsi" w:cstheme="minorHAnsi"/>
                  <w:b/>
                  <w:bCs/>
                  <w:i/>
                  <w:iCs/>
                  <w:sz w:val="20"/>
                  <w:szCs w:val="20"/>
                  <w:lang w:val="fr-FR"/>
                </w:rPr>
                <w:delText>4</w:delText>
              </w:r>
            </w:del>
          </w:p>
        </w:tc>
        <w:tc>
          <w:tcPr>
            <w:tcW w:w="0" w:type="auto"/>
            <w:vAlign w:val="center"/>
            <w:hideMark/>
          </w:tcPr>
          <w:p w14:paraId="1B029815" w14:textId="67D0D4C0" w:rsidR="00277F51" w:rsidRPr="00007B3E" w:rsidDel="00CB2812" w:rsidRDefault="00277F51" w:rsidP="00CB2812">
            <w:pPr>
              <w:numPr>
                <w:ilvl w:val="1"/>
                <w:numId w:val="1"/>
              </w:numPr>
              <w:tabs>
                <w:tab w:val="left" w:pos="2730"/>
              </w:tabs>
              <w:spacing w:before="240" w:after="240"/>
              <w:ind w:left="1134"/>
              <w:jc w:val="left"/>
              <w:outlineLvl w:val="2"/>
              <w:rPr>
                <w:del w:id="6362" w:author="Houyem Rais" w:date="2024-02-22T15:03:00Z"/>
                <w:rFonts w:asciiTheme="minorHAnsi" w:hAnsiTheme="minorHAnsi" w:cstheme="minorHAnsi"/>
                <w:b/>
                <w:bCs/>
                <w:i/>
                <w:iCs/>
                <w:sz w:val="20"/>
                <w:szCs w:val="20"/>
                <w:lang w:val="fr-FR"/>
              </w:rPr>
              <w:pPrChange w:id="6363" w:author="Houyem Rais" w:date="2024-02-22T15:03:00Z">
                <w:pPr>
                  <w:spacing w:before="20" w:after="40"/>
                  <w:jc w:val="center"/>
                </w:pPr>
              </w:pPrChange>
            </w:pPr>
            <w:del w:id="6364" w:author="Houyem Rais" w:date="2024-02-22T15:03:00Z">
              <w:r w:rsidRPr="00007B3E" w:rsidDel="00CB2812">
                <w:rPr>
                  <w:rFonts w:asciiTheme="minorHAnsi" w:hAnsiTheme="minorHAnsi" w:cstheme="minorHAnsi"/>
                  <w:b/>
                  <w:bCs/>
                  <w:i/>
                  <w:iCs/>
                  <w:sz w:val="20"/>
                  <w:szCs w:val="20"/>
                  <w:lang w:val="fr-FR"/>
                </w:rPr>
                <w:delText>8</w:delText>
              </w:r>
            </w:del>
          </w:p>
        </w:tc>
        <w:tc>
          <w:tcPr>
            <w:tcW w:w="0" w:type="auto"/>
            <w:vAlign w:val="center"/>
            <w:hideMark/>
          </w:tcPr>
          <w:p w14:paraId="4D9125C9" w14:textId="051F8975" w:rsidR="00277F51" w:rsidRPr="00007B3E" w:rsidDel="00CB2812" w:rsidRDefault="00277F51" w:rsidP="00CB2812">
            <w:pPr>
              <w:numPr>
                <w:ilvl w:val="1"/>
                <w:numId w:val="1"/>
              </w:numPr>
              <w:tabs>
                <w:tab w:val="left" w:pos="2730"/>
              </w:tabs>
              <w:spacing w:before="240" w:after="240"/>
              <w:ind w:left="1134"/>
              <w:jc w:val="left"/>
              <w:outlineLvl w:val="2"/>
              <w:rPr>
                <w:del w:id="6365" w:author="Houyem Rais" w:date="2024-02-22T15:03:00Z"/>
                <w:rFonts w:asciiTheme="minorHAnsi" w:hAnsiTheme="minorHAnsi" w:cstheme="minorHAnsi"/>
                <w:b/>
                <w:bCs/>
                <w:i/>
                <w:iCs/>
                <w:sz w:val="20"/>
                <w:szCs w:val="20"/>
                <w:lang w:val="fr-FR"/>
              </w:rPr>
              <w:pPrChange w:id="6366" w:author="Houyem Rais" w:date="2024-02-22T15:03:00Z">
                <w:pPr>
                  <w:spacing w:before="20" w:after="40"/>
                  <w:jc w:val="center"/>
                </w:pPr>
              </w:pPrChange>
            </w:pPr>
            <w:del w:id="6367" w:author="Houyem Rais" w:date="2024-02-22T15:03:00Z">
              <w:r w:rsidRPr="00007B3E" w:rsidDel="00CB2812">
                <w:rPr>
                  <w:rFonts w:asciiTheme="minorHAnsi" w:hAnsiTheme="minorHAnsi" w:cstheme="minorHAnsi"/>
                  <w:b/>
                  <w:bCs/>
                  <w:i/>
                  <w:iCs/>
                  <w:sz w:val="20"/>
                  <w:szCs w:val="20"/>
                  <w:lang w:val="fr-FR"/>
                </w:rPr>
                <w:delText>5</w:delText>
              </w:r>
            </w:del>
          </w:p>
        </w:tc>
        <w:tc>
          <w:tcPr>
            <w:tcW w:w="0" w:type="auto"/>
            <w:vAlign w:val="center"/>
            <w:hideMark/>
          </w:tcPr>
          <w:p w14:paraId="546366C9" w14:textId="78D717D5" w:rsidR="00277F51" w:rsidRPr="00007B3E" w:rsidDel="00CB2812" w:rsidRDefault="00277F51" w:rsidP="00CB2812">
            <w:pPr>
              <w:numPr>
                <w:ilvl w:val="1"/>
                <w:numId w:val="1"/>
              </w:numPr>
              <w:tabs>
                <w:tab w:val="left" w:pos="2730"/>
              </w:tabs>
              <w:spacing w:before="240" w:after="240"/>
              <w:ind w:left="1134"/>
              <w:jc w:val="left"/>
              <w:outlineLvl w:val="2"/>
              <w:rPr>
                <w:del w:id="6368" w:author="Houyem Rais" w:date="2024-02-22T15:03:00Z"/>
                <w:rFonts w:asciiTheme="minorHAnsi" w:hAnsiTheme="minorHAnsi" w:cstheme="minorHAnsi"/>
                <w:b/>
                <w:bCs/>
                <w:i/>
                <w:iCs/>
                <w:sz w:val="20"/>
                <w:szCs w:val="20"/>
                <w:lang w:val="fr-FR"/>
              </w:rPr>
              <w:pPrChange w:id="6369" w:author="Houyem Rais" w:date="2024-02-22T15:03:00Z">
                <w:pPr>
                  <w:spacing w:before="20" w:after="40"/>
                  <w:jc w:val="center"/>
                </w:pPr>
              </w:pPrChange>
            </w:pPr>
            <w:del w:id="6370" w:author="Houyem Rais" w:date="2024-02-22T15:03:00Z">
              <w:r w:rsidRPr="00007B3E" w:rsidDel="00CB2812">
                <w:rPr>
                  <w:rFonts w:asciiTheme="minorHAnsi" w:hAnsiTheme="minorHAnsi" w:cstheme="minorHAnsi"/>
                  <w:b/>
                  <w:bCs/>
                  <w:i/>
                  <w:iCs/>
                  <w:sz w:val="20"/>
                  <w:szCs w:val="20"/>
                  <w:lang w:val="fr-FR"/>
                </w:rPr>
                <w:delText>21</w:delText>
              </w:r>
            </w:del>
          </w:p>
        </w:tc>
      </w:tr>
      <w:tr w:rsidR="00277F51" w:rsidRPr="00007B3E" w:rsidDel="00CB2812" w14:paraId="18C3E59C" w14:textId="086EC7DA" w:rsidTr="00277F51">
        <w:trPr>
          <w:trHeight w:val="449"/>
          <w:del w:id="6371" w:author="Houyem Rais" w:date="2024-02-22T15:03:00Z"/>
        </w:trPr>
        <w:tc>
          <w:tcPr>
            <w:tcW w:w="0" w:type="auto"/>
            <w:vAlign w:val="center"/>
            <w:hideMark/>
          </w:tcPr>
          <w:p w14:paraId="1AE72118" w14:textId="3CCA4637" w:rsidR="00277F51" w:rsidRPr="00007B3E" w:rsidDel="00CB2812" w:rsidRDefault="00277F51" w:rsidP="00CB2812">
            <w:pPr>
              <w:numPr>
                <w:ilvl w:val="1"/>
                <w:numId w:val="1"/>
              </w:numPr>
              <w:tabs>
                <w:tab w:val="left" w:pos="2730"/>
              </w:tabs>
              <w:spacing w:before="240" w:after="240"/>
              <w:ind w:left="1134"/>
              <w:jc w:val="left"/>
              <w:outlineLvl w:val="2"/>
              <w:rPr>
                <w:del w:id="6372" w:author="Houyem Rais" w:date="2024-02-22T15:03:00Z"/>
                <w:rFonts w:asciiTheme="minorHAnsi" w:hAnsiTheme="minorHAnsi" w:cstheme="minorHAnsi"/>
                <w:sz w:val="20"/>
                <w:szCs w:val="20"/>
                <w:lang w:val="fr-FR"/>
              </w:rPr>
              <w:pPrChange w:id="6373" w:author="Houyem Rais" w:date="2024-02-22T15:03:00Z">
                <w:pPr>
                  <w:spacing w:before="20" w:after="40"/>
                </w:pPr>
              </w:pPrChange>
            </w:pPr>
            <w:del w:id="6374" w:author="Houyem Rais" w:date="2024-02-22T15:03:00Z">
              <w:r w:rsidRPr="00007B3E" w:rsidDel="00CB2812">
                <w:rPr>
                  <w:rFonts w:asciiTheme="minorHAnsi" w:hAnsiTheme="minorHAnsi" w:cstheme="minorHAnsi"/>
                  <w:sz w:val="20"/>
                  <w:szCs w:val="20"/>
                  <w:lang w:val="fr-FR"/>
                </w:rPr>
                <w:delText xml:space="preserve">Salaire annuel moyen </w:delText>
              </w:r>
              <w:r w:rsidR="00E25A64" w:rsidRPr="00007B3E" w:rsidDel="00CB2812">
                <w:rPr>
                  <w:rFonts w:asciiTheme="minorHAnsi" w:hAnsiTheme="minorHAnsi" w:cstheme="minorHAnsi"/>
                  <w:sz w:val="20"/>
                  <w:szCs w:val="20"/>
                  <w:lang w:val="fr-FR"/>
                </w:rPr>
                <w:delText xml:space="preserve">brut </w:delText>
              </w:r>
              <w:r w:rsidRPr="00007B3E" w:rsidDel="00CB2812">
                <w:rPr>
                  <w:rFonts w:asciiTheme="minorHAnsi" w:hAnsiTheme="minorHAnsi" w:cstheme="minorHAnsi"/>
                  <w:sz w:val="20"/>
                  <w:szCs w:val="20"/>
                  <w:lang w:val="fr-FR"/>
                </w:rPr>
                <w:delText>par personne (DT CE 2023)</w:delText>
              </w:r>
            </w:del>
          </w:p>
        </w:tc>
        <w:tc>
          <w:tcPr>
            <w:tcW w:w="0" w:type="auto"/>
            <w:noWrap/>
            <w:vAlign w:val="center"/>
            <w:hideMark/>
          </w:tcPr>
          <w:p w14:paraId="2FED5496" w14:textId="6C71DE49" w:rsidR="00277F51" w:rsidRPr="00007B3E" w:rsidDel="00CB2812" w:rsidRDefault="009C0EB8" w:rsidP="00CB2812">
            <w:pPr>
              <w:numPr>
                <w:ilvl w:val="1"/>
                <w:numId w:val="1"/>
              </w:numPr>
              <w:tabs>
                <w:tab w:val="left" w:pos="2730"/>
              </w:tabs>
              <w:spacing w:before="240" w:after="240"/>
              <w:ind w:left="1134"/>
              <w:jc w:val="left"/>
              <w:outlineLvl w:val="2"/>
              <w:rPr>
                <w:del w:id="6375" w:author="Houyem Rais" w:date="2024-02-22T15:03:00Z"/>
                <w:rFonts w:asciiTheme="minorHAnsi" w:hAnsiTheme="minorHAnsi" w:cstheme="minorHAnsi"/>
                <w:sz w:val="20"/>
                <w:szCs w:val="20"/>
                <w:lang w:val="fr-FR"/>
              </w:rPr>
              <w:pPrChange w:id="6376" w:author="Houyem Rais" w:date="2024-02-22T15:03:00Z">
                <w:pPr>
                  <w:spacing w:before="20" w:after="40"/>
                  <w:jc w:val="center"/>
                </w:pPr>
              </w:pPrChange>
            </w:pPr>
            <w:del w:id="6377" w:author="Houyem Rais" w:date="2024-02-22T15:03:00Z">
              <w:r w:rsidRPr="00007B3E" w:rsidDel="00CB2812">
                <w:rPr>
                  <w:rFonts w:asciiTheme="minorHAnsi" w:hAnsiTheme="minorHAnsi" w:cstheme="minorHAnsi"/>
                  <w:sz w:val="20"/>
                  <w:szCs w:val="20"/>
                  <w:lang w:val="fr-FR"/>
                </w:rPr>
                <w:delText>20</w:delText>
              </w:r>
              <w:r w:rsidR="00277F51" w:rsidRPr="00007B3E" w:rsidDel="00CB2812">
                <w:rPr>
                  <w:rFonts w:asciiTheme="minorHAnsi" w:hAnsiTheme="minorHAnsi" w:cstheme="minorHAnsi"/>
                  <w:sz w:val="20"/>
                  <w:szCs w:val="20"/>
                  <w:lang w:val="fr-FR"/>
                </w:rPr>
                <w:delText> 000</w:delText>
              </w:r>
            </w:del>
          </w:p>
        </w:tc>
        <w:tc>
          <w:tcPr>
            <w:tcW w:w="0" w:type="auto"/>
            <w:noWrap/>
            <w:vAlign w:val="center"/>
            <w:hideMark/>
          </w:tcPr>
          <w:p w14:paraId="3649CE83" w14:textId="56414620" w:rsidR="00277F51" w:rsidRPr="00007B3E" w:rsidDel="00CB2812" w:rsidRDefault="00277F51" w:rsidP="00CB2812">
            <w:pPr>
              <w:numPr>
                <w:ilvl w:val="1"/>
                <w:numId w:val="1"/>
              </w:numPr>
              <w:tabs>
                <w:tab w:val="left" w:pos="2730"/>
              </w:tabs>
              <w:spacing w:before="240" w:after="240"/>
              <w:ind w:left="1134"/>
              <w:jc w:val="left"/>
              <w:outlineLvl w:val="2"/>
              <w:rPr>
                <w:del w:id="6378" w:author="Houyem Rais" w:date="2024-02-22T15:03:00Z"/>
                <w:rFonts w:asciiTheme="minorHAnsi" w:hAnsiTheme="minorHAnsi" w:cstheme="minorHAnsi"/>
                <w:sz w:val="20"/>
                <w:szCs w:val="20"/>
                <w:lang w:val="fr-FR"/>
              </w:rPr>
              <w:pPrChange w:id="6379" w:author="Houyem Rais" w:date="2024-02-22T15:03:00Z">
                <w:pPr>
                  <w:spacing w:before="20" w:after="40"/>
                  <w:jc w:val="center"/>
                </w:pPr>
              </w:pPrChange>
            </w:pPr>
            <w:del w:id="6380" w:author="Houyem Rais" w:date="2024-02-22T15:03:00Z">
              <w:r w:rsidRPr="00007B3E" w:rsidDel="00CB2812">
                <w:rPr>
                  <w:rFonts w:asciiTheme="minorHAnsi" w:hAnsiTheme="minorHAnsi" w:cstheme="minorHAnsi"/>
                  <w:sz w:val="20"/>
                  <w:szCs w:val="20"/>
                  <w:lang w:val="fr-FR"/>
                </w:rPr>
                <w:delText>40 000</w:delText>
              </w:r>
            </w:del>
          </w:p>
        </w:tc>
        <w:tc>
          <w:tcPr>
            <w:tcW w:w="0" w:type="auto"/>
            <w:noWrap/>
            <w:vAlign w:val="center"/>
            <w:hideMark/>
          </w:tcPr>
          <w:p w14:paraId="48845866" w14:textId="4808211D" w:rsidR="00277F51" w:rsidRPr="00007B3E" w:rsidDel="00CB2812" w:rsidRDefault="009C0EB8" w:rsidP="00CB2812">
            <w:pPr>
              <w:numPr>
                <w:ilvl w:val="1"/>
                <w:numId w:val="1"/>
              </w:numPr>
              <w:tabs>
                <w:tab w:val="left" w:pos="2730"/>
              </w:tabs>
              <w:spacing w:before="240" w:after="240"/>
              <w:ind w:left="1134"/>
              <w:jc w:val="left"/>
              <w:outlineLvl w:val="2"/>
              <w:rPr>
                <w:del w:id="6381" w:author="Houyem Rais" w:date="2024-02-22T15:03:00Z"/>
                <w:rFonts w:asciiTheme="minorHAnsi" w:hAnsiTheme="minorHAnsi" w:cstheme="minorHAnsi"/>
                <w:sz w:val="20"/>
                <w:szCs w:val="20"/>
                <w:lang w:val="fr-FR"/>
              </w:rPr>
              <w:pPrChange w:id="6382" w:author="Houyem Rais" w:date="2024-02-22T15:03:00Z">
                <w:pPr>
                  <w:spacing w:before="20" w:after="40"/>
                  <w:jc w:val="center"/>
                </w:pPr>
              </w:pPrChange>
            </w:pPr>
            <w:del w:id="6383" w:author="Houyem Rais" w:date="2024-02-22T15:03:00Z">
              <w:r w:rsidRPr="00007B3E" w:rsidDel="00CB2812">
                <w:rPr>
                  <w:rFonts w:asciiTheme="minorHAnsi" w:hAnsiTheme="minorHAnsi" w:cstheme="minorHAnsi"/>
                  <w:sz w:val="20"/>
                  <w:szCs w:val="20"/>
                  <w:lang w:val="fr-FR"/>
                </w:rPr>
                <w:delText>20</w:delText>
              </w:r>
              <w:r w:rsidR="00277F51" w:rsidRPr="00007B3E" w:rsidDel="00CB2812">
                <w:rPr>
                  <w:rFonts w:asciiTheme="minorHAnsi" w:hAnsiTheme="minorHAnsi" w:cstheme="minorHAnsi"/>
                  <w:sz w:val="20"/>
                  <w:szCs w:val="20"/>
                  <w:lang w:val="fr-FR"/>
                </w:rPr>
                <w:delText> 000</w:delText>
              </w:r>
            </w:del>
          </w:p>
        </w:tc>
        <w:tc>
          <w:tcPr>
            <w:tcW w:w="0" w:type="auto"/>
            <w:noWrap/>
            <w:vAlign w:val="center"/>
            <w:hideMark/>
          </w:tcPr>
          <w:p w14:paraId="18400E9C" w14:textId="2D45B360" w:rsidR="00277F51" w:rsidRPr="00007B3E" w:rsidDel="00CB2812" w:rsidRDefault="00277F51" w:rsidP="00CB2812">
            <w:pPr>
              <w:numPr>
                <w:ilvl w:val="1"/>
                <w:numId w:val="1"/>
              </w:numPr>
              <w:tabs>
                <w:tab w:val="left" w:pos="2730"/>
              </w:tabs>
              <w:spacing w:before="240" w:after="240"/>
              <w:ind w:left="1134"/>
              <w:jc w:val="left"/>
              <w:outlineLvl w:val="2"/>
              <w:rPr>
                <w:del w:id="6384" w:author="Houyem Rais" w:date="2024-02-22T15:03:00Z"/>
                <w:rFonts w:asciiTheme="minorHAnsi" w:hAnsiTheme="minorHAnsi" w:cstheme="minorHAnsi"/>
                <w:sz w:val="20"/>
                <w:szCs w:val="20"/>
                <w:lang w:val="fr-FR"/>
              </w:rPr>
              <w:pPrChange w:id="6385" w:author="Houyem Rais" w:date="2024-02-22T15:03:00Z">
                <w:pPr>
                  <w:spacing w:before="20" w:after="40"/>
                  <w:jc w:val="center"/>
                </w:pPr>
              </w:pPrChange>
            </w:pPr>
            <w:del w:id="6386" w:author="Houyem Rais" w:date="2024-02-22T15:03:00Z">
              <w:r w:rsidRPr="00007B3E" w:rsidDel="00CB2812">
                <w:rPr>
                  <w:rFonts w:asciiTheme="minorHAnsi" w:hAnsiTheme="minorHAnsi" w:cstheme="minorHAnsi"/>
                  <w:sz w:val="20"/>
                  <w:szCs w:val="20"/>
                  <w:lang w:val="fr-FR"/>
                </w:rPr>
                <w:delText>30 000</w:delText>
              </w:r>
            </w:del>
          </w:p>
        </w:tc>
        <w:tc>
          <w:tcPr>
            <w:tcW w:w="0" w:type="auto"/>
            <w:noWrap/>
            <w:vAlign w:val="center"/>
            <w:hideMark/>
          </w:tcPr>
          <w:p w14:paraId="6C7D2A12" w14:textId="65FF2657" w:rsidR="00277F51" w:rsidRPr="00007B3E" w:rsidDel="00CB2812" w:rsidRDefault="00277F51" w:rsidP="00CB2812">
            <w:pPr>
              <w:numPr>
                <w:ilvl w:val="1"/>
                <w:numId w:val="1"/>
              </w:numPr>
              <w:tabs>
                <w:tab w:val="left" w:pos="2730"/>
              </w:tabs>
              <w:spacing w:before="240" w:after="240"/>
              <w:ind w:left="1134"/>
              <w:jc w:val="left"/>
              <w:outlineLvl w:val="2"/>
              <w:rPr>
                <w:del w:id="6387" w:author="Houyem Rais" w:date="2024-02-22T15:03:00Z"/>
                <w:rFonts w:asciiTheme="minorHAnsi" w:hAnsiTheme="minorHAnsi" w:cstheme="minorHAnsi"/>
                <w:sz w:val="20"/>
                <w:szCs w:val="20"/>
                <w:lang w:val="fr-FR"/>
              </w:rPr>
              <w:pPrChange w:id="6388" w:author="Houyem Rais" w:date="2024-02-22T15:03:00Z">
                <w:pPr>
                  <w:spacing w:before="20" w:after="40"/>
                  <w:jc w:val="center"/>
                </w:pPr>
              </w:pPrChange>
            </w:pPr>
          </w:p>
        </w:tc>
      </w:tr>
      <w:tr w:rsidR="00277F51" w:rsidRPr="00007B3E" w:rsidDel="00CB2812" w14:paraId="019859AF" w14:textId="254F6F0B" w:rsidTr="00277F51">
        <w:trPr>
          <w:trHeight w:val="254"/>
          <w:del w:id="6389" w:author="Houyem Rais" w:date="2024-02-22T15:03:00Z"/>
        </w:trPr>
        <w:tc>
          <w:tcPr>
            <w:tcW w:w="0" w:type="auto"/>
            <w:vAlign w:val="center"/>
            <w:hideMark/>
          </w:tcPr>
          <w:p w14:paraId="2E4C48E5" w14:textId="180AB6B1" w:rsidR="00277F51" w:rsidRPr="00007B3E" w:rsidDel="00CB2812" w:rsidRDefault="00277F51" w:rsidP="00CB2812">
            <w:pPr>
              <w:numPr>
                <w:ilvl w:val="1"/>
                <w:numId w:val="1"/>
              </w:numPr>
              <w:tabs>
                <w:tab w:val="left" w:pos="2730"/>
              </w:tabs>
              <w:spacing w:before="240" w:after="240"/>
              <w:ind w:left="1134"/>
              <w:jc w:val="left"/>
              <w:outlineLvl w:val="2"/>
              <w:rPr>
                <w:del w:id="6390" w:author="Houyem Rais" w:date="2024-02-22T15:03:00Z"/>
                <w:rFonts w:asciiTheme="minorHAnsi" w:hAnsiTheme="minorHAnsi" w:cstheme="minorHAnsi"/>
                <w:b/>
                <w:bCs/>
                <w:sz w:val="20"/>
                <w:szCs w:val="20"/>
                <w:lang w:val="fr-FR"/>
              </w:rPr>
              <w:pPrChange w:id="6391" w:author="Houyem Rais" w:date="2024-02-22T15:03:00Z">
                <w:pPr>
                  <w:spacing w:before="20" w:after="40"/>
                </w:pPr>
              </w:pPrChange>
            </w:pPr>
            <w:del w:id="6392" w:author="Houyem Rais" w:date="2024-02-22T15:03:00Z">
              <w:r w:rsidRPr="00007B3E" w:rsidDel="00CB2812">
                <w:rPr>
                  <w:rFonts w:asciiTheme="minorHAnsi" w:hAnsiTheme="minorHAnsi" w:cstheme="minorHAnsi"/>
                  <w:b/>
                  <w:bCs/>
                  <w:sz w:val="20"/>
                  <w:szCs w:val="20"/>
                  <w:lang w:val="fr-FR"/>
                </w:rPr>
                <w:delText>Total salaires annuels</w:delText>
              </w:r>
            </w:del>
          </w:p>
        </w:tc>
        <w:tc>
          <w:tcPr>
            <w:tcW w:w="0" w:type="auto"/>
            <w:noWrap/>
            <w:vAlign w:val="center"/>
            <w:hideMark/>
          </w:tcPr>
          <w:p w14:paraId="3F954E03" w14:textId="131218B9" w:rsidR="00277F51" w:rsidRPr="00007B3E" w:rsidDel="00CB2812" w:rsidRDefault="0005625F" w:rsidP="00CB2812">
            <w:pPr>
              <w:numPr>
                <w:ilvl w:val="1"/>
                <w:numId w:val="1"/>
              </w:numPr>
              <w:tabs>
                <w:tab w:val="left" w:pos="2730"/>
              </w:tabs>
              <w:spacing w:before="240" w:after="240"/>
              <w:ind w:left="1134"/>
              <w:jc w:val="left"/>
              <w:outlineLvl w:val="2"/>
              <w:rPr>
                <w:del w:id="6393" w:author="Houyem Rais" w:date="2024-02-22T15:03:00Z"/>
                <w:rFonts w:asciiTheme="minorHAnsi" w:hAnsiTheme="minorHAnsi" w:cstheme="minorHAnsi"/>
                <w:b/>
                <w:bCs/>
                <w:sz w:val="20"/>
                <w:szCs w:val="20"/>
                <w:lang w:val="fr-FR"/>
              </w:rPr>
              <w:pPrChange w:id="6394" w:author="Houyem Rais" w:date="2024-02-22T15:03:00Z">
                <w:pPr>
                  <w:spacing w:before="20" w:after="40"/>
                  <w:jc w:val="center"/>
                </w:pPr>
              </w:pPrChange>
            </w:pPr>
            <w:del w:id="6395" w:author="Houyem Rais" w:date="2024-02-22T15:03:00Z">
              <w:r w:rsidDel="00CB2812">
                <w:rPr>
                  <w:rFonts w:asciiTheme="minorHAnsi" w:hAnsiTheme="minorHAnsi" w:cstheme="minorHAnsi"/>
                  <w:b/>
                  <w:bCs/>
                  <w:sz w:val="20"/>
                  <w:szCs w:val="20"/>
                  <w:lang w:val="fr-FR"/>
                </w:rPr>
                <w:delText>8</w:delText>
              </w:r>
              <w:r w:rsidR="00277F51" w:rsidRPr="00007B3E" w:rsidDel="00CB2812">
                <w:rPr>
                  <w:rFonts w:asciiTheme="minorHAnsi" w:hAnsiTheme="minorHAnsi" w:cstheme="minorHAnsi"/>
                  <w:b/>
                  <w:bCs/>
                  <w:sz w:val="20"/>
                  <w:szCs w:val="20"/>
                  <w:lang w:val="fr-FR"/>
                </w:rPr>
                <w:delText>0 000</w:delText>
              </w:r>
            </w:del>
          </w:p>
        </w:tc>
        <w:tc>
          <w:tcPr>
            <w:tcW w:w="0" w:type="auto"/>
            <w:noWrap/>
            <w:vAlign w:val="center"/>
            <w:hideMark/>
          </w:tcPr>
          <w:p w14:paraId="3EE9EF7B" w14:textId="1B1B9314" w:rsidR="00277F51" w:rsidRPr="00007B3E" w:rsidDel="00CB2812" w:rsidRDefault="0005625F" w:rsidP="00CB2812">
            <w:pPr>
              <w:numPr>
                <w:ilvl w:val="1"/>
                <w:numId w:val="1"/>
              </w:numPr>
              <w:tabs>
                <w:tab w:val="left" w:pos="2730"/>
              </w:tabs>
              <w:spacing w:before="240" w:after="240"/>
              <w:ind w:left="1134"/>
              <w:jc w:val="left"/>
              <w:outlineLvl w:val="2"/>
              <w:rPr>
                <w:del w:id="6396" w:author="Houyem Rais" w:date="2024-02-22T15:03:00Z"/>
                <w:rFonts w:asciiTheme="minorHAnsi" w:hAnsiTheme="minorHAnsi" w:cstheme="minorHAnsi"/>
                <w:b/>
                <w:bCs/>
                <w:sz w:val="20"/>
                <w:szCs w:val="20"/>
                <w:lang w:val="fr-FR"/>
              </w:rPr>
              <w:pPrChange w:id="6397" w:author="Houyem Rais" w:date="2024-02-22T15:03:00Z">
                <w:pPr>
                  <w:spacing w:before="20" w:after="40"/>
                  <w:jc w:val="center"/>
                </w:pPr>
              </w:pPrChange>
            </w:pPr>
            <w:del w:id="6398" w:author="Houyem Rais" w:date="2024-02-22T15:03:00Z">
              <w:r w:rsidDel="00CB2812">
                <w:rPr>
                  <w:rFonts w:asciiTheme="minorHAnsi" w:hAnsiTheme="minorHAnsi" w:cstheme="minorHAnsi"/>
                  <w:b/>
                  <w:bCs/>
                  <w:sz w:val="20"/>
                  <w:szCs w:val="20"/>
                  <w:lang w:val="fr-FR"/>
                </w:rPr>
                <w:delText>16</w:delText>
              </w:r>
              <w:r w:rsidR="00277F51" w:rsidRPr="00007B3E" w:rsidDel="00CB2812">
                <w:rPr>
                  <w:rFonts w:asciiTheme="minorHAnsi" w:hAnsiTheme="minorHAnsi" w:cstheme="minorHAnsi"/>
                  <w:b/>
                  <w:bCs/>
                  <w:sz w:val="20"/>
                  <w:szCs w:val="20"/>
                  <w:lang w:val="fr-FR"/>
                </w:rPr>
                <w:delText>0 000</w:delText>
              </w:r>
            </w:del>
          </w:p>
        </w:tc>
        <w:tc>
          <w:tcPr>
            <w:tcW w:w="0" w:type="auto"/>
            <w:noWrap/>
            <w:vAlign w:val="center"/>
            <w:hideMark/>
          </w:tcPr>
          <w:p w14:paraId="2F951D2C" w14:textId="4AF718EB" w:rsidR="00277F51" w:rsidRPr="00007B3E" w:rsidDel="00CB2812" w:rsidRDefault="00277F51" w:rsidP="00CB2812">
            <w:pPr>
              <w:numPr>
                <w:ilvl w:val="1"/>
                <w:numId w:val="1"/>
              </w:numPr>
              <w:tabs>
                <w:tab w:val="left" w:pos="2730"/>
              </w:tabs>
              <w:spacing w:before="240" w:after="240"/>
              <w:ind w:left="1134"/>
              <w:jc w:val="left"/>
              <w:outlineLvl w:val="2"/>
              <w:rPr>
                <w:del w:id="6399" w:author="Houyem Rais" w:date="2024-02-22T15:03:00Z"/>
                <w:rFonts w:asciiTheme="minorHAnsi" w:hAnsiTheme="minorHAnsi" w:cstheme="minorHAnsi"/>
                <w:b/>
                <w:bCs/>
                <w:sz w:val="20"/>
                <w:szCs w:val="20"/>
                <w:lang w:val="fr-FR"/>
              </w:rPr>
              <w:pPrChange w:id="6400" w:author="Houyem Rais" w:date="2024-02-22T15:03:00Z">
                <w:pPr>
                  <w:spacing w:before="20" w:after="40"/>
                  <w:jc w:val="center"/>
                </w:pPr>
              </w:pPrChange>
            </w:pPr>
            <w:del w:id="6401" w:author="Houyem Rais" w:date="2024-02-22T15:03:00Z">
              <w:r w:rsidRPr="00007B3E" w:rsidDel="00CB2812">
                <w:rPr>
                  <w:rFonts w:asciiTheme="minorHAnsi" w:hAnsiTheme="minorHAnsi" w:cstheme="minorHAnsi"/>
                  <w:b/>
                  <w:bCs/>
                  <w:sz w:val="20"/>
                  <w:szCs w:val="20"/>
                  <w:lang w:val="fr-FR"/>
                </w:rPr>
                <w:delText>1</w:delText>
              </w:r>
              <w:r w:rsidR="0005625F" w:rsidDel="00CB2812">
                <w:rPr>
                  <w:rFonts w:asciiTheme="minorHAnsi" w:hAnsiTheme="minorHAnsi" w:cstheme="minorHAnsi"/>
                  <w:b/>
                  <w:bCs/>
                  <w:sz w:val="20"/>
                  <w:szCs w:val="20"/>
                  <w:lang w:val="fr-FR"/>
                </w:rPr>
                <w:delText>6</w:delText>
              </w:r>
              <w:r w:rsidRPr="00007B3E" w:rsidDel="00CB2812">
                <w:rPr>
                  <w:rFonts w:asciiTheme="minorHAnsi" w:hAnsiTheme="minorHAnsi" w:cstheme="minorHAnsi"/>
                  <w:b/>
                  <w:bCs/>
                  <w:sz w:val="20"/>
                  <w:szCs w:val="20"/>
                  <w:lang w:val="fr-FR"/>
                </w:rPr>
                <w:delText>0 000</w:delText>
              </w:r>
            </w:del>
          </w:p>
        </w:tc>
        <w:tc>
          <w:tcPr>
            <w:tcW w:w="0" w:type="auto"/>
            <w:noWrap/>
            <w:vAlign w:val="center"/>
            <w:hideMark/>
          </w:tcPr>
          <w:p w14:paraId="068CF283" w14:textId="514ED152" w:rsidR="00277F51" w:rsidRPr="00007B3E" w:rsidDel="00CB2812" w:rsidRDefault="00277F51" w:rsidP="00CB2812">
            <w:pPr>
              <w:numPr>
                <w:ilvl w:val="1"/>
                <w:numId w:val="1"/>
              </w:numPr>
              <w:tabs>
                <w:tab w:val="left" w:pos="2730"/>
              </w:tabs>
              <w:spacing w:before="240" w:after="240"/>
              <w:ind w:left="1134"/>
              <w:jc w:val="left"/>
              <w:outlineLvl w:val="2"/>
              <w:rPr>
                <w:del w:id="6402" w:author="Houyem Rais" w:date="2024-02-22T15:03:00Z"/>
                <w:rFonts w:asciiTheme="minorHAnsi" w:hAnsiTheme="minorHAnsi" w:cstheme="minorHAnsi"/>
                <w:b/>
                <w:bCs/>
                <w:sz w:val="20"/>
                <w:szCs w:val="20"/>
                <w:lang w:val="fr-FR"/>
              </w:rPr>
              <w:pPrChange w:id="6403" w:author="Houyem Rais" w:date="2024-02-22T15:03:00Z">
                <w:pPr>
                  <w:spacing w:before="20" w:after="40"/>
                  <w:jc w:val="center"/>
                </w:pPr>
              </w:pPrChange>
            </w:pPr>
            <w:del w:id="6404" w:author="Houyem Rais" w:date="2024-02-22T15:03:00Z">
              <w:r w:rsidRPr="00007B3E" w:rsidDel="00CB2812">
                <w:rPr>
                  <w:rFonts w:asciiTheme="minorHAnsi" w:hAnsiTheme="minorHAnsi" w:cstheme="minorHAnsi"/>
                  <w:b/>
                  <w:bCs/>
                  <w:sz w:val="20"/>
                  <w:szCs w:val="20"/>
                  <w:lang w:val="fr-FR"/>
                </w:rPr>
                <w:delText>150 000</w:delText>
              </w:r>
            </w:del>
          </w:p>
        </w:tc>
        <w:tc>
          <w:tcPr>
            <w:tcW w:w="0" w:type="auto"/>
            <w:noWrap/>
            <w:vAlign w:val="center"/>
            <w:hideMark/>
          </w:tcPr>
          <w:p w14:paraId="684030AD" w14:textId="745CC070" w:rsidR="00277F51" w:rsidRPr="00007B3E" w:rsidDel="00CB2812" w:rsidRDefault="0005625F" w:rsidP="00CB2812">
            <w:pPr>
              <w:numPr>
                <w:ilvl w:val="1"/>
                <w:numId w:val="1"/>
              </w:numPr>
              <w:tabs>
                <w:tab w:val="left" w:pos="2730"/>
              </w:tabs>
              <w:spacing w:before="240" w:after="240"/>
              <w:ind w:left="1134"/>
              <w:jc w:val="left"/>
              <w:outlineLvl w:val="2"/>
              <w:rPr>
                <w:del w:id="6405" w:author="Houyem Rais" w:date="2024-02-22T15:03:00Z"/>
                <w:rFonts w:asciiTheme="minorHAnsi" w:hAnsiTheme="minorHAnsi" w:cstheme="minorHAnsi"/>
                <w:b/>
                <w:bCs/>
                <w:sz w:val="20"/>
                <w:szCs w:val="20"/>
                <w:lang w:val="fr-FR"/>
              </w:rPr>
              <w:pPrChange w:id="6406" w:author="Houyem Rais" w:date="2024-02-22T15:03:00Z">
                <w:pPr>
                  <w:spacing w:before="20" w:after="40"/>
                  <w:jc w:val="center"/>
                </w:pPr>
              </w:pPrChange>
            </w:pPr>
            <w:del w:id="6407" w:author="Houyem Rais" w:date="2024-02-22T15:03:00Z">
              <w:r w:rsidDel="00CB2812">
                <w:rPr>
                  <w:rFonts w:asciiTheme="minorHAnsi" w:hAnsiTheme="minorHAnsi" w:cstheme="minorHAnsi"/>
                  <w:b/>
                  <w:bCs/>
                  <w:sz w:val="20"/>
                  <w:szCs w:val="20"/>
                  <w:lang w:val="fr-FR"/>
                </w:rPr>
                <w:delText>55</w:delText>
              </w:r>
              <w:r w:rsidR="00277F51" w:rsidRPr="00007B3E" w:rsidDel="00CB2812">
                <w:rPr>
                  <w:rFonts w:asciiTheme="minorHAnsi" w:hAnsiTheme="minorHAnsi" w:cstheme="minorHAnsi"/>
                  <w:b/>
                  <w:bCs/>
                  <w:sz w:val="20"/>
                  <w:szCs w:val="20"/>
                  <w:lang w:val="fr-FR"/>
                </w:rPr>
                <w:delText>0 000</w:delText>
              </w:r>
            </w:del>
          </w:p>
        </w:tc>
      </w:tr>
    </w:tbl>
    <w:p w14:paraId="4EB89693" w14:textId="224DC608" w:rsidR="00277F51" w:rsidRPr="00007B3E" w:rsidDel="00CB2812" w:rsidRDefault="00277F51" w:rsidP="00CB2812">
      <w:pPr>
        <w:pStyle w:val="ListParagraph"/>
        <w:numPr>
          <w:ilvl w:val="1"/>
          <w:numId w:val="1"/>
        </w:numPr>
        <w:tabs>
          <w:tab w:val="left" w:pos="2730"/>
        </w:tabs>
        <w:spacing w:before="240" w:after="240"/>
        <w:ind w:left="1134"/>
        <w:jc w:val="left"/>
        <w:outlineLvl w:val="2"/>
        <w:rPr>
          <w:del w:id="6408" w:author="Houyem Rais" w:date="2024-02-22T15:03:00Z"/>
          <w:b/>
          <w:bCs/>
          <w:color w:val="1F3864" w:themeColor="accent1" w:themeShade="80"/>
          <w:u w:val="single"/>
        </w:rPr>
        <w:pPrChange w:id="6409" w:author="Houyem Rais" w:date="2024-02-22T15:03:00Z">
          <w:pPr>
            <w:pStyle w:val="ListParagraph"/>
            <w:numPr>
              <w:numId w:val="34"/>
            </w:numPr>
            <w:ind w:left="720"/>
          </w:pPr>
        </w:pPrChange>
      </w:pPr>
      <w:del w:id="6410" w:author="Houyem Rais" w:date="2024-02-22T15:03:00Z">
        <w:r w:rsidRPr="00007B3E" w:rsidDel="00CB2812">
          <w:rPr>
            <w:b/>
            <w:bCs/>
            <w:color w:val="1F3864" w:themeColor="accent1" w:themeShade="80"/>
            <w:u w:val="single"/>
          </w:rPr>
          <w:delText>Autres charges d’exploitation</w:delText>
        </w:r>
      </w:del>
    </w:p>
    <w:p w14:paraId="1DA7530B" w14:textId="43B727C3" w:rsidR="00DF3A56" w:rsidRPr="00007B3E" w:rsidDel="00CB2812" w:rsidRDefault="00277F51" w:rsidP="00CB2812">
      <w:pPr>
        <w:numPr>
          <w:ilvl w:val="1"/>
          <w:numId w:val="1"/>
        </w:numPr>
        <w:tabs>
          <w:tab w:val="left" w:pos="2730"/>
        </w:tabs>
        <w:spacing w:before="240" w:after="240"/>
        <w:ind w:left="1134"/>
        <w:jc w:val="left"/>
        <w:outlineLvl w:val="2"/>
        <w:rPr>
          <w:del w:id="6411" w:author="Houyem Rais" w:date="2024-02-22T15:03:00Z"/>
        </w:rPr>
        <w:pPrChange w:id="6412" w:author="Houyem Rais" w:date="2024-02-22T15:03:00Z">
          <w:pPr/>
        </w:pPrChange>
      </w:pPr>
      <w:del w:id="6413" w:author="Houyem Rais" w:date="2024-02-22T15:03:00Z">
        <w:r w:rsidRPr="00007B3E" w:rsidDel="00CB2812">
          <w:delText>Nous avons pris comme hypothèses que les autres charges d’exploitation (énergie et carburant, matériaux et fournitures, etc.) représentent 40% des charges salariales, soit 2</w:delText>
        </w:r>
        <w:r w:rsidR="00085268" w:rsidDel="00CB2812">
          <w:delText>20</w:delText>
        </w:r>
        <w:r w:rsidRPr="00007B3E" w:rsidDel="00CB2812">
          <w:delText xml:space="preserve"> </w:delText>
        </w:r>
        <w:r w:rsidR="009C0EB8" w:rsidRPr="00007B3E" w:rsidDel="00CB2812">
          <w:delText>0</w:delText>
        </w:r>
        <w:r w:rsidRPr="00007B3E" w:rsidDel="00CB2812">
          <w:delText>00 DT.</w:delText>
        </w:r>
      </w:del>
    </w:p>
    <w:p w14:paraId="516E4E62" w14:textId="7FC6F076" w:rsidR="00DF3A56" w:rsidRPr="00007B3E" w:rsidDel="00CB2812" w:rsidRDefault="00CA01BA" w:rsidP="00CB2812">
      <w:pPr>
        <w:pStyle w:val="ListParagraph"/>
        <w:numPr>
          <w:ilvl w:val="1"/>
          <w:numId w:val="1"/>
        </w:numPr>
        <w:tabs>
          <w:tab w:val="left" w:pos="2730"/>
        </w:tabs>
        <w:spacing w:before="240" w:after="240"/>
        <w:ind w:left="1134"/>
        <w:jc w:val="left"/>
        <w:outlineLvl w:val="2"/>
        <w:rPr>
          <w:del w:id="6414" w:author="Houyem Rais" w:date="2024-02-22T15:03:00Z"/>
          <w:b/>
          <w:bCs/>
          <w:color w:val="1F3864" w:themeColor="accent1" w:themeShade="80"/>
          <w:u w:val="single"/>
        </w:rPr>
        <w:pPrChange w:id="6415" w:author="Houyem Rais" w:date="2024-02-22T15:03:00Z">
          <w:pPr>
            <w:pStyle w:val="ListParagraph"/>
            <w:numPr>
              <w:numId w:val="34"/>
            </w:numPr>
            <w:ind w:left="720"/>
          </w:pPr>
        </w:pPrChange>
      </w:pPr>
      <w:del w:id="6416" w:author="Houyem Rais" w:date="2024-02-22T15:03:00Z">
        <w:r w:rsidRPr="00007B3E" w:rsidDel="00CB2812">
          <w:rPr>
            <w:b/>
            <w:bCs/>
            <w:color w:val="1F3864" w:themeColor="accent1" w:themeShade="80"/>
            <w:u w:val="single"/>
          </w:rPr>
          <w:delText>Coûts de maintenance</w:delText>
        </w:r>
        <w:r w:rsidR="003C78C9" w:rsidRPr="00007B3E" w:rsidDel="00CB2812">
          <w:rPr>
            <w:b/>
            <w:bCs/>
            <w:color w:val="1F3864" w:themeColor="accent1" w:themeShade="80"/>
            <w:u w:val="single"/>
          </w:rPr>
          <w:delText xml:space="preserve"> de l’infrastructure</w:delText>
        </w:r>
      </w:del>
    </w:p>
    <w:p w14:paraId="67E06B5B" w14:textId="4441367E" w:rsidR="00A46DC0" w:rsidRPr="00007B3E" w:rsidDel="00CB2812" w:rsidRDefault="00A46DC0" w:rsidP="00CB2812">
      <w:pPr>
        <w:numPr>
          <w:ilvl w:val="1"/>
          <w:numId w:val="1"/>
        </w:numPr>
        <w:tabs>
          <w:tab w:val="left" w:pos="2730"/>
        </w:tabs>
        <w:spacing w:before="240" w:after="240"/>
        <w:ind w:left="1134"/>
        <w:jc w:val="left"/>
        <w:outlineLvl w:val="2"/>
        <w:rPr>
          <w:del w:id="6417" w:author="Houyem Rais" w:date="2024-02-22T15:03:00Z"/>
        </w:rPr>
        <w:pPrChange w:id="6418" w:author="Houyem Rais" w:date="2024-02-22T15:03:00Z">
          <w:pPr/>
        </w:pPrChange>
      </w:pPr>
      <w:del w:id="6419" w:author="Houyem Rais" w:date="2024-02-22T15:03:00Z">
        <w:r w:rsidRPr="00007B3E" w:rsidDel="00CB2812">
          <w:delText>Selon la SNCFT, les coûts d’exploitation ferroviaire pour les services : Grandes lignes (transport de voyageurs) et Fret (transport de marchandises sans prendre en compte le transport de phosphate), de l’année 2021, sont consignés dans le tableau suivant.</w:delText>
        </w:r>
      </w:del>
    </w:p>
    <w:p w14:paraId="2783608C" w14:textId="09C9650B" w:rsidR="00A46DC0" w:rsidRPr="00007B3E" w:rsidDel="00CB2812" w:rsidRDefault="00A46DC0" w:rsidP="00CB2812">
      <w:pPr>
        <w:pStyle w:val="Caption"/>
        <w:numPr>
          <w:ilvl w:val="1"/>
          <w:numId w:val="1"/>
        </w:numPr>
        <w:tabs>
          <w:tab w:val="left" w:pos="2730"/>
        </w:tabs>
        <w:spacing w:before="240" w:after="240"/>
        <w:ind w:left="1134"/>
        <w:jc w:val="left"/>
        <w:outlineLvl w:val="2"/>
        <w:rPr>
          <w:del w:id="6420" w:author="Houyem Rais" w:date="2024-02-22T15:03:00Z"/>
        </w:rPr>
        <w:pPrChange w:id="6421" w:author="Houyem Rais" w:date="2024-02-22T15:03:00Z">
          <w:pPr>
            <w:pStyle w:val="Caption"/>
          </w:pPr>
        </w:pPrChange>
      </w:pPr>
      <w:bookmarkStart w:id="6422" w:name="_Toc158885067"/>
      <w:del w:id="6423"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r w:rsidR="00125256" w:rsidDel="00CB2812">
          <w:rPr>
            <w:noProof/>
          </w:rPr>
          <w:delText>32</w:delText>
        </w:r>
        <w:r w:rsidDel="00CB2812">
          <w:rPr>
            <w:noProof/>
          </w:rPr>
          <w:fldChar w:fldCharType="end"/>
        </w:r>
        <w:r w:rsidRPr="00007B3E" w:rsidDel="00CB2812">
          <w:delText xml:space="preserve"> Coût d’exploitation ferroviaire pour le transport de voyageurs et de marchandises</w:delText>
        </w:r>
        <w:bookmarkEnd w:id="6422"/>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7"/>
        <w:gridCol w:w="2878"/>
        <w:gridCol w:w="2617"/>
      </w:tblGrid>
      <w:tr w:rsidR="00A46DC0" w:rsidRPr="00AD2F5B" w:rsidDel="00CB2812" w14:paraId="5742E838" w14:textId="3A6C2955" w:rsidTr="00EB1C16">
        <w:trPr>
          <w:trHeight w:val="387"/>
          <w:tblHeader/>
          <w:del w:id="6424" w:author="Houyem Rais" w:date="2024-02-22T15:03:00Z"/>
        </w:trPr>
        <w:tc>
          <w:tcPr>
            <w:tcW w:w="3567" w:type="dxa"/>
            <w:shd w:val="clear" w:color="auto" w:fill="B4C6E7"/>
            <w:vAlign w:val="center"/>
          </w:tcPr>
          <w:p w14:paraId="761B9035" w14:textId="0E35FC9D"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25" w:author="Houyem Rais" w:date="2024-02-22T15:03:00Z"/>
                <w:b/>
                <w:bCs/>
                <w:sz w:val="20"/>
                <w:szCs w:val="20"/>
              </w:rPr>
              <w:pPrChange w:id="6426" w:author="Houyem Rais" w:date="2024-02-22T15:03:00Z">
                <w:pPr>
                  <w:spacing w:before="0" w:line="240" w:lineRule="auto"/>
                  <w:ind w:left="284"/>
                </w:pPr>
              </w:pPrChange>
            </w:pPr>
          </w:p>
        </w:tc>
        <w:tc>
          <w:tcPr>
            <w:tcW w:w="2878" w:type="dxa"/>
            <w:shd w:val="clear" w:color="auto" w:fill="B4C6E7"/>
            <w:vAlign w:val="center"/>
          </w:tcPr>
          <w:p w14:paraId="1A7827AF" w14:textId="6062951A"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27" w:author="Houyem Rais" w:date="2024-02-22T15:03:00Z"/>
                <w:b/>
                <w:bCs/>
                <w:sz w:val="20"/>
                <w:szCs w:val="20"/>
              </w:rPr>
              <w:pPrChange w:id="6428" w:author="Houyem Rais" w:date="2024-02-22T15:03:00Z">
                <w:pPr>
                  <w:spacing w:before="0" w:line="240" w:lineRule="auto"/>
                </w:pPr>
              </w:pPrChange>
            </w:pPr>
            <w:del w:id="6429" w:author="Houyem Rais" w:date="2024-02-22T15:03:00Z">
              <w:r w:rsidRPr="00A8239A" w:rsidDel="00CB2812">
                <w:rPr>
                  <w:b/>
                  <w:bCs/>
                  <w:sz w:val="20"/>
                  <w:szCs w:val="20"/>
                </w:rPr>
                <w:delText>Grandes lignes (transport de voyageurs)</w:delText>
              </w:r>
            </w:del>
          </w:p>
        </w:tc>
        <w:tc>
          <w:tcPr>
            <w:tcW w:w="2617" w:type="dxa"/>
            <w:shd w:val="clear" w:color="auto" w:fill="B4C6E7"/>
            <w:vAlign w:val="center"/>
          </w:tcPr>
          <w:p w14:paraId="0E9723BE" w14:textId="120DE739"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30" w:author="Houyem Rais" w:date="2024-02-22T15:03:00Z"/>
                <w:b/>
                <w:bCs/>
                <w:sz w:val="20"/>
                <w:szCs w:val="20"/>
              </w:rPr>
              <w:pPrChange w:id="6431" w:author="Houyem Rais" w:date="2024-02-22T15:03:00Z">
                <w:pPr>
                  <w:spacing w:before="0" w:line="240" w:lineRule="auto"/>
                </w:pPr>
              </w:pPrChange>
            </w:pPr>
            <w:del w:id="6432" w:author="Houyem Rais" w:date="2024-02-22T15:03:00Z">
              <w:r w:rsidRPr="00A8239A" w:rsidDel="00CB2812">
                <w:rPr>
                  <w:b/>
                  <w:bCs/>
                  <w:sz w:val="20"/>
                  <w:szCs w:val="20"/>
                </w:rPr>
                <w:delText>Fret (transport de marchandise)</w:delText>
              </w:r>
            </w:del>
          </w:p>
        </w:tc>
      </w:tr>
      <w:tr w:rsidR="00A46DC0" w:rsidRPr="00AD2F5B" w:rsidDel="00CB2812" w14:paraId="190D8A72" w14:textId="3A24691C">
        <w:trPr>
          <w:del w:id="6433" w:author="Houyem Rais" w:date="2024-02-22T15:03:00Z"/>
        </w:trPr>
        <w:tc>
          <w:tcPr>
            <w:tcW w:w="3567" w:type="dxa"/>
            <w:vAlign w:val="center"/>
          </w:tcPr>
          <w:p w14:paraId="3CD38F06" w14:textId="10C66990"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34" w:author="Houyem Rais" w:date="2024-02-22T15:03:00Z"/>
                <w:b/>
                <w:bCs/>
                <w:sz w:val="20"/>
                <w:szCs w:val="20"/>
              </w:rPr>
              <w:pPrChange w:id="6435" w:author="Houyem Rais" w:date="2024-02-22T15:03:00Z">
                <w:pPr>
                  <w:spacing w:before="0" w:line="240" w:lineRule="auto"/>
                </w:pPr>
              </w:pPrChange>
            </w:pPr>
            <w:del w:id="6436" w:author="Houyem Rais" w:date="2024-02-22T15:03:00Z">
              <w:r w:rsidRPr="00A8239A" w:rsidDel="00CB2812">
                <w:rPr>
                  <w:sz w:val="20"/>
                  <w:szCs w:val="20"/>
                </w:rPr>
                <w:delText>Charges d'exploitation, en millions de DT</w:delText>
              </w:r>
            </w:del>
          </w:p>
        </w:tc>
        <w:tc>
          <w:tcPr>
            <w:tcW w:w="2878" w:type="dxa"/>
          </w:tcPr>
          <w:p w14:paraId="1B22BB7D" w14:textId="09D585CF"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37" w:author="Houyem Rais" w:date="2024-02-22T15:03:00Z"/>
                <w:sz w:val="20"/>
                <w:szCs w:val="20"/>
              </w:rPr>
              <w:pPrChange w:id="6438" w:author="Houyem Rais" w:date="2024-02-22T15:03:00Z">
                <w:pPr>
                  <w:spacing w:before="0" w:line="240" w:lineRule="auto"/>
                  <w:ind w:left="284"/>
                  <w:jc w:val="center"/>
                </w:pPr>
              </w:pPrChange>
            </w:pPr>
            <w:del w:id="6439" w:author="Houyem Rais" w:date="2024-02-22T15:03:00Z">
              <w:r w:rsidRPr="00A8239A" w:rsidDel="00CB2812">
                <w:rPr>
                  <w:sz w:val="20"/>
                  <w:szCs w:val="20"/>
                </w:rPr>
                <w:delText>124 525</w:delText>
              </w:r>
            </w:del>
          </w:p>
        </w:tc>
        <w:tc>
          <w:tcPr>
            <w:tcW w:w="2617" w:type="dxa"/>
          </w:tcPr>
          <w:p w14:paraId="1E7F69E0" w14:textId="116DBE26"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40" w:author="Houyem Rais" w:date="2024-02-22T15:03:00Z"/>
                <w:sz w:val="20"/>
                <w:szCs w:val="20"/>
              </w:rPr>
              <w:pPrChange w:id="6441" w:author="Houyem Rais" w:date="2024-02-22T15:03:00Z">
                <w:pPr>
                  <w:spacing w:before="0" w:line="240" w:lineRule="auto"/>
                  <w:ind w:left="284"/>
                  <w:jc w:val="center"/>
                </w:pPr>
              </w:pPrChange>
            </w:pPr>
            <w:del w:id="6442" w:author="Houyem Rais" w:date="2024-02-22T15:03:00Z">
              <w:r w:rsidRPr="00A8239A" w:rsidDel="00CB2812">
                <w:rPr>
                  <w:sz w:val="20"/>
                  <w:szCs w:val="20"/>
                </w:rPr>
                <w:delText>41 990</w:delText>
              </w:r>
            </w:del>
          </w:p>
        </w:tc>
      </w:tr>
      <w:tr w:rsidR="00A46DC0" w:rsidRPr="00AD2F5B" w:rsidDel="00CB2812" w14:paraId="556C6530" w14:textId="07419B8C">
        <w:trPr>
          <w:del w:id="6443" w:author="Houyem Rais" w:date="2024-02-22T15:03:00Z"/>
        </w:trPr>
        <w:tc>
          <w:tcPr>
            <w:tcW w:w="3567" w:type="dxa"/>
            <w:vAlign w:val="center"/>
          </w:tcPr>
          <w:p w14:paraId="3785099C" w14:textId="545EF193"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44" w:author="Houyem Rais" w:date="2024-02-22T15:03:00Z"/>
                <w:b/>
                <w:bCs/>
                <w:sz w:val="20"/>
                <w:szCs w:val="20"/>
              </w:rPr>
              <w:pPrChange w:id="6445" w:author="Houyem Rais" w:date="2024-02-22T15:03:00Z">
                <w:pPr>
                  <w:spacing w:before="0" w:line="240" w:lineRule="auto"/>
                </w:pPr>
              </w:pPrChange>
            </w:pPr>
            <w:del w:id="6446" w:author="Houyem Rais" w:date="2024-02-22T15:03:00Z">
              <w:r w:rsidRPr="00A8239A" w:rsidDel="00CB2812">
                <w:rPr>
                  <w:sz w:val="20"/>
                  <w:szCs w:val="20"/>
                </w:rPr>
                <w:delText>Amortissement en millions de DT</w:delText>
              </w:r>
            </w:del>
          </w:p>
        </w:tc>
        <w:tc>
          <w:tcPr>
            <w:tcW w:w="2878" w:type="dxa"/>
          </w:tcPr>
          <w:p w14:paraId="05CE897B" w14:textId="4C0176C7"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47" w:author="Houyem Rais" w:date="2024-02-22T15:03:00Z"/>
                <w:sz w:val="20"/>
                <w:szCs w:val="20"/>
              </w:rPr>
              <w:pPrChange w:id="6448" w:author="Houyem Rais" w:date="2024-02-22T15:03:00Z">
                <w:pPr>
                  <w:spacing w:before="0" w:line="240" w:lineRule="auto"/>
                  <w:ind w:left="284"/>
                  <w:jc w:val="center"/>
                </w:pPr>
              </w:pPrChange>
            </w:pPr>
            <w:del w:id="6449" w:author="Houyem Rais" w:date="2024-02-22T15:03:00Z">
              <w:r w:rsidRPr="00A8239A" w:rsidDel="00CB2812">
                <w:rPr>
                  <w:sz w:val="20"/>
                  <w:szCs w:val="20"/>
                </w:rPr>
                <w:delText>27 515</w:delText>
              </w:r>
            </w:del>
          </w:p>
        </w:tc>
        <w:tc>
          <w:tcPr>
            <w:tcW w:w="2617" w:type="dxa"/>
          </w:tcPr>
          <w:p w14:paraId="5F7CE50F" w14:textId="1B9A3DCD"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50" w:author="Houyem Rais" w:date="2024-02-22T15:03:00Z"/>
                <w:sz w:val="20"/>
                <w:szCs w:val="20"/>
              </w:rPr>
              <w:pPrChange w:id="6451" w:author="Houyem Rais" w:date="2024-02-22T15:03:00Z">
                <w:pPr>
                  <w:spacing w:before="0" w:line="240" w:lineRule="auto"/>
                  <w:ind w:left="284"/>
                  <w:jc w:val="center"/>
                </w:pPr>
              </w:pPrChange>
            </w:pPr>
            <w:del w:id="6452" w:author="Houyem Rais" w:date="2024-02-22T15:03:00Z">
              <w:r w:rsidRPr="00A8239A" w:rsidDel="00CB2812">
                <w:rPr>
                  <w:sz w:val="20"/>
                  <w:szCs w:val="20"/>
                </w:rPr>
                <w:delText>2 441</w:delText>
              </w:r>
            </w:del>
          </w:p>
        </w:tc>
      </w:tr>
      <w:tr w:rsidR="00A46DC0" w:rsidRPr="00AD2F5B" w:rsidDel="00CB2812" w14:paraId="196EC096" w14:textId="6985E717">
        <w:trPr>
          <w:del w:id="6453" w:author="Houyem Rais" w:date="2024-02-22T15:03:00Z"/>
        </w:trPr>
        <w:tc>
          <w:tcPr>
            <w:tcW w:w="3567" w:type="dxa"/>
            <w:vAlign w:val="center"/>
          </w:tcPr>
          <w:p w14:paraId="3A72BC21" w14:textId="3BCB4D0C"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54" w:author="Houyem Rais" w:date="2024-02-22T15:03:00Z"/>
                <w:b/>
                <w:bCs/>
                <w:sz w:val="20"/>
                <w:szCs w:val="20"/>
              </w:rPr>
              <w:pPrChange w:id="6455" w:author="Houyem Rais" w:date="2024-02-22T15:03:00Z">
                <w:pPr>
                  <w:spacing w:before="0" w:line="240" w:lineRule="auto"/>
                </w:pPr>
              </w:pPrChange>
            </w:pPr>
            <w:del w:id="6456" w:author="Houyem Rais" w:date="2024-02-22T15:03:00Z">
              <w:r w:rsidRPr="00A8239A" w:rsidDel="00CB2812">
                <w:rPr>
                  <w:sz w:val="20"/>
                  <w:szCs w:val="20"/>
                </w:rPr>
                <w:delText>Charges nettes sans amortissement en millions de DT</w:delText>
              </w:r>
            </w:del>
          </w:p>
        </w:tc>
        <w:tc>
          <w:tcPr>
            <w:tcW w:w="2878" w:type="dxa"/>
          </w:tcPr>
          <w:p w14:paraId="5EA801B9" w14:textId="16F9966E"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57" w:author="Houyem Rais" w:date="2024-02-22T15:03:00Z"/>
                <w:sz w:val="20"/>
                <w:szCs w:val="20"/>
              </w:rPr>
              <w:pPrChange w:id="6458" w:author="Houyem Rais" w:date="2024-02-22T15:03:00Z">
                <w:pPr>
                  <w:spacing w:before="0" w:line="240" w:lineRule="auto"/>
                  <w:ind w:left="284"/>
                  <w:jc w:val="center"/>
                </w:pPr>
              </w:pPrChange>
            </w:pPr>
            <w:del w:id="6459" w:author="Houyem Rais" w:date="2024-02-22T15:03:00Z">
              <w:r w:rsidRPr="00A8239A" w:rsidDel="00CB2812">
                <w:rPr>
                  <w:sz w:val="20"/>
                  <w:szCs w:val="20"/>
                </w:rPr>
                <w:delText>97 010</w:delText>
              </w:r>
            </w:del>
          </w:p>
        </w:tc>
        <w:tc>
          <w:tcPr>
            <w:tcW w:w="2617" w:type="dxa"/>
          </w:tcPr>
          <w:p w14:paraId="6E56F7D6" w14:textId="02ED6D47"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60" w:author="Houyem Rais" w:date="2024-02-22T15:03:00Z"/>
                <w:sz w:val="20"/>
                <w:szCs w:val="20"/>
              </w:rPr>
              <w:pPrChange w:id="6461" w:author="Houyem Rais" w:date="2024-02-22T15:03:00Z">
                <w:pPr>
                  <w:spacing w:before="0" w:line="240" w:lineRule="auto"/>
                  <w:ind w:left="284"/>
                  <w:jc w:val="center"/>
                </w:pPr>
              </w:pPrChange>
            </w:pPr>
            <w:del w:id="6462" w:author="Houyem Rais" w:date="2024-02-22T15:03:00Z">
              <w:r w:rsidRPr="00A8239A" w:rsidDel="00CB2812">
                <w:rPr>
                  <w:sz w:val="20"/>
                  <w:szCs w:val="20"/>
                </w:rPr>
                <w:delText>39 549</w:delText>
              </w:r>
            </w:del>
          </w:p>
        </w:tc>
      </w:tr>
      <w:tr w:rsidR="00A46DC0" w:rsidRPr="00AD2F5B" w:rsidDel="00CB2812" w14:paraId="006CCECB" w14:textId="3EC405F5">
        <w:trPr>
          <w:del w:id="6463" w:author="Houyem Rais" w:date="2024-02-22T15:03:00Z"/>
        </w:trPr>
        <w:tc>
          <w:tcPr>
            <w:tcW w:w="3567" w:type="dxa"/>
            <w:vAlign w:val="center"/>
          </w:tcPr>
          <w:p w14:paraId="48DEE713" w14:textId="6C3658E4"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64" w:author="Houyem Rais" w:date="2024-02-22T15:03:00Z"/>
                <w:b/>
                <w:bCs/>
                <w:sz w:val="20"/>
                <w:szCs w:val="20"/>
              </w:rPr>
              <w:pPrChange w:id="6465" w:author="Houyem Rais" w:date="2024-02-22T15:03:00Z">
                <w:pPr>
                  <w:spacing w:before="0" w:line="240" w:lineRule="auto"/>
                </w:pPr>
              </w:pPrChange>
            </w:pPr>
            <w:del w:id="6466" w:author="Houyem Rais" w:date="2024-02-22T15:03:00Z">
              <w:r w:rsidRPr="00A8239A" w:rsidDel="00CB2812">
                <w:rPr>
                  <w:sz w:val="20"/>
                  <w:szCs w:val="20"/>
                </w:rPr>
                <w:delText>Trafic en millions d'UK</w:delText>
              </w:r>
            </w:del>
          </w:p>
        </w:tc>
        <w:tc>
          <w:tcPr>
            <w:tcW w:w="2878" w:type="dxa"/>
          </w:tcPr>
          <w:p w14:paraId="2A53A0AA" w14:textId="3627DED5"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67" w:author="Houyem Rais" w:date="2024-02-22T15:03:00Z"/>
                <w:sz w:val="20"/>
                <w:szCs w:val="20"/>
              </w:rPr>
              <w:pPrChange w:id="6468" w:author="Houyem Rais" w:date="2024-02-22T15:03:00Z">
                <w:pPr>
                  <w:spacing w:before="0" w:line="240" w:lineRule="auto"/>
                  <w:ind w:left="284"/>
                  <w:jc w:val="center"/>
                </w:pPr>
              </w:pPrChange>
            </w:pPr>
            <w:del w:id="6469" w:author="Houyem Rais" w:date="2024-02-22T15:03:00Z">
              <w:r w:rsidRPr="00A8239A" w:rsidDel="00CB2812">
                <w:rPr>
                  <w:sz w:val="20"/>
                  <w:szCs w:val="20"/>
                </w:rPr>
                <w:delText>176</w:delText>
              </w:r>
            </w:del>
          </w:p>
        </w:tc>
        <w:tc>
          <w:tcPr>
            <w:tcW w:w="2617" w:type="dxa"/>
          </w:tcPr>
          <w:p w14:paraId="65476EA6" w14:textId="32493D5E"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70" w:author="Houyem Rais" w:date="2024-02-22T15:03:00Z"/>
                <w:sz w:val="20"/>
                <w:szCs w:val="20"/>
              </w:rPr>
              <w:pPrChange w:id="6471" w:author="Houyem Rais" w:date="2024-02-22T15:03:00Z">
                <w:pPr>
                  <w:spacing w:before="0" w:line="240" w:lineRule="auto"/>
                  <w:ind w:left="284"/>
                  <w:jc w:val="center"/>
                </w:pPr>
              </w:pPrChange>
            </w:pPr>
            <w:del w:id="6472" w:author="Houyem Rais" w:date="2024-02-22T15:03:00Z">
              <w:r w:rsidRPr="00A8239A" w:rsidDel="00CB2812">
                <w:rPr>
                  <w:sz w:val="20"/>
                  <w:szCs w:val="20"/>
                </w:rPr>
                <w:delText>151</w:delText>
              </w:r>
            </w:del>
          </w:p>
        </w:tc>
      </w:tr>
      <w:tr w:rsidR="00A46DC0" w:rsidRPr="00AD2F5B" w:rsidDel="00CB2812" w14:paraId="5BBEE209" w14:textId="6D5A70A6">
        <w:trPr>
          <w:del w:id="6473" w:author="Houyem Rais" w:date="2024-02-22T15:03:00Z"/>
        </w:trPr>
        <w:tc>
          <w:tcPr>
            <w:tcW w:w="3567" w:type="dxa"/>
            <w:shd w:val="clear" w:color="auto" w:fill="E7E6E6" w:themeFill="background2"/>
            <w:vAlign w:val="center"/>
          </w:tcPr>
          <w:p w14:paraId="6945F837" w14:textId="1024E44B"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74" w:author="Houyem Rais" w:date="2024-02-22T15:03:00Z"/>
                <w:b/>
                <w:bCs/>
                <w:sz w:val="20"/>
                <w:szCs w:val="20"/>
              </w:rPr>
              <w:pPrChange w:id="6475" w:author="Houyem Rais" w:date="2024-02-22T15:03:00Z">
                <w:pPr>
                  <w:spacing w:before="0" w:line="240" w:lineRule="auto"/>
                </w:pPr>
              </w:pPrChange>
            </w:pPr>
            <w:del w:id="6476" w:author="Houyem Rais" w:date="2024-02-22T15:03:00Z">
              <w:r w:rsidRPr="00A8239A" w:rsidDel="00CB2812">
                <w:rPr>
                  <w:b/>
                  <w:bCs/>
                  <w:sz w:val="20"/>
                  <w:szCs w:val="20"/>
                </w:rPr>
                <w:delText>Prix de revient de l'U-km en millimes</w:delText>
              </w:r>
            </w:del>
          </w:p>
        </w:tc>
        <w:tc>
          <w:tcPr>
            <w:tcW w:w="2878" w:type="dxa"/>
            <w:shd w:val="clear" w:color="auto" w:fill="E7E6E6" w:themeFill="background2"/>
          </w:tcPr>
          <w:p w14:paraId="3C505835" w14:textId="0704DC07"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77" w:author="Houyem Rais" w:date="2024-02-22T15:03:00Z"/>
                <w:b/>
                <w:bCs/>
                <w:sz w:val="20"/>
                <w:szCs w:val="20"/>
              </w:rPr>
              <w:pPrChange w:id="6478" w:author="Houyem Rais" w:date="2024-02-22T15:03:00Z">
                <w:pPr>
                  <w:spacing w:before="0" w:line="240" w:lineRule="auto"/>
                  <w:ind w:left="284"/>
                  <w:jc w:val="center"/>
                </w:pPr>
              </w:pPrChange>
            </w:pPr>
            <w:del w:id="6479" w:author="Houyem Rais" w:date="2024-02-22T15:03:00Z">
              <w:r w:rsidRPr="00A8239A" w:rsidDel="00CB2812">
                <w:rPr>
                  <w:b/>
                  <w:bCs/>
                  <w:sz w:val="20"/>
                  <w:szCs w:val="20"/>
                </w:rPr>
                <w:delText>551</w:delText>
              </w:r>
            </w:del>
          </w:p>
        </w:tc>
        <w:tc>
          <w:tcPr>
            <w:tcW w:w="2617" w:type="dxa"/>
            <w:shd w:val="clear" w:color="auto" w:fill="E7E6E6" w:themeFill="background2"/>
          </w:tcPr>
          <w:p w14:paraId="7154C2B7" w14:textId="395E2FBE" w:rsidR="00A46DC0" w:rsidRPr="00A8239A" w:rsidDel="00CB2812" w:rsidRDefault="00A46DC0" w:rsidP="00CB2812">
            <w:pPr>
              <w:numPr>
                <w:ilvl w:val="1"/>
                <w:numId w:val="1"/>
              </w:numPr>
              <w:tabs>
                <w:tab w:val="left" w:pos="2730"/>
              </w:tabs>
              <w:spacing w:before="240" w:after="240" w:line="240" w:lineRule="auto"/>
              <w:ind w:left="1134"/>
              <w:jc w:val="left"/>
              <w:outlineLvl w:val="2"/>
              <w:rPr>
                <w:del w:id="6480" w:author="Houyem Rais" w:date="2024-02-22T15:03:00Z"/>
                <w:b/>
                <w:bCs/>
                <w:sz w:val="20"/>
                <w:szCs w:val="20"/>
              </w:rPr>
              <w:pPrChange w:id="6481" w:author="Houyem Rais" w:date="2024-02-22T15:03:00Z">
                <w:pPr>
                  <w:spacing w:before="0" w:line="240" w:lineRule="auto"/>
                  <w:ind w:left="284"/>
                  <w:jc w:val="center"/>
                </w:pPr>
              </w:pPrChange>
            </w:pPr>
            <w:del w:id="6482" w:author="Houyem Rais" w:date="2024-02-22T15:03:00Z">
              <w:r w:rsidRPr="00A8239A" w:rsidDel="00CB2812">
                <w:rPr>
                  <w:b/>
                  <w:bCs/>
                  <w:sz w:val="20"/>
                  <w:szCs w:val="20"/>
                </w:rPr>
                <w:delText>262</w:delText>
              </w:r>
            </w:del>
          </w:p>
        </w:tc>
      </w:tr>
    </w:tbl>
    <w:p w14:paraId="44F26157" w14:textId="478140CC" w:rsidR="00A46DC0" w:rsidRPr="00007B3E" w:rsidDel="00CB2812" w:rsidRDefault="00A46DC0" w:rsidP="00CB2812">
      <w:pPr>
        <w:numPr>
          <w:ilvl w:val="1"/>
          <w:numId w:val="1"/>
        </w:numPr>
        <w:tabs>
          <w:tab w:val="left" w:pos="2730"/>
        </w:tabs>
        <w:spacing w:before="240" w:after="240"/>
        <w:ind w:left="1134"/>
        <w:jc w:val="left"/>
        <w:outlineLvl w:val="2"/>
        <w:rPr>
          <w:del w:id="6483" w:author="Houyem Rais" w:date="2024-02-22T15:03:00Z"/>
        </w:rPr>
        <w:pPrChange w:id="6484" w:author="Houyem Rais" w:date="2024-02-22T15:03:00Z">
          <w:pPr/>
        </w:pPrChange>
      </w:pPr>
      <w:del w:id="6485" w:author="Houyem Rais" w:date="2024-02-22T15:03:00Z">
        <w:r w:rsidRPr="00007B3E" w:rsidDel="00CB2812">
          <w:delText>Source : DPCG/DCG - SNCFT (2021)</w:delText>
        </w:r>
      </w:del>
    </w:p>
    <w:p w14:paraId="51A93DBA" w14:textId="30F5BE03" w:rsidR="00540E09" w:rsidRPr="00007B3E" w:rsidDel="00CB2812" w:rsidRDefault="00680BE7" w:rsidP="00CB2812">
      <w:pPr>
        <w:numPr>
          <w:ilvl w:val="1"/>
          <w:numId w:val="1"/>
        </w:numPr>
        <w:tabs>
          <w:tab w:val="left" w:pos="2730"/>
        </w:tabs>
        <w:spacing w:before="240" w:after="240"/>
        <w:ind w:left="1134"/>
        <w:jc w:val="left"/>
        <w:outlineLvl w:val="2"/>
        <w:rPr>
          <w:del w:id="6486" w:author="Houyem Rais" w:date="2024-02-22T15:03:00Z"/>
        </w:rPr>
        <w:pPrChange w:id="6487" w:author="Houyem Rais" w:date="2024-02-22T15:03:00Z">
          <w:pPr/>
        </w:pPrChange>
      </w:pPr>
      <w:del w:id="6488" w:author="Houyem Rais" w:date="2024-02-22T15:03:00Z">
        <w:r w:rsidRPr="00007B3E" w:rsidDel="00CB2812">
          <w:delText xml:space="preserve">Notre analyse a conduit à une évaluation des coûts annuels de maintenance de la ligne ferroviaire, exprimés en pourcentage du coût d'investissement total. Cette estimation s'appuie sur des comparaisons sectorielles approfondies et l'examen des </w:delText>
        </w:r>
        <w:bookmarkStart w:id="6489" w:name="_Hlk153460367"/>
        <w:r w:rsidRPr="00007B3E" w:rsidDel="00CB2812">
          <w:delText>états financiers de la SNCFT pour l'année 20</w:delText>
        </w:r>
        <w:r w:rsidR="00E02563" w:rsidRPr="00007B3E" w:rsidDel="00CB2812">
          <w:delText>21</w:delText>
        </w:r>
        <w:bookmarkEnd w:id="6489"/>
        <w:r w:rsidR="00540E09" w:rsidRPr="00007B3E" w:rsidDel="00CB2812">
          <w:delText>.</w:delText>
        </w:r>
      </w:del>
    </w:p>
    <w:p w14:paraId="02909751" w14:textId="05C7E5B1" w:rsidR="00540E09" w:rsidRPr="00007B3E" w:rsidDel="00CB2812" w:rsidRDefault="00540E09" w:rsidP="00CB2812">
      <w:pPr>
        <w:numPr>
          <w:ilvl w:val="1"/>
          <w:numId w:val="1"/>
        </w:numPr>
        <w:tabs>
          <w:tab w:val="left" w:pos="2730"/>
        </w:tabs>
        <w:spacing w:before="240" w:after="240"/>
        <w:ind w:left="1134"/>
        <w:jc w:val="left"/>
        <w:outlineLvl w:val="2"/>
        <w:rPr>
          <w:del w:id="6490" w:author="Houyem Rais" w:date="2024-02-22T15:03:00Z"/>
          <w:b/>
          <w:bCs/>
          <w:color w:val="00B0F0"/>
        </w:rPr>
        <w:pPrChange w:id="6491" w:author="Houyem Rais" w:date="2024-02-22T15:03:00Z">
          <w:pPr/>
        </w:pPrChange>
      </w:pPr>
      <w:del w:id="6492" w:author="Houyem Rais" w:date="2024-02-22T15:03:00Z">
        <w:r w:rsidRPr="00007B3E" w:rsidDel="00CB2812">
          <w:rPr>
            <w:b/>
            <w:bCs/>
            <w:color w:val="00B0F0"/>
          </w:rPr>
          <w:delText>Analyse des comptes d’exploitation de la SNCFT</w:delText>
        </w:r>
      </w:del>
    </w:p>
    <w:p w14:paraId="4290D376" w14:textId="7D51B56E" w:rsidR="00680BE7" w:rsidRPr="00007B3E" w:rsidDel="00CB2812" w:rsidRDefault="00540E09" w:rsidP="00CB2812">
      <w:pPr>
        <w:numPr>
          <w:ilvl w:val="1"/>
          <w:numId w:val="1"/>
        </w:numPr>
        <w:tabs>
          <w:tab w:val="left" w:pos="2730"/>
        </w:tabs>
        <w:spacing w:before="240" w:after="240"/>
        <w:ind w:left="1134"/>
        <w:jc w:val="left"/>
        <w:outlineLvl w:val="2"/>
        <w:rPr>
          <w:del w:id="6493" w:author="Houyem Rais" w:date="2024-02-22T15:03:00Z"/>
        </w:rPr>
        <w:pPrChange w:id="6494" w:author="Houyem Rais" w:date="2024-02-22T15:03:00Z">
          <w:pPr/>
        </w:pPrChange>
      </w:pPr>
      <w:del w:id="6495" w:author="Houyem Rais" w:date="2024-02-22T15:03:00Z">
        <w:r w:rsidRPr="00007B3E" w:rsidDel="00CB2812">
          <w:delText xml:space="preserve">Les états financiers de la SNCFT pour l'année 2021 </w:delText>
        </w:r>
        <w:r w:rsidR="00680BE7" w:rsidRPr="00007B3E" w:rsidDel="00CB2812">
          <w:delText xml:space="preserve">révèlent une valeur fictive du réseau de 13,664 milliards de dinars tunisiens. Les dépenses d'entretien relatives aux grandes lignes et au transport de fret </w:delText>
        </w:r>
        <w:r w:rsidR="00B65B48" w:rsidRPr="00007B3E" w:rsidDel="00CB2812">
          <w:delText xml:space="preserve">de la SNCFT </w:delText>
        </w:r>
        <w:r w:rsidR="00680BE7" w:rsidRPr="00007B3E" w:rsidDel="00CB2812">
          <w:delText xml:space="preserve">sont détaillées </w:delText>
        </w:r>
        <w:r w:rsidR="00A57A82" w:rsidRPr="00007B3E" w:rsidDel="00CB2812">
          <w:delText>comme suit</w:delText>
        </w:r>
        <w:r w:rsidR="00680BE7" w:rsidRPr="00007B3E" w:rsidDel="00CB2812">
          <w:delText xml:space="preserve"> :</w:delText>
        </w:r>
      </w:del>
    </w:p>
    <w:p w14:paraId="490D1CAD" w14:textId="2D4F45DE" w:rsidR="00680BE7" w:rsidRPr="00007B3E" w:rsidDel="00CB2812" w:rsidRDefault="00680BE7" w:rsidP="00CB2812">
      <w:pPr>
        <w:pStyle w:val="ListParagraph"/>
        <w:numPr>
          <w:ilvl w:val="1"/>
          <w:numId w:val="1"/>
        </w:numPr>
        <w:tabs>
          <w:tab w:val="left" w:pos="2730"/>
        </w:tabs>
        <w:spacing w:before="240" w:after="240"/>
        <w:ind w:left="1134"/>
        <w:jc w:val="left"/>
        <w:outlineLvl w:val="2"/>
        <w:rPr>
          <w:del w:id="6496" w:author="Houyem Rais" w:date="2024-02-22T15:03:00Z"/>
        </w:rPr>
        <w:pPrChange w:id="6497" w:author="Houyem Rais" w:date="2024-02-22T15:03:00Z">
          <w:pPr>
            <w:pStyle w:val="ListParagraph"/>
          </w:pPr>
        </w:pPrChange>
      </w:pPr>
      <w:del w:id="6498" w:author="Houyem Rais" w:date="2024-02-22T15:03:00Z">
        <w:r w:rsidRPr="00007B3E" w:rsidDel="00CB2812">
          <w:delText>L'entretien des voies de ligne représente 0,10% de la valeur du réseau, avec un coût annuel de 13,</w:delText>
        </w:r>
        <w:r w:rsidR="007608C7" w:rsidRPr="00007B3E" w:rsidDel="00CB2812">
          <w:delText>6</w:delText>
        </w:r>
        <w:r w:rsidRPr="00007B3E" w:rsidDel="00CB2812">
          <w:delText xml:space="preserve"> MDT.</w:delText>
        </w:r>
      </w:del>
    </w:p>
    <w:p w14:paraId="1711E547" w14:textId="5E593164" w:rsidR="00680BE7" w:rsidRPr="00007B3E" w:rsidDel="00CB2812" w:rsidRDefault="00680BE7" w:rsidP="00CB2812">
      <w:pPr>
        <w:pStyle w:val="ListParagraph"/>
        <w:numPr>
          <w:ilvl w:val="1"/>
          <w:numId w:val="1"/>
        </w:numPr>
        <w:tabs>
          <w:tab w:val="left" w:pos="2730"/>
        </w:tabs>
        <w:spacing w:before="240" w:after="240"/>
        <w:ind w:left="1134"/>
        <w:jc w:val="left"/>
        <w:outlineLvl w:val="2"/>
        <w:rPr>
          <w:del w:id="6499" w:author="Houyem Rais" w:date="2024-02-22T15:03:00Z"/>
        </w:rPr>
        <w:pPrChange w:id="6500" w:author="Houyem Rais" w:date="2024-02-22T15:03:00Z">
          <w:pPr>
            <w:pStyle w:val="ListParagraph"/>
          </w:pPr>
        </w:pPrChange>
      </w:pPr>
      <w:del w:id="6501" w:author="Houyem Rais" w:date="2024-02-22T15:03:00Z">
        <w:r w:rsidRPr="00007B3E" w:rsidDel="00CB2812">
          <w:delText>L'entretien des voies de gare s'élève à 0,01%, soit 1,8</w:delText>
        </w:r>
        <w:r w:rsidR="007608C7" w:rsidRPr="00007B3E" w:rsidDel="00CB2812">
          <w:delText>3</w:delText>
        </w:r>
        <w:r w:rsidRPr="00007B3E" w:rsidDel="00CB2812">
          <w:delText xml:space="preserve"> MDT annuellement.</w:delText>
        </w:r>
      </w:del>
    </w:p>
    <w:p w14:paraId="249592C3" w14:textId="0A4FE8BC" w:rsidR="00680BE7" w:rsidRPr="00007B3E" w:rsidDel="00CB2812" w:rsidRDefault="00680BE7" w:rsidP="00CB2812">
      <w:pPr>
        <w:pStyle w:val="ListParagraph"/>
        <w:numPr>
          <w:ilvl w:val="1"/>
          <w:numId w:val="1"/>
        </w:numPr>
        <w:tabs>
          <w:tab w:val="left" w:pos="2730"/>
        </w:tabs>
        <w:spacing w:before="240" w:after="240"/>
        <w:ind w:left="1134"/>
        <w:jc w:val="left"/>
        <w:outlineLvl w:val="2"/>
        <w:rPr>
          <w:del w:id="6502" w:author="Houyem Rais" w:date="2024-02-22T15:03:00Z"/>
        </w:rPr>
        <w:pPrChange w:id="6503" w:author="Houyem Rais" w:date="2024-02-22T15:03:00Z">
          <w:pPr>
            <w:pStyle w:val="ListParagraph"/>
          </w:pPr>
        </w:pPrChange>
      </w:pPr>
      <w:del w:id="6504" w:author="Houyem Rais" w:date="2024-02-22T15:03:00Z">
        <w:r w:rsidRPr="00007B3E" w:rsidDel="00CB2812">
          <w:delText>Les coûts d'entretien des ouvrages d'art et passages à niveau sont de 0,02%, correspondant à 2,</w:delText>
        </w:r>
        <w:r w:rsidR="007608C7" w:rsidRPr="00007B3E" w:rsidDel="00CB2812">
          <w:delText>5</w:delText>
        </w:r>
        <w:r w:rsidRPr="00007B3E" w:rsidDel="00CB2812">
          <w:delText xml:space="preserve"> MDT par an.</w:delText>
        </w:r>
      </w:del>
    </w:p>
    <w:p w14:paraId="192BFEA3" w14:textId="391CE8DC" w:rsidR="00680BE7" w:rsidRPr="00007B3E" w:rsidDel="00CB2812" w:rsidRDefault="00680BE7" w:rsidP="00CB2812">
      <w:pPr>
        <w:pStyle w:val="ListParagraph"/>
        <w:numPr>
          <w:ilvl w:val="1"/>
          <w:numId w:val="1"/>
        </w:numPr>
        <w:tabs>
          <w:tab w:val="left" w:pos="2730"/>
        </w:tabs>
        <w:spacing w:before="240" w:after="240"/>
        <w:ind w:left="1134"/>
        <w:jc w:val="left"/>
        <w:outlineLvl w:val="2"/>
        <w:rPr>
          <w:del w:id="6505" w:author="Houyem Rais" w:date="2024-02-22T15:03:00Z"/>
        </w:rPr>
        <w:pPrChange w:id="6506" w:author="Houyem Rais" w:date="2024-02-22T15:03:00Z">
          <w:pPr>
            <w:pStyle w:val="ListParagraph"/>
          </w:pPr>
        </w:pPrChange>
      </w:pPr>
      <w:del w:id="6507" w:author="Houyem Rais" w:date="2024-02-22T15:03:00Z">
        <w:r w:rsidRPr="00007B3E" w:rsidDel="00CB2812">
          <w:delText>Pour la signalisation, l'entretien se chiffre à 0,03% de la valeur du réseau, soit 3,8 MDT annuellement.</w:delText>
        </w:r>
      </w:del>
    </w:p>
    <w:p w14:paraId="14707A86" w14:textId="076F0C5B" w:rsidR="00E61B32" w:rsidRPr="00007B3E" w:rsidDel="00CB2812" w:rsidRDefault="00A611D5" w:rsidP="00CB2812">
      <w:pPr>
        <w:numPr>
          <w:ilvl w:val="1"/>
          <w:numId w:val="1"/>
        </w:numPr>
        <w:tabs>
          <w:tab w:val="left" w:pos="2730"/>
        </w:tabs>
        <w:spacing w:before="240" w:after="240"/>
        <w:ind w:left="1134"/>
        <w:jc w:val="left"/>
        <w:outlineLvl w:val="2"/>
        <w:rPr>
          <w:del w:id="6508" w:author="Houyem Rais" w:date="2024-02-22T15:03:00Z"/>
          <w:b/>
          <w:bCs/>
          <w:i/>
          <w:iCs/>
          <w:color w:val="00B0F0"/>
        </w:rPr>
        <w:pPrChange w:id="6509" w:author="Houyem Rais" w:date="2024-02-22T15:03:00Z">
          <w:pPr/>
        </w:pPrChange>
      </w:pPr>
      <w:del w:id="6510" w:author="Houyem Rais" w:date="2024-02-22T15:03:00Z">
        <w:r w:rsidRPr="00007B3E" w:rsidDel="00CB2812">
          <w:rPr>
            <w:b/>
            <w:bCs/>
            <w:i/>
            <w:iCs/>
            <w:color w:val="00B0F0"/>
          </w:rPr>
          <w:delText>A</w:delText>
        </w:r>
        <w:r w:rsidR="00E61B32" w:rsidRPr="00007B3E" w:rsidDel="00CB2812">
          <w:rPr>
            <w:b/>
            <w:bCs/>
            <w:i/>
            <w:iCs/>
            <w:color w:val="00B0F0"/>
          </w:rPr>
          <w:delText xml:space="preserve">nalyse </w:delText>
        </w:r>
        <w:r w:rsidR="00046C7A" w:rsidRPr="00007B3E" w:rsidDel="00CB2812">
          <w:rPr>
            <w:b/>
            <w:bCs/>
            <w:i/>
            <w:iCs/>
            <w:color w:val="00B0F0"/>
          </w:rPr>
          <w:delText>de référence</w:delText>
        </w:r>
        <w:r w:rsidR="00E61B32" w:rsidRPr="00007B3E" w:rsidDel="00CB2812">
          <w:rPr>
            <w:b/>
            <w:bCs/>
            <w:i/>
            <w:iCs/>
            <w:color w:val="00B0F0"/>
          </w:rPr>
          <w:delText xml:space="preserve"> d</w:delText>
        </w:r>
        <w:r w:rsidR="00D0177A" w:rsidRPr="00007B3E" w:rsidDel="00CB2812">
          <w:rPr>
            <w:b/>
            <w:bCs/>
            <w:i/>
            <w:iCs/>
            <w:color w:val="00B0F0"/>
          </w:rPr>
          <w:delText xml:space="preserve">u secteur </w:delText>
        </w:r>
        <w:r w:rsidR="00046C7A" w:rsidRPr="00007B3E" w:rsidDel="00CB2812">
          <w:rPr>
            <w:b/>
            <w:bCs/>
            <w:i/>
            <w:iCs/>
            <w:color w:val="00B0F0"/>
          </w:rPr>
          <w:delText>– structure des activités de maintenance ferroviaire</w:delText>
        </w:r>
      </w:del>
    </w:p>
    <w:p w14:paraId="1DCABC7A" w14:textId="233DDB0A" w:rsidR="005C360A" w:rsidRPr="00007B3E" w:rsidDel="00CB2812" w:rsidRDefault="005C360A" w:rsidP="00CB2812">
      <w:pPr>
        <w:numPr>
          <w:ilvl w:val="1"/>
          <w:numId w:val="1"/>
        </w:numPr>
        <w:tabs>
          <w:tab w:val="left" w:pos="2730"/>
        </w:tabs>
        <w:spacing w:before="240" w:after="240"/>
        <w:ind w:left="1134"/>
        <w:jc w:val="left"/>
        <w:outlineLvl w:val="2"/>
        <w:rPr>
          <w:del w:id="6511" w:author="Houyem Rais" w:date="2024-02-22T15:03:00Z"/>
        </w:rPr>
        <w:pPrChange w:id="6512" w:author="Houyem Rais" w:date="2024-02-22T15:03:00Z">
          <w:pPr/>
        </w:pPrChange>
      </w:pPr>
      <w:del w:id="6513" w:author="Houyem Rais" w:date="2024-02-22T15:03:00Z">
        <w:r w:rsidRPr="00007B3E" w:rsidDel="00CB2812">
          <w:delText>L'organisation des opérations de maintenance dépend de divers critères prioritaires tels que la position géographique de la ligne ferroviaire, la disposition de l'infrastructure ferroviaire, les opérations effectuées sur la ligne et la base contractuelle (rôles et responsabilités) des opérations.</w:delText>
        </w:r>
      </w:del>
    </w:p>
    <w:p w14:paraId="05AD48D9" w14:textId="46141D75" w:rsidR="005C360A" w:rsidRPr="00007B3E" w:rsidDel="00CB2812" w:rsidRDefault="005C360A" w:rsidP="00CB2812">
      <w:pPr>
        <w:numPr>
          <w:ilvl w:val="1"/>
          <w:numId w:val="1"/>
        </w:numPr>
        <w:tabs>
          <w:tab w:val="left" w:pos="2730"/>
        </w:tabs>
        <w:spacing w:before="240" w:after="240"/>
        <w:ind w:left="1134"/>
        <w:jc w:val="left"/>
        <w:outlineLvl w:val="2"/>
        <w:rPr>
          <w:del w:id="6514" w:author="Houyem Rais" w:date="2024-02-22T15:03:00Z"/>
        </w:rPr>
        <w:pPrChange w:id="6515" w:author="Houyem Rais" w:date="2024-02-22T15:03:00Z">
          <w:pPr/>
        </w:pPrChange>
      </w:pPr>
      <w:del w:id="6516" w:author="Houyem Rais" w:date="2024-02-22T15:03:00Z">
        <w:r w:rsidRPr="00007B3E" w:rsidDel="00CB2812">
          <w:delText>La maintenance est généralement divisée en quatre catégories distinctes, appliquées de manière coordonnée selon les processus respectifs et les différentes étapes du cycle de vie du projet :</w:delText>
        </w:r>
      </w:del>
    </w:p>
    <w:p w14:paraId="3E60B532" w14:textId="2334BD43" w:rsidR="003E335B" w:rsidRPr="00007B3E" w:rsidDel="00CB2812" w:rsidRDefault="005C360A" w:rsidP="00CB2812">
      <w:pPr>
        <w:numPr>
          <w:ilvl w:val="1"/>
          <w:numId w:val="1"/>
        </w:numPr>
        <w:tabs>
          <w:tab w:val="left" w:pos="2730"/>
        </w:tabs>
        <w:spacing w:before="240" w:after="240"/>
        <w:ind w:left="1134"/>
        <w:jc w:val="left"/>
        <w:outlineLvl w:val="2"/>
        <w:rPr>
          <w:del w:id="6517" w:author="Houyem Rais" w:date="2024-02-22T15:03:00Z"/>
        </w:rPr>
        <w:pPrChange w:id="6518" w:author="Houyem Rais" w:date="2024-02-22T15:03:00Z">
          <w:pPr>
            <w:numPr>
              <w:numId w:val="36"/>
            </w:numPr>
            <w:tabs>
              <w:tab w:val="num" w:pos="720"/>
            </w:tabs>
            <w:ind w:left="720" w:hanging="360"/>
          </w:pPr>
        </w:pPrChange>
      </w:pPr>
      <w:del w:id="6519" w:author="Houyem Rais" w:date="2024-02-22T15:03:00Z">
        <w:r w:rsidRPr="00007B3E" w:rsidDel="00CB2812">
          <w:rPr>
            <w:b/>
            <w:bCs/>
          </w:rPr>
          <w:delText xml:space="preserve">Maintenance </w:delText>
        </w:r>
        <w:r w:rsidR="00860036" w:rsidRPr="00007B3E" w:rsidDel="00CB2812">
          <w:rPr>
            <w:b/>
            <w:bCs/>
          </w:rPr>
          <w:delText>corrective (maintenance majeure non planifiée</w:delText>
        </w:r>
        <w:r w:rsidRPr="00007B3E" w:rsidDel="00CB2812">
          <w:rPr>
            <w:b/>
            <w:bCs/>
          </w:rPr>
          <w:delText>)</w:delText>
        </w:r>
        <w:r w:rsidRPr="00007B3E" w:rsidDel="00CB2812">
          <w:delText xml:space="preserve"> :</w:delText>
        </w:r>
      </w:del>
    </w:p>
    <w:p w14:paraId="63D06CF8" w14:textId="2F93E108" w:rsidR="005C360A" w:rsidRPr="00007B3E" w:rsidDel="00CB2812" w:rsidRDefault="0035306D" w:rsidP="00CB2812">
      <w:pPr>
        <w:numPr>
          <w:ilvl w:val="1"/>
          <w:numId w:val="1"/>
        </w:numPr>
        <w:tabs>
          <w:tab w:val="left" w:pos="2730"/>
        </w:tabs>
        <w:spacing w:before="240" w:after="240"/>
        <w:ind w:left="1134"/>
        <w:jc w:val="left"/>
        <w:outlineLvl w:val="2"/>
        <w:rPr>
          <w:del w:id="6520" w:author="Houyem Rais" w:date="2024-02-22T15:03:00Z"/>
        </w:rPr>
        <w:pPrChange w:id="6521" w:author="Houyem Rais" w:date="2024-02-22T15:03:00Z">
          <w:pPr/>
        </w:pPrChange>
      </w:pPr>
      <w:del w:id="6522" w:author="Houyem Rais" w:date="2024-02-22T15:03:00Z">
        <w:r w:rsidRPr="00007B3E" w:rsidDel="00CB2812">
          <w:delText>Il s’agit d’i</w:delText>
        </w:r>
        <w:r w:rsidR="005C360A" w:rsidRPr="00007B3E" w:rsidDel="00CB2812">
          <w:delText>nterventions après un défaut mécanique dans un système, un sous-système ou un composant des systèmes ferroviaires ou de l'infrastructure de génie civil. Ces opérations ne peuvent pas être planifiées à l'avance et sont généralement la responsabilité du contractant qui a construit/installé les travaux.</w:delText>
        </w:r>
      </w:del>
    </w:p>
    <w:p w14:paraId="09442465" w14:textId="6A02B00D" w:rsidR="00E55B92" w:rsidRPr="00007B3E" w:rsidDel="00CB2812" w:rsidRDefault="00E55B92" w:rsidP="00CB2812">
      <w:pPr>
        <w:numPr>
          <w:ilvl w:val="1"/>
          <w:numId w:val="1"/>
        </w:numPr>
        <w:tabs>
          <w:tab w:val="left" w:pos="2730"/>
        </w:tabs>
        <w:spacing w:before="240" w:after="240"/>
        <w:ind w:left="1134"/>
        <w:jc w:val="left"/>
        <w:outlineLvl w:val="2"/>
        <w:rPr>
          <w:del w:id="6523" w:author="Houyem Rais" w:date="2024-02-22T15:03:00Z"/>
        </w:rPr>
        <w:pPrChange w:id="6524" w:author="Houyem Rais" w:date="2024-02-22T15:03:00Z">
          <w:pPr/>
        </w:pPrChange>
      </w:pPr>
      <w:del w:id="6525" w:author="Houyem Rais" w:date="2024-02-22T15:03:00Z">
        <w:r w:rsidRPr="00007B3E" w:rsidDel="00CB2812">
          <w:delText>La disponibilité de la ligne ferroviaire dépend de la capacité à réparer rapidement et efficacement les actifs, les systèmes, les sous-systèmes et les composants en cas de défaut mécanique ou d'incident. La non-disponibilité de la ligne est fonction du temps nécessaire pour résoudre un incident et obtenir les approbations des interventions pour remettre la ligne en fonctionnement.</w:delText>
        </w:r>
      </w:del>
    </w:p>
    <w:p w14:paraId="3614C380" w14:textId="740E0CD9" w:rsidR="003E335B" w:rsidRPr="00007B3E" w:rsidDel="00CB2812" w:rsidRDefault="005C360A" w:rsidP="00CB2812">
      <w:pPr>
        <w:numPr>
          <w:ilvl w:val="1"/>
          <w:numId w:val="1"/>
        </w:numPr>
        <w:tabs>
          <w:tab w:val="left" w:pos="2730"/>
        </w:tabs>
        <w:spacing w:before="240" w:after="240"/>
        <w:ind w:left="1134"/>
        <w:jc w:val="left"/>
        <w:outlineLvl w:val="2"/>
        <w:rPr>
          <w:del w:id="6526" w:author="Houyem Rais" w:date="2024-02-22T15:03:00Z"/>
        </w:rPr>
        <w:pPrChange w:id="6527" w:author="Houyem Rais" w:date="2024-02-22T15:03:00Z">
          <w:pPr>
            <w:numPr>
              <w:numId w:val="36"/>
            </w:numPr>
            <w:tabs>
              <w:tab w:val="num" w:pos="720"/>
            </w:tabs>
            <w:ind w:left="720" w:hanging="360"/>
          </w:pPr>
        </w:pPrChange>
      </w:pPr>
      <w:del w:id="6528" w:author="Houyem Rais" w:date="2024-02-22T15:03:00Z">
        <w:r w:rsidRPr="00007B3E" w:rsidDel="00CB2812">
          <w:rPr>
            <w:b/>
            <w:bCs/>
          </w:rPr>
          <w:delText xml:space="preserve">Maintenance </w:delText>
        </w:r>
        <w:r w:rsidR="00860036" w:rsidRPr="00007B3E" w:rsidDel="00CB2812">
          <w:rPr>
            <w:b/>
            <w:bCs/>
          </w:rPr>
          <w:delText>préventive (routinière</w:delText>
        </w:r>
        <w:r w:rsidRPr="00007B3E" w:rsidDel="00CB2812">
          <w:rPr>
            <w:b/>
            <w:bCs/>
          </w:rPr>
          <w:delText>)</w:delText>
        </w:r>
        <w:r w:rsidRPr="00007B3E" w:rsidDel="00CB2812">
          <w:delText xml:space="preserve"> :</w:delText>
        </w:r>
      </w:del>
    </w:p>
    <w:p w14:paraId="4DF15284" w14:textId="19747064" w:rsidR="005C360A" w:rsidRPr="00007B3E" w:rsidDel="00CB2812" w:rsidRDefault="0035306D" w:rsidP="00CB2812">
      <w:pPr>
        <w:numPr>
          <w:ilvl w:val="1"/>
          <w:numId w:val="1"/>
        </w:numPr>
        <w:tabs>
          <w:tab w:val="left" w:pos="2730"/>
        </w:tabs>
        <w:spacing w:before="240" w:after="240"/>
        <w:ind w:left="1134"/>
        <w:jc w:val="left"/>
        <w:outlineLvl w:val="2"/>
        <w:rPr>
          <w:del w:id="6529" w:author="Houyem Rais" w:date="2024-02-22T15:03:00Z"/>
        </w:rPr>
        <w:pPrChange w:id="6530" w:author="Houyem Rais" w:date="2024-02-22T15:03:00Z">
          <w:pPr/>
        </w:pPrChange>
      </w:pPr>
      <w:del w:id="6531" w:author="Houyem Rais" w:date="2024-02-22T15:03:00Z">
        <w:r w:rsidRPr="00007B3E" w:rsidDel="00CB2812">
          <w:delText>Il s’agit de la maintenance r</w:delText>
        </w:r>
        <w:r w:rsidR="005C360A" w:rsidRPr="00007B3E" w:rsidDel="00CB2812">
          <w:delText xml:space="preserve">éalisée pendant la période de fonctionnement commercial </w:delText>
        </w:r>
        <w:r w:rsidR="00B701C0" w:rsidRPr="00007B3E" w:rsidDel="00CB2812">
          <w:delText>de la ligne</w:delText>
        </w:r>
        <w:r w:rsidR="005C360A" w:rsidRPr="00007B3E" w:rsidDel="00CB2812">
          <w:delText xml:space="preserve"> et pendant les périodes prévues pour les travaux de maintenance en cours. Elle peut impliquer des interventions basées sur l'interprétation des données sur l'état des actifs provenant de diverses sources d'informations et peut être planifiée à moyen et court terme.</w:delText>
        </w:r>
      </w:del>
    </w:p>
    <w:p w14:paraId="098CBE67" w14:textId="15279E4D" w:rsidR="003E335B" w:rsidRPr="00007B3E" w:rsidDel="00CB2812" w:rsidRDefault="003E335B" w:rsidP="00CB2812">
      <w:pPr>
        <w:numPr>
          <w:ilvl w:val="1"/>
          <w:numId w:val="1"/>
        </w:numPr>
        <w:tabs>
          <w:tab w:val="left" w:pos="2730"/>
        </w:tabs>
        <w:spacing w:before="240" w:after="240"/>
        <w:ind w:left="1134"/>
        <w:jc w:val="left"/>
        <w:outlineLvl w:val="2"/>
        <w:rPr>
          <w:del w:id="6532" w:author="Houyem Rais" w:date="2024-02-22T15:03:00Z"/>
        </w:rPr>
        <w:pPrChange w:id="6533" w:author="Houyem Rais" w:date="2024-02-22T15:03:00Z">
          <w:pPr/>
        </w:pPrChange>
      </w:pPr>
      <w:del w:id="6534" w:author="Houyem Rais" w:date="2024-02-22T15:03:00Z">
        <w:r w:rsidRPr="00007B3E" w:rsidDel="00CB2812">
          <w:delText>Cette catégorie nécessite une connaissance complète de l'état actuel des différents actifs et composants qui composent le chemin de fer. Des inspections périodiques seront effectuées pour les différents composants, consistant à récupérer des mesures et des données spécifiques pour déterminer la nature des interventions requises.</w:delText>
        </w:r>
      </w:del>
    </w:p>
    <w:p w14:paraId="0D5FE6B9" w14:textId="2CCCDCB2" w:rsidR="003E335B" w:rsidRPr="00007B3E" w:rsidDel="00CB2812" w:rsidRDefault="005C360A" w:rsidP="00CB2812">
      <w:pPr>
        <w:numPr>
          <w:ilvl w:val="1"/>
          <w:numId w:val="1"/>
        </w:numPr>
        <w:tabs>
          <w:tab w:val="left" w:pos="2730"/>
        </w:tabs>
        <w:spacing w:before="240" w:after="240"/>
        <w:ind w:left="1134"/>
        <w:jc w:val="left"/>
        <w:outlineLvl w:val="2"/>
        <w:rPr>
          <w:del w:id="6535" w:author="Houyem Rais" w:date="2024-02-22T15:03:00Z"/>
        </w:rPr>
        <w:pPrChange w:id="6536" w:author="Houyem Rais" w:date="2024-02-22T15:03:00Z">
          <w:pPr>
            <w:numPr>
              <w:numId w:val="36"/>
            </w:numPr>
            <w:tabs>
              <w:tab w:val="num" w:pos="720"/>
            </w:tabs>
            <w:ind w:left="720" w:hanging="360"/>
          </w:pPr>
        </w:pPrChange>
      </w:pPr>
      <w:del w:id="6537" w:author="Houyem Rais" w:date="2024-02-22T15:03:00Z">
        <w:r w:rsidRPr="00007B3E" w:rsidDel="00CB2812">
          <w:rPr>
            <w:b/>
            <w:bCs/>
          </w:rPr>
          <w:delText xml:space="preserve">Maintenance de </w:delText>
        </w:r>
        <w:r w:rsidR="00860036" w:rsidRPr="00007B3E" w:rsidDel="00CB2812">
          <w:rPr>
            <w:b/>
            <w:bCs/>
          </w:rPr>
          <w:delText>rénovation des actifs en fin de vie</w:delText>
        </w:r>
        <w:r w:rsidR="00860036" w:rsidRPr="00007B3E" w:rsidDel="00CB2812">
          <w:delText xml:space="preserve"> </w:delText>
        </w:r>
        <w:r w:rsidRPr="00007B3E" w:rsidDel="00CB2812">
          <w:delText>:</w:delText>
        </w:r>
      </w:del>
    </w:p>
    <w:p w14:paraId="3DF7656C" w14:textId="11406A3B" w:rsidR="005C360A" w:rsidRPr="00007B3E" w:rsidDel="00CB2812" w:rsidRDefault="00B701C0" w:rsidP="00CB2812">
      <w:pPr>
        <w:numPr>
          <w:ilvl w:val="1"/>
          <w:numId w:val="1"/>
        </w:numPr>
        <w:tabs>
          <w:tab w:val="left" w:pos="2730"/>
        </w:tabs>
        <w:spacing w:before="240" w:after="240"/>
        <w:ind w:left="1134"/>
        <w:jc w:val="left"/>
        <w:outlineLvl w:val="2"/>
        <w:rPr>
          <w:del w:id="6538" w:author="Houyem Rais" w:date="2024-02-22T15:03:00Z"/>
        </w:rPr>
        <w:pPrChange w:id="6539" w:author="Houyem Rais" w:date="2024-02-22T15:03:00Z">
          <w:pPr/>
        </w:pPrChange>
      </w:pPr>
      <w:del w:id="6540" w:author="Houyem Rais" w:date="2024-02-22T15:03:00Z">
        <w:r w:rsidRPr="00007B3E" w:rsidDel="00CB2812">
          <w:delText>Il s’agit du r</w:delText>
        </w:r>
        <w:r w:rsidR="005C360A" w:rsidRPr="00007B3E" w:rsidDel="00CB2812">
          <w:delText>emplacement des actifs d'infrastructure, des systèmes ou des sous-systèmes dont la période de validité est terminée, sont obsolètes ou pour toute autre raison sont devenus obsolètes. Ces opérations peuvent être planifiées à long et moyen terme.</w:delText>
        </w:r>
      </w:del>
    </w:p>
    <w:p w14:paraId="7E6F9FBD" w14:textId="57FD2E28" w:rsidR="00E47649" w:rsidRPr="00007B3E" w:rsidDel="00CB2812" w:rsidRDefault="00E47649" w:rsidP="00CB2812">
      <w:pPr>
        <w:numPr>
          <w:ilvl w:val="1"/>
          <w:numId w:val="1"/>
        </w:numPr>
        <w:tabs>
          <w:tab w:val="left" w:pos="2730"/>
        </w:tabs>
        <w:spacing w:before="240" w:after="240"/>
        <w:ind w:left="1134"/>
        <w:jc w:val="left"/>
        <w:outlineLvl w:val="2"/>
        <w:rPr>
          <w:del w:id="6541" w:author="Houyem Rais" w:date="2024-02-22T15:03:00Z"/>
        </w:rPr>
        <w:pPrChange w:id="6542" w:author="Houyem Rais" w:date="2024-02-22T15:03:00Z">
          <w:pPr/>
        </w:pPrChange>
      </w:pPr>
      <w:del w:id="6543" w:author="Houyem Rais" w:date="2024-02-22T15:03:00Z">
        <w:r w:rsidRPr="00007B3E" w:rsidDel="00CB2812">
          <w:delText>Le concessionnaire sera responsable de gérer l'usure et l'obsolescence des divers matériaux contenus dans les différents composants de l'infrastructure et des systèmes ferroviaires. Un plan de maintenance quinquennal sera élaboré, qui prévoira toutes les interventions nécessaires.</w:delText>
        </w:r>
      </w:del>
    </w:p>
    <w:p w14:paraId="63452CD8" w14:textId="30434D5B" w:rsidR="00E47649" w:rsidRPr="00007B3E" w:rsidDel="00CB2812" w:rsidRDefault="005C360A" w:rsidP="00CB2812">
      <w:pPr>
        <w:numPr>
          <w:ilvl w:val="1"/>
          <w:numId w:val="1"/>
        </w:numPr>
        <w:tabs>
          <w:tab w:val="left" w:pos="2730"/>
        </w:tabs>
        <w:spacing w:before="240" w:after="240"/>
        <w:ind w:left="1134"/>
        <w:jc w:val="left"/>
        <w:outlineLvl w:val="2"/>
        <w:rPr>
          <w:del w:id="6544" w:author="Houyem Rais" w:date="2024-02-22T15:03:00Z"/>
        </w:rPr>
        <w:pPrChange w:id="6545" w:author="Houyem Rais" w:date="2024-02-22T15:03:00Z">
          <w:pPr>
            <w:numPr>
              <w:numId w:val="36"/>
            </w:numPr>
            <w:tabs>
              <w:tab w:val="num" w:pos="720"/>
            </w:tabs>
            <w:ind w:left="720" w:hanging="360"/>
          </w:pPr>
        </w:pPrChange>
      </w:pPr>
      <w:del w:id="6546" w:author="Houyem Rais" w:date="2024-02-22T15:03:00Z">
        <w:r w:rsidRPr="00007B3E" w:rsidDel="00CB2812">
          <w:rPr>
            <w:b/>
            <w:bCs/>
          </w:rPr>
          <w:delText xml:space="preserve">Maintenance de </w:delText>
        </w:r>
        <w:r w:rsidR="00860036" w:rsidRPr="00007B3E" w:rsidDel="00CB2812">
          <w:rPr>
            <w:b/>
            <w:bCs/>
          </w:rPr>
          <w:delText>remplacement des actifs en fin de concession</w:delText>
        </w:r>
        <w:r w:rsidR="00860036" w:rsidRPr="00007B3E" w:rsidDel="00CB2812">
          <w:delText xml:space="preserve"> </w:delText>
        </w:r>
        <w:r w:rsidRPr="00007B3E" w:rsidDel="00CB2812">
          <w:delText>:</w:delText>
        </w:r>
      </w:del>
    </w:p>
    <w:p w14:paraId="718ABCBA" w14:textId="74144CB3" w:rsidR="00E47649" w:rsidRPr="00007B3E" w:rsidDel="00CB2812" w:rsidRDefault="00B701C0" w:rsidP="00CB2812">
      <w:pPr>
        <w:numPr>
          <w:ilvl w:val="1"/>
          <w:numId w:val="1"/>
        </w:numPr>
        <w:tabs>
          <w:tab w:val="left" w:pos="2730"/>
        </w:tabs>
        <w:spacing w:before="240" w:after="240"/>
        <w:ind w:left="1134"/>
        <w:jc w:val="left"/>
        <w:outlineLvl w:val="2"/>
        <w:rPr>
          <w:del w:id="6547" w:author="Houyem Rais" w:date="2024-02-22T15:03:00Z"/>
        </w:rPr>
        <w:pPrChange w:id="6548" w:author="Houyem Rais" w:date="2024-02-22T15:03:00Z">
          <w:pPr/>
        </w:pPrChange>
      </w:pPr>
      <w:del w:id="6549" w:author="Houyem Rais" w:date="2024-02-22T15:03:00Z">
        <w:r w:rsidRPr="00007B3E" w:rsidDel="00CB2812">
          <w:delText>Il s’agit du r</w:delText>
        </w:r>
        <w:r w:rsidR="005C360A" w:rsidRPr="00007B3E" w:rsidDel="00CB2812">
          <w:delText>emplacement des actifs d'infrastructure et des systèmes ferroviaires qui ont une espérance de vie insuffisante à la fin de la concession.</w:delText>
        </w:r>
        <w:r w:rsidRPr="00007B3E" w:rsidDel="00CB2812">
          <w:delText xml:space="preserve"> </w:delText>
        </w:r>
        <w:r w:rsidR="00E47649" w:rsidRPr="00007B3E" w:rsidDel="00CB2812">
          <w:delText>À la fin de la concession, le concessionnaire remplacera les actifs qui ont une espérance de vie insuffisante pour garantir leur bon état de fonctionnement et de maintenance.</w:delText>
        </w:r>
      </w:del>
    </w:p>
    <w:p w14:paraId="156B1BFC" w14:textId="48033387" w:rsidR="005C360A" w:rsidRPr="00007B3E" w:rsidDel="00CB2812" w:rsidRDefault="006F0959" w:rsidP="00CB2812">
      <w:pPr>
        <w:numPr>
          <w:ilvl w:val="1"/>
          <w:numId w:val="1"/>
        </w:numPr>
        <w:tabs>
          <w:tab w:val="left" w:pos="2730"/>
        </w:tabs>
        <w:spacing w:before="240" w:after="240"/>
        <w:ind w:left="1134"/>
        <w:jc w:val="left"/>
        <w:outlineLvl w:val="2"/>
        <w:rPr>
          <w:del w:id="6550" w:author="Houyem Rais" w:date="2024-02-22T15:03:00Z"/>
        </w:rPr>
        <w:pPrChange w:id="6551" w:author="Houyem Rais" w:date="2024-02-22T15:03:00Z">
          <w:pPr/>
        </w:pPrChange>
      </w:pPr>
      <w:del w:id="6552" w:author="Houyem Rais" w:date="2024-02-22T15:03:00Z">
        <w:r w:rsidRPr="00007B3E" w:rsidDel="00CB2812">
          <w:delText xml:space="preserve">Un </w:delText>
        </w:r>
        <w:r w:rsidR="005C360A" w:rsidRPr="00007B3E" w:rsidDel="00CB2812">
          <w:delText>accent doit être mis sur la maintenance régulière et préventive pour assurer la durabilité et l'efficacité des infrastructures ferroviaires, soulignant l'importance des systèmes de gestion de la maintenance assistée par ordinateur (par exemple, RAMSYS) et la qualité du personnel spécialisé. Ces éléments sont cruciaux pour déterminer les dates spécifiées pour la rénovation des différents composants ferroviaires.</w:delText>
        </w:r>
      </w:del>
    </w:p>
    <w:p w14:paraId="491D4F8A" w14:textId="516C54C2" w:rsidR="005C360A" w:rsidRPr="00007B3E" w:rsidDel="00CB2812" w:rsidRDefault="005C360A" w:rsidP="00CB2812">
      <w:pPr>
        <w:numPr>
          <w:ilvl w:val="1"/>
          <w:numId w:val="1"/>
        </w:numPr>
        <w:tabs>
          <w:tab w:val="left" w:pos="2730"/>
        </w:tabs>
        <w:spacing w:before="240" w:after="240"/>
        <w:ind w:left="1134"/>
        <w:jc w:val="left"/>
        <w:outlineLvl w:val="2"/>
        <w:rPr>
          <w:del w:id="6553" w:author="Houyem Rais" w:date="2024-02-22T15:03:00Z"/>
        </w:rPr>
        <w:pPrChange w:id="6554" w:author="Houyem Rais" w:date="2024-02-22T15:03:00Z">
          <w:pPr/>
        </w:pPrChange>
      </w:pPr>
      <w:del w:id="6555" w:author="Houyem Rais" w:date="2024-02-22T15:03:00Z">
        <w:r w:rsidRPr="00007B3E" w:rsidDel="00CB2812">
          <w:delText>Nous présentons ci-dessous un tableau récapitulatif type identifiant les cycles de vie des principaux composants des actifs ferroviaires de l'infrastructure civile et des voies et systèmes.</w:delText>
        </w:r>
      </w:del>
    </w:p>
    <w:p w14:paraId="2491EC57" w14:textId="0E945A22" w:rsidR="00125256" w:rsidDel="00CB2812" w:rsidRDefault="00125256" w:rsidP="00CB2812">
      <w:pPr>
        <w:pStyle w:val="Caption"/>
        <w:numPr>
          <w:ilvl w:val="1"/>
          <w:numId w:val="1"/>
        </w:numPr>
        <w:tabs>
          <w:tab w:val="left" w:pos="2730"/>
        </w:tabs>
        <w:spacing w:before="240" w:after="240"/>
        <w:ind w:left="1134"/>
        <w:jc w:val="left"/>
        <w:outlineLvl w:val="2"/>
        <w:rPr>
          <w:ins w:id="6556" w:author="Farouk Bouhafs" w:date="2024-02-09T12:22:00Z"/>
          <w:del w:id="6557" w:author="Houyem Rais" w:date="2024-02-22T15:03:00Z"/>
        </w:rPr>
        <w:pPrChange w:id="6558" w:author="Houyem Rais" w:date="2024-02-22T15:03:00Z">
          <w:pPr/>
        </w:pPrChange>
      </w:pPr>
      <w:bookmarkStart w:id="6559" w:name="_Toc158885068"/>
      <w:ins w:id="6560" w:author="Farouk Bouhafs" w:date="2024-02-09T12:22:00Z">
        <w:del w:id="6561" w:author="Houyem Rais" w:date="2024-02-22T15:03:00Z">
          <w:r w:rsidDel="00CB2812">
            <w:delText xml:space="preserve">Tableau </w:delText>
          </w:r>
          <w:r w:rsidDel="00CB2812">
            <w:fldChar w:fldCharType="begin"/>
          </w:r>
          <w:r w:rsidDel="00CB2812">
            <w:delInstrText xml:space="preserve"> SEQ Tableau \* ARABIC </w:delInstrText>
          </w:r>
        </w:del>
      </w:ins>
      <w:del w:id="6562" w:author="Houyem Rais" w:date="2024-02-22T15:03:00Z">
        <w:r w:rsidDel="00CB2812">
          <w:fldChar w:fldCharType="separate"/>
        </w:r>
      </w:del>
      <w:ins w:id="6563" w:author="Farouk Bouhafs" w:date="2024-02-09T12:22:00Z">
        <w:del w:id="6564" w:author="Houyem Rais" w:date="2024-02-22T15:03:00Z">
          <w:r w:rsidDel="00CB2812">
            <w:rPr>
              <w:noProof/>
            </w:rPr>
            <w:delText>33</w:delText>
          </w:r>
          <w:r w:rsidDel="00CB2812">
            <w:fldChar w:fldCharType="end"/>
          </w:r>
          <w:r w:rsidDel="00CB2812">
            <w:delText xml:space="preserve"> C</w:delText>
          </w:r>
          <w:r w:rsidRPr="00244BCF" w:rsidDel="00CB2812">
            <w:delText>ycles de vie des principaux composants des actifs ferroviaires de l'infrastructure civile et des voies et systèmes</w:delText>
          </w:r>
          <w:bookmarkEnd w:id="6559"/>
        </w:del>
      </w:ins>
    </w:p>
    <w:tbl>
      <w:tblPr>
        <w:tblStyle w:val="TableGrid"/>
        <w:tblW w:w="0" w:type="auto"/>
        <w:tblLook w:val="04A0" w:firstRow="1" w:lastRow="0" w:firstColumn="1" w:lastColumn="0" w:noHBand="0" w:noVBand="1"/>
      </w:tblPr>
      <w:tblGrid>
        <w:gridCol w:w="1912"/>
        <w:gridCol w:w="1865"/>
        <w:gridCol w:w="1865"/>
        <w:gridCol w:w="1964"/>
        <w:gridCol w:w="1456"/>
      </w:tblGrid>
      <w:tr w:rsidR="003B4E2E" w:rsidRPr="00007B3E" w:rsidDel="00CB2812" w14:paraId="3F437C57" w14:textId="41A46A36" w:rsidTr="003B4E2E">
        <w:trPr>
          <w:tblHeader/>
          <w:del w:id="6565" w:author="Houyem Rais" w:date="2024-02-22T15:03:00Z"/>
        </w:trPr>
        <w:tc>
          <w:tcPr>
            <w:tcW w:w="1696" w:type="dxa"/>
            <w:shd w:val="clear" w:color="auto" w:fill="D9E2F3" w:themeFill="accent1" w:themeFillTint="33"/>
            <w:hideMark/>
          </w:tcPr>
          <w:p w14:paraId="0481356E" w14:textId="36444213" w:rsidR="005C360A" w:rsidRPr="00007B3E" w:rsidDel="00CB2812" w:rsidRDefault="005C360A" w:rsidP="00CB2812">
            <w:pPr>
              <w:numPr>
                <w:ilvl w:val="1"/>
                <w:numId w:val="1"/>
              </w:numPr>
              <w:tabs>
                <w:tab w:val="left" w:pos="2730"/>
              </w:tabs>
              <w:spacing w:before="240" w:after="240"/>
              <w:ind w:left="1134"/>
              <w:jc w:val="left"/>
              <w:outlineLvl w:val="2"/>
              <w:rPr>
                <w:del w:id="6566" w:author="Houyem Rais" w:date="2024-02-22T15:03:00Z"/>
                <w:b/>
                <w:bCs/>
                <w:sz w:val="18"/>
                <w:szCs w:val="18"/>
                <w:lang w:val="fr-FR"/>
              </w:rPr>
              <w:pPrChange w:id="6567" w:author="Houyem Rais" w:date="2024-02-22T15:03:00Z">
                <w:pPr>
                  <w:spacing w:before="0" w:after="0"/>
                </w:pPr>
              </w:pPrChange>
            </w:pPr>
            <w:del w:id="6568" w:author="Houyem Rais" w:date="2024-02-22T15:03:00Z">
              <w:r w:rsidRPr="00007B3E" w:rsidDel="00CB2812">
                <w:rPr>
                  <w:b/>
                  <w:bCs/>
                  <w:sz w:val="18"/>
                  <w:szCs w:val="18"/>
                  <w:lang w:val="fr-FR"/>
                </w:rPr>
                <w:delText>Discipline d'ingénierie</w:delText>
              </w:r>
            </w:del>
          </w:p>
        </w:tc>
        <w:tc>
          <w:tcPr>
            <w:tcW w:w="1418" w:type="dxa"/>
            <w:shd w:val="clear" w:color="auto" w:fill="D9E2F3" w:themeFill="accent1" w:themeFillTint="33"/>
            <w:hideMark/>
          </w:tcPr>
          <w:p w14:paraId="6BEB7DB2" w14:textId="7F19EF0B" w:rsidR="005C360A" w:rsidRPr="00007B3E" w:rsidDel="00CB2812" w:rsidRDefault="005C360A" w:rsidP="00CB2812">
            <w:pPr>
              <w:numPr>
                <w:ilvl w:val="1"/>
                <w:numId w:val="1"/>
              </w:numPr>
              <w:tabs>
                <w:tab w:val="left" w:pos="2730"/>
              </w:tabs>
              <w:spacing w:before="240" w:after="240"/>
              <w:ind w:left="1134"/>
              <w:jc w:val="left"/>
              <w:outlineLvl w:val="2"/>
              <w:rPr>
                <w:del w:id="6569" w:author="Houyem Rais" w:date="2024-02-22T15:03:00Z"/>
                <w:b/>
                <w:bCs/>
                <w:sz w:val="18"/>
                <w:szCs w:val="18"/>
                <w:lang w:val="fr-FR"/>
              </w:rPr>
              <w:pPrChange w:id="6570" w:author="Houyem Rais" w:date="2024-02-22T15:03:00Z">
                <w:pPr>
                  <w:spacing w:before="0" w:after="0"/>
                </w:pPr>
              </w:pPrChange>
            </w:pPr>
            <w:del w:id="6571" w:author="Houyem Rais" w:date="2024-02-22T15:03:00Z">
              <w:r w:rsidRPr="00007B3E" w:rsidDel="00CB2812">
                <w:rPr>
                  <w:b/>
                  <w:bCs/>
                  <w:sz w:val="18"/>
                  <w:szCs w:val="18"/>
                  <w:lang w:val="fr-FR"/>
                </w:rPr>
                <w:delText>Actif principal</w:delText>
              </w:r>
            </w:del>
          </w:p>
        </w:tc>
        <w:tc>
          <w:tcPr>
            <w:tcW w:w="2126" w:type="dxa"/>
            <w:shd w:val="clear" w:color="auto" w:fill="D9E2F3" w:themeFill="accent1" w:themeFillTint="33"/>
            <w:hideMark/>
          </w:tcPr>
          <w:p w14:paraId="44421378" w14:textId="5B060BDD" w:rsidR="005C360A" w:rsidRPr="00007B3E" w:rsidDel="00CB2812" w:rsidRDefault="005C360A" w:rsidP="00CB2812">
            <w:pPr>
              <w:numPr>
                <w:ilvl w:val="1"/>
                <w:numId w:val="1"/>
              </w:numPr>
              <w:tabs>
                <w:tab w:val="left" w:pos="2730"/>
              </w:tabs>
              <w:spacing w:before="240" w:after="240"/>
              <w:ind w:left="1134"/>
              <w:jc w:val="left"/>
              <w:outlineLvl w:val="2"/>
              <w:rPr>
                <w:del w:id="6572" w:author="Houyem Rais" w:date="2024-02-22T15:03:00Z"/>
                <w:b/>
                <w:bCs/>
                <w:sz w:val="18"/>
                <w:szCs w:val="18"/>
                <w:lang w:val="fr-FR"/>
              </w:rPr>
              <w:pPrChange w:id="6573" w:author="Houyem Rais" w:date="2024-02-22T15:03:00Z">
                <w:pPr>
                  <w:spacing w:before="0" w:after="0"/>
                </w:pPr>
              </w:pPrChange>
            </w:pPr>
            <w:del w:id="6574" w:author="Houyem Rais" w:date="2024-02-22T15:03:00Z">
              <w:r w:rsidRPr="00007B3E" w:rsidDel="00CB2812">
                <w:rPr>
                  <w:b/>
                  <w:bCs/>
                  <w:sz w:val="18"/>
                  <w:szCs w:val="18"/>
                  <w:lang w:val="fr-FR"/>
                </w:rPr>
                <w:delText>Élément spécifique</w:delText>
              </w:r>
            </w:del>
          </w:p>
        </w:tc>
        <w:tc>
          <w:tcPr>
            <w:tcW w:w="2126" w:type="dxa"/>
            <w:shd w:val="clear" w:color="auto" w:fill="D9E2F3" w:themeFill="accent1" w:themeFillTint="33"/>
            <w:hideMark/>
          </w:tcPr>
          <w:p w14:paraId="35F1BB89" w14:textId="71D3E863" w:rsidR="005C360A" w:rsidRPr="00007B3E" w:rsidDel="00CB2812" w:rsidRDefault="005C360A" w:rsidP="00CB2812">
            <w:pPr>
              <w:numPr>
                <w:ilvl w:val="1"/>
                <w:numId w:val="1"/>
              </w:numPr>
              <w:tabs>
                <w:tab w:val="left" w:pos="2730"/>
              </w:tabs>
              <w:spacing w:before="240" w:after="240"/>
              <w:ind w:left="1134"/>
              <w:jc w:val="left"/>
              <w:outlineLvl w:val="2"/>
              <w:rPr>
                <w:del w:id="6575" w:author="Houyem Rais" w:date="2024-02-22T15:03:00Z"/>
                <w:b/>
                <w:bCs/>
                <w:sz w:val="18"/>
                <w:szCs w:val="18"/>
                <w:lang w:val="fr-FR"/>
              </w:rPr>
              <w:pPrChange w:id="6576" w:author="Houyem Rais" w:date="2024-02-22T15:03:00Z">
                <w:pPr>
                  <w:spacing w:before="0" w:after="0"/>
                </w:pPr>
              </w:pPrChange>
            </w:pPr>
            <w:del w:id="6577" w:author="Houyem Rais" w:date="2024-02-22T15:03:00Z">
              <w:r w:rsidRPr="00007B3E" w:rsidDel="00CB2812">
                <w:rPr>
                  <w:b/>
                  <w:bCs/>
                  <w:sz w:val="18"/>
                  <w:szCs w:val="18"/>
                  <w:lang w:val="fr-FR"/>
                </w:rPr>
                <w:delText>Aspects</w:delText>
              </w:r>
            </w:del>
          </w:p>
        </w:tc>
        <w:tc>
          <w:tcPr>
            <w:tcW w:w="1696" w:type="dxa"/>
            <w:shd w:val="clear" w:color="auto" w:fill="D9E2F3" w:themeFill="accent1" w:themeFillTint="33"/>
            <w:hideMark/>
          </w:tcPr>
          <w:p w14:paraId="15B4418D" w14:textId="7E529829" w:rsidR="005C360A" w:rsidRPr="00007B3E" w:rsidDel="00CB2812" w:rsidRDefault="005C360A" w:rsidP="00CB2812">
            <w:pPr>
              <w:numPr>
                <w:ilvl w:val="1"/>
                <w:numId w:val="1"/>
              </w:numPr>
              <w:tabs>
                <w:tab w:val="left" w:pos="2730"/>
              </w:tabs>
              <w:spacing w:before="240" w:after="240"/>
              <w:ind w:left="1134"/>
              <w:jc w:val="left"/>
              <w:outlineLvl w:val="2"/>
              <w:rPr>
                <w:del w:id="6578" w:author="Houyem Rais" w:date="2024-02-22T15:03:00Z"/>
                <w:b/>
                <w:bCs/>
                <w:sz w:val="18"/>
                <w:szCs w:val="18"/>
                <w:lang w:val="fr-FR"/>
              </w:rPr>
              <w:pPrChange w:id="6579" w:author="Houyem Rais" w:date="2024-02-22T15:03:00Z">
                <w:pPr>
                  <w:spacing w:before="0" w:after="0"/>
                </w:pPr>
              </w:pPrChange>
            </w:pPr>
            <w:del w:id="6580" w:author="Houyem Rais" w:date="2024-02-22T15:03:00Z">
              <w:r w:rsidRPr="00007B3E" w:rsidDel="00CB2812">
                <w:rPr>
                  <w:b/>
                  <w:bCs/>
                  <w:sz w:val="18"/>
                  <w:szCs w:val="18"/>
                  <w:lang w:val="fr-FR"/>
                </w:rPr>
                <w:delText>Durée de vie utile</w:delText>
              </w:r>
            </w:del>
          </w:p>
        </w:tc>
      </w:tr>
      <w:tr w:rsidR="00001247" w:rsidRPr="00007B3E" w:rsidDel="00CB2812" w14:paraId="214C28A9" w14:textId="217FEC9A" w:rsidTr="003B4E2E">
        <w:trPr>
          <w:del w:id="6581" w:author="Houyem Rais" w:date="2024-02-22T15:03:00Z"/>
        </w:trPr>
        <w:tc>
          <w:tcPr>
            <w:tcW w:w="1696" w:type="dxa"/>
            <w:vMerge w:val="restart"/>
            <w:hideMark/>
          </w:tcPr>
          <w:p w14:paraId="1B05DF56" w14:textId="0D6C3D1D" w:rsidR="00001247" w:rsidRPr="00007B3E" w:rsidDel="00CB2812" w:rsidRDefault="00001247" w:rsidP="00CB2812">
            <w:pPr>
              <w:numPr>
                <w:ilvl w:val="1"/>
                <w:numId w:val="1"/>
              </w:numPr>
              <w:tabs>
                <w:tab w:val="left" w:pos="2730"/>
              </w:tabs>
              <w:spacing w:before="240" w:after="240"/>
              <w:ind w:left="1134"/>
              <w:jc w:val="left"/>
              <w:outlineLvl w:val="2"/>
              <w:rPr>
                <w:del w:id="6582" w:author="Houyem Rais" w:date="2024-02-22T15:03:00Z"/>
                <w:b/>
                <w:bCs/>
                <w:sz w:val="18"/>
                <w:szCs w:val="18"/>
                <w:lang w:val="fr-FR"/>
              </w:rPr>
              <w:pPrChange w:id="6583" w:author="Houyem Rais" w:date="2024-02-22T15:03:00Z">
                <w:pPr>
                  <w:spacing w:before="0" w:after="0"/>
                </w:pPr>
              </w:pPrChange>
            </w:pPr>
            <w:del w:id="6584" w:author="Houyem Rais" w:date="2024-02-22T15:03:00Z">
              <w:r w:rsidRPr="00007B3E" w:rsidDel="00CB2812">
                <w:rPr>
                  <w:b/>
                  <w:bCs/>
                  <w:sz w:val="18"/>
                  <w:szCs w:val="18"/>
                  <w:lang w:val="fr-FR"/>
                </w:rPr>
                <w:delText>Génie civil</w:delText>
              </w:r>
            </w:del>
          </w:p>
        </w:tc>
        <w:tc>
          <w:tcPr>
            <w:tcW w:w="1418" w:type="dxa"/>
            <w:vMerge w:val="restart"/>
            <w:hideMark/>
          </w:tcPr>
          <w:p w14:paraId="4B55B5E4" w14:textId="6F253916" w:rsidR="00001247" w:rsidRPr="00007B3E" w:rsidDel="00CB2812" w:rsidRDefault="00001247" w:rsidP="00CB2812">
            <w:pPr>
              <w:numPr>
                <w:ilvl w:val="1"/>
                <w:numId w:val="1"/>
              </w:numPr>
              <w:tabs>
                <w:tab w:val="left" w:pos="2730"/>
              </w:tabs>
              <w:spacing w:before="240" w:after="240"/>
              <w:ind w:left="1134"/>
              <w:jc w:val="left"/>
              <w:outlineLvl w:val="2"/>
              <w:rPr>
                <w:del w:id="6585" w:author="Houyem Rais" w:date="2024-02-22T15:03:00Z"/>
                <w:sz w:val="18"/>
                <w:szCs w:val="18"/>
                <w:lang w:val="fr-FR"/>
              </w:rPr>
              <w:pPrChange w:id="6586" w:author="Houyem Rais" w:date="2024-02-22T15:03:00Z">
                <w:pPr>
                  <w:spacing w:before="0" w:after="0"/>
                </w:pPr>
              </w:pPrChange>
            </w:pPr>
            <w:del w:id="6587" w:author="Houyem Rais" w:date="2024-02-22T15:03:00Z">
              <w:r w:rsidRPr="00007B3E" w:rsidDel="00CB2812">
                <w:rPr>
                  <w:sz w:val="18"/>
                  <w:szCs w:val="18"/>
                  <w:lang w:val="fr-FR"/>
                </w:rPr>
                <w:delText>Structures d'ingénierie</w:delText>
              </w:r>
            </w:del>
          </w:p>
        </w:tc>
        <w:tc>
          <w:tcPr>
            <w:tcW w:w="2126" w:type="dxa"/>
            <w:hideMark/>
          </w:tcPr>
          <w:p w14:paraId="322FC8E4" w14:textId="1E7D509B" w:rsidR="00001247" w:rsidRPr="00007B3E" w:rsidDel="00CB2812" w:rsidRDefault="00001247" w:rsidP="00CB2812">
            <w:pPr>
              <w:numPr>
                <w:ilvl w:val="1"/>
                <w:numId w:val="1"/>
              </w:numPr>
              <w:tabs>
                <w:tab w:val="left" w:pos="2730"/>
              </w:tabs>
              <w:spacing w:before="240" w:after="240"/>
              <w:ind w:left="1134"/>
              <w:jc w:val="left"/>
              <w:outlineLvl w:val="2"/>
              <w:rPr>
                <w:del w:id="6588" w:author="Houyem Rais" w:date="2024-02-22T15:03:00Z"/>
                <w:sz w:val="18"/>
                <w:szCs w:val="18"/>
                <w:lang w:val="fr-FR"/>
              </w:rPr>
              <w:pPrChange w:id="6589" w:author="Houyem Rais" w:date="2024-02-22T15:03:00Z">
                <w:pPr>
                  <w:spacing w:before="0" w:after="0"/>
                </w:pPr>
              </w:pPrChange>
            </w:pPr>
            <w:del w:id="6590" w:author="Houyem Rais" w:date="2024-02-22T15:03:00Z">
              <w:r w:rsidRPr="00007B3E" w:rsidDel="00CB2812">
                <w:rPr>
                  <w:sz w:val="18"/>
                  <w:szCs w:val="18"/>
                  <w:lang w:val="fr-FR"/>
                </w:rPr>
                <w:delText>Tranchées de drainage de coupure</w:delText>
              </w:r>
            </w:del>
          </w:p>
        </w:tc>
        <w:tc>
          <w:tcPr>
            <w:tcW w:w="2126" w:type="dxa"/>
            <w:hideMark/>
          </w:tcPr>
          <w:p w14:paraId="6E3A9D3B" w14:textId="758E5A81" w:rsidR="00001247" w:rsidRPr="00007B3E" w:rsidDel="00CB2812" w:rsidRDefault="00001247" w:rsidP="00CB2812">
            <w:pPr>
              <w:numPr>
                <w:ilvl w:val="1"/>
                <w:numId w:val="1"/>
              </w:numPr>
              <w:tabs>
                <w:tab w:val="left" w:pos="2730"/>
              </w:tabs>
              <w:spacing w:before="240" w:after="240"/>
              <w:ind w:left="1134"/>
              <w:jc w:val="left"/>
              <w:outlineLvl w:val="2"/>
              <w:rPr>
                <w:del w:id="6591" w:author="Houyem Rais" w:date="2024-02-22T15:03:00Z"/>
                <w:sz w:val="18"/>
                <w:szCs w:val="18"/>
                <w:lang w:val="fr-FR"/>
              </w:rPr>
              <w:pPrChange w:id="6592" w:author="Houyem Rais" w:date="2024-02-22T15:03:00Z">
                <w:pPr>
                  <w:spacing w:before="0" w:after="0"/>
                </w:pPr>
              </w:pPrChange>
            </w:pPr>
            <w:del w:id="6593" w:author="Houyem Rais" w:date="2024-02-22T15:03:00Z">
              <w:r w:rsidRPr="00007B3E" w:rsidDel="00CB2812">
                <w:rPr>
                  <w:sz w:val="18"/>
                  <w:szCs w:val="18"/>
                  <w:lang w:val="fr-FR"/>
                </w:rPr>
                <w:delText>Tranchées en béton renforcé</w:delText>
              </w:r>
            </w:del>
          </w:p>
        </w:tc>
        <w:tc>
          <w:tcPr>
            <w:tcW w:w="1696" w:type="dxa"/>
            <w:hideMark/>
          </w:tcPr>
          <w:p w14:paraId="59AEC86F" w14:textId="4C2779FE" w:rsidR="00001247" w:rsidRPr="00007B3E" w:rsidDel="00CB2812" w:rsidRDefault="00001247" w:rsidP="00CB2812">
            <w:pPr>
              <w:numPr>
                <w:ilvl w:val="1"/>
                <w:numId w:val="1"/>
              </w:numPr>
              <w:tabs>
                <w:tab w:val="left" w:pos="2730"/>
              </w:tabs>
              <w:spacing w:before="240" w:after="240"/>
              <w:ind w:left="1134"/>
              <w:jc w:val="left"/>
              <w:outlineLvl w:val="2"/>
              <w:rPr>
                <w:del w:id="6594" w:author="Houyem Rais" w:date="2024-02-22T15:03:00Z"/>
                <w:sz w:val="18"/>
                <w:szCs w:val="18"/>
                <w:lang w:val="fr-FR"/>
              </w:rPr>
              <w:pPrChange w:id="6595" w:author="Houyem Rais" w:date="2024-02-22T15:03:00Z">
                <w:pPr>
                  <w:spacing w:before="0" w:after="0"/>
                </w:pPr>
              </w:pPrChange>
            </w:pPr>
            <w:del w:id="6596" w:author="Houyem Rais" w:date="2024-02-22T15:03:00Z">
              <w:r w:rsidRPr="00007B3E" w:rsidDel="00CB2812">
                <w:rPr>
                  <w:sz w:val="18"/>
                  <w:szCs w:val="18"/>
                  <w:lang w:val="fr-FR"/>
                </w:rPr>
                <w:delText>À partir de 20 ans</w:delText>
              </w:r>
            </w:del>
          </w:p>
        </w:tc>
      </w:tr>
      <w:tr w:rsidR="00001247" w:rsidRPr="00007B3E" w:rsidDel="00CB2812" w14:paraId="22C4B60D" w14:textId="14331AC8" w:rsidTr="003B4E2E">
        <w:trPr>
          <w:del w:id="6597" w:author="Houyem Rais" w:date="2024-02-22T15:03:00Z"/>
        </w:trPr>
        <w:tc>
          <w:tcPr>
            <w:tcW w:w="1696" w:type="dxa"/>
            <w:vMerge/>
            <w:hideMark/>
          </w:tcPr>
          <w:p w14:paraId="01C0A92D" w14:textId="43A495EE" w:rsidR="00001247" w:rsidRPr="00007B3E" w:rsidDel="00CB2812" w:rsidRDefault="00001247" w:rsidP="00CB2812">
            <w:pPr>
              <w:numPr>
                <w:ilvl w:val="1"/>
                <w:numId w:val="1"/>
              </w:numPr>
              <w:tabs>
                <w:tab w:val="left" w:pos="2730"/>
              </w:tabs>
              <w:spacing w:before="240" w:after="240"/>
              <w:ind w:left="1134"/>
              <w:jc w:val="left"/>
              <w:outlineLvl w:val="2"/>
              <w:rPr>
                <w:del w:id="6598" w:author="Houyem Rais" w:date="2024-02-22T15:03:00Z"/>
                <w:b/>
                <w:bCs/>
                <w:sz w:val="18"/>
                <w:szCs w:val="18"/>
                <w:lang w:val="fr-FR"/>
              </w:rPr>
              <w:pPrChange w:id="6599" w:author="Houyem Rais" w:date="2024-02-22T15:03:00Z">
                <w:pPr>
                  <w:spacing w:before="0" w:after="0"/>
                </w:pPr>
              </w:pPrChange>
            </w:pPr>
          </w:p>
        </w:tc>
        <w:tc>
          <w:tcPr>
            <w:tcW w:w="1418" w:type="dxa"/>
            <w:vMerge/>
            <w:hideMark/>
          </w:tcPr>
          <w:p w14:paraId="5726C54A" w14:textId="1C1897F7" w:rsidR="00001247" w:rsidRPr="00007B3E" w:rsidDel="00CB2812" w:rsidRDefault="00001247" w:rsidP="00CB2812">
            <w:pPr>
              <w:numPr>
                <w:ilvl w:val="1"/>
                <w:numId w:val="1"/>
              </w:numPr>
              <w:tabs>
                <w:tab w:val="left" w:pos="2730"/>
              </w:tabs>
              <w:spacing w:before="240" w:after="240"/>
              <w:ind w:left="1134"/>
              <w:jc w:val="left"/>
              <w:outlineLvl w:val="2"/>
              <w:rPr>
                <w:del w:id="6600" w:author="Houyem Rais" w:date="2024-02-22T15:03:00Z"/>
                <w:sz w:val="18"/>
                <w:szCs w:val="18"/>
                <w:lang w:val="fr-FR"/>
              </w:rPr>
              <w:pPrChange w:id="6601" w:author="Houyem Rais" w:date="2024-02-22T15:03:00Z">
                <w:pPr>
                  <w:spacing w:before="0" w:after="0"/>
                </w:pPr>
              </w:pPrChange>
            </w:pPr>
          </w:p>
        </w:tc>
        <w:tc>
          <w:tcPr>
            <w:tcW w:w="2126" w:type="dxa"/>
            <w:hideMark/>
          </w:tcPr>
          <w:p w14:paraId="056B8C98" w14:textId="3FB58ECB" w:rsidR="00001247" w:rsidRPr="00007B3E" w:rsidDel="00CB2812" w:rsidRDefault="00001247" w:rsidP="00CB2812">
            <w:pPr>
              <w:numPr>
                <w:ilvl w:val="1"/>
                <w:numId w:val="1"/>
              </w:numPr>
              <w:tabs>
                <w:tab w:val="left" w:pos="2730"/>
              </w:tabs>
              <w:spacing w:before="240" w:after="240"/>
              <w:ind w:left="1134"/>
              <w:jc w:val="left"/>
              <w:outlineLvl w:val="2"/>
              <w:rPr>
                <w:del w:id="6602" w:author="Houyem Rais" w:date="2024-02-22T15:03:00Z"/>
                <w:sz w:val="18"/>
                <w:szCs w:val="18"/>
                <w:lang w:val="fr-FR"/>
              </w:rPr>
              <w:pPrChange w:id="6603" w:author="Houyem Rais" w:date="2024-02-22T15:03:00Z">
                <w:pPr>
                  <w:spacing w:before="0" w:after="0"/>
                </w:pPr>
              </w:pPrChange>
            </w:pPr>
            <w:del w:id="6604" w:author="Houyem Rais" w:date="2024-02-22T15:03:00Z">
              <w:r w:rsidRPr="00007B3E" w:rsidDel="00CB2812">
                <w:rPr>
                  <w:sz w:val="18"/>
                  <w:szCs w:val="18"/>
                  <w:lang w:val="fr-FR"/>
                </w:rPr>
                <w:delText>Barrières acoustiques</w:delText>
              </w:r>
            </w:del>
          </w:p>
        </w:tc>
        <w:tc>
          <w:tcPr>
            <w:tcW w:w="2126" w:type="dxa"/>
            <w:hideMark/>
          </w:tcPr>
          <w:p w14:paraId="09FD4C22" w14:textId="67425DC0" w:rsidR="00001247" w:rsidRPr="00007B3E" w:rsidDel="00CB2812" w:rsidRDefault="00001247" w:rsidP="00CB2812">
            <w:pPr>
              <w:numPr>
                <w:ilvl w:val="1"/>
                <w:numId w:val="1"/>
              </w:numPr>
              <w:tabs>
                <w:tab w:val="left" w:pos="2730"/>
              </w:tabs>
              <w:spacing w:before="240" w:after="240"/>
              <w:ind w:left="1134"/>
              <w:jc w:val="left"/>
              <w:outlineLvl w:val="2"/>
              <w:rPr>
                <w:del w:id="6605" w:author="Houyem Rais" w:date="2024-02-22T15:03:00Z"/>
                <w:sz w:val="18"/>
                <w:szCs w:val="18"/>
                <w:lang w:val="fr-FR"/>
              </w:rPr>
              <w:pPrChange w:id="6606" w:author="Houyem Rais" w:date="2024-02-22T15:03:00Z">
                <w:pPr>
                  <w:spacing w:before="0" w:after="0"/>
                </w:pPr>
              </w:pPrChange>
            </w:pPr>
            <w:del w:id="6607" w:author="Houyem Rais" w:date="2024-02-22T15:03:00Z">
              <w:r w:rsidRPr="00007B3E" w:rsidDel="00CB2812">
                <w:rPr>
                  <w:sz w:val="18"/>
                  <w:szCs w:val="18"/>
                  <w:lang w:val="fr-FR"/>
                </w:rPr>
                <w:delText>Partie active : Béton</w:delText>
              </w:r>
            </w:del>
          </w:p>
        </w:tc>
        <w:tc>
          <w:tcPr>
            <w:tcW w:w="1696" w:type="dxa"/>
            <w:hideMark/>
          </w:tcPr>
          <w:p w14:paraId="555E6E92" w14:textId="1C69717A" w:rsidR="00001247" w:rsidRPr="00007B3E" w:rsidDel="00CB2812" w:rsidRDefault="00001247" w:rsidP="00CB2812">
            <w:pPr>
              <w:numPr>
                <w:ilvl w:val="1"/>
                <w:numId w:val="1"/>
              </w:numPr>
              <w:tabs>
                <w:tab w:val="left" w:pos="2730"/>
              </w:tabs>
              <w:spacing w:before="240" w:after="240"/>
              <w:ind w:left="1134"/>
              <w:jc w:val="left"/>
              <w:outlineLvl w:val="2"/>
              <w:rPr>
                <w:del w:id="6608" w:author="Houyem Rais" w:date="2024-02-22T15:03:00Z"/>
                <w:sz w:val="18"/>
                <w:szCs w:val="18"/>
                <w:lang w:val="fr-FR"/>
              </w:rPr>
              <w:pPrChange w:id="6609" w:author="Houyem Rais" w:date="2024-02-22T15:03:00Z">
                <w:pPr>
                  <w:spacing w:before="0" w:after="0"/>
                </w:pPr>
              </w:pPrChange>
            </w:pPr>
            <w:del w:id="6610" w:author="Houyem Rais" w:date="2024-02-22T15:03:00Z">
              <w:r w:rsidRPr="00007B3E" w:rsidDel="00CB2812">
                <w:rPr>
                  <w:sz w:val="18"/>
                  <w:szCs w:val="18"/>
                  <w:lang w:val="fr-FR"/>
                </w:rPr>
                <w:delText>25 ans</w:delText>
              </w:r>
            </w:del>
          </w:p>
        </w:tc>
      </w:tr>
      <w:tr w:rsidR="00001247" w:rsidRPr="00007B3E" w:rsidDel="00CB2812" w14:paraId="331AF32C" w14:textId="5DB219C8" w:rsidTr="003B4E2E">
        <w:trPr>
          <w:del w:id="6611" w:author="Houyem Rais" w:date="2024-02-22T15:03:00Z"/>
        </w:trPr>
        <w:tc>
          <w:tcPr>
            <w:tcW w:w="1696" w:type="dxa"/>
            <w:vMerge/>
            <w:hideMark/>
          </w:tcPr>
          <w:p w14:paraId="6F88D07C" w14:textId="07972CBF" w:rsidR="00001247" w:rsidRPr="00007B3E" w:rsidDel="00CB2812" w:rsidRDefault="00001247" w:rsidP="00CB2812">
            <w:pPr>
              <w:numPr>
                <w:ilvl w:val="1"/>
                <w:numId w:val="1"/>
              </w:numPr>
              <w:tabs>
                <w:tab w:val="left" w:pos="2730"/>
              </w:tabs>
              <w:spacing w:before="240" w:after="240"/>
              <w:ind w:left="1134"/>
              <w:jc w:val="left"/>
              <w:outlineLvl w:val="2"/>
              <w:rPr>
                <w:del w:id="6612" w:author="Houyem Rais" w:date="2024-02-22T15:03:00Z"/>
                <w:b/>
                <w:bCs/>
                <w:sz w:val="18"/>
                <w:szCs w:val="18"/>
                <w:lang w:val="fr-FR"/>
              </w:rPr>
              <w:pPrChange w:id="6613" w:author="Houyem Rais" w:date="2024-02-22T15:03:00Z">
                <w:pPr>
                  <w:spacing w:before="0" w:after="0"/>
                </w:pPr>
              </w:pPrChange>
            </w:pPr>
          </w:p>
        </w:tc>
        <w:tc>
          <w:tcPr>
            <w:tcW w:w="1418" w:type="dxa"/>
            <w:vMerge/>
            <w:hideMark/>
          </w:tcPr>
          <w:p w14:paraId="6EB314FD" w14:textId="4D9C56CE" w:rsidR="00001247" w:rsidRPr="00007B3E" w:rsidDel="00CB2812" w:rsidRDefault="00001247" w:rsidP="00CB2812">
            <w:pPr>
              <w:numPr>
                <w:ilvl w:val="1"/>
                <w:numId w:val="1"/>
              </w:numPr>
              <w:tabs>
                <w:tab w:val="left" w:pos="2730"/>
              </w:tabs>
              <w:spacing w:before="240" w:after="240"/>
              <w:ind w:left="1134"/>
              <w:jc w:val="left"/>
              <w:outlineLvl w:val="2"/>
              <w:rPr>
                <w:del w:id="6614" w:author="Houyem Rais" w:date="2024-02-22T15:03:00Z"/>
                <w:sz w:val="18"/>
                <w:szCs w:val="18"/>
                <w:lang w:val="fr-FR"/>
              </w:rPr>
              <w:pPrChange w:id="6615" w:author="Houyem Rais" w:date="2024-02-22T15:03:00Z">
                <w:pPr>
                  <w:spacing w:before="0" w:after="0"/>
                </w:pPr>
              </w:pPrChange>
            </w:pPr>
          </w:p>
        </w:tc>
        <w:tc>
          <w:tcPr>
            <w:tcW w:w="2126" w:type="dxa"/>
            <w:hideMark/>
          </w:tcPr>
          <w:p w14:paraId="67391622" w14:textId="3197A36A" w:rsidR="00001247" w:rsidRPr="00007B3E" w:rsidDel="00CB2812" w:rsidRDefault="00001247" w:rsidP="00CB2812">
            <w:pPr>
              <w:numPr>
                <w:ilvl w:val="1"/>
                <w:numId w:val="1"/>
              </w:numPr>
              <w:tabs>
                <w:tab w:val="left" w:pos="2730"/>
              </w:tabs>
              <w:spacing w:before="240" w:after="240"/>
              <w:ind w:left="1134"/>
              <w:jc w:val="left"/>
              <w:outlineLvl w:val="2"/>
              <w:rPr>
                <w:del w:id="6616" w:author="Houyem Rais" w:date="2024-02-22T15:03:00Z"/>
                <w:sz w:val="18"/>
                <w:szCs w:val="18"/>
                <w:lang w:val="fr-FR"/>
              </w:rPr>
              <w:pPrChange w:id="6617" w:author="Houyem Rais" w:date="2024-02-22T15:03:00Z">
                <w:pPr>
                  <w:spacing w:before="0" w:after="0"/>
                </w:pPr>
              </w:pPrChange>
            </w:pPr>
            <w:del w:id="6618" w:author="Houyem Rais" w:date="2024-02-22T15:03:00Z">
              <w:r w:rsidRPr="00007B3E" w:rsidDel="00CB2812">
                <w:rPr>
                  <w:sz w:val="18"/>
                  <w:szCs w:val="18"/>
                  <w:lang w:val="fr-FR"/>
                </w:rPr>
                <w:delText>Géotextiles pour travaux de terrassement</w:delText>
              </w:r>
            </w:del>
          </w:p>
        </w:tc>
        <w:tc>
          <w:tcPr>
            <w:tcW w:w="2126" w:type="dxa"/>
            <w:hideMark/>
          </w:tcPr>
          <w:p w14:paraId="141309AB" w14:textId="35FE4FDB" w:rsidR="00001247" w:rsidRPr="00007B3E" w:rsidDel="00CB2812" w:rsidRDefault="00001247" w:rsidP="00CB2812">
            <w:pPr>
              <w:numPr>
                <w:ilvl w:val="1"/>
                <w:numId w:val="1"/>
              </w:numPr>
              <w:tabs>
                <w:tab w:val="left" w:pos="2730"/>
              </w:tabs>
              <w:spacing w:before="240" w:after="240"/>
              <w:ind w:left="1134"/>
              <w:jc w:val="left"/>
              <w:outlineLvl w:val="2"/>
              <w:rPr>
                <w:del w:id="6619" w:author="Houyem Rais" w:date="2024-02-22T15:03:00Z"/>
                <w:sz w:val="18"/>
                <w:szCs w:val="18"/>
                <w:lang w:val="fr-FR"/>
              </w:rPr>
              <w:pPrChange w:id="6620" w:author="Houyem Rais" w:date="2024-02-22T15:03:00Z">
                <w:pPr>
                  <w:spacing w:before="0" w:after="0"/>
                </w:pPr>
              </w:pPrChange>
            </w:pPr>
            <w:del w:id="6621" w:author="Houyem Rais" w:date="2024-02-22T15:03:00Z">
              <w:r w:rsidRPr="00007B3E" w:rsidDel="00CB2812">
                <w:rPr>
                  <w:sz w:val="18"/>
                  <w:szCs w:val="18"/>
                  <w:lang w:val="fr-FR"/>
                </w:rPr>
                <w:delText>Néoprène</w:delText>
              </w:r>
            </w:del>
          </w:p>
        </w:tc>
        <w:tc>
          <w:tcPr>
            <w:tcW w:w="1696" w:type="dxa"/>
            <w:hideMark/>
          </w:tcPr>
          <w:p w14:paraId="3966AD81" w14:textId="53E6F0D6" w:rsidR="00001247" w:rsidRPr="00007B3E" w:rsidDel="00CB2812" w:rsidRDefault="00001247" w:rsidP="00CB2812">
            <w:pPr>
              <w:numPr>
                <w:ilvl w:val="1"/>
                <w:numId w:val="1"/>
              </w:numPr>
              <w:tabs>
                <w:tab w:val="left" w:pos="2730"/>
              </w:tabs>
              <w:spacing w:before="240" w:after="240"/>
              <w:ind w:left="1134"/>
              <w:jc w:val="left"/>
              <w:outlineLvl w:val="2"/>
              <w:rPr>
                <w:del w:id="6622" w:author="Houyem Rais" w:date="2024-02-22T15:03:00Z"/>
                <w:sz w:val="18"/>
                <w:szCs w:val="18"/>
                <w:lang w:val="fr-FR"/>
              </w:rPr>
              <w:pPrChange w:id="6623" w:author="Houyem Rais" w:date="2024-02-22T15:03:00Z">
                <w:pPr>
                  <w:spacing w:before="0" w:after="0"/>
                </w:pPr>
              </w:pPrChange>
            </w:pPr>
            <w:del w:id="6624" w:author="Houyem Rais" w:date="2024-02-22T15:03:00Z">
              <w:r w:rsidRPr="00007B3E" w:rsidDel="00CB2812">
                <w:rPr>
                  <w:sz w:val="18"/>
                  <w:szCs w:val="18"/>
                  <w:lang w:val="fr-FR"/>
                </w:rPr>
                <w:delText>25 ans</w:delText>
              </w:r>
            </w:del>
          </w:p>
        </w:tc>
      </w:tr>
      <w:tr w:rsidR="00001247" w:rsidRPr="00007B3E" w:rsidDel="00CB2812" w14:paraId="54075E80" w14:textId="5E021905" w:rsidTr="003B4E2E">
        <w:trPr>
          <w:del w:id="6625" w:author="Houyem Rais" w:date="2024-02-22T15:03:00Z"/>
        </w:trPr>
        <w:tc>
          <w:tcPr>
            <w:tcW w:w="1696" w:type="dxa"/>
            <w:vMerge/>
            <w:hideMark/>
          </w:tcPr>
          <w:p w14:paraId="2BEFB980" w14:textId="1493F7E8" w:rsidR="00001247" w:rsidRPr="00007B3E" w:rsidDel="00CB2812" w:rsidRDefault="00001247" w:rsidP="00CB2812">
            <w:pPr>
              <w:numPr>
                <w:ilvl w:val="1"/>
                <w:numId w:val="1"/>
              </w:numPr>
              <w:tabs>
                <w:tab w:val="left" w:pos="2730"/>
              </w:tabs>
              <w:spacing w:before="240" w:after="240"/>
              <w:ind w:left="1134"/>
              <w:jc w:val="left"/>
              <w:outlineLvl w:val="2"/>
              <w:rPr>
                <w:del w:id="6626" w:author="Houyem Rais" w:date="2024-02-22T15:03:00Z"/>
                <w:b/>
                <w:bCs/>
                <w:sz w:val="18"/>
                <w:szCs w:val="18"/>
                <w:lang w:val="fr-FR"/>
              </w:rPr>
              <w:pPrChange w:id="6627" w:author="Houyem Rais" w:date="2024-02-22T15:03:00Z">
                <w:pPr>
                  <w:spacing w:before="0" w:after="0"/>
                </w:pPr>
              </w:pPrChange>
            </w:pPr>
          </w:p>
        </w:tc>
        <w:tc>
          <w:tcPr>
            <w:tcW w:w="1418" w:type="dxa"/>
            <w:vMerge/>
            <w:hideMark/>
          </w:tcPr>
          <w:p w14:paraId="26AC272A" w14:textId="0B9A487D" w:rsidR="00001247" w:rsidRPr="00007B3E" w:rsidDel="00CB2812" w:rsidRDefault="00001247" w:rsidP="00CB2812">
            <w:pPr>
              <w:numPr>
                <w:ilvl w:val="1"/>
                <w:numId w:val="1"/>
              </w:numPr>
              <w:tabs>
                <w:tab w:val="left" w:pos="2730"/>
              </w:tabs>
              <w:spacing w:before="240" w:after="240"/>
              <w:ind w:left="1134"/>
              <w:jc w:val="left"/>
              <w:outlineLvl w:val="2"/>
              <w:rPr>
                <w:del w:id="6628" w:author="Houyem Rais" w:date="2024-02-22T15:03:00Z"/>
                <w:sz w:val="18"/>
                <w:szCs w:val="18"/>
                <w:lang w:val="fr-FR"/>
              </w:rPr>
              <w:pPrChange w:id="6629" w:author="Houyem Rais" w:date="2024-02-22T15:03:00Z">
                <w:pPr>
                  <w:spacing w:before="0" w:after="0"/>
                </w:pPr>
              </w:pPrChange>
            </w:pPr>
          </w:p>
        </w:tc>
        <w:tc>
          <w:tcPr>
            <w:tcW w:w="2126" w:type="dxa"/>
            <w:hideMark/>
          </w:tcPr>
          <w:p w14:paraId="35672A8F" w14:textId="5DE1957C" w:rsidR="00001247" w:rsidRPr="00007B3E" w:rsidDel="00CB2812" w:rsidRDefault="00001247" w:rsidP="00CB2812">
            <w:pPr>
              <w:numPr>
                <w:ilvl w:val="1"/>
                <w:numId w:val="1"/>
              </w:numPr>
              <w:tabs>
                <w:tab w:val="left" w:pos="2730"/>
              </w:tabs>
              <w:spacing w:before="240" w:after="240"/>
              <w:ind w:left="1134"/>
              <w:jc w:val="left"/>
              <w:outlineLvl w:val="2"/>
              <w:rPr>
                <w:del w:id="6630" w:author="Houyem Rais" w:date="2024-02-22T15:03:00Z"/>
                <w:sz w:val="18"/>
                <w:szCs w:val="18"/>
                <w:lang w:val="fr-FR"/>
              </w:rPr>
              <w:pPrChange w:id="6631" w:author="Houyem Rais" w:date="2024-02-22T15:03:00Z">
                <w:pPr>
                  <w:spacing w:before="0" w:after="0"/>
                </w:pPr>
              </w:pPrChange>
            </w:pPr>
            <w:del w:id="6632" w:author="Houyem Rais" w:date="2024-02-22T15:03:00Z">
              <w:r w:rsidRPr="00007B3E" w:rsidDel="00CB2812">
                <w:rPr>
                  <w:sz w:val="18"/>
                  <w:szCs w:val="18"/>
                  <w:lang w:val="fr-FR"/>
                </w:rPr>
                <w:delText>Parapet</w:delText>
              </w:r>
            </w:del>
          </w:p>
        </w:tc>
        <w:tc>
          <w:tcPr>
            <w:tcW w:w="2126" w:type="dxa"/>
            <w:hideMark/>
          </w:tcPr>
          <w:p w14:paraId="51D8818C" w14:textId="0F17C618" w:rsidR="00001247" w:rsidRPr="00007B3E" w:rsidDel="00CB2812" w:rsidRDefault="00001247" w:rsidP="00CB2812">
            <w:pPr>
              <w:numPr>
                <w:ilvl w:val="1"/>
                <w:numId w:val="1"/>
              </w:numPr>
              <w:tabs>
                <w:tab w:val="left" w:pos="2730"/>
              </w:tabs>
              <w:spacing w:before="240" w:after="240"/>
              <w:ind w:left="1134"/>
              <w:jc w:val="left"/>
              <w:outlineLvl w:val="2"/>
              <w:rPr>
                <w:del w:id="6633" w:author="Houyem Rais" w:date="2024-02-22T15:03:00Z"/>
                <w:sz w:val="18"/>
                <w:szCs w:val="18"/>
                <w:lang w:val="fr-FR"/>
              </w:rPr>
              <w:pPrChange w:id="6634" w:author="Houyem Rais" w:date="2024-02-22T15:03:00Z">
                <w:pPr>
                  <w:spacing w:before="0" w:after="0"/>
                </w:pPr>
              </w:pPrChange>
            </w:pPr>
            <w:del w:id="6635" w:author="Houyem Rais" w:date="2024-02-22T15:03:00Z">
              <w:r w:rsidRPr="00007B3E" w:rsidDel="00CB2812">
                <w:rPr>
                  <w:sz w:val="18"/>
                  <w:szCs w:val="18"/>
                  <w:lang w:val="fr-FR"/>
                </w:rPr>
                <w:delText>Viaduc</w:delText>
              </w:r>
            </w:del>
          </w:p>
        </w:tc>
        <w:tc>
          <w:tcPr>
            <w:tcW w:w="1696" w:type="dxa"/>
            <w:hideMark/>
          </w:tcPr>
          <w:p w14:paraId="79EEAA47" w14:textId="7B6B49FB" w:rsidR="00001247" w:rsidRPr="00007B3E" w:rsidDel="00CB2812" w:rsidRDefault="00001247" w:rsidP="00CB2812">
            <w:pPr>
              <w:numPr>
                <w:ilvl w:val="1"/>
                <w:numId w:val="1"/>
              </w:numPr>
              <w:tabs>
                <w:tab w:val="left" w:pos="2730"/>
              </w:tabs>
              <w:spacing w:before="240" w:after="240"/>
              <w:ind w:left="1134"/>
              <w:jc w:val="left"/>
              <w:outlineLvl w:val="2"/>
              <w:rPr>
                <w:del w:id="6636" w:author="Houyem Rais" w:date="2024-02-22T15:03:00Z"/>
                <w:sz w:val="18"/>
                <w:szCs w:val="18"/>
                <w:lang w:val="fr-FR"/>
              </w:rPr>
              <w:pPrChange w:id="6637" w:author="Houyem Rais" w:date="2024-02-22T15:03:00Z">
                <w:pPr>
                  <w:spacing w:before="0" w:after="0"/>
                </w:pPr>
              </w:pPrChange>
            </w:pPr>
            <w:del w:id="6638" w:author="Houyem Rais" w:date="2024-02-22T15:03:00Z">
              <w:r w:rsidRPr="00007B3E" w:rsidDel="00CB2812">
                <w:rPr>
                  <w:sz w:val="18"/>
                  <w:szCs w:val="18"/>
                  <w:lang w:val="fr-FR"/>
                </w:rPr>
                <w:delText>30 ans</w:delText>
              </w:r>
            </w:del>
          </w:p>
        </w:tc>
      </w:tr>
      <w:tr w:rsidR="00001247" w:rsidRPr="00007B3E" w:rsidDel="00CB2812" w14:paraId="4931619C" w14:textId="40A941C8" w:rsidTr="003B4E2E">
        <w:trPr>
          <w:del w:id="6639" w:author="Houyem Rais" w:date="2024-02-22T15:03:00Z"/>
        </w:trPr>
        <w:tc>
          <w:tcPr>
            <w:tcW w:w="1696" w:type="dxa"/>
            <w:vMerge/>
            <w:hideMark/>
          </w:tcPr>
          <w:p w14:paraId="39C14651" w14:textId="1186B1F5" w:rsidR="00001247" w:rsidRPr="00007B3E" w:rsidDel="00CB2812" w:rsidRDefault="00001247" w:rsidP="00CB2812">
            <w:pPr>
              <w:numPr>
                <w:ilvl w:val="1"/>
                <w:numId w:val="1"/>
              </w:numPr>
              <w:tabs>
                <w:tab w:val="left" w:pos="2730"/>
              </w:tabs>
              <w:spacing w:before="240" w:after="240"/>
              <w:ind w:left="1134"/>
              <w:jc w:val="left"/>
              <w:outlineLvl w:val="2"/>
              <w:rPr>
                <w:del w:id="6640" w:author="Houyem Rais" w:date="2024-02-22T15:03:00Z"/>
                <w:b/>
                <w:bCs/>
                <w:sz w:val="18"/>
                <w:szCs w:val="18"/>
                <w:lang w:val="fr-FR"/>
              </w:rPr>
              <w:pPrChange w:id="6641" w:author="Houyem Rais" w:date="2024-02-22T15:03:00Z">
                <w:pPr>
                  <w:spacing w:before="0" w:after="0"/>
                </w:pPr>
              </w:pPrChange>
            </w:pPr>
          </w:p>
        </w:tc>
        <w:tc>
          <w:tcPr>
            <w:tcW w:w="1418" w:type="dxa"/>
            <w:hideMark/>
          </w:tcPr>
          <w:p w14:paraId="46B367E5" w14:textId="12F7E9F9" w:rsidR="00001247" w:rsidRPr="00007B3E" w:rsidDel="00CB2812" w:rsidRDefault="00001247" w:rsidP="00CB2812">
            <w:pPr>
              <w:numPr>
                <w:ilvl w:val="1"/>
                <w:numId w:val="1"/>
              </w:numPr>
              <w:tabs>
                <w:tab w:val="left" w:pos="2730"/>
              </w:tabs>
              <w:spacing w:before="240" w:after="240"/>
              <w:ind w:left="1134"/>
              <w:jc w:val="left"/>
              <w:outlineLvl w:val="2"/>
              <w:rPr>
                <w:del w:id="6642" w:author="Houyem Rais" w:date="2024-02-22T15:03:00Z"/>
                <w:sz w:val="18"/>
                <w:szCs w:val="18"/>
                <w:lang w:val="fr-FR"/>
              </w:rPr>
              <w:pPrChange w:id="6643" w:author="Houyem Rais" w:date="2024-02-22T15:03:00Z">
                <w:pPr>
                  <w:spacing w:before="0" w:after="0"/>
                </w:pPr>
              </w:pPrChange>
            </w:pPr>
            <w:del w:id="6644" w:author="Houyem Rais" w:date="2024-02-22T15:03:00Z">
              <w:r w:rsidRPr="00007B3E" w:rsidDel="00CB2812">
                <w:rPr>
                  <w:sz w:val="18"/>
                  <w:szCs w:val="18"/>
                  <w:lang w:val="fr-FR"/>
                </w:rPr>
                <w:delText>Travaux de terrassement</w:delText>
              </w:r>
            </w:del>
          </w:p>
        </w:tc>
        <w:tc>
          <w:tcPr>
            <w:tcW w:w="2126" w:type="dxa"/>
            <w:hideMark/>
          </w:tcPr>
          <w:p w14:paraId="6BA58731" w14:textId="2C3661F6" w:rsidR="00001247" w:rsidRPr="00007B3E" w:rsidDel="00CB2812" w:rsidRDefault="00001247" w:rsidP="00CB2812">
            <w:pPr>
              <w:numPr>
                <w:ilvl w:val="1"/>
                <w:numId w:val="1"/>
              </w:numPr>
              <w:tabs>
                <w:tab w:val="left" w:pos="2730"/>
              </w:tabs>
              <w:spacing w:before="240" w:after="240"/>
              <w:ind w:left="1134"/>
              <w:jc w:val="left"/>
              <w:outlineLvl w:val="2"/>
              <w:rPr>
                <w:del w:id="6645" w:author="Houyem Rais" w:date="2024-02-22T15:03:00Z"/>
                <w:sz w:val="18"/>
                <w:szCs w:val="18"/>
                <w:lang w:val="fr-FR"/>
              </w:rPr>
              <w:pPrChange w:id="6646" w:author="Houyem Rais" w:date="2024-02-22T15:03:00Z">
                <w:pPr>
                  <w:spacing w:before="0" w:after="0"/>
                </w:pPr>
              </w:pPrChange>
            </w:pPr>
            <w:del w:id="6647" w:author="Houyem Rais" w:date="2024-02-22T15:03:00Z">
              <w:r w:rsidRPr="00007B3E" w:rsidDel="00CB2812">
                <w:rPr>
                  <w:sz w:val="18"/>
                  <w:szCs w:val="18"/>
                  <w:lang w:val="fr-FR"/>
                </w:rPr>
                <w:delText>Remblais</w:delText>
              </w:r>
            </w:del>
          </w:p>
        </w:tc>
        <w:tc>
          <w:tcPr>
            <w:tcW w:w="2126" w:type="dxa"/>
            <w:hideMark/>
          </w:tcPr>
          <w:p w14:paraId="48405C2F" w14:textId="1807EDA7" w:rsidR="00001247" w:rsidRPr="00007B3E" w:rsidDel="00CB2812" w:rsidRDefault="00001247" w:rsidP="00CB2812">
            <w:pPr>
              <w:numPr>
                <w:ilvl w:val="1"/>
                <w:numId w:val="1"/>
              </w:numPr>
              <w:tabs>
                <w:tab w:val="left" w:pos="2730"/>
              </w:tabs>
              <w:spacing w:before="240" w:after="240"/>
              <w:ind w:left="1134"/>
              <w:jc w:val="left"/>
              <w:outlineLvl w:val="2"/>
              <w:rPr>
                <w:del w:id="6648" w:author="Houyem Rais" w:date="2024-02-22T15:03:00Z"/>
                <w:sz w:val="18"/>
                <w:szCs w:val="18"/>
                <w:lang w:val="fr-FR"/>
              </w:rPr>
              <w:pPrChange w:id="6649" w:author="Houyem Rais" w:date="2024-02-22T15:03:00Z">
                <w:pPr>
                  <w:spacing w:before="0" w:after="0"/>
                </w:pPr>
              </w:pPrChange>
            </w:pPr>
            <w:del w:id="6650" w:author="Houyem Rais" w:date="2024-02-22T15:03:00Z">
              <w:r w:rsidRPr="00007B3E" w:rsidDel="00CB2812">
                <w:rPr>
                  <w:sz w:val="18"/>
                  <w:szCs w:val="18"/>
                  <w:lang w:val="fr-FR"/>
                </w:rPr>
                <w:delText>Remblais</w:delText>
              </w:r>
            </w:del>
          </w:p>
        </w:tc>
        <w:tc>
          <w:tcPr>
            <w:tcW w:w="1696" w:type="dxa"/>
            <w:hideMark/>
          </w:tcPr>
          <w:p w14:paraId="681D5ACD" w14:textId="1FE21E18" w:rsidR="00001247" w:rsidRPr="00007B3E" w:rsidDel="00CB2812" w:rsidRDefault="00001247" w:rsidP="00CB2812">
            <w:pPr>
              <w:numPr>
                <w:ilvl w:val="1"/>
                <w:numId w:val="1"/>
              </w:numPr>
              <w:tabs>
                <w:tab w:val="left" w:pos="2730"/>
              </w:tabs>
              <w:spacing w:before="240" w:after="240"/>
              <w:ind w:left="1134"/>
              <w:jc w:val="left"/>
              <w:outlineLvl w:val="2"/>
              <w:rPr>
                <w:del w:id="6651" w:author="Houyem Rais" w:date="2024-02-22T15:03:00Z"/>
                <w:sz w:val="18"/>
                <w:szCs w:val="18"/>
                <w:lang w:val="fr-FR"/>
              </w:rPr>
              <w:pPrChange w:id="6652" w:author="Houyem Rais" w:date="2024-02-22T15:03:00Z">
                <w:pPr>
                  <w:spacing w:before="0" w:after="0"/>
                </w:pPr>
              </w:pPrChange>
            </w:pPr>
            <w:del w:id="6653" w:author="Houyem Rais" w:date="2024-02-22T15:03:00Z">
              <w:r w:rsidRPr="00007B3E" w:rsidDel="00CB2812">
                <w:rPr>
                  <w:sz w:val="18"/>
                  <w:szCs w:val="18"/>
                  <w:lang w:val="fr-FR"/>
                </w:rPr>
                <w:delText>À partir de 15 ans</w:delText>
              </w:r>
            </w:del>
          </w:p>
        </w:tc>
      </w:tr>
      <w:tr w:rsidR="00001247" w:rsidRPr="00007B3E" w:rsidDel="00CB2812" w14:paraId="13653074" w14:textId="73796462" w:rsidTr="003B4E2E">
        <w:trPr>
          <w:del w:id="6654" w:author="Houyem Rais" w:date="2024-02-22T15:03:00Z"/>
        </w:trPr>
        <w:tc>
          <w:tcPr>
            <w:tcW w:w="1696" w:type="dxa"/>
            <w:vMerge/>
            <w:hideMark/>
          </w:tcPr>
          <w:p w14:paraId="067A702C" w14:textId="384D75F1" w:rsidR="00001247" w:rsidRPr="00007B3E" w:rsidDel="00CB2812" w:rsidRDefault="00001247" w:rsidP="00CB2812">
            <w:pPr>
              <w:numPr>
                <w:ilvl w:val="1"/>
                <w:numId w:val="1"/>
              </w:numPr>
              <w:tabs>
                <w:tab w:val="left" w:pos="2730"/>
              </w:tabs>
              <w:spacing w:before="240" w:after="240"/>
              <w:ind w:left="1134"/>
              <w:jc w:val="left"/>
              <w:outlineLvl w:val="2"/>
              <w:rPr>
                <w:del w:id="6655" w:author="Houyem Rais" w:date="2024-02-22T15:03:00Z"/>
                <w:b/>
                <w:bCs/>
                <w:sz w:val="18"/>
                <w:szCs w:val="18"/>
                <w:lang w:val="fr-FR"/>
              </w:rPr>
              <w:pPrChange w:id="6656" w:author="Houyem Rais" w:date="2024-02-22T15:03:00Z">
                <w:pPr>
                  <w:spacing w:before="0" w:after="0"/>
                </w:pPr>
              </w:pPrChange>
            </w:pPr>
          </w:p>
        </w:tc>
        <w:tc>
          <w:tcPr>
            <w:tcW w:w="1418" w:type="dxa"/>
            <w:hideMark/>
          </w:tcPr>
          <w:p w14:paraId="222DFAF0" w14:textId="6C5A6D2F" w:rsidR="00001247" w:rsidRPr="00007B3E" w:rsidDel="00CB2812" w:rsidRDefault="00001247" w:rsidP="00CB2812">
            <w:pPr>
              <w:numPr>
                <w:ilvl w:val="1"/>
                <w:numId w:val="1"/>
              </w:numPr>
              <w:tabs>
                <w:tab w:val="left" w:pos="2730"/>
              </w:tabs>
              <w:spacing w:before="240" w:after="240"/>
              <w:ind w:left="1134"/>
              <w:jc w:val="left"/>
              <w:outlineLvl w:val="2"/>
              <w:rPr>
                <w:del w:id="6657" w:author="Houyem Rais" w:date="2024-02-22T15:03:00Z"/>
                <w:sz w:val="18"/>
                <w:szCs w:val="18"/>
                <w:lang w:val="fr-FR"/>
              </w:rPr>
              <w:pPrChange w:id="6658" w:author="Houyem Rais" w:date="2024-02-22T15:03:00Z">
                <w:pPr>
                  <w:spacing w:before="0" w:after="0"/>
                </w:pPr>
              </w:pPrChange>
            </w:pPr>
            <w:del w:id="6659" w:author="Houyem Rais" w:date="2024-02-22T15:03:00Z">
              <w:r w:rsidRPr="00007B3E" w:rsidDel="00CB2812">
                <w:rPr>
                  <w:sz w:val="18"/>
                  <w:szCs w:val="18"/>
                  <w:lang w:val="fr-FR"/>
                </w:rPr>
                <w:delText>Clôtures de protection</w:delText>
              </w:r>
            </w:del>
          </w:p>
        </w:tc>
        <w:tc>
          <w:tcPr>
            <w:tcW w:w="2126" w:type="dxa"/>
            <w:hideMark/>
          </w:tcPr>
          <w:p w14:paraId="59009071" w14:textId="10D0C845" w:rsidR="00001247" w:rsidRPr="00007B3E" w:rsidDel="00CB2812" w:rsidRDefault="00001247" w:rsidP="00CB2812">
            <w:pPr>
              <w:numPr>
                <w:ilvl w:val="1"/>
                <w:numId w:val="1"/>
              </w:numPr>
              <w:tabs>
                <w:tab w:val="left" w:pos="2730"/>
              </w:tabs>
              <w:spacing w:before="240" w:after="240"/>
              <w:ind w:left="1134"/>
              <w:jc w:val="left"/>
              <w:outlineLvl w:val="2"/>
              <w:rPr>
                <w:del w:id="6660" w:author="Houyem Rais" w:date="2024-02-22T15:03:00Z"/>
                <w:sz w:val="18"/>
                <w:szCs w:val="18"/>
                <w:lang w:val="fr-FR"/>
              </w:rPr>
              <w:pPrChange w:id="6661" w:author="Houyem Rais" w:date="2024-02-22T15:03:00Z">
                <w:pPr>
                  <w:spacing w:before="0" w:after="0"/>
                </w:pPr>
              </w:pPrChange>
            </w:pPr>
            <w:del w:id="6662" w:author="Houyem Rais" w:date="2024-02-22T15:03:00Z">
              <w:r w:rsidRPr="00007B3E" w:rsidDel="00CB2812">
                <w:rPr>
                  <w:sz w:val="18"/>
                  <w:szCs w:val="18"/>
                  <w:lang w:val="fr-FR"/>
                </w:rPr>
                <w:delText>Clôtures</w:delText>
              </w:r>
            </w:del>
          </w:p>
        </w:tc>
        <w:tc>
          <w:tcPr>
            <w:tcW w:w="2126" w:type="dxa"/>
            <w:hideMark/>
          </w:tcPr>
          <w:p w14:paraId="05B2354B" w14:textId="6C7A7CB6" w:rsidR="00001247" w:rsidRPr="00007B3E" w:rsidDel="00CB2812" w:rsidRDefault="00001247" w:rsidP="00CB2812">
            <w:pPr>
              <w:numPr>
                <w:ilvl w:val="1"/>
                <w:numId w:val="1"/>
              </w:numPr>
              <w:tabs>
                <w:tab w:val="left" w:pos="2730"/>
              </w:tabs>
              <w:spacing w:before="240" w:after="240"/>
              <w:ind w:left="1134"/>
              <w:jc w:val="left"/>
              <w:outlineLvl w:val="2"/>
              <w:rPr>
                <w:del w:id="6663" w:author="Houyem Rais" w:date="2024-02-22T15:03:00Z"/>
                <w:sz w:val="18"/>
                <w:szCs w:val="18"/>
                <w:lang w:val="fr-FR"/>
              </w:rPr>
              <w:pPrChange w:id="6664" w:author="Houyem Rais" w:date="2024-02-22T15:03:00Z">
                <w:pPr>
                  <w:spacing w:before="0" w:after="0"/>
                </w:pPr>
              </w:pPrChange>
            </w:pPr>
            <w:del w:id="6665" w:author="Houyem Rais" w:date="2024-02-22T15:03:00Z">
              <w:r w:rsidRPr="00007B3E" w:rsidDel="00CB2812">
                <w:rPr>
                  <w:sz w:val="18"/>
                  <w:szCs w:val="18"/>
                  <w:lang w:val="fr-FR"/>
                </w:rPr>
                <w:delText>Clôtures de limite et de sécurité</w:delText>
              </w:r>
            </w:del>
          </w:p>
        </w:tc>
        <w:tc>
          <w:tcPr>
            <w:tcW w:w="1696" w:type="dxa"/>
            <w:hideMark/>
          </w:tcPr>
          <w:p w14:paraId="20B3237D" w14:textId="0D6EECA6" w:rsidR="00001247" w:rsidRPr="00007B3E" w:rsidDel="00CB2812" w:rsidRDefault="00001247" w:rsidP="00CB2812">
            <w:pPr>
              <w:numPr>
                <w:ilvl w:val="1"/>
                <w:numId w:val="1"/>
              </w:numPr>
              <w:tabs>
                <w:tab w:val="left" w:pos="2730"/>
              </w:tabs>
              <w:spacing w:before="240" w:after="240"/>
              <w:ind w:left="1134"/>
              <w:jc w:val="left"/>
              <w:outlineLvl w:val="2"/>
              <w:rPr>
                <w:del w:id="6666" w:author="Houyem Rais" w:date="2024-02-22T15:03:00Z"/>
                <w:sz w:val="18"/>
                <w:szCs w:val="18"/>
                <w:lang w:val="fr-FR"/>
              </w:rPr>
              <w:pPrChange w:id="6667" w:author="Houyem Rais" w:date="2024-02-22T15:03:00Z">
                <w:pPr>
                  <w:spacing w:before="0" w:after="0"/>
                </w:pPr>
              </w:pPrChange>
            </w:pPr>
            <w:del w:id="6668" w:author="Houyem Rais" w:date="2024-02-22T15:03:00Z">
              <w:r w:rsidRPr="00007B3E" w:rsidDel="00CB2812">
                <w:rPr>
                  <w:sz w:val="18"/>
                  <w:szCs w:val="18"/>
                  <w:lang w:val="fr-FR"/>
                </w:rPr>
                <w:delText>À partir de 30 ans</w:delText>
              </w:r>
            </w:del>
          </w:p>
        </w:tc>
      </w:tr>
      <w:tr w:rsidR="00001247" w:rsidRPr="00007B3E" w:rsidDel="00CB2812" w14:paraId="1CD90132" w14:textId="2BDD129E" w:rsidTr="003B4E2E">
        <w:trPr>
          <w:del w:id="6669" w:author="Houyem Rais" w:date="2024-02-22T15:03:00Z"/>
        </w:trPr>
        <w:tc>
          <w:tcPr>
            <w:tcW w:w="1696" w:type="dxa"/>
            <w:vMerge w:val="restart"/>
            <w:hideMark/>
          </w:tcPr>
          <w:p w14:paraId="2C0094E7" w14:textId="73D698E9" w:rsidR="00001247" w:rsidRPr="00007B3E" w:rsidDel="00CB2812" w:rsidRDefault="00001247" w:rsidP="00CB2812">
            <w:pPr>
              <w:numPr>
                <w:ilvl w:val="1"/>
                <w:numId w:val="1"/>
              </w:numPr>
              <w:tabs>
                <w:tab w:val="left" w:pos="2730"/>
              </w:tabs>
              <w:spacing w:before="240" w:after="240"/>
              <w:ind w:left="1134"/>
              <w:jc w:val="left"/>
              <w:outlineLvl w:val="2"/>
              <w:rPr>
                <w:del w:id="6670" w:author="Houyem Rais" w:date="2024-02-22T15:03:00Z"/>
                <w:b/>
                <w:bCs/>
                <w:sz w:val="18"/>
                <w:szCs w:val="18"/>
                <w:lang w:val="fr-FR"/>
              </w:rPr>
              <w:pPrChange w:id="6671" w:author="Houyem Rais" w:date="2024-02-22T15:03:00Z">
                <w:pPr>
                  <w:spacing w:before="0" w:after="0"/>
                </w:pPr>
              </w:pPrChange>
            </w:pPr>
            <w:del w:id="6672" w:author="Houyem Rais" w:date="2024-02-22T15:03:00Z">
              <w:r w:rsidRPr="00007B3E" w:rsidDel="00CB2812">
                <w:rPr>
                  <w:b/>
                  <w:bCs/>
                  <w:sz w:val="18"/>
                  <w:szCs w:val="18"/>
                  <w:lang w:val="fr-FR"/>
                </w:rPr>
                <w:delText>Voie ferrée</w:delText>
              </w:r>
            </w:del>
          </w:p>
        </w:tc>
        <w:tc>
          <w:tcPr>
            <w:tcW w:w="1418" w:type="dxa"/>
            <w:hideMark/>
          </w:tcPr>
          <w:p w14:paraId="2D5D35B0" w14:textId="5F85AD58" w:rsidR="00001247" w:rsidRPr="00007B3E" w:rsidDel="00CB2812" w:rsidRDefault="00001247" w:rsidP="00CB2812">
            <w:pPr>
              <w:numPr>
                <w:ilvl w:val="1"/>
                <w:numId w:val="1"/>
              </w:numPr>
              <w:tabs>
                <w:tab w:val="left" w:pos="2730"/>
              </w:tabs>
              <w:spacing w:before="240" w:after="240"/>
              <w:ind w:left="1134"/>
              <w:jc w:val="left"/>
              <w:outlineLvl w:val="2"/>
              <w:rPr>
                <w:del w:id="6673" w:author="Houyem Rais" w:date="2024-02-22T15:03:00Z"/>
                <w:sz w:val="18"/>
                <w:szCs w:val="18"/>
                <w:lang w:val="fr-FR"/>
              </w:rPr>
              <w:pPrChange w:id="6674" w:author="Houyem Rais" w:date="2024-02-22T15:03:00Z">
                <w:pPr>
                  <w:spacing w:before="0" w:after="0"/>
                </w:pPr>
              </w:pPrChange>
            </w:pPr>
            <w:del w:id="6675" w:author="Houyem Rais" w:date="2024-02-22T15:03:00Z">
              <w:r w:rsidRPr="00007B3E" w:rsidDel="00CB2812">
                <w:rPr>
                  <w:sz w:val="18"/>
                  <w:szCs w:val="18"/>
                  <w:lang w:val="fr-FR"/>
                </w:rPr>
                <w:delText>Rails</w:delText>
              </w:r>
            </w:del>
          </w:p>
        </w:tc>
        <w:tc>
          <w:tcPr>
            <w:tcW w:w="2126" w:type="dxa"/>
            <w:hideMark/>
          </w:tcPr>
          <w:p w14:paraId="6BE17D9F" w14:textId="18BF7593" w:rsidR="00001247" w:rsidRPr="00007B3E" w:rsidDel="00CB2812" w:rsidRDefault="00001247" w:rsidP="00CB2812">
            <w:pPr>
              <w:numPr>
                <w:ilvl w:val="1"/>
                <w:numId w:val="1"/>
              </w:numPr>
              <w:tabs>
                <w:tab w:val="left" w:pos="2730"/>
              </w:tabs>
              <w:spacing w:before="240" w:after="240"/>
              <w:ind w:left="1134"/>
              <w:jc w:val="left"/>
              <w:outlineLvl w:val="2"/>
              <w:rPr>
                <w:del w:id="6676" w:author="Houyem Rais" w:date="2024-02-22T15:03:00Z"/>
                <w:sz w:val="18"/>
                <w:szCs w:val="18"/>
                <w:lang w:val="fr-FR"/>
              </w:rPr>
              <w:pPrChange w:id="6677" w:author="Houyem Rais" w:date="2024-02-22T15:03:00Z">
                <w:pPr>
                  <w:spacing w:before="0" w:after="0"/>
                </w:pPr>
              </w:pPrChange>
            </w:pPr>
            <w:del w:id="6678" w:author="Houyem Rais" w:date="2024-02-22T15:03:00Z">
              <w:r w:rsidRPr="00007B3E" w:rsidDel="00CB2812">
                <w:rPr>
                  <w:sz w:val="18"/>
                  <w:szCs w:val="18"/>
                  <w:lang w:val="fr-FR"/>
                </w:rPr>
                <w:delText>60E1 Type d'acier au moins R260</w:delText>
              </w:r>
            </w:del>
          </w:p>
        </w:tc>
        <w:tc>
          <w:tcPr>
            <w:tcW w:w="2126" w:type="dxa"/>
            <w:hideMark/>
          </w:tcPr>
          <w:p w14:paraId="449D310D" w14:textId="337D5CFE" w:rsidR="00001247" w:rsidRPr="00007B3E" w:rsidDel="00CB2812" w:rsidRDefault="00001247" w:rsidP="00CB2812">
            <w:pPr>
              <w:numPr>
                <w:ilvl w:val="1"/>
                <w:numId w:val="1"/>
              </w:numPr>
              <w:tabs>
                <w:tab w:val="left" w:pos="2730"/>
              </w:tabs>
              <w:spacing w:before="240" w:after="240"/>
              <w:ind w:left="1134"/>
              <w:jc w:val="left"/>
              <w:outlineLvl w:val="2"/>
              <w:rPr>
                <w:del w:id="6679" w:author="Houyem Rais" w:date="2024-02-22T15:03:00Z"/>
                <w:sz w:val="18"/>
                <w:szCs w:val="18"/>
                <w:lang w:val="fr-FR"/>
              </w:rPr>
              <w:pPrChange w:id="6680" w:author="Houyem Rais" w:date="2024-02-22T15:03:00Z">
                <w:pPr>
                  <w:spacing w:before="0" w:after="0"/>
                </w:pPr>
              </w:pPrChange>
            </w:pPr>
            <w:del w:id="6681" w:author="Houyem Rais" w:date="2024-02-22T15:03:00Z">
              <w:r w:rsidRPr="00007B3E" w:rsidDel="00CB2812">
                <w:rPr>
                  <w:sz w:val="18"/>
                  <w:szCs w:val="18"/>
                  <w:lang w:val="fr-FR"/>
                </w:rPr>
                <w:delText>Entre 600 et 700 millions tonnes</w:delText>
              </w:r>
            </w:del>
          </w:p>
        </w:tc>
        <w:tc>
          <w:tcPr>
            <w:tcW w:w="1696" w:type="dxa"/>
            <w:hideMark/>
          </w:tcPr>
          <w:p w14:paraId="5D6F95F7" w14:textId="2AE199FC" w:rsidR="00001247" w:rsidRPr="00007B3E" w:rsidDel="00CB2812" w:rsidRDefault="00001247" w:rsidP="00CB2812">
            <w:pPr>
              <w:numPr>
                <w:ilvl w:val="1"/>
                <w:numId w:val="1"/>
              </w:numPr>
              <w:tabs>
                <w:tab w:val="left" w:pos="2730"/>
              </w:tabs>
              <w:spacing w:before="240" w:after="240"/>
              <w:ind w:left="1134"/>
              <w:jc w:val="left"/>
              <w:outlineLvl w:val="2"/>
              <w:rPr>
                <w:del w:id="6682" w:author="Houyem Rais" w:date="2024-02-22T15:03:00Z"/>
                <w:sz w:val="18"/>
                <w:szCs w:val="18"/>
                <w:lang w:val="fr-FR"/>
              </w:rPr>
              <w:pPrChange w:id="6683" w:author="Houyem Rais" w:date="2024-02-22T15:03:00Z">
                <w:pPr>
                  <w:spacing w:before="0" w:after="0"/>
                </w:pPr>
              </w:pPrChange>
            </w:pPr>
            <w:del w:id="6684" w:author="Houyem Rais" w:date="2024-02-22T15:03:00Z">
              <w:r w:rsidRPr="00007B3E" w:rsidDel="00CB2812">
                <w:rPr>
                  <w:sz w:val="18"/>
                  <w:szCs w:val="18"/>
                  <w:lang w:val="fr-FR"/>
                </w:rPr>
                <w:delText>Plus de 30 ans</w:delText>
              </w:r>
            </w:del>
          </w:p>
        </w:tc>
      </w:tr>
      <w:tr w:rsidR="00001247" w:rsidRPr="00007B3E" w:rsidDel="00CB2812" w14:paraId="398AC9E9" w14:textId="4E396268" w:rsidTr="003B4E2E">
        <w:trPr>
          <w:del w:id="6685" w:author="Houyem Rais" w:date="2024-02-22T15:03:00Z"/>
        </w:trPr>
        <w:tc>
          <w:tcPr>
            <w:tcW w:w="1696" w:type="dxa"/>
            <w:vMerge/>
            <w:hideMark/>
          </w:tcPr>
          <w:p w14:paraId="4C0F942F" w14:textId="5B200878" w:rsidR="00001247" w:rsidRPr="00007B3E" w:rsidDel="00CB2812" w:rsidRDefault="00001247" w:rsidP="00CB2812">
            <w:pPr>
              <w:numPr>
                <w:ilvl w:val="1"/>
                <w:numId w:val="1"/>
              </w:numPr>
              <w:tabs>
                <w:tab w:val="left" w:pos="2730"/>
              </w:tabs>
              <w:spacing w:before="240" w:after="240"/>
              <w:ind w:left="1134"/>
              <w:jc w:val="left"/>
              <w:outlineLvl w:val="2"/>
              <w:rPr>
                <w:del w:id="6686" w:author="Houyem Rais" w:date="2024-02-22T15:03:00Z"/>
                <w:b/>
                <w:bCs/>
                <w:sz w:val="18"/>
                <w:szCs w:val="18"/>
                <w:lang w:val="fr-FR"/>
              </w:rPr>
              <w:pPrChange w:id="6687" w:author="Houyem Rais" w:date="2024-02-22T15:03:00Z">
                <w:pPr>
                  <w:spacing w:before="0" w:after="0"/>
                </w:pPr>
              </w:pPrChange>
            </w:pPr>
          </w:p>
        </w:tc>
        <w:tc>
          <w:tcPr>
            <w:tcW w:w="3544" w:type="dxa"/>
            <w:gridSpan w:val="2"/>
            <w:vMerge w:val="restart"/>
            <w:hideMark/>
          </w:tcPr>
          <w:p w14:paraId="0B113B8D" w14:textId="3610B990" w:rsidR="00001247" w:rsidRPr="00007B3E" w:rsidDel="00CB2812" w:rsidRDefault="00001247" w:rsidP="00CB2812">
            <w:pPr>
              <w:numPr>
                <w:ilvl w:val="1"/>
                <w:numId w:val="1"/>
              </w:numPr>
              <w:tabs>
                <w:tab w:val="left" w:pos="2730"/>
              </w:tabs>
              <w:spacing w:before="240" w:after="240"/>
              <w:ind w:left="1134"/>
              <w:jc w:val="left"/>
              <w:outlineLvl w:val="2"/>
              <w:rPr>
                <w:del w:id="6688" w:author="Houyem Rais" w:date="2024-02-22T15:03:00Z"/>
                <w:sz w:val="18"/>
                <w:szCs w:val="18"/>
                <w:lang w:val="fr-FR"/>
              </w:rPr>
              <w:pPrChange w:id="6689" w:author="Houyem Rais" w:date="2024-02-22T15:03:00Z">
                <w:pPr>
                  <w:spacing w:before="0" w:after="0"/>
                </w:pPr>
              </w:pPrChange>
            </w:pPr>
            <w:del w:id="6690" w:author="Houyem Rais" w:date="2024-02-22T15:03:00Z">
              <w:r w:rsidRPr="00007B3E" w:rsidDel="00CB2812">
                <w:rPr>
                  <w:sz w:val="18"/>
                  <w:szCs w:val="18"/>
                  <w:lang w:val="fr-FR"/>
                </w:rPr>
                <w:delText>Ballast</w:delText>
              </w:r>
            </w:del>
          </w:p>
        </w:tc>
        <w:tc>
          <w:tcPr>
            <w:tcW w:w="2126" w:type="dxa"/>
            <w:hideMark/>
          </w:tcPr>
          <w:p w14:paraId="2F2653CF" w14:textId="630F7E53" w:rsidR="00001247" w:rsidRPr="00007B3E" w:rsidDel="00CB2812" w:rsidRDefault="00001247" w:rsidP="00CB2812">
            <w:pPr>
              <w:numPr>
                <w:ilvl w:val="1"/>
                <w:numId w:val="1"/>
              </w:numPr>
              <w:tabs>
                <w:tab w:val="left" w:pos="2730"/>
              </w:tabs>
              <w:spacing w:before="240" w:after="240"/>
              <w:ind w:left="1134"/>
              <w:jc w:val="left"/>
              <w:outlineLvl w:val="2"/>
              <w:rPr>
                <w:del w:id="6691" w:author="Houyem Rais" w:date="2024-02-22T15:03:00Z"/>
                <w:sz w:val="18"/>
                <w:szCs w:val="18"/>
                <w:lang w:val="fr-FR"/>
              </w:rPr>
              <w:pPrChange w:id="6692" w:author="Houyem Rais" w:date="2024-02-22T15:03:00Z">
                <w:pPr>
                  <w:spacing w:before="0" w:after="0"/>
                </w:pPr>
              </w:pPrChange>
            </w:pPr>
            <w:del w:id="6693" w:author="Houyem Rais" w:date="2024-02-22T15:03:00Z">
              <w:r w:rsidRPr="00007B3E" w:rsidDel="00CB2812">
                <w:rPr>
                  <w:sz w:val="18"/>
                  <w:szCs w:val="18"/>
                  <w:lang w:val="fr-FR"/>
                </w:rPr>
                <w:delText>Retrait de la voie suivi du remplacement du ballast</w:delText>
              </w:r>
            </w:del>
          </w:p>
        </w:tc>
        <w:tc>
          <w:tcPr>
            <w:tcW w:w="1696" w:type="dxa"/>
            <w:hideMark/>
          </w:tcPr>
          <w:p w14:paraId="6C69FFE4" w14:textId="702B7521" w:rsidR="00001247" w:rsidRPr="00007B3E" w:rsidDel="00CB2812" w:rsidRDefault="00001247" w:rsidP="00CB2812">
            <w:pPr>
              <w:numPr>
                <w:ilvl w:val="1"/>
                <w:numId w:val="1"/>
              </w:numPr>
              <w:tabs>
                <w:tab w:val="left" w:pos="2730"/>
              </w:tabs>
              <w:spacing w:before="240" w:after="240"/>
              <w:ind w:left="1134"/>
              <w:jc w:val="left"/>
              <w:outlineLvl w:val="2"/>
              <w:rPr>
                <w:del w:id="6694" w:author="Houyem Rais" w:date="2024-02-22T15:03:00Z"/>
                <w:sz w:val="18"/>
                <w:szCs w:val="18"/>
                <w:lang w:val="fr-FR"/>
              </w:rPr>
              <w:pPrChange w:id="6695" w:author="Houyem Rais" w:date="2024-02-22T15:03:00Z">
                <w:pPr>
                  <w:spacing w:before="0" w:after="0"/>
                </w:pPr>
              </w:pPrChange>
            </w:pPr>
            <w:del w:id="6696" w:author="Houyem Rais" w:date="2024-02-22T15:03:00Z">
              <w:r w:rsidRPr="00007B3E" w:rsidDel="00CB2812">
                <w:rPr>
                  <w:sz w:val="18"/>
                  <w:szCs w:val="18"/>
                  <w:lang w:val="fr-FR"/>
                </w:rPr>
                <w:delText>À partir de 15 ans</w:delText>
              </w:r>
            </w:del>
          </w:p>
        </w:tc>
      </w:tr>
      <w:tr w:rsidR="00001247" w:rsidRPr="00007B3E" w:rsidDel="00CB2812" w14:paraId="0A7A5E89" w14:textId="3E1030CE" w:rsidTr="003B4E2E">
        <w:trPr>
          <w:del w:id="6697" w:author="Houyem Rais" w:date="2024-02-22T15:03:00Z"/>
        </w:trPr>
        <w:tc>
          <w:tcPr>
            <w:tcW w:w="1696" w:type="dxa"/>
            <w:vMerge/>
            <w:hideMark/>
          </w:tcPr>
          <w:p w14:paraId="1C70C1B2" w14:textId="0A810D85" w:rsidR="00001247" w:rsidRPr="00007B3E" w:rsidDel="00CB2812" w:rsidRDefault="00001247" w:rsidP="00CB2812">
            <w:pPr>
              <w:numPr>
                <w:ilvl w:val="1"/>
                <w:numId w:val="1"/>
              </w:numPr>
              <w:tabs>
                <w:tab w:val="left" w:pos="2730"/>
              </w:tabs>
              <w:spacing w:before="240" w:after="240"/>
              <w:ind w:left="1134"/>
              <w:jc w:val="left"/>
              <w:outlineLvl w:val="2"/>
              <w:rPr>
                <w:del w:id="6698" w:author="Houyem Rais" w:date="2024-02-22T15:03:00Z"/>
                <w:b/>
                <w:bCs/>
                <w:sz w:val="18"/>
                <w:szCs w:val="18"/>
                <w:lang w:val="fr-FR"/>
              </w:rPr>
              <w:pPrChange w:id="6699" w:author="Houyem Rais" w:date="2024-02-22T15:03:00Z">
                <w:pPr>
                  <w:spacing w:before="0" w:after="0"/>
                </w:pPr>
              </w:pPrChange>
            </w:pPr>
          </w:p>
        </w:tc>
        <w:tc>
          <w:tcPr>
            <w:tcW w:w="3544" w:type="dxa"/>
            <w:gridSpan w:val="2"/>
            <w:vMerge/>
            <w:hideMark/>
          </w:tcPr>
          <w:p w14:paraId="620C469A" w14:textId="13F063B6" w:rsidR="00001247" w:rsidRPr="00007B3E" w:rsidDel="00CB2812" w:rsidRDefault="00001247" w:rsidP="00CB2812">
            <w:pPr>
              <w:numPr>
                <w:ilvl w:val="1"/>
                <w:numId w:val="1"/>
              </w:numPr>
              <w:tabs>
                <w:tab w:val="left" w:pos="2730"/>
              </w:tabs>
              <w:spacing w:before="240" w:after="240"/>
              <w:ind w:left="1134"/>
              <w:jc w:val="left"/>
              <w:outlineLvl w:val="2"/>
              <w:rPr>
                <w:del w:id="6700" w:author="Houyem Rais" w:date="2024-02-22T15:03:00Z"/>
                <w:sz w:val="18"/>
                <w:szCs w:val="18"/>
                <w:lang w:val="fr-FR"/>
              </w:rPr>
              <w:pPrChange w:id="6701" w:author="Houyem Rais" w:date="2024-02-22T15:03:00Z">
                <w:pPr>
                  <w:spacing w:before="0" w:after="0"/>
                </w:pPr>
              </w:pPrChange>
            </w:pPr>
          </w:p>
        </w:tc>
        <w:tc>
          <w:tcPr>
            <w:tcW w:w="2126" w:type="dxa"/>
            <w:hideMark/>
          </w:tcPr>
          <w:p w14:paraId="0BFD75F0" w14:textId="67C3EE3F" w:rsidR="00001247" w:rsidRPr="00007B3E" w:rsidDel="00CB2812" w:rsidRDefault="00001247" w:rsidP="00CB2812">
            <w:pPr>
              <w:numPr>
                <w:ilvl w:val="1"/>
                <w:numId w:val="1"/>
              </w:numPr>
              <w:tabs>
                <w:tab w:val="left" w:pos="2730"/>
              </w:tabs>
              <w:spacing w:before="240" w:after="240"/>
              <w:ind w:left="1134"/>
              <w:jc w:val="left"/>
              <w:outlineLvl w:val="2"/>
              <w:rPr>
                <w:del w:id="6702" w:author="Houyem Rais" w:date="2024-02-22T15:03:00Z"/>
                <w:sz w:val="18"/>
                <w:szCs w:val="18"/>
                <w:lang w:val="fr-FR"/>
              </w:rPr>
              <w:pPrChange w:id="6703" w:author="Houyem Rais" w:date="2024-02-22T15:03:00Z">
                <w:pPr>
                  <w:spacing w:before="0" w:after="0"/>
                </w:pPr>
              </w:pPrChange>
            </w:pPr>
            <w:del w:id="6704" w:author="Houyem Rais" w:date="2024-02-22T15:03:00Z">
              <w:r w:rsidRPr="00007B3E" w:rsidDel="00CB2812">
                <w:rPr>
                  <w:sz w:val="18"/>
                  <w:szCs w:val="18"/>
                  <w:lang w:val="fr-FR"/>
                </w:rPr>
                <w:delText>Remplacement du ballast</w:delText>
              </w:r>
            </w:del>
          </w:p>
        </w:tc>
        <w:tc>
          <w:tcPr>
            <w:tcW w:w="1696" w:type="dxa"/>
            <w:hideMark/>
          </w:tcPr>
          <w:p w14:paraId="15A2328F" w14:textId="77BA3856" w:rsidR="00001247" w:rsidRPr="00007B3E" w:rsidDel="00CB2812" w:rsidRDefault="00001247" w:rsidP="00CB2812">
            <w:pPr>
              <w:numPr>
                <w:ilvl w:val="1"/>
                <w:numId w:val="1"/>
              </w:numPr>
              <w:tabs>
                <w:tab w:val="left" w:pos="2730"/>
              </w:tabs>
              <w:spacing w:before="240" w:after="240"/>
              <w:ind w:left="1134"/>
              <w:jc w:val="left"/>
              <w:outlineLvl w:val="2"/>
              <w:rPr>
                <w:del w:id="6705" w:author="Houyem Rais" w:date="2024-02-22T15:03:00Z"/>
                <w:sz w:val="18"/>
                <w:szCs w:val="18"/>
                <w:lang w:val="fr-FR"/>
              </w:rPr>
              <w:pPrChange w:id="6706" w:author="Houyem Rais" w:date="2024-02-22T15:03:00Z">
                <w:pPr>
                  <w:spacing w:before="0" w:after="0"/>
                </w:pPr>
              </w:pPrChange>
            </w:pPr>
            <w:del w:id="6707" w:author="Houyem Rais" w:date="2024-02-22T15:03:00Z">
              <w:r w:rsidRPr="00007B3E" w:rsidDel="00CB2812">
                <w:rPr>
                  <w:sz w:val="18"/>
                  <w:szCs w:val="18"/>
                  <w:lang w:val="fr-FR"/>
                </w:rPr>
                <w:delText>Plus de 30 ans</w:delText>
              </w:r>
            </w:del>
          </w:p>
        </w:tc>
      </w:tr>
      <w:tr w:rsidR="00001247" w:rsidRPr="00007B3E" w:rsidDel="00CB2812" w14:paraId="34595D47" w14:textId="5C8B71C5" w:rsidTr="003B4E2E">
        <w:trPr>
          <w:del w:id="6708" w:author="Houyem Rais" w:date="2024-02-22T15:03:00Z"/>
        </w:trPr>
        <w:tc>
          <w:tcPr>
            <w:tcW w:w="1696" w:type="dxa"/>
            <w:vMerge/>
            <w:hideMark/>
          </w:tcPr>
          <w:p w14:paraId="1389654B" w14:textId="0E2D2887" w:rsidR="00001247" w:rsidRPr="00007B3E" w:rsidDel="00CB2812" w:rsidRDefault="00001247" w:rsidP="00CB2812">
            <w:pPr>
              <w:numPr>
                <w:ilvl w:val="1"/>
                <w:numId w:val="1"/>
              </w:numPr>
              <w:tabs>
                <w:tab w:val="left" w:pos="2730"/>
              </w:tabs>
              <w:spacing w:before="240" w:after="240"/>
              <w:ind w:left="1134"/>
              <w:jc w:val="left"/>
              <w:outlineLvl w:val="2"/>
              <w:rPr>
                <w:del w:id="6709" w:author="Houyem Rais" w:date="2024-02-22T15:03:00Z"/>
                <w:b/>
                <w:bCs/>
                <w:sz w:val="18"/>
                <w:szCs w:val="18"/>
                <w:lang w:val="fr-FR"/>
              </w:rPr>
              <w:pPrChange w:id="6710" w:author="Houyem Rais" w:date="2024-02-22T15:03:00Z">
                <w:pPr>
                  <w:spacing w:before="0" w:after="0"/>
                </w:pPr>
              </w:pPrChange>
            </w:pPr>
          </w:p>
        </w:tc>
        <w:tc>
          <w:tcPr>
            <w:tcW w:w="1418" w:type="dxa"/>
            <w:hideMark/>
          </w:tcPr>
          <w:p w14:paraId="18FFB894" w14:textId="2BD761ED" w:rsidR="00001247" w:rsidRPr="00007B3E" w:rsidDel="00CB2812" w:rsidRDefault="00001247" w:rsidP="00CB2812">
            <w:pPr>
              <w:numPr>
                <w:ilvl w:val="1"/>
                <w:numId w:val="1"/>
              </w:numPr>
              <w:tabs>
                <w:tab w:val="left" w:pos="2730"/>
              </w:tabs>
              <w:spacing w:before="240" w:after="240"/>
              <w:ind w:left="1134"/>
              <w:jc w:val="left"/>
              <w:outlineLvl w:val="2"/>
              <w:rPr>
                <w:del w:id="6711" w:author="Houyem Rais" w:date="2024-02-22T15:03:00Z"/>
                <w:sz w:val="18"/>
                <w:szCs w:val="18"/>
                <w:lang w:val="fr-FR"/>
              </w:rPr>
              <w:pPrChange w:id="6712" w:author="Houyem Rais" w:date="2024-02-22T15:03:00Z">
                <w:pPr>
                  <w:spacing w:before="0" w:after="0"/>
                </w:pPr>
              </w:pPrChange>
            </w:pPr>
            <w:del w:id="6713" w:author="Houyem Rais" w:date="2024-02-22T15:03:00Z">
              <w:r w:rsidRPr="00007B3E" w:rsidDel="00CB2812">
                <w:rPr>
                  <w:sz w:val="18"/>
                  <w:szCs w:val="18"/>
                  <w:lang w:val="fr-FR"/>
                </w:rPr>
                <w:delText>Aiguillages et joints de dilatation</w:delText>
              </w:r>
            </w:del>
          </w:p>
        </w:tc>
        <w:tc>
          <w:tcPr>
            <w:tcW w:w="2126" w:type="dxa"/>
            <w:hideMark/>
          </w:tcPr>
          <w:p w14:paraId="2558C070" w14:textId="17198D3F" w:rsidR="00001247" w:rsidRPr="00007B3E" w:rsidDel="00CB2812" w:rsidRDefault="00001247" w:rsidP="00CB2812">
            <w:pPr>
              <w:numPr>
                <w:ilvl w:val="1"/>
                <w:numId w:val="1"/>
              </w:numPr>
              <w:tabs>
                <w:tab w:val="left" w:pos="2730"/>
              </w:tabs>
              <w:spacing w:before="240" w:after="240"/>
              <w:ind w:left="1134"/>
              <w:jc w:val="left"/>
              <w:outlineLvl w:val="2"/>
              <w:rPr>
                <w:del w:id="6714" w:author="Houyem Rais" w:date="2024-02-22T15:03:00Z"/>
                <w:sz w:val="18"/>
                <w:szCs w:val="18"/>
                <w:lang w:val="fr-FR"/>
              </w:rPr>
              <w:pPrChange w:id="6715" w:author="Houyem Rais" w:date="2024-02-22T15:03:00Z">
                <w:pPr>
                  <w:spacing w:before="0" w:after="0"/>
                </w:pPr>
              </w:pPrChange>
            </w:pPr>
            <w:del w:id="6716" w:author="Houyem Rais" w:date="2024-02-22T15:03:00Z">
              <w:r w:rsidRPr="00007B3E" w:rsidDel="00CB2812">
                <w:rPr>
                  <w:sz w:val="18"/>
                  <w:szCs w:val="18"/>
                  <w:lang w:val="fr-FR"/>
                </w:rPr>
                <w:delText>Avec traverses en béton renforcé</w:delText>
              </w:r>
            </w:del>
          </w:p>
        </w:tc>
        <w:tc>
          <w:tcPr>
            <w:tcW w:w="2126" w:type="dxa"/>
            <w:hideMark/>
          </w:tcPr>
          <w:p w14:paraId="58DB44C7" w14:textId="70F0F012" w:rsidR="00001247" w:rsidRPr="00007B3E" w:rsidDel="00CB2812" w:rsidRDefault="00001247" w:rsidP="00CB2812">
            <w:pPr>
              <w:numPr>
                <w:ilvl w:val="1"/>
                <w:numId w:val="1"/>
              </w:numPr>
              <w:tabs>
                <w:tab w:val="left" w:pos="2730"/>
              </w:tabs>
              <w:spacing w:before="240" w:after="240"/>
              <w:ind w:left="1134"/>
              <w:jc w:val="left"/>
              <w:outlineLvl w:val="2"/>
              <w:rPr>
                <w:del w:id="6717" w:author="Houyem Rais" w:date="2024-02-22T15:03:00Z"/>
                <w:sz w:val="18"/>
                <w:szCs w:val="18"/>
                <w:lang w:val="fr-FR"/>
              </w:rPr>
              <w:pPrChange w:id="6718" w:author="Houyem Rais" w:date="2024-02-22T15:03:00Z">
                <w:pPr>
                  <w:spacing w:before="0" w:after="0"/>
                </w:pPr>
              </w:pPrChange>
            </w:pPr>
            <w:del w:id="6719" w:author="Houyem Rais" w:date="2024-02-22T15:03:00Z">
              <w:r w:rsidRPr="00007B3E" w:rsidDel="00CB2812">
                <w:rPr>
                  <w:sz w:val="18"/>
                  <w:szCs w:val="18"/>
                  <w:lang w:val="fr-FR"/>
                </w:rPr>
                <w:delText>Avec remplacement du ballast pendant la rénovation</w:delText>
              </w:r>
            </w:del>
          </w:p>
        </w:tc>
        <w:tc>
          <w:tcPr>
            <w:tcW w:w="1696" w:type="dxa"/>
            <w:hideMark/>
          </w:tcPr>
          <w:p w14:paraId="6EEA7A0E" w14:textId="63129FDB" w:rsidR="00001247" w:rsidRPr="00007B3E" w:rsidDel="00CB2812" w:rsidRDefault="00001247" w:rsidP="00CB2812">
            <w:pPr>
              <w:numPr>
                <w:ilvl w:val="1"/>
                <w:numId w:val="1"/>
              </w:numPr>
              <w:tabs>
                <w:tab w:val="left" w:pos="2730"/>
              </w:tabs>
              <w:spacing w:before="240" w:after="240"/>
              <w:ind w:left="1134"/>
              <w:jc w:val="left"/>
              <w:outlineLvl w:val="2"/>
              <w:rPr>
                <w:del w:id="6720" w:author="Houyem Rais" w:date="2024-02-22T15:03:00Z"/>
                <w:sz w:val="18"/>
                <w:szCs w:val="18"/>
                <w:lang w:val="fr-FR"/>
              </w:rPr>
              <w:pPrChange w:id="6721" w:author="Houyem Rais" w:date="2024-02-22T15:03:00Z">
                <w:pPr>
                  <w:spacing w:before="0" w:after="0"/>
                </w:pPr>
              </w:pPrChange>
            </w:pPr>
            <w:del w:id="6722" w:author="Houyem Rais" w:date="2024-02-22T15:03:00Z">
              <w:r w:rsidRPr="00007B3E" w:rsidDel="00CB2812">
                <w:rPr>
                  <w:sz w:val="18"/>
                  <w:szCs w:val="18"/>
                  <w:lang w:val="fr-FR"/>
                </w:rPr>
                <w:delText>Plus de 30 ans</w:delText>
              </w:r>
            </w:del>
          </w:p>
        </w:tc>
      </w:tr>
      <w:tr w:rsidR="003B4E2E" w:rsidRPr="00007B3E" w:rsidDel="00CB2812" w14:paraId="34BD75BB" w14:textId="100BA016" w:rsidTr="003B4E2E">
        <w:trPr>
          <w:del w:id="6723" w:author="Houyem Rais" w:date="2024-02-22T15:03:00Z"/>
        </w:trPr>
        <w:tc>
          <w:tcPr>
            <w:tcW w:w="1696" w:type="dxa"/>
            <w:hideMark/>
          </w:tcPr>
          <w:p w14:paraId="67F15FB9" w14:textId="2E4A260B" w:rsidR="00001247" w:rsidRPr="00007B3E" w:rsidDel="00CB2812" w:rsidRDefault="00001247" w:rsidP="00CB2812">
            <w:pPr>
              <w:numPr>
                <w:ilvl w:val="1"/>
                <w:numId w:val="1"/>
              </w:numPr>
              <w:tabs>
                <w:tab w:val="left" w:pos="2730"/>
              </w:tabs>
              <w:spacing w:before="240" w:after="240"/>
              <w:ind w:left="1134"/>
              <w:jc w:val="left"/>
              <w:outlineLvl w:val="2"/>
              <w:rPr>
                <w:del w:id="6724" w:author="Houyem Rais" w:date="2024-02-22T15:03:00Z"/>
                <w:b/>
                <w:bCs/>
                <w:sz w:val="18"/>
                <w:szCs w:val="18"/>
                <w:lang w:val="fr-FR"/>
              </w:rPr>
              <w:pPrChange w:id="6725" w:author="Houyem Rais" w:date="2024-02-22T15:03:00Z">
                <w:pPr>
                  <w:spacing w:before="0" w:after="0"/>
                </w:pPr>
              </w:pPrChange>
            </w:pPr>
            <w:del w:id="6726" w:author="Houyem Rais" w:date="2024-02-22T15:03:00Z">
              <w:r w:rsidRPr="00007B3E" w:rsidDel="00CB2812">
                <w:rPr>
                  <w:b/>
                  <w:bCs/>
                  <w:sz w:val="18"/>
                  <w:szCs w:val="18"/>
                  <w:lang w:val="fr-FR"/>
                </w:rPr>
                <w:delText>Bâtiments opérationnels</w:delText>
              </w:r>
            </w:del>
          </w:p>
        </w:tc>
        <w:tc>
          <w:tcPr>
            <w:tcW w:w="1418" w:type="dxa"/>
            <w:hideMark/>
          </w:tcPr>
          <w:p w14:paraId="31F23BA9" w14:textId="01A01552" w:rsidR="00001247" w:rsidRPr="00007B3E" w:rsidDel="00CB2812" w:rsidRDefault="00001247" w:rsidP="00CB2812">
            <w:pPr>
              <w:numPr>
                <w:ilvl w:val="1"/>
                <w:numId w:val="1"/>
              </w:numPr>
              <w:tabs>
                <w:tab w:val="left" w:pos="2730"/>
              </w:tabs>
              <w:spacing w:before="240" w:after="240"/>
              <w:ind w:left="1134"/>
              <w:jc w:val="left"/>
              <w:outlineLvl w:val="2"/>
              <w:rPr>
                <w:del w:id="6727" w:author="Houyem Rais" w:date="2024-02-22T15:03:00Z"/>
                <w:sz w:val="18"/>
                <w:szCs w:val="18"/>
                <w:lang w:val="fr-FR"/>
              </w:rPr>
              <w:pPrChange w:id="6728" w:author="Houyem Rais" w:date="2024-02-22T15:03:00Z">
                <w:pPr>
                  <w:spacing w:before="0" w:after="0"/>
                </w:pPr>
              </w:pPrChange>
            </w:pPr>
            <w:del w:id="6729" w:author="Houyem Rais" w:date="2024-02-22T15:03:00Z">
              <w:r w:rsidRPr="00007B3E" w:rsidDel="00CB2812">
                <w:rPr>
                  <w:sz w:val="18"/>
                  <w:szCs w:val="18"/>
                  <w:lang w:val="fr-FR"/>
                </w:rPr>
                <w:delText>Couverture</w:delText>
              </w:r>
            </w:del>
          </w:p>
        </w:tc>
        <w:tc>
          <w:tcPr>
            <w:tcW w:w="2126" w:type="dxa"/>
            <w:hideMark/>
          </w:tcPr>
          <w:p w14:paraId="34E79B1C" w14:textId="755EA827" w:rsidR="00001247" w:rsidRPr="00007B3E" w:rsidDel="00CB2812" w:rsidRDefault="00001247" w:rsidP="00CB2812">
            <w:pPr>
              <w:numPr>
                <w:ilvl w:val="1"/>
                <w:numId w:val="1"/>
              </w:numPr>
              <w:tabs>
                <w:tab w:val="left" w:pos="2730"/>
              </w:tabs>
              <w:spacing w:before="240" w:after="240"/>
              <w:ind w:left="1134"/>
              <w:jc w:val="left"/>
              <w:outlineLvl w:val="2"/>
              <w:rPr>
                <w:del w:id="6730" w:author="Houyem Rais" w:date="2024-02-22T15:03:00Z"/>
                <w:sz w:val="18"/>
                <w:szCs w:val="18"/>
                <w:lang w:val="fr-FR"/>
              </w:rPr>
              <w:pPrChange w:id="6731" w:author="Houyem Rais" w:date="2024-02-22T15:03:00Z">
                <w:pPr>
                  <w:spacing w:before="0" w:after="0"/>
                </w:pPr>
              </w:pPrChange>
            </w:pPr>
          </w:p>
        </w:tc>
        <w:tc>
          <w:tcPr>
            <w:tcW w:w="2126" w:type="dxa"/>
            <w:hideMark/>
          </w:tcPr>
          <w:p w14:paraId="34365D69" w14:textId="4B65D74E" w:rsidR="00001247" w:rsidRPr="00007B3E" w:rsidDel="00CB2812" w:rsidRDefault="00001247" w:rsidP="00CB2812">
            <w:pPr>
              <w:numPr>
                <w:ilvl w:val="1"/>
                <w:numId w:val="1"/>
              </w:numPr>
              <w:tabs>
                <w:tab w:val="left" w:pos="2730"/>
              </w:tabs>
              <w:spacing w:before="240" w:after="240"/>
              <w:ind w:left="1134"/>
              <w:jc w:val="left"/>
              <w:outlineLvl w:val="2"/>
              <w:rPr>
                <w:del w:id="6732" w:author="Houyem Rais" w:date="2024-02-22T15:03:00Z"/>
                <w:sz w:val="18"/>
                <w:szCs w:val="18"/>
                <w:lang w:val="fr-FR"/>
              </w:rPr>
              <w:pPrChange w:id="6733" w:author="Houyem Rais" w:date="2024-02-22T15:03:00Z">
                <w:pPr>
                  <w:spacing w:before="0" w:after="0"/>
                </w:pPr>
              </w:pPrChange>
            </w:pPr>
          </w:p>
        </w:tc>
        <w:tc>
          <w:tcPr>
            <w:tcW w:w="1696" w:type="dxa"/>
            <w:hideMark/>
          </w:tcPr>
          <w:p w14:paraId="24AA4FA0" w14:textId="63CB79C6" w:rsidR="00001247" w:rsidRPr="00007B3E" w:rsidDel="00CB2812" w:rsidRDefault="00001247" w:rsidP="00CB2812">
            <w:pPr>
              <w:numPr>
                <w:ilvl w:val="1"/>
                <w:numId w:val="1"/>
              </w:numPr>
              <w:tabs>
                <w:tab w:val="left" w:pos="2730"/>
              </w:tabs>
              <w:spacing w:before="240" w:after="240"/>
              <w:ind w:left="1134"/>
              <w:jc w:val="left"/>
              <w:outlineLvl w:val="2"/>
              <w:rPr>
                <w:del w:id="6734" w:author="Houyem Rais" w:date="2024-02-22T15:03:00Z"/>
                <w:sz w:val="18"/>
                <w:szCs w:val="18"/>
                <w:lang w:val="fr-FR"/>
              </w:rPr>
              <w:pPrChange w:id="6735" w:author="Houyem Rais" w:date="2024-02-22T15:03:00Z">
                <w:pPr>
                  <w:spacing w:before="0" w:after="0"/>
                </w:pPr>
              </w:pPrChange>
            </w:pPr>
            <w:del w:id="6736" w:author="Houyem Rais" w:date="2024-02-22T15:03:00Z">
              <w:r w:rsidRPr="00007B3E" w:rsidDel="00CB2812">
                <w:rPr>
                  <w:sz w:val="18"/>
                  <w:szCs w:val="18"/>
                  <w:lang w:val="fr-FR"/>
                </w:rPr>
                <w:delText>40 ans</w:delText>
              </w:r>
            </w:del>
          </w:p>
        </w:tc>
      </w:tr>
      <w:tr w:rsidR="003B4E2E" w:rsidRPr="00007B3E" w:rsidDel="00CB2812" w14:paraId="2DAC42D8" w14:textId="2310342D" w:rsidTr="003B4E2E">
        <w:trPr>
          <w:del w:id="6737" w:author="Houyem Rais" w:date="2024-02-22T15:03:00Z"/>
        </w:trPr>
        <w:tc>
          <w:tcPr>
            <w:tcW w:w="1696" w:type="dxa"/>
            <w:hideMark/>
          </w:tcPr>
          <w:p w14:paraId="635A6125" w14:textId="5F706019" w:rsidR="00001247" w:rsidRPr="00007B3E" w:rsidDel="00CB2812" w:rsidRDefault="00001247" w:rsidP="00CB2812">
            <w:pPr>
              <w:numPr>
                <w:ilvl w:val="1"/>
                <w:numId w:val="1"/>
              </w:numPr>
              <w:tabs>
                <w:tab w:val="left" w:pos="2730"/>
              </w:tabs>
              <w:spacing w:before="240" w:after="240"/>
              <w:ind w:left="1134"/>
              <w:jc w:val="left"/>
              <w:outlineLvl w:val="2"/>
              <w:rPr>
                <w:del w:id="6738" w:author="Houyem Rais" w:date="2024-02-22T15:03:00Z"/>
                <w:b/>
                <w:bCs/>
                <w:sz w:val="18"/>
                <w:szCs w:val="18"/>
                <w:lang w:val="fr-FR"/>
              </w:rPr>
              <w:pPrChange w:id="6739" w:author="Houyem Rais" w:date="2024-02-22T15:03:00Z">
                <w:pPr>
                  <w:spacing w:before="0" w:after="0"/>
                </w:pPr>
              </w:pPrChange>
            </w:pPr>
            <w:del w:id="6740" w:author="Houyem Rais" w:date="2024-02-22T15:03:00Z">
              <w:r w:rsidRPr="00007B3E" w:rsidDel="00CB2812">
                <w:rPr>
                  <w:b/>
                  <w:bCs/>
                  <w:sz w:val="18"/>
                  <w:szCs w:val="18"/>
                  <w:lang w:val="fr-FR"/>
                </w:rPr>
                <w:delText>Accès au chemin de fer</w:delText>
              </w:r>
            </w:del>
          </w:p>
        </w:tc>
        <w:tc>
          <w:tcPr>
            <w:tcW w:w="1418" w:type="dxa"/>
            <w:hideMark/>
          </w:tcPr>
          <w:p w14:paraId="1D4DBCF5" w14:textId="75238E6C" w:rsidR="00001247" w:rsidRPr="00007B3E" w:rsidDel="00CB2812" w:rsidRDefault="00001247" w:rsidP="00CB2812">
            <w:pPr>
              <w:numPr>
                <w:ilvl w:val="1"/>
                <w:numId w:val="1"/>
              </w:numPr>
              <w:tabs>
                <w:tab w:val="left" w:pos="2730"/>
              </w:tabs>
              <w:spacing w:before="240" w:after="240"/>
              <w:ind w:left="1134"/>
              <w:jc w:val="left"/>
              <w:outlineLvl w:val="2"/>
              <w:rPr>
                <w:del w:id="6741" w:author="Houyem Rais" w:date="2024-02-22T15:03:00Z"/>
                <w:sz w:val="18"/>
                <w:szCs w:val="18"/>
                <w:lang w:val="fr-FR"/>
              </w:rPr>
              <w:pPrChange w:id="6742" w:author="Houyem Rais" w:date="2024-02-22T15:03:00Z">
                <w:pPr>
                  <w:spacing w:before="0" w:after="0"/>
                </w:pPr>
              </w:pPrChange>
            </w:pPr>
          </w:p>
        </w:tc>
        <w:tc>
          <w:tcPr>
            <w:tcW w:w="2126" w:type="dxa"/>
            <w:hideMark/>
          </w:tcPr>
          <w:p w14:paraId="4A56C7CA" w14:textId="73F970DD" w:rsidR="00001247" w:rsidRPr="00007B3E" w:rsidDel="00CB2812" w:rsidRDefault="00001247" w:rsidP="00CB2812">
            <w:pPr>
              <w:numPr>
                <w:ilvl w:val="1"/>
                <w:numId w:val="1"/>
              </w:numPr>
              <w:tabs>
                <w:tab w:val="left" w:pos="2730"/>
              </w:tabs>
              <w:spacing w:before="240" w:after="240"/>
              <w:ind w:left="1134"/>
              <w:jc w:val="left"/>
              <w:outlineLvl w:val="2"/>
              <w:rPr>
                <w:del w:id="6743" w:author="Houyem Rais" w:date="2024-02-22T15:03:00Z"/>
                <w:sz w:val="18"/>
                <w:szCs w:val="18"/>
                <w:lang w:val="fr-FR"/>
              </w:rPr>
              <w:pPrChange w:id="6744" w:author="Houyem Rais" w:date="2024-02-22T15:03:00Z">
                <w:pPr>
                  <w:spacing w:before="0" w:after="0"/>
                </w:pPr>
              </w:pPrChange>
            </w:pPr>
            <w:del w:id="6745" w:author="Houyem Rais" w:date="2024-02-22T15:03:00Z">
              <w:r w:rsidRPr="00007B3E" w:rsidDel="00CB2812">
                <w:rPr>
                  <w:sz w:val="18"/>
                  <w:szCs w:val="18"/>
                  <w:lang w:val="fr-FR"/>
                </w:rPr>
                <w:delText>Réparation de l'usure</w:delText>
              </w:r>
            </w:del>
          </w:p>
        </w:tc>
        <w:tc>
          <w:tcPr>
            <w:tcW w:w="2126" w:type="dxa"/>
            <w:hideMark/>
          </w:tcPr>
          <w:p w14:paraId="7E3B607A" w14:textId="180BB81C" w:rsidR="00001247" w:rsidRPr="00007B3E" w:rsidDel="00CB2812" w:rsidRDefault="00001247" w:rsidP="00CB2812">
            <w:pPr>
              <w:numPr>
                <w:ilvl w:val="1"/>
                <w:numId w:val="1"/>
              </w:numPr>
              <w:tabs>
                <w:tab w:val="left" w:pos="2730"/>
              </w:tabs>
              <w:spacing w:before="240" w:after="240"/>
              <w:ind w:left="1134"/>
              <w:jc w:val="left"/>
              <w:outlineLvl w:val="2"/>
              <w:rPr>
                <w:del w:id="6746" w:author="Houyem Rais" w:date="2024-02-22T15:03:00Z"/>
                <w:sz w:val="18"/>
                <w:szCs w:val="18"/>
                <w:lang w:val="fr-FR"/>
              </w:rPr>
              <w:pPrChange w:id="6747" w:author="Houyem Rais" w:date="2024-02-22T15:03:00Z">
                <w:pPr>
                  <w:spacing w:before="0" w:after="0"/>
                </w:pPr>
              </w:pPrChange>
            </w:pPr>
            <w:del w:id="6748" w:author="Houyem Rais" w:date="2024-02-22T15:03:00Z">
              <w:r w:rsidRPr="00007B3E" w:rsidDel="00CB2812">
                <w:rPr>
                  <w:sz w:val="18"/>
                  <w:szCs w:val="18"/>
                  <w:lang w:val="fr-FR"/>
                </w:rPr>
                <w:delText>Surface de type routier</w:delText>
              </w:r>
            </w:del>
          </w:p>
        </w:tc>
        <w:tc>
          <w:tcPr>
            <w:tcW w:w="1696" w:type="dxa"/>
            <w:hideMark/>
          </w:tcPr>
          <w:p w14:paraId="46F12F31" w14:textId="459C9516" w:rsidR="00001247" w:rsidRPr="00007B3E" w:rsidDel="00CB2812" w:rsidRDefault="00001247" w:rsidP="00CB2812">
            <w:pPr>
              <w:numPr>
                <w:ilvl w:val="1"/>
                <w:numId w:val="1"/>
              </w:numPr>
              <w:tabs>
                <w:tab w:val="left" w:pos="2730"/>
              </w:tabs>
              <w:spacing w:before="240" w:after="240"/>
              <w:ind w:left="1134"/>
              <w:jc w:val="left"/>
              <w:outlineLvl w:val="2"/>
              <w:rPr>
                <w:del w:id="6749" w:author="Houyem Rais" w:date="2024-02-22T15:03:00Z"/>
                <w:sz w:val="18"/>
                <w:szCs w:val="18"/>
                <w:lang w:val="fr-FR"/>
              </w:rPr>
              <w:pPrChange w:id="6750" w:author="Houyem Rais" w:date="2024-02-22T15:03:00Z">
                <w:pPr>
                  <w:spacing w:before="0" w:after="0"/>
                </w:pPr>
              </w:pPrChange>
            </w:pPr>
            <w:del w:id="6751" w:author="Houyem Rais" w:date="2024-02-22T15:03:00Z">
              <w:r w:rsidRPr="00007B3E" w:rsidDel="00CB2812">
                <w:rPr>
                  <w:sz w:val="18"/>
                  <w:szCs w:val="18"/>
                  <w:lang w:val="fr-FR"/>
                </w:rPr>
                <w:delText>25 ans</w:delText>
              </w:r>
            </w:del>
          </w:p>
        </w:tc>
      </w:tr>
      <w:tr w:rsidR="003B4E2E" w:rsidRPr="00007B3E" w:rsidDel="00CB2812" w14:paraId="68ACF88D" w14:textId="45628607" w:rsidTr="003B4E2E">
        <w:trPr>
          <w:del w:id="6752" w:author="Houyem Rais" w:date="2024-02-22T15:03:00Z"/>
        </w:trPr>
        <w:tc>
          <w:tcPr>
            <w:tcW w:w="1696" w:type="dxa"/>
            <w:hideMark/>
          </w:tcPr>
          <w:p w14:paraId="448D1C5B" w14:textId="21556C57" w:rsidR="003B4E2E" w:rsidRPr="00007B3E" w:rsidDel="00CB2812" w:rsidRDefault="003B4E2E" w:rsidP="00CB2812">
            <w:pPr>
              <w:numPr>
                <w:ilvl w:val="1"/>
                <w:numId w:val="1"/>
              </w:numPr>
              <w:tabs>
                <w:tab w:val="left" w:pos="2730"/>
              </w:tabs>
              <w:spacing w:before="240" w:after="240"/>
              <w:ind w:left="1134"/>
              <w:jc w:val="left"/>
              <w:outlineLvl w:val="2"/>
              <w:rPr>
                <w:del w:id="6753" w:author="Houyem Rais" w:date="2024-02-22T15:03:00Z"/>
                <w:b/>
                <w:bCs/>
                <w:sz w:val="18"/>
                <w:szCs w:val="18"/>
                <w:lang w:val="fr-FR"/>
              </w:rPr>
              <w:pPrChange w:id="6754" w:author="Houyem Rais" w:date="2024-02-22T15:03:00Z">
                <w:pPr>
                  <w:spacing w:before="0" w:after="0"/>
                </w:pPr>
              </w:pPrChange>
            </w:pPr>
            <w:del w:id="6755" w:author="Houyem Rais" w:date="2024-02-22T15:03:00Z">
              <w:r w:rsidRPr="00007B3E" w:rsidDel="00CB2812">
                <w:rPr>
                  <w:b/>
                  <w:bCs/>
                  <w:sz w:val="18"/>
                  <w:szCs w:val="18"/>
                  <w:lang w:val="fr-FR"/>
                </w:rPr>
                <w:delText>Stations, escaliers mécaniques et ascenseurs</w:delText>
              </w:r>
            </w:del>
          </w:p>
        </w:tc>
        <w:tc>
          <w:tcPr>
            <w:tcW w:w="5670" w:type="dxa"/>
            <w:gridSpan w:val="3"/>
            <w:hideMark/>
          </w:tcPr>
          <w:p w14:paraId="610223BB" w14:textId="17CC5AB7" w:rsidR="003B4E2E" w:rsidRPr="00007B3E" w:rsidDel="00CB2812" w:rsidRDefault="003B4E2E" w:rsidP="00CB2812">
            <w:pPr>
              <w:numPr>
                <w:ilvl w:val="1"/>
                <w:numId w:val="1"/>
              </w:numPr>
              <w:tabs>
                <w:tab w:val="left" w:pos="2730"/>
              </w:tabs>
              <w:spacing w:before="240" w:after="240"/>
              <w:ind w:left="1134"/>
              <w:jc w:val="left"/>
              <w:outlineLvl w:val="2"/>
              <w:rPr>
                <w:del w:id="6756" w:author="Houyem Rais" w:date="2024-02-22T15:03:00Z"/>
                <w:sz w:val="18"/>
                <w:szCs w:val="18"/>
                <w:lang w:val="fr-FR"/>
              </w:rPr>
              <w:pPrChange w:id="6757" w:author="Houyem Rais" w:date="2024-02-22T15:03:00Z">
                <w:pPr>
                  <w:spacing w:before="0" w:after="0"/>
                </w:pPr>
              </w:pPrChange>
            </w:pPr>
            <w:del w:id="6758" w:author="Houyem Rais" w:date="2024-02-22T15:03:00Z">
              <w:r w:rsidRPr="00007B3E" w:rsidDel="00CB2812">
                <w:rPr>
                  <w:sz w:val="18"/>
                  <w:szCs w:val="18"/>
                  <w:lang w:val="fr-FR"/>
                </w:rPr>
                <w:delText>Remplacement</w:delText>
              </w:r>
            </w:del>
          </w:p>
        </w:tc>
        <w:tc>
          <w:tcPr>
            <w:tcW w:w="1696" w:type="dxa"/>
            <w:hideMark/>
          </w:tcPr>
          <w:p w14:paraId="2A21AB14" w14:textId="23711C97" w:rsidR="003B4E2E" w:rsidRPr="00007B3E" w:rsidDel="00CB2812" w:rsidRDefault="003B4E2E" w:rsidP="00CB2812">
            <w:pPr>
              <w:numPr>
                <w:ilvl w:val="1"/>
                <w:numId w:val="1"/>
              </w:numPr>
              <w:tabs>
                <w:tab w:val="left" w:pos="2730"/>
              </w:tabs>
              <w:spacing w:before="240" w:after="240"/>
              <w:ind w:left="1134"/>
              <w:jc w:val="left"/>
              <w:outlineLvl w:val="2"/>
              <w:rPr>
                <w:del w:id="6759" w:author="Houyem Rais" w:date="2024-02-22T15:03:00Z"/>
                <w:sz w:val="18"/>
                <w:szCs w:val="18"/>
                <w:lang w:val="fr-FR"/>
              </w:rPr>
              <w:pPrChange w:id="6760" w:author="Houyem Rais" w:date="2024-02-22T15:03:00Z">
                <w:pPr>
                  <w:spacing w:before="0" w:after="0"/>
                </w:pPr>
              </w:pPrChange>
            </w:pPr>
            <w:del w:id="6761" w:author="Houyem Rais" w:date="2024-02-22T15:03:00Z">
              <w:r w:rsidRPr="00007B3E" w:rsidDel="00CB2812">
                <w:rPr>
                  <w:sz w:val="18"/>
                  <w:szCs w:val="18"/>
                  <w:lang w:val="fr-FR"/>
                </w:rPr>
                <w:delText>À partir de 16 ans</w:delText>
              </w:r>
            </w:del>
          </w:p>
        </w:tc>
      </w:tr>
    </w:tbl>
    <w:p w14:paraId="009B3ECF" w14:textId="7054FC7C" w:rsidR="00A611D5" w:rsidRPr="00007B3E" w:rsidDel="00CB2812" w:rsidRDefault="003B4E2E" w:rsidP="00CB2812">
      <w:pPr>
        <w:numPr>
          <w:ilvl w:val="1"/>
          <w:numId w:val="1"/>
        </w:numPr>
        <w:tabs>
          <w:tab w:val="left" w:pos="2730"/>
        </w:tabs>
        <w:spacing w:before="240" w:after="240"/>
        <w:ind w:left="1134"/>
        <w:jc w:val="left"/>
        <w:outlineLvl w:val="2"/>
        <w:rPr>
          <w:del w:id="6762" w:author="Houyem Rais" w:date="2024-02-22T15:03:00Z"/>
          <w:i/>
          <w:iCs/>
          <w:sz w:val="20"/>
          <w:szCs w:val="20"/>
        </w:rPr>
        <w:pPrChange w:id="6763" w:author="Houyem Rais" w:date="2024-02-22T15:03:00Z">
          <w:pPr>
            <w:jc w:val="right"/>
          </w:pPr>
        </w:pPrChange>
      </w:pPr>
      <w:del w:id="6764" w:author="Houyem Rais" w:date="2024-02-22T15:03:00Z">
        <w:r w:rsidRPr="00007B3E" w:rsidDel="00CB2812">
          <w:rPr>
            <w:b/>
            <w:bCs/>
            <w:i/>
            <w:iCs/>
            <w:sz w:val="20"/>
            <w:szCs w:val="20"/>
          </w:rPr>
          <w:delText>Source</w:delText>
        </w:r>
        <w:r w:rsidRPr="00007B3E" w:rsidDel="00CB2812">
          <w:rPr>
            <w:i/>
            <w:iCs/>
            <w:sz w:val="20"/>
            <w:szCs w:val="20"/>
          </w:rPr>
          <w:delText xml:space="preserve"> : </w:delText>
        </w:r>
        <w:r w:rsidR="002B79A7" w:rsidRPr="00007B3E" w:rsidDel="00CB2812">
          <w:rPr>
            <w:i/>
            <w:iCs/>
            <w:sz w:val="20"/>
            <w:szCs w:val="20"/>
          </w:rPr>
          <w:delText>Le Consultant</w:delText>
        </w:r>
      </w:del>
      <w:ins w:id="6765" w:author="Farouk Bouhafs" w:date="2024-02-09T12:23:00Z">
        <w:del w:id="6766" w:author="Houyem Rais" w:date="2024-02-22T15:03:00Z">
          <w:r w:rsidR="00125256" w:rsidDel="00CB2812">
            <w:rPr>
              <w:i/>
              <w:iCs/>
              <w:sz w:val="20"/>
              <w:szCs w:val="20"/>
            </w:rPr>
            <w:delText xml:space="preserve">/ </w:delText>
          </w:r>
          <w:r w:rsidR="00981F8A" w:rsidDel="00CB2812">
            <w:rPr>
              <w:i/>
              <w:iCs/>
              <w:sz w:val="20"/>
              <w:szCs w:val="20"/>
            </w:rPr>
            <w:delText>données collectées de l’analyse du secteur</w:delText>
          </w:r>
        </w:del>
      </w:ins>
    </w:p>
    <w:p w14:paraId="4FF9436E" w14:textId="23E71FFB" w:rsidR="000E079E" w:rsidRPr="00007B3E" w:rsidDel="00CB2812" w:rsidRDefault="00EA1B25" w:rsidP="00CB2812">
      <w:pPr>
        <w:numPr>
          <w:ilvl w:val="1"/>
          <w:numId w:val="1"/>
        </w:numPr>
        <w:tabs>
          <w:tab w:val="left" w:pos="2730"/>
        </w:tabs>
        <w:spacing w:before="240" w:after="240"/>
        <w:ind w:left="1134"/>
        <w:jc w:val="left"/>
        <w:outlineLvl w:val="2"/>
        <w:rPr>
          <w:del w:id="6767" w:author="Houyem Rais" w:date="2024-02-22T15:03:00Z"/>
        </w:rPr>
        <w:pPrChange w:id="6768" w:author="Houyem Rais" w:date="2024-02-22T15:03:00Z">
          <w:pPr/>
        </w:pPrChange>
      </w:pPr>
      <w:del w:id="6769" w:author="Houyem Rais" w:date="2024-02-22T15:03:00Z">
        <w:r w:rsidRPr="00007B3E" w:rsidDel="00CB2812">
          <w:delText>Les coûts de maintenance des systèmes ferroviaires, à l’exception du matériel roulant, comprenant les opérations courantes pour maintenir le réseau en bon état, peuvent représenter environ 2% des coûts en capital. L'entretien régulier de l'infrastructure proprement dite, tel que les voies ferrées et les structures de soutien, peut constituer 0,6% supplémentaire des coûts en capital, tandis que la maintenance des stations, y compris les espaces commerciaux et les plateformes, peut représenter jusqu'à 8%. Enfin, le renouvellement de l'infrastructure, nécessaire pour maintenir les standards de sécurité et d'efficacité sur la durée, peut correspondre à 1,2% des coûts en capital.</w:delText>
        </w:r>
      </w:del>
    </w:p>
    <w:p w14:paraId="373F0CCD" w14:textId="5BDC0184" w:rsidR="00D0177A" w:rsidRPr="00007B3E" w:rsidDel="00CB2812" w:rsidRDefault="00E42F04" w:rsidP="00CB2812">
      <w:pPr>
        <w:numPr>
          <w:ilvl w:val="1"/>
          <w:numId w:val="1"/>
        </w:numPr>
        <w:tabs>
          <w:tab w:val="left" w:pos="2730"/>
        </w:tabs>
        <w:spacing w:before="240" w:after="240"/>
        <w:ind w:left="1134"/>
        <w:jc w:val="left"/>
        <w:outlineLvl w:val="2"/>
        <w:rPr>
          <w:del w:id="6770" w:author="Houyem Rais" w:date="2024-02-22T15:03:00Z"/>
          <w:b/>
          <w:bCs/>
          <w:i/>
          <w:iCs/>
          <w:color w:val="00B0F0"/>
        </w:rPr>
        <w:pPrChange w:id="6771" w:author="Houyem Rais" w:date="2024-02-22T15:03:00Z">
          <w:pPr/>
        </w:pPrChange>
      </w:pPr>
      <w:del w:id="6772" w:author="Houyem Rais" w:date="2024-02-22T15:03:00Z">
        <w:r w:rsidRPr="00007B3E" w:rsidDel="00CB2812">
          <w:rPr>
            <w:b/>
            <w:bCs/>
            <w:i/>
            <w:iCs/>
            <w:color w:val="00B0F0"/>
          </w:rPr>
          <w:delText xml:space="preserve">Coûts de maintenance </w:delText>
        </w:r>
        <w:r w:rsidR="00D4588A" w:rsidRPr="00007B3E" w:rsidDel="00CB2812">
          <w:rPr>
            <w:b/>
            <w:bCs/>
            <w:i/>
            <w:iCs/>
            <w:color w:val="00B0F0"/>
          </w:rPr>
          <w:delText>consolidés</w:delText>
        </w:r>
      </w:del>
    </w:p>
    <w:p w14:paraId="47D464BE" w14:textId="0F1ADD3F" w:rsidR="00680BE7" w:rsidRPr="00007B3E" w:rsidDel="00CB2812" w:rsidRDefault="00680BE7" w:rsidP="00CB2812">
      <w:pPr>
        <w:numPr>
          <w:ilvl w:val="1"/>
          <w:numId w:val="1"/>
        </w:numPr>
        <w:tabs>
          <w:tab w:val="left" w:pos="2730"/>
        </w:tabs>
        <w:spacing w:before="240" w:after="240"/>
        <w:ind w:left="1134"/>
        <w:jc w:val="left"/>
        <w:outlineLvl w:val="2"/>
        <w:rPr>
          <w:del w:id="6773" w:author="Houyem Rais" w:date="2024-02-22T15:03:00Z"/>
        </w:rPr>
        <w:pPrChange w:id="6774" w:author="Houyem Rais" w:date="2024-02-22T15:03:00Z">
          <w:pPr/>
        </w:pPrChange>
      </w:pPr>
      <w:del w:id="6775" w:author="Houyem Rais" w:date="2024-02-22T15:03:00Z">
        <w:r w:rsidRPr="00007B3E" w:rsidDel="00CB2812">
          <w:delText xml:space="preserve">En s'appuyant sur ces données et les références du secteur, nous avons consolidé les coûts de maintenance prévisionnels comme </w:delText>
        </w:r>
        <w:r w:rsidR="00A57A82" w:rsidRPr="00007B3E" w:rsidDel="00CB2812">
          <w:delText>indiqué dans le tableau suivant.</w:delText>
        </w:r>
      </w:del>
    </w:p>
    <w:p w14:paraId="7B262F7C" w14:textId="42330290" w:rsidR="00712CE2" w:rsidRPr="00007B3E" w:rsidDel="00CB2812" w:rsidRDefault="00712CE2" w:rsidP="00CB2812">
      <w:pPr>
        <w:pStyle w:val="Caption"/>
        <w:numPr>
          <w:ilvl w:val="1"/>
          <w:numId w:val="1"/>
        </w:numPr>
        <w:tabs>
          <w:tab w:val="left" w:pos="2730"/>
        </w:tabs>
        <w:spacing w:before="240" w:after="240"/>
        <w:ind w:left="1134"/>
        <w:jc w:val="left"/>
        <w:outlineLvl w:val="2"/>
        <w:rPr>
          <w:del w:id="6776" w:author="Houyem Rais" w:date="2024-02-22T15:03:00Z"/>
        </w:rPr>
        <w:pPrChange w:id="6777" w:author="Houyem Rais" w:date="2024-02-22T15:03:00Z">
          <w:pPr>
            <w:pStyle w:val="Caption"/>
          </w:pPr>
        </w:pPrChange>
      </w:pPr>
      <w:bookmarkStart w:id="6778" w:name="_Toc158885069"/>
      <w:del w:id="677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6780" w:author="Farouk Bouhafs" w:date="2024-02-09T12:22:00Z">
        <w:del w:id="6781" w:author="Houyem Rais" w:date="2024-02-22T15:03:00Z">
          <w:r w:rsidR="00125256" w:rsidDel="00CB2812">
            <w:rPr>
              <w:noProof/>
            </w:rPr>
            <w:delText>34</w:delText>
          </w:r>
        </w:del>
      </w:ins>
      <w:del w:id="6782" w:author="Houyem Rais" w:date="2024-02-22T15:03:00Z">
        <w:r w:rsidR="00E874ED" w:rsidDel="00CB2812">
          <w:rPr>
            <w:noProof/>
          </w:rPr>
          <w:delText>33</w:delText>
        </w:r>
        <w:r w:rsidDel="00CB2812">
          <w:rPr>
            <w:noProof/>
          </w:rPr>
          <w:fldChar w:fldCharType="end"/>
        </w:r>
        <w:r w:rsidRPr="00007B3E" w:rsidDel="00CB2812">
          <w:delText xml:space="preserve"> Estimations des coûts de maintenance annuels (DT-CE 2023)</w:delText>
        </w:r>
        <w:bookmarkEnd w:id="6778"/>
      </w:del>
    </w:p>
    <w:tbl>
      <w:tblPr>
        <w:tblStyle w:val="TableGrid"/>
        <w:tblW w:w="0" w:type="auto"/>
        <w:tblLook w:val="04A0" w:firstRow="1" w:lastRow="0" w:firstColumn="1" w:lastColumn="0" w:noHBand="0" w:noVBand="1"/>
      </w:tblPr>
      <w:tblGrid>
        <w:gridCol w:w="2699"/>
        <w:gridCol w:w="2247"/>
        <w:gridCol w:w="2053"/>
        <w:gridCol w:w="2063"/>
      </w:tblGrid>
      <w:tr w:rsidR="009833CF" w:rsidRPr="00007B3E" w:rsidDel="00CB2812" w14:paraId="17404089" w14:textId="0D3E6CC1" w:rsidTr="009833CF">
        <w:trPr>
          <w:trHeight w:val="780"/>
          <w:del w:id="6783" w:author="Houyem Rais" w:date="2024-02-22T15:03:00Z"/>
        </w:trPr>
        <w:tc>
          <w:tcPr>
            <w:tcW w:w="3073" w:type="dxa"/>
            <w:shd w:val="clear" w:color="auto" w:fill="D9E2F3" w:themeFill="accent1" w:themeFillTint="33"/>
            <w:noWrap/>
            <w:hideMark/>
          </w:tcPr>
          <w:p w14:paraId="5B6361E5" w14:textId="39F6139F" w:rsidR="009833CF" w:rsidRPr="00007B3E" w:rsidDel="00CB2812" w:rsidRDefault="009833CF" w:rsidP="00CB2812">
            <w:pPr>
              <w:numPr>
                <w:ilvl w:val="1"/>
                <w:numId w:val="1"/>
              </w:numPr>
              <w:tabs>
                <w:tab w:val="left" w:pos="2730"/>
              </w:tabs>
              <w:spacing w:before="240" w:after="240"/>
              <w:ind w:left="1134"/>
              <w:jc w:val="left"/>
              <w:outlineLvl w:val="2"/>
              <w:rPr>
                <w:del w:id="6784" w:author="Houyem Rais" w:date="2024-02-22T15:03:00Z"/>
                <w:lang w:val="fr-FR"/>
              </w:rPr>
              <w:pPrChange w:id="6785" w:author="Houyem Rais" w:date="2024-02-22T15:03:00Z">
                <w:pPr>
                  <w:spacing w:before="40" w:after="60"/>
                </w:pPr>
              </w:pPrChange>
            </w:pPr>
          </w:p>
        </w:tc>
        <w:tc>
          <w:tcPr>
            <w:tcW w:w="2553" w:type="dxa"/>
            <w:shd w:val="clear" w:color="auto" w:fill="D9E2F3" w:themeFill="accent1" w:themeFillTint="33"/>
            <w:hideMark/>
          </w:tcPr>
          <w:p w14:paraId="0EAF6CC1" w14:textId="447A8874" w:rsidR="009833CF" w:rsidRPr="00007B3E" w:rsidDel="00CB2812" w:rsidRDefault="009833CF" w:rsidP="00CB2812">
            <w:pPr>
              <w:numPr>
                <w:ilvl w:val="1"/>
                <w:numId w:val="1"/>
              </w:numPr>
              <w:tabs>
                <w:tab w:val="left" w:pos="2730"/>
              </w:tabs>
              <w:spacing w:before="240" w:after="240"/>
              <w:ind w:left="1134"/>
              <w:jc w:val="left"/>
              <w:outlineLvl w:val="2"/>
              <w:rPr>
                <w:del w:id="6786" w:author="Houyem Rais" w:date="2024-02-22T15:03:00Z"/>
                <w:b/>
                <w:bCs/>
                <w:lang w:val="fr-FR"/>
              </w:rPr>
              <w:pPrChange w:id="6787" w:author="Houyem Rais" w:date="2024-02-22T15:03:00Z">
                <w:pPr>
                  <w:spacing w:before="40" w:after="60"/>
                </w:pPr>
              </w:pPrChange>
            </w:pPr>
            <w:del w:id="6788" w:author="Houyem Rais" w:date="2024-02-22T15:03:00Z">
              <w:r w:rsidRPr="00007B3E" w:rsidDel="00CB2812">
                <w:rPr>
                  <w:b/>
                  <w:bCs/>
                  <w:lang w:val="fr-FR"/>
                </w:rPr>
                <w:delText>Coût de base en DT HT</w:delText>
              </w:r>
            </w:del>
          </w:p>
        </w:tc>
        <w:tc>
          <w:tcPr>
            <w:tcW w:w="1655" w:type="dxa"/>
            <w:shd w:val="clear" w:color="auto" w:fill="D9E2F3" w:themeFill="accent1" w:themeFillTint="33"/>
            <w:hideMark/>
          </w:tcPr>
          <w:p w14:paraId="7AEBE46D" w14:textId="24AC446F" w:rsidR="009833CF" w:rsidRPr="00007B3E" w:rsidDel="00CB2812" w:rsidRDefault="009833CF" w:rsidP="00CB2812">
            <w:pPr>
              <w:numPr>
                <w:ilvl w:val="1"/>
                <w:numId w:val="1"/>
              </w:numPr>
              <w:tabs>
                <w:tab w:val="left" w:pos="2730"/>
              </w:tabs>
              <w:spacing w:before="240" w:after="240"/>
              <w:ind w:left="1134"/>
              <w:jc w:val="left"/>
              <w:outlineLvl w:val="2"/>
              <w:rPr>
                <w:del w:id="6789" w:author="Houyem Rais" w:date="2024-02-22T15:03:00Z"/>
                <w:b/>
                <w:bCs/>
                <w:lang w:val="fr-FR"/>
              </w:rPr>
              <w:pPrChange w:id="6790" w:author="Houyem Rais" w:date="2024-02-22T15:03:00Z">
                <w:pPr>
                  <w:spacing w:before="40" w:after="60"/>
                </w:pPr>
              </w:pPrChange>
            </w:pPr>
            <w:del w:id="6791" w:author="Houyem Rais" w:date="2024-02-22T15:03:00Z">
              <w:r w:rsidRPr="00007B3E" w:rsidDel="00CB2812">
                <w:rPr>
                  <w:b/>
                  <w:bCs/>
                  <w:lang w:val="fr-FR"/>
                </w:rPr>
                <w:delText>Estimation en % des CAPEX</w:delText>
              </w:r>
            </w:del>
          </w:p>
        </w:tc>
        <w:tc>
          <w:tcPr>
            <w:tcW w:w="1781" w:type="dxa"/>
            <w:shd w:val="clear" w:color="auto" w:fill="D9E2F3" w:themeFill="accent1" w:themeFillTint="33"/>
            <w:hideMark/>
          </w:tcPr>
          <w:p w14:paraId="46A73244" w14:textId="0989F9BD" w:rsidR="009833CF" w:rsidRPr="00007B3E" w:rsidDel="00CB2812" w:rsidRDefault="009833CF" w:rsidP="00CB2812">
            <w:pPr>
              <w:numPr>
                <w:ilvl w:val="1"/>
                <w:numId w:val="1"/>
              </w:numPr>
              <w:tabs>
                <w:tab w:val="left" w:pos="2730"/>
              </w:tabs>
              <w:spacing w:before="240" w:after="240"/>
              <w:ind w:left="1134"/>
              <w:jc w:val="left"/>
              <w:outlineLvl w:val="2"/>
              <w:rPr>
                <w:del w:id="6792" w:author="Houyem Rais" w:date="2024-02-22T15:03:00Z"/>
                <w:b/>
                <w:bCs/>
                <w:lang w:val="fr-FR"/>
              </w:rPr>
              <w:pPrChange w:id="6793" w:author="Houyem Rais" w:date="2024-02-22T15:03:00Z">
                <w:pPr>
                  <w:spacing w:before="40" w:after="60"/>
                </w:pPr>
              </w:pPrChange>
            </w:pPr>
            <w:del w:id="6794" w:author="Houyem Rais" w:date="2024-02-22T15:03:00Z">
              <w:r w:rsidRPr="00007B3E" w:rsidDel="00CB2812">
                <w:rPr>
                  <w:b/>
                  <w:bCs/>
                  <w:lang w:val="fr-FR"/>
                </w:rPr>
                <w:delText>Montant en DT</w:delText>
              </w:r>
            </w:del>
          </w:p>
        </w:tc>
      </w:tr>
      <w:tr w:rsidR="000242D0" w:rsidRPr="00007B3E" w:rsidDel="00CB2812" w14:paraId="4BC67EB8" w14:textId="49A4E17D" w:rsidTr="009833CF">
        <w:trPr>
          <w:trHeight w:val="310"/>
          <w:del w:id="6795" w:author="Houyem Rais" w:date="2024-02-22T15:03:00Z"/>
        </w:trPr>
        <w:tc>
          <w:tcPr>
            <w:tcW w:w="3073" w:type="dxa"/>
            <w:hideMark/>
          </w:tcPr>
          <w:p w14:paraId="16F8757B" w14:textId="3619A759" w:rsidR="000242D0" w:rsidRPr="00007B3E" w:rsidDel="00CB2812" w:rsidRDefault="000242D0" w:rsidP="00CB2812">
            <w:pPr>
              <w:numPr>
                <w:ilvl w:val="1"/>
                <w:numId w:val="1"/>
              </w:numPr>
              <w:tabs>
                <w:tab w:val="left" w:pos="2730"/>
              </w:tabs>
              <w:spacing w:before="240" w:after="240"/>
              <w:ind w:left="1134"/>
              <w:jc w:val="left"/>
              <w:outlineLvl w:val="2"/>
              <w:rPr>
                <w:del w:id="6796" w:author="Houyem Rais" w:date="2024-02-22T15:03:00Z"/>
                <w:lang w:val="fr-FR"/>
              </w:rPr>
              <w:pPrChange w:id="6797" w:author="Houyem Rais" w:date="2024-02-22T15:03:00Z">
                <w:pPr>
                  <w:spacing w:before="40" w:after="60"/>
                </w:pPr>
              </w:pPrChange>
            </w:pPr>
            <w:del w:id="6798" w:author="Houyem Rais" w:date="2024-02-22T15:03:00Z">
              <w:r w:rsidRPr="00007B3E" w:rsidDel="00CB2812">
                <w:rPr>
                  <w:lang w:val="fr-FR"/>
                </w:rPr>
                <w:delText>Infrastructure et structures</w:delText>
              </w:r>
            </w:del>
          </w:p>
        </w:tc>
        <w:tc>
          <w:tcPr>
            <w:tcW w:w="2553" w:type="dxa"/>
            <w:noWrap/>
            <w:hideMark/>
          </w:tcPr>
          <w:p w14:paraId="54BF9B84" w14:textId="5920646C" w:rsidR="000242D0" w:rsidRPr="00007B3E" w:rsidDel="00CB2812" w:rsidRDefault="000242D0" w:rsidP="00CB2812">
            <w:pPr>
              <w:numPr>
                <w:ilvl w:val="1"/>
                <w:numId w:val="1"/>
              </w:numPr>
              <w:tabs>
                <w:tab w:val="left" w:pos="2730"/>
              </w:tabs>
              <w:spacing w:before="240" w:after="240"/>
              <w:ind w:left="1134"/>
              <w:jc w:val="left"/>
              <w:outlineLvl w:val="2"/>
              <w:rPr>
                <w:del w:id="6799" w:author="Houyem Rais" w:date="2024-02-22T15:03:00Z"/>
                <w:lang w:val="fr-FR"/>
              </w:rPr>
              <w:pPrChange w:id="6800" w:author="Houyem Rais" w:date="2024-02-22T15:03:00Z">
                <w:pPr>
                  <w:spacing w:before="40" w:after="60"/>
                </w:pPr>
              </w:pPrChange>
            </w:pPr>
            <w:del w:id="6801" w:author="Houyem Rais" w:date="2024-02-22T15:03:00Z">
              <w:r w:rsidRPr="00007B3E" w:rsidDel="00CB2812">
                <w:rPr>
                  <w:lang w:val="fr-FR"/>
                </w:rPr>
                <w:delText>398 640 000</w:delText>
              </w:r>
            </w:del>
          </w:p>
        </w:tc>
        <w:tc>
          <w:tcPr>
            <w:tcW w:w="1655" w:type="dxa"/>
            <w:noWrap/>
            <w:hideMark/>
          </w:tcPr>
          <w:p w14:paraId="55BDFAC2" w14:textId="48986102" w:rsidR="000242D0" w:rsidRPr="00007B3E" w:rsidDel="00CB2812" w:rsidRDefault="000242D0" w:rsidP="00CB2812">
            <w:pPr>
              <w:numPr>
                <w:ilvl w:val="1"/>
                <w:numId w:val="1"/>
              </w:numPr>
              <w:tabs>
                <w:tab w:val="left" w:pos="2730"/>
              </w:tabs>
              <w:spacing w:before="240" w:after="240"/>
              <w:ind w:left="1134"/>
              <w:jc w:val="left"/>
              <w:outlineLvl w:val="2"/>
              <w:rPr>
                <w:del w:id="6802" w:author="Houyem Rais" w:date="2024-02-22T15:03:00Z"/>
                <w:lang w:val="fr-FR"/>
              </w:rPr>
              <w:pPrChange w:id="6803" w:author="Houyem Rais" w:date="2024-02-22T15:03:00Z">
                <w:pPr>
                  <w:spacing w:before="40" w:after="60"/>
                </w:pPr>
              </w:pPrChange>
            </w:pPr>
            <w:del w:id="6804" w:author="Houyem Rais" w:date="2024-02-22T15:03:00Z">
              <w:r w:rsidRPr="00007B3E" w:rsidDel="00CB2812">
                <w:rPr>
                  <w:lang w:val="fr-FR"/>
                </w:rPr>
                <w:delText>0,60%</w:delText>
              </w:r>
            </w:del>
          </w:p>
        </w:tc>
        <w:tc>
          <w:tcPr>
            <w:tcW w:w="1781" w:type="dxa"/>
            <w:noWrap/>
            <w:hideMark/>
          </w:tcPr>
          <w:p w14:paraId="7449BC37" w14:textId="40BA6441" w:rsidR="000242D0" w:rsidRPr="00007B3E" w:rsidDel="00CB2812" w:rsidRDefault="000242D0" w:rsidP="00CB2812">
            <w:pPr>
              <w:numPr>
                <w:ilvl w:val="1"/>
                <w:numId w:val="1"/>
              </w:numPr>
              <w:tabs>
                <w:tab w:val="left" w:pos="2730"/>
              </w:tabs>
              <w:spacing w:before="240" w:after="240"/>
              <w:ind w:left="1134"/>
              <w:jc w:val="left"/>
              <w:outlineLvl w:val="2"/>
              <w:rPr>
                <w:del w:id="6805" w:author="Houyem Rais" w:date="2024-02-22T15:03:00Z"/>
                <w:lang w:val="fr-FR"/>
              </w:rPr>
              <w:pPrChange w:id="6806" w:author="Houyem Rais" w:date="2024-02-22T15:03:00Z">
                <w:pPr>
                  <w:spacing w:before="40" w:after="60"/>
                </w:pPr>
              </w:pPrChange>
            </w:pPr>
            <w:del w:id="6807" w:author="Houyem Rais" w:date="2024-02-22T15:03:00Z">
              <w:r w:rsidRPr="00007B3E" w:rsidDel="00CB2812">
                <w:rPr>
                  <w:lang w:val="fr-FR"/>
                </w:rPr>
                <w:delText xml:space="preserve"> 2 391 840 </w:delText>
              </w:r>
            </w:del>
          </w:p>
        </w:tc>
      </w:tr>
      <w:tr w:rsidR="000242D0" w:rsidRPr="00007B3E" w:rsidDel="00CB2812" w14:paraId="74BA1891" w14:textId="773CF115" w:rsidTr="009833CF">
        <w:trPr>
          <w:trHeight w:val="310"/>
          <w:del w:id="6808" w:author="Houyem Rais" w:date="2024-02-22T15:03:00Z"/>
        </w:trPr>
        <w:tc>
          <w:tcPr>
            <w:tcW w:w="3073" w:type="dxa"/>
            <w:hideMark/>
          </w:tcPr>
          <w:p w14:paraId="18F832AF" w14:textId="0F1D0B7F" w:rsidR="000242D0" w:rsidRPr="00007B3E" w:rsidDel="00CB2812" w:rsidRDefault="000242D0" w:rsidP="00CB2812">
            <w:pPr>
              <w:numPr>
                <w:ilvl w:val="1"/>
                <w:numId w:val="1"/>
              </w:numPr>
              <w:tabs>
                <w:tab w:val="left" w:pos="2730"/>
              </w:tabs>
              <w:spacing w:before="240" w:after="240"/>
              <w:ind w:left="1134"/>
              <w:jc w:val="left"/>
              <w:outlineLvl w:val="2"/>
              <w:rPr>
                <w:del w:id="6809" w:author="Houyem Rais" w:date="2024-02-22T15:03:00Z"/>
                <w:lang w:val="fr-FR"/>
              </w:rPr>
              <w:pPrChange w:id="6810" w:author="Houyem Rais" w:date="2024-02-22T15:03:00Z">
                <w:pPr>
                  <w:spacing w:before="40" w:after="60"/>
                </w:pPr>
              </w:pPrChange>
            </w:pPr>
            <w:del w:id="6811" w:author="Houyem Rais" w:date="2024-02-22T15:03:00Z">
              <w:r w:rsidRPr="00007B3E" w:rsidDel="00CB2812">
                <w:rPr>
                  <w:lang w:val="fr-FR"/>
                </w:rPr>
                <w:delText>Systèmes</w:delText>
              </w:r>
            </w:del>
          </w:p>
        </w:tc>
        <w:tc>
          <w:tcPr>
            <w:tcW w:w="2553" w:type="dxa"/>
            <w:noWrap/>
            <w:hideMark/>
          </w:tcPr>
          <w:p w14:paraId="04BD3540" w14:textId="31A45053" w:rsidR="000242D0" w:rsidRPr="00007B3E" w:rsidDel="00CB2812" w:rsidRDefault="000242D0" w:rsidP="00CB2812">
            <w:pPr>
              <w:numPr>
                <w:ilvl w:val="1"/>
                <w:numId w:val="1"/>
              </w:numPr>
              <w:tabs>
                <w:tab w:val="left" w:pos="2730"/>
              </w:tabs>
              <w:spacing w:before="240" w:after="240"/>
              <w:ind w:left="1134"/>
              <w:jc w:val="left"/>
              <w:outlineLvl w:val="2"/>
              <w:rPr>
                <w:del w:id="6812" w:author="Houyem Rais" w:date="2024-02-22T15:03:00Z"/>
                <w:lang w:val="fr-FR"/>
              </w:rPr>
              <w:pPrChange w:id="6813" w:author="Houyem Rais" w:date="2024-02-22T15:03:00Z">
                <w:pPr>
                  <w:spacing w:before="40" w:after="60"/>
                </w:pPr>
              </w:pPrChange>
            </w:pPr>
            <w:del w:id="6814" w:author="Houyem Rais" w:date="2024-02-22T15:03:00Z">
              <w:r w:rsidRPr="00007B3E" w:rsidDel="00CB2812">
                <w:rPr>
                  <w:lang w:val="fr-FR"/>
                </w:rPr>
                <w:delText>66 390 800</w:delText>
              </w:r>
            </w:del>
          </w:p>
        </w:tc>
        <w:tc>
          <w:tcPr>
            <w:tcW w:w="1655" w:type="dxa"/>
            <w:noWrap/>
            <w:hideMark/>
          </w:tcPr>
          <w:p w14:paraId="69B08B46" w14:textId="2DB87208" w:rsidR="000242D0" w:rsidRPr="00007B3E" w:rsidDel="00CB2812" w:rsidRDefault="000242D0" w:rsidP="00CB2812">
            <w:pPr>
              <w:numPr>
                <w:ilvl w:val="1"/>
                <w:numId w:val="1"/>
              </w:numPr>
              <w:tabs>
                <w:tab w:val="left" w:pos="2730"/>
              </w:tabs>
              <w:spacing w:before="240" w:after="240"/>
              <w:ind w:left="1134"/>
              <w:jc w:val="left"/>
              <w:outlineLvl w:val="2"/>
              <w:rPr>
                <w:del w:id="6815" w:author="Houyem Rais" w:date="2024-02-22T15:03:00Z"/>
                <w:lang w:val="fr-FR"/>
              </w:rPr>
              <w:pPrChange w:id="6816" w:author="Houyem Rais" w:date="2024-02-22T15:03:00Z">
                <w:pPr>
                  <w:spacing w:before="40" w:after="60"/>
                </w:pPr>
              </w:pPrChange>
            </w:pPr>
            <w:del w:id="6817" w:author="Houyem Rais" w:date="2024-02-22T15:03:00Z">
              <w:r w:rsidRPr="00007B3E" w:rsidDel="00CB2812">
                <w:rPr>
                  <w:lang w:val="fr-FR"/>
                </w:rPr>
                <w:delText>2,00%</w:delText>
              </w:r>
            </w:del>
          </w:p>
        </w:tc>
        <w:tc>
          <w:tcPr>
            <w:tcW w:w="1781" w:type="dxa"/>
            <w:noWrap/>
            <w:hideMark/>
          </w:tcPr>
          <w:p w14:paraId="34DBF105" w14:textId="247D5545" w:rsidR="000242D0" w:rsidRPr="00007B3E" w:rsidDel="00CB2812" w:rsidRDefault="000242D0" w:rsidP="00CB2812">
            <w:pPr>
              <w:numPr>
                <w:ilvl w:val="1"/>
                <w:numId w:val="1"/>
              </w:numPr>
              <w:tabs>
                <w:tab w:val="left" w:pos="2730"/>
              </w:tabs>
              <w:spacing w:before="240" w:after="240"/>
              <w:ind w:left="1134"/>
              <w:jc w:val="left"/>
              <w:outlineLvl w:val="2"/>
              <w:rPr>
                <w:del w:id="6818" w:author="Houyem Rais" w:date="2024-02-22T15:03:00Z"/>
                <w:lang w:val="fr-FR"/>
              </w:rPr>
              <w:pPrChange w:id="6819" w:author="Houyem Rais" w:date="2024-02-22T15:03:00Z">
                <w:pPr>
                  <w:spacing w:before="40" w:after="60"/>
                </w:pPr>
              </w:pPrChange>
            </w:pPr>
            <w:del w:id="6820" w:author="Houyem Rais" w:date="2024-02-22T15:03:00Z">
              <w:r w:rsidRPr="00007B3E" w:rsidDel="00CB2812">
                <w:rPr>
                  <w:lang w:val="fr-FR"/>
                </w:rPr>
                <w:delText xml:space="preserve"> 1 327 816 </w:delText>
              </w:r>
            </w:del>
          </w:p>
        </w:tc>
      </w:tr>
      <w:tr w:rsidR="000242D0" w:rsidRPr="00007B3E" w:rsidDel="00CB2812" w14:paraId="6BC49C87" w14:textId="442C082F" w:rsidTr="009833CF">
        <w:trPr>
          <w:trHeight w:val="310"/>
          <w:del w:id="6821" w:author="Houyem Rais" w:date="2024-02-22T15:03:00Z"/>
        </w:trPr>
        <w:tc>
          <w:tcPr>
            <w:tcW w:w="3073" w:type="dxa"/>
            <w:hideMark/>
          </w:tcPr>
          <w:p w14:paraId="224D6505" w14:textId="429EB7EB" w:rsidR="000242D0" w:rsidRPr="00007B3E" w:rsidDel="00CB2812" w:rsidRDefault="000242D0" w:rsidP="00CB2812">
            <w:pPr>
              <w:numPr>
                <w:ilvl w:val="1"/>
                <w:numId w:val="1"/>
              </w:numPr>
              <w:tabs>
                <w:tab w:val="left" w:pos="2730"/>
              </w:tabs>
              <w:spacing w:before="240" w:after="240"/>
              <w:ind w:left="1134"/>
              <w:jc w:val="left"/>
              <w:outlineLvl w:val="2"/>
              <w:rPr>
                <w:del w:id="6822" w:author="Houyem Rais" w:date="2024-02-22T15:03:00Z"/>
                <w:lang w:val="fr-FR"/>
              </w:rPr>
              <w:pPrChange w:id="6823" w:author="Houyem Rais" w:date="2024-02-22T15:03:00Z">
                <w:pPr>
                  <w:spacing w:before="40" w:after="60"/>
                </w:pPr>
              </w:pPrChange>
            </w:pPr>
            <w:del w:id="6824" w:author="Houyem Rais" w:date="2024-02-22T15:03:00Z">
              <w:r w:rsidRPr="00007B3E" w:rsidDel="00CB2812">
                <w:rPr>
                  <w:lang w:val="fr-FR"/>
                </w:rPr>
                <w:delText>Gares</w:delText>
              </w:r>
            </w:del>
          </w:p>
        </w:tc>
        <w:tc>
          <w:tcPr>
            <w:tcW w:w="2553" w:type="dxa"/>
            <w:noWrap/>
            <w:hideMark/>
          </w:tcPr>
          <w:p w14:paraId="0E292B7D" w14:textId="2536A95B" w:rsidR="000242D0" w:rsidRPr="00007B3E" w:rsidDel="00CB2812" w:rsidRDefault="000242D0" w:rsidP="00CB2812">
            <w:pPr>
              <w:numPr>
                <w:ilvl w:val="1"/>
                <w:numId w:val="1"/>
              </w:numPr>
              <w:tabs>
                <w:tab w:val="left" w:pos="2730"/>
              </w:tabs>
              <w:spacing w:before="240" w:after="240"/>
              <w:ind w:left="1134"/>
              <w:jc w:val="left"/>
              <w:outlineLvl w:val="2"/>
              <w:rPr>
                <w:del w:id="6825" w:author="Houyem Rais" w:date="2024-02-22T15:03:00Z"/>
                <w:lang w:val="fr-FR"/>
              </w:rPr>
              <w:pPrChange w:id="6826" w:author="Houyem Rais" w:date="2024-02-22T15:03:00Z">
                <w:pPr>
                  <w:spacing w:before="40" w:after="60"/>
                </w:pPr>
              </w:pPrChange>
            </w:pPr>
            <w:del w:id="6827" w:author="Houyem Rais" w:date="2024-02-22T15:03:00Z">
              <w:r w:rsidRPr="00007B3E" w:rsidDel="00CB2812">
                <w:rPr>
                  <w:lang w:val="fr-FR"/>
                </w:rPr>
                <w:delText>28 799 727</w:delText>
              </w:r>
            </w:del>
          </w:p>
        </w:tc>
        <w:tc>
          <w:tcPr>
            <w:tcW w:w="1655" w:type="dxa"/>
            <w:noWrap/>
            <w:hideMark/>
          </w:tcPr>
          <w:p w14:paraId="5C761680" w14:textId="5DABDEC9" w:rsidR="000242D0" w:rsidRPr="00007B3E" w:rsidDel="00CB2812" w:rsidRDefault="000242D0" w:rsidP="00CB2812">
            <w:pPr>
              <w:numPr>
                <w:ilvl w:val="1"/>
                <w:numId w:val="1"/>
              </w:numPr>
              <w:tabs>
                <w:tab w:val="left" w:pos="2730"/>
              </w:tabs>
              <w:spacing w:before="240" w:after="240"/>
              <w:ind w:left="1134"/>
              <w:jc w:val="left"/>
              <w:outlineLvl w:val="2"/>
              <w:rPr>
                <w:del w:id="6828" w:author="Houyem Rais" w:date="2024-02-22T15:03:00Z"/>
                <w:lang w:val="fr-FR"/>
              </w:rPr>
              <w:pPrChange w:id="6829" w:author="Houyem Rais" w:date="2024-02-22T15:03:00Z">
                <w:pPr>
                  <w:spacing w:before="40" w:after="60"/>
                </w:pPr>
              </w:pPrChange>
            </w:pPr>
            <w:del w:id="6830" w:author="Houyem Rais" w:date="2024-02-22T15:03:00Z">
              <w:r w:rsidRPr="00007B3E" w:rsidDel="00CB2812">
                <w:rPr>
                  <w:lang w:val="fr-FR"/>
                </w:rPr>
                <w:delText>8</w:delText>
              </w:r>
            </w:del>
            <w:ins w:id="6831" w:author="Farouk Bouhafs" w:date="2024-02-14T12:59:00Z">
              <w:del w:id="6832" w:author="Houyem Rais" w:date="2024-02-22T15:03:00Z">
                <w:r w:rsidR="00276866" w:rsidDel="00CB2812">
                  <w:rPr>
                    <w:lang w:val="fr-FR"/>
                  </w:rPr>
                  <w:delText>4</w:delText>
                </w:r>
              </w:del>
            </w:ins>
            <w:del w:id="6833" w:author="Houyem Rais" w:date="2024-02-22T15:03:00Z">
              <w:r w:rsidRPr="00007B3E" w:rsidDel="00CB2812">
                <w:rPr>
                  <w:lang w:val="fr-FR"/>
                </w:rPr>
                <w:delText>,00%</w:delText>
              </w:r>
            </w:del>
          </w:p>
        </w:tc>
        <w:tc>
          <w:tcPr>
            <w:tcW w:w="1781" w:type="dxa"/>
            <w:noWrap/>
            <w:hideMark/>
          </w:tcPr>
          <w:p w14:paraId="394A2044" w14:textId="0EE361CF" w:rsidR="000242D0" w:rsidRPr="00007B3E" w:rsidDel="00CB2812" w:rsidRDefault="007E2A2F" w:rsidP="00CB2812">
            <w:pPr>
              <w:numPr>
                <w:ilvl w:val="1"/>
                <w:numId w:val="1"/>
              </w:numPr>
              <w:tabs>
                <w:tab w:val="left" w:pos="2730"/>
              </w:tabs>
              <w:spacing w:before="240" w:after="240"/>
              <w:ind w:left="1134"/>
              <w:jc w:val="left"/>
              <w:outlineLvl w:val="2"/>
              <w:rPr>
                <w:del w:id="6834" w:author="Houyem Rais" w:date="2024-02-22T15:03:00Z"/>
                <w:lang w:val="fr-FR"/>
              </w:rPr>
              <w:pPrChange w:id="6835" w:author="Houyem Rais" w:date="2024-02-22T15:03:00Z">
                <w:pPr>
                  <w:spacing w:before="40" w:after="60"/>
                </w:pPr>
              </w:pPrChange>
            </w:pPr>
            <w:ins w:id="6836" w:author="Farouk Bouhafs" w:date="2024-02-14T13:00:00Z">
              <w:del w:id="6837" w:author="Houyem Rais" w:date="2024-02-22T15:03:00Z">
                <w:r w:rsidDel="00CB2812">
                  <w:rPr>
                    <w:lang w:val="fr-FR"/>
                  </w:rPr>
                  <w:delText xml:space="preserve"> </w:delText>
                </w:r>
                <w:r w:rsidRPr="007E2A2F" w:rsidDel="00CB2812">
                  <w:rPr>
                    <w:lang w:val="fr-FR"/>
                  </w:rPr>
                  <w:delText>1 151 989</w:delText>
                </w:r>
              </w:del>
            </w:ins>
            <w:del w:id="6838" w:author="Houyem Rais" w:date="2024-02-22T15:03:00Z">
              <w:r w:rsidR="000242D0" w:rsidRPr="00007B3E" w:rsidDel="00CB2812">
                <w:rPr>
                  <w:lang w:val="fr-FR"/>
                </w:rPr>
                <w:delText xml:space="preserve"> 2 303 978 </w:delText>
              </w:r>
            </w:del>
          </w:p>
        </w:tc>
      </w:tr>
      <w:tr w:rsidR="000242D0" w:rsidRPr="00007B3E" w:rsidDel="00CB2812" w14:paraId="5405C647" w14:textId="7FB54BB9" w:rsidTr="009833CF">
        <w:trPr>
          <w:trHeight w:val="310"/>
          <w:del w:id="6839" w:author="Houyem Rais" w:date="2024-02-22T15:03:00Z"/>
        </w:trPr>
        <w:tc>
          <w:tcPr>
            <w:tcW w:w="3073" w:type="dxa"/>
            <w:hideMark/>
          </w:tcPr>
          <w:p w14:paraId="70B5E059" w14:textId="63BC55B3" w:rsidR="000242D0" w:rsidRPr="00007B3E" w:rsidDel="00CB2812" w:rsidRDefault="000242D0" w:rsidP="00CB2812">
            <w:pPr>
              <w:numPr>
                <w:ilvl w:val="1"/>
                <w:numId w:val="1"/>
              </w:numPr>
              <w:tabs>
                <w:tab w:val="left" w:pos="2730"/>
              </w:tabs>
              <w:spacing w:before="240" w:after="240"/>
              <w:ind w:left="1134"/>
              <w:jc w:val="left"/>
              <w:outlineLvl w:val="2"/>
              <w:rPr>
                <w:del w:id="6840" w:author="Houyem Rais" w:date="2024-02-22T15:03:00Z"/>
                <w:lang w:val="fr-FR"/>
              </w:rPr>
              <w:pPrChange w:id="6841" w:author="Houyem Rais" w:date="2024-02-22T15:03:00Z">
                <w:pPr>
                  <w:spacing w:before="40" w:after="60"/>
                </w:pPr>
              </w:pPrChange>
            </w:pPr>
            <w:del w:id="6842" w:author="Houyem Rais" w:date="2024-02-22T15:03:00Z">
              <w:r w:rsidRPr="00007B3E" w:rsidDel="00CB2812">
                <w:rPr>
                  <w:lang w:val="fr-FR"/>
                </w:rPr>
                <w:delText>Renouvellements</w:delText>
              </w:r>
            </w:del>
          </w:p>
        </w:tc>
        <w:tc>
          <w:tcPr>
            <w:tcW w:w="2553" w:type="dxa"/>
            <w:noWrap/>
            <w:hideMark/>
          </w:tcPr>
          <w:p w14:paraId="0C6CB989" w14:textId="21604815" w:rsidR="000242D0" w:rsidRPr="00007B3E" w:rsidDel="00CB2812" w:rsidRDefault="000242D0" w:rsidP="00CB2812">
            <w:pPr>
              <w:numPr>
                <w:ilvl w:val="1"/>
                <w:numId w:val="1"/>
              </w:numPr>
              <w:tabs>
                <w:tab w:val="left" w:pos="2730"/>
              </w:tabs>
              <w:spacing w:before="240" w:after="240"/>
              <w:ind w:left="1134"/>
              <w:jc w:val="left"/>
              <w:outlineLvl w:val="2"/>
              <w:rPr>
                <w:del w:id="6843" w:author="Houyem Rais" w:date="2024-02-22T15:03:00Z"/>
                <w:lang w:val="fr-FR"/>
              </w:rPr>
              <w:pPrChange w:id="6844" w:author="Houyem Rais" w:date="2024-02-22T15:03:00Z">
                <w:pPr>
                  <w:spacing w:before="40" w:after="60"/>
                </w:pPr>
              </w:pPrChange>
            </w:pPr>
            <w:del w:id="6845" w:author="Houyem Rais" w:date="2024-02-22T15:03:00Z">
              <w:r w:rsidRPr="00007B3E" w:rsidDel="00CB2812">
                <w:rPr>
                  <w:lang w:val="fr-FR"/>
                </w:rPr>
                <w:delText>493 830 527</w:delText>
              </w:r>
            </w:del>
          </w:p>
        </w:tc>
        <w:tc>
          <w:tcPr>
            <w:tcW w:w="1655" w:type="dxa"/>
            <w:noWrap/>
            <w:hideMark/>
          </w:tcPr>
          <w:p w14:paraId="42167258" w14:textId="4BA0FC4A" w:rsidR="000242D0" w:rsidRPr="00007B3E" w:rsidDel="00CB2812" w:rsidRDefault="000242D0" w:rsidP="00CB2812">
            <w:pPr>
              <w:numPr>
                <w:ilvl w:val="1"/>
                <w:numId w:val="1"/>
              </w:numPr>
              <w:tabs>
                <w:tab w:val="left" w:pos="2730"/>
              </w:tabs>
              <w:spacing w:before="240" w:after="240"/>
              <w:ind w:left="1134"/>
              <w:jc w:val="left"/>
              <w:outlineLvl w:val="2"/>
              <w:rPr>
                <w:del w:id="6846" w:author="Houyem Rais" w:date="2024-02-22T15:03:00Z"/>
                <w:lang w:val="fr-FR"/>
              </w:rPr>
              <w:pPrChange w:id="6847" w:author="Houyem Rais" w:date="2024-02-22T15:03:00Z">
                <w:pPr>
                  <w:spacing w:before="40" w:after="60"/>
                </w:pPr>
              </w:pPrChange>
            </w:pPr>
            <w:del w:id="6848" w:author="Houyem Rais" w:date="2024-02-22T15:03:00Z">
              <w:r w:rsidRPr="00007B3E" w:rsidDel="00CB2812">
                <w:rPr>
                  <w:lang w:val="fr-FR"/>
                </w:rPr>
                <w:delText>1,20%</w:delText>
              </w:r>
            </w:del>
          </w:p>
        </w:tc>
        <w:tc>
          <w:tcPr>
            <w:tcW w:w="1781" w:type="dxa"/>
            <w:noWrap/>
            <w:hideMark/>
          </w:tcPr>
          <w:p w14:paraId="722D6EEF" w14:textId="42C0F64A" w:rsidR="000242D0" w:rsidRPr="00007B3E" w:rsidDel="00CB2812" w:rsidRDefault="000242D0" w:rsidP="00CB2812">
            <w:pPr>
              <w:numPr>
                <w:ilvl w:val="1"/>
                <w:numId w:val="1"/>
              </w:numPr>
              <w:tabs>
                <w:tab w:val="left" w:pos="2730"/>
              </w:tabs>
              <w:spacing w:before="240" w:after="240"/>
              <w:ind w:left="1134"/>
              <w:jc w:val="left"/>
              <w:outlineLvl w:val="2"/>
              <w:rPr>
                <w:del w:id="6849" w:author="Houyem Rais" w:date="2024-02-22T15:03:00Z"/>
                <w:lang w:val="fr-FR"/>
              </w:rPr>
              <w:pPrChange w:id="6850" w:author="Houyem Rais" w:date="2024-02-22T15:03:00Z">
                <w:pPr>
                  <w:spacing w:before="40" w:after="60"/>
                </w:pPr>
              </w:pPrChange>
            </w:pPr>
            <w:del w:id="6851" w:author="Houyem Rais" w:date="2024-02-22T15:03:00Z">
              <w:r w:rsidRPr="00007B3E" w:rsidDel="00CB2812">
                <w:rPr>
                  <w:lang w:val="fr-FR"/>
                </w:rPr>
                <w:delText xml:space="preserve"> 5 925 966</w:delText>
              </w:r>
            </w:del>
          </w:p>
        </w:tc>
      </w:tr>
      <w:tr w:rsidR="00F42C43" w:rsidRPr="00007B3E" w:rsidDel="00CB2812" w14:paraId="2BB8F6FA" w14:textId="0BEF1F86" w:rsidTr="009833CF">
        <w:trPr>
          <w:trHeight w:val="310"/>
          <w:del w:id="6852" w:author="Houyem Rais" w:date="2024-02-22T15:03:00Z"/>
        </w:trPr>
        <w:tc>
          <w:tcPr>
            <w:tcW w:w="3073" w:type="dxa"/>
            <w:noWrap/>
            <w:hideMark/>
          </w:tcPr>
          <w:p w14:paraId="0D8E5FB8" w14:textId="145465A7" w:rsidR="00F42C43" w:rsidRPr="00DD0640" w:rsidDel="00CB2812" w:rsidRDefault="00F42C43" w:rsidP="00CB2812">
            <w:pPr>
              <w:numPr>
                <w:ilvl w:val="1"/>
                <w:numId w:val="1"/>
              </w:numPr>
              <w:tabs>
                <w:tab w:val="left" w:pos="2730"/>
              </w:tabs>
              <w:spacing w:before="240" w:after="240"/>
              <w:ind w:left="1134"/>
              <w:jc w:val="left"/>
              <w:outlineLvl w:val="2"/>
              <w:rPr>
                <w:del w:id="6853" w:author="Houyem Rais" w:date="2024-02-22T15:03:00Z"/>
                <w:b/>
                <w:bCs/>
                <w:lang w:val="fr-FR"/>
                <w:rPrChange w:id="6854" w:author="Farouk Bouhafs" w:date="2024-02-15T10:04:00Z">
                  <w:rPr>
                    <w:del w:id="6855" w:author="Houyem Rais" w:date="2024-02-22T15:03:00Z"/>
                    <w:lang w:val="fr-FR"/>
                  </w:rPr>
                </w:rPrChange>
              </w:rPr>
              <w:pPrChange w:id="6856" w:author="Houyem Rais" w:date="2024-02-22T15:03:00Z">
                <w:pPr>
                  <w:spacing w:before="40" w:after="60"/>
                </w:pPr>
              </w:pPrChange>
            </w:pPr>
            <w:bookmarkStart w:id="6857" w:name="_Hlk158883822"/>
            <w:del w:id="6858" w:author="Houyem Rais" w:date="2024-02-22T15:03:00Z">
              <w:r w:rsidRPr="00DD0640" w:rsidDel="00CB2812">
                <w:rPr>
                  <w:b/>
                  <w:bCs/>
                  <w:rPrChange w:id="6859" w:author="Farouk Bouhafs" w:date="2024-02-15T10:04:00Z">
                    <w:rPr/>
                  </w:rPrChange>
                </w:rPr>
                <w:delText>Total</w:delText>
              </w:r>
            </w:del>
          </w:p>
        </w:tc>
        <w:tc>
          <w:tcPr>
            <w:tcW w:w="2553" w:type="dxa"/>
            <w:noWrap/>
            <w:hideMark/>
          </w:tcPr>
          <w:p w14:paraId="29FACE0B" w14:textId="35112FC1" w:rsidR="00F42C43" w:rsidRPr="00007B3E" w:rsidDel="00CB2812" w:rsidRDefault="00F42C43" w:rsidP="00CB2812">
            <w:pPr>
              <w:numPr>
                <w:ilvl w:val="1"/>
                <w:numId w:val="1"/>
              </w:numPr>
              <w:tabs>
                <w:tab w:val="left" w:pos="2730"/>
              </w:tabs>
              <w:spacing w:before="240" w:after="240"/>
              <w:ind w:left="1134"/>
              <w:jc w:val="left"/>
              <w:outlineLvl w:val="2"/>
              <w:rPr>
                <w:del w:id="6860" w:author="Houyem Rais" w:date="2024-02-22T15:03:00Z"/>
                <w:b/>
                <w:bCs/>
                <w:lang w:val="fr-FR"/>
              </w:rPr>
              <w:pPrChange w:id="6861" w:author="Houyem Rais" w:date="2024-02-22T15:03:00Z">
                <w:pPr>
                  <w:spacing w:before="40" w:after="60"/>
                </w:pPr>
              </w:pPrChange>
            </w:pPr>
            <w:del w:id="6862" w:author="Houyem Rais" w:date="2024-02-22T15:03:00Z">
              <w:r w:rsidRPr="00007B3E" w:rsidDel="00CB2812">
                <w:rPr>
                  <w:b/>
                  <w:bCs/>
                  <w:lang w:val="fr-FR"/>
                </w:rPr>
                <w:delText>493 830 527</w:delText>
              </w:r>
            </w:del>
          </w:p>
        </w:tc>
        <w:tc>
          <w:tcPr>
            <w:tcW w:w="1655" w:type="dxa"/>
            <w:noWrap/>
            <w:hideMark/>
          </w:tcPr>
          <w:p w14:paraId="15BF3851" w14:textId="38246DBB" w:rsidR="00F42C43" w:rsidRPr="00007B3E" w:rsidDel="00CB2812" w:rsidRDefault="00F42C43" w:rsidP="00CB2812">
            <w:pPr>
              <w:numPr>
                <w:ilvl w:val="1"/>
                <w:numId w:val="1"/>
              </w:numPr>
              <w:tabs>
                <w:tab w:val="left" w:pos="2730"/>
              </w:tabs>
              <w:spacing w:before="240" w:after="240"/>
              <w:ind w:left="1134"/>
              <w:jc w:val="left"/>
              <w:outlineLvl w:val="2"/>
              <w:rPr>
                <w:del w:id="6863" w:author="Houyem Rais" w:date="2024-02-22T15:03:00Z"/>
                <w:b/>
                <w:bCs/>
                <w:lang w:val="fr-FR"/>
              </w:rPr>
              <w:pPrChange w:id="6864" w:author="Houyem Rais" w:date="2024-02-22T15:03:00Z">
                <w:pPr>
                  <w:spacing w:before="40" w:after="60"/>
                </w:pPr>
              </w:pPrChange>
            </w:pPr>
            <w:del w:id="6865" w:author="Houyem Rais" w:date="2024-02-22T15:03:00Z">
              <w:r w:rsidRPr="00007B3E" w:rsidDel="00CB2812">
                <w:rPr>
                  <w:b/>
                  <w:bCs/>
                  <w:lang w:val="fr-FR"/>
                </w:rPr>
                <w:delText>2,42</w:delText>
              </w:r>
            </w:del>
            <w:ins w:id="6866" w:author="Farouk Bouhafs" w:date="2024-02-14T13:00:00Z">
              <w:del w:id="6867" w:author="Houyem Rais" w:date="2024-02-22T15:03:00Z">
                <w:r w:rsidR="007E2A2F" w:rsidDel="00CB2812">
                  <w:rPr>
                    <w:b/>
                    <w:bCs/>
                    <w:lang w:val="fr-FR"/>
                  </w:rPr>
                  <w:delText>19</w:delText>
                </w:r>
              </w:del>
            </w:ins>
            <w:del w:id="6868" w:author="Houyem Rais" w:date="2024-02-22T15:03:00Z">
              <w:r w:rsidRPr="00007B3E" w:rsidDel="00CB2812">
                <w:rPr>
                  <w:b/>
                  <w:bCs/>
                  <w:lang w:val="fr-FR"/>
                </w:rPr>
                <w:delText>%</w:delText>
              </w:r>
            </w:del>
          </w:p>
        </w:tc>
        <w:tc>
          <w:tcPr>
            <w:tcW w:w="1781" w:type="dxa"/>
            <w:noWrap/>
            <w:hideMark/>
          </w:tcPr>
          <w:p w14:paraId="63E0375E" w14:textId="70085D45" w:rsidR="00F42C43" w:rsidRPr="00007B3E" w:rsidDel="00CB2812" w:rsidRDefault="00F42C43" w:rsidP="00CB2812">
            <w:pPr>
              <w:numPr>
                <w:ilvl w:val="1"/>
                <w:numId w:val="1"/>
              </w:numPr>
              <w:tabs>
                <w:tab w:val="left" w:pos="2730"/>
              </w:tabs>
              <w:spacing w:before="240" w:after="240"/>
              <w:ind w:left="1134"/>
              <w:jc w:val="left"/>
              <w:outlineLvl w:val="2"/>
              <w:rPr>
                <w:del w:id="6869" w:author="Houyem Rais" w:date="2024-02-22T15:03:00Z"/>
                <w:b/>
                <w:bCs/>
                <w:lang w:val="fr-FR"/>
              </w:rPr>
              <w:pPrChange w:id="6870" w:author="Houyem Rais" w:date="2024-02-22T15:03:00Z">
                <w:pPr>
                  <w:spacing w:before="40" w:after="60"/>
                </w:pPr>
              </w:pPrChange>
            </w:pPr>
            <w:del w:id="6871" w:author="Houyem Rais" w:date="2024-02-22T15:03:00Z">
              <w:r w:rsidRPr="00007B3E" w:rsidDel="00CB2812">
                <w:rPr>
                  <w:b/>
                  <w:bCs/>
                  <w:lang w:val="fr-FR"/>
                </w:rPr>
                <w:delText xml:space="preserve"> </w:delText>
              </w:r>
            </w:del>
            <w:ins w:id="6872" w:author="Farouk Bouhafs" w:date="2024-02-14T13:00:00Z">
              <w:del w:id="6873" w:author="Houyem Rais" w:date="2024-02-22T15:03:00Z">
                <w:r w:rsidR="007E2A2F" w:rsidRPr="007E2A2F" w:rsidDel="00CB2812">
                  <w:rPr>
                    <w:b/>
                    <w:bCs/>
                    <w:lang w:val="fr-FR"/>
                  </w:rPr>
                  <w:delText xml:space="preserve">10 797 611   </w:delText>
                </w:r>
              </w:del>
            </w:ins>
            <w:del w:id="6874" w:author="Houyem Rais" w:date="2024-02-22T15:03:00Z">
              <w:r w:rsidRPr="00007B3E" w:rsidDel="00CB2812">
                <w:rPr>
                  <w:b/>
                  <w:bCs/>
                  <w:lang w:val="fr-FR"/>
                </w:rPr>
                <w:delText>11 949 601</w:delText>
              </w:r>
            </w:del>
          </w:p>
        </w:tc>
      </w:tr>
    </w:tbl>
    <w:bookmarkEnd w:id="6857"/>
    <w:p w14:paraId="1989DB2A" w14:textId="1D5853EE" w:rsidR="00680BE7" w:rsidRPr="00007B3E" w:rsidDel="00CB2812" w:rsidRDefault="00712CE2" w:rsidP="00CB2812">
      <w:pPr>
        <w:numPr>
          <w:ilvl w:val="1"/>
          <w:numId w:val="1"/>
        </w:numPr>
        <w:tabs>
          <w:tab w:val="left" w:pos="2730"/>
        </w:tabs>
        <w:spacing w:before="240" w:after="240"/>
        <w:ind w:left="1134"/>
        <w:jc w:val="left"/>
        <w:outlineLvl w:val="2"/>
        <w:rPr>
          <w:del w:id="6875" w:author="Houyem Rais" w:date="2024-02-22T15:03:00Z"/>
        </w:rPr>
        <w:pPrChange w:id="6876" w:author="Houyem Rais" w:date="2024-02-22T15:03:00Z">
          <w:pPr/>
        </w:pPrChange>
      </w:pPr>
      <w:del w:id="6877" w:author="Houyem Rais" w:date="2024-02-22T15:03:00Z">
        <w:r w:rsidRPr="00007B3E" w:rsidDel="00CB2812">
          <w:delText xml:space="preserve">Les </w:delText>
        </w:r>
        <w:r w:rsidRPr="00007B3E" w:rsidDel="00CB2812">
          <w:rPr>
            <w:b/>
            <w:bCs/>
          </w:rPr>
          <w:delText>coûts annuels d'Exploitation et de Maintenance</w:delText>
        </w:r>
        <w:r w:rsidRPr="00007B3E" w:rsidDel="00CB2812">
          <w:delText xml:space="preserve"> s’élèvent donc à</w:delText>
        </w:r>
        <w:r w:rsidR="00F42C43" w:rsidRPr="00007B3E" w:rsidDel="00CB2812">
          <w:delText xml:space="preserve"> </w:delText>
        </w:r>
      </w:del>
      <w:ins w:id="6878" w:author="Farouk Bouhafs" w:date="2024-02-14T13:00:00Z">
        <w:del w:id="6879" w:author="Houyem Rais" w:date="2024-02-22T15:03:00Z">
          <w:r w:rsidR="001E0CA7" w:rsidRPr="001E0CA7" w:rsidDel="00CB2812">
            <w:delText xml:space="preserve"> </w:delText>
          </w:r>
          <w:r w:rsidR="001E0CA7" w:rsidRPr="001E0CA7" w:rsidDel="00CB2812">
            <w:rPr>
              <w:b/>
              <w:bCs/>
              <w:color w:val="C00000"/>
              <w:rPrChange w:id="6880" w:author="Farouk Bouhafs" w:date="2024-02-14T13:01:00Z">
                <w:rPr/>
              </w:rPrChange>
            </w:rPr>
            <w:delText>11 567 611</w:delText>
          </w:r>
        </w:del>
      </w:ins>
      <w:del w:id="6881" w:author="Houyem Rais" w:date="2024-02-22T15:03:00Z">
        <w:r w:rsidR="00E07AD6" w:rsidRPr="00007B3E" w:rsidDel="00CB2812">
          <w:rPr>
            <w:b/>
            <w:bCs/>
            <w:color w:val="C00000"/>
          </w:rPr>
          <w:delText>12 </w:delText>
        </w:r>
        <w:r w:rsidR="00C77CE8" w:rsidRPr="00C77CE8" w:rsidDel="00CB2812">
          <w:rPr>
            <w:b/>
            <w:bCs/>
            <w:color w:val="C00000"/>
          </w:rPr>
          <w:delText>719 601</w:delText>
        </w:r>
        <w:r w:rsidRPr="00007B3E" w:rsidDel="00CB2812">
          <w:rPr>
            <w:b/>
            <w:bCs/>
            <w:color w:val="C00000"/>
          </w:rPr>
          <w:delText xml:space="preserve"> DT</w:delText>
        </w:r>
        <w:r w:rsidRPr="00007B3E" w:rsidDel="00CB2812">
          <w:delText>.</w:delText>
        </w:r>
      </w:del>
    </w:p>
    <w:p w14:paraId="3D287256" w14:textId="13C2E98F" w:rsidR="00A46DC0" w:rsidRPr="00007B3E" w:rsidDel="00CB2812" w:rsidRDefault="00A46DC0" w:rsidP="00CB2812">
      <w:pPr>
        <w:pStyle w:val="Titre41"/>
        <w:numPr>
          <w:ilvl w:val="1"/>
          <w:numId w:val="1"/>
        </w:numPr>
        <w:tabs>
          <w:tab w:val="left" w:pos="2730"/>
        </w:tabs>
        <w:ind w:left="1134"/>
        <w:outlineLvl w:val="2"/>
        <w:rPr>
          <w:del w:id="6882" w:author="Houyem Rais" w:date="2024-02-22T15:03:00Z"/>
          <w:lang w:val="fr-FR"/>
        </w:rPr>
        <w:pPrChange w:id="6883" w:author="Houyem Rais" w:date="2024-02-22T15:03:00Z">
          <w:pPr>
            <w:pStyle w:val="Titre41"/>
          </w:pPr>
        </w:pPrChange>
      </w:pPr>
      <w:bookmarkStart w:id="6884" w:name="_Toc154048109"/>
      <w:bookmarkStart w:id="6885" w:name="_Toc158885016"/>
      <w:bookmarkEnd w:id="6884"/>
      <w:del w:id="6886" w:author="Houyem Rais" w:date="2024-02-22T15:03:00Z">
        <w:r w:rsidRPr="00007B3E" w:rsidDel="00CB2812">
          <w:rPr>
            <w:lang w:val="fr-FR"/>
          </w:rPr>
          <w:delText>Les hypothèses de revenu</w:delText>
        </w:r>
        <w:bookmarkEnd w:id="6885"/>
      </w:del>
    </w:p>
    <w:p w14:paraId="033078AB" w14:textId="49712A05" w:rsidR="00A46DC0" w:rsidRPr="00007B3E" w:rsidDel="00CB2812" w:rsidRDefault="00A46DC0" w:rsidP="00CB2812">
      <w:pPr>
        <w:pStyle w:val="ListParagraph"/>
        <w:numPr>
          <w:ilvl w:val="1"/>
          <w:numId w:val="1"/>
        </w:numPr>
        <w:tabs>
          <w:tab w:val="left" w:pos="2730"/>
        </w:tabs>
        <w:spacing w:before="240" w:after="240"/>
        <w:ind w:left="1134"/>
        <w:jc w:val="left"/>
        <w:outlineLvl w:val="2"/>
        <w:rPr>
          <w:del w:id="6887" w:author="Houyem Rais" w:date="2024-02-22T15:03:00Z"/>
          <w:b/>
          <w:bCs/>
          <w:color w:val="002060"/>
          <w:u w:val="single"/>
        </w:rPr>
        <w:pPrChange w:id="6888" w:author="Houyem Rais" w:date="2024-02-22T15:03:00Z">
          <w:pPr>
            <w:pStyle w:val="ListParagraph"/>
            <w:numPr>
              <w:numId w:val="37"/>
            </w:numPr>
            <w:ind w:left="720"/>
          </w:pPr>
        </w:pPrChange>
      </w:pPr>
      <w:bookmarkStart w:id="6889" w:name="_Hlk152690689"/>
      <w:del w:id="6890" w:author="Houyem Rais" w:date="2024-02-22T15:03:00Z">
        <w:r w:rsidRPr="00007B3E" w:rsidDel="00CB2812">
          <w:rPr>
            <w:b/>
            <w:bCs/>
            <w:color w:val="002060"/>
            <w:u w:val="single"/>
          </w:rPr>
          <w:delText>Les hypothèses de trafic</w:delText>
        </w:r>
      </w:del>
    </w:p>
    <w:p w14:paraId="7591F9AE" w14:textId="64B070EC" w:rsidR="00A46DC0" w:rsidRPr="00007B3E" w:rsidDel="00CB2812" w:rsidRDefault="00A46DC0" w:rsidP="00CB2812">
      <w:pPr>
        <w:numPr>
          <w:ilvl w:val="1"/>
          <w:numId w:val="1"/>
        </w:numPr>
        <w:tabs>
          <w:tab w:val="left" w:pos="2730"/>
        </w:tabs>
        <w:spacing w:before="240" w:after="240"/>
        <w:ind w:left="1134"/>
        <w:jc w:val="left"/>
        <w:outlineLvl w:val="2"/>
        <w:rPr>
          <w:del w:id="6891" w:author="Houyem Rais" w:date="2024-02-22T15:03:00Z"/>
        </w:rPr>
        <w:pPrChange w:id="6892" w:author="Houyem Rais" w:date="2024-02-22T15:03:00Z">
          <w:pPr/>
        </w:pPrChange>
      </w:pPr>
      <w:del w:id="6893" w:author="Houyem Rais" w:date="2024-02-22T15:03:00Z">
        <w:r w:rsidRPr="00007B3E" w:rsidDel="00CB2812">
          <w:delText xml:space="preserve">Les estimations de trafic voyageurs sur le Barreau Est </w:delText>
        </w:r>
        <w:r w:rsidR="00AF2B4C" w:rsidRPr="00007B3E" w:rsidDel="00CB2812">
          <w:delText>sur</w:delText>
        </w:r>
        <w:r w:rsidRPr="00007B3E" w:rsidDel="00CB2812">
          <w:delText xml:space="preserve"> l’horizon du projet sont synthétisées dans le tableau suivant.</w:delText>
        </w:r>
      </w:del>
    </w:p>
    <w:p w14:paraId="7C2485F1" w14:textId="4DB4C797" w:rsidR="00A46DC0" w:rsidRPr="00007B3E" w:rsidDel="00CB2812" w:rsidRDefault="00A46DC0" w:rsidP="00CB2812">
      <w:pPr>
        <w:pStyle w:val="Caption"/>
        <w:numPr>
          <w:ilvl w:val="1"/>
          <w:numId w:val="1"/>
        </w:numPr>
        <w:tabs>
          <w:tab w:val="left" w:pos="2730"/>
        </w:tabs>
        <w:spacing w:before="240" w:after="240"/>
        <w:ind w:left="1134"/>
        <w:jc w:val="left"/>
        <w:outlineLvl w:val="2"/>
        <w:rPr>
          <w:del w:id="6894" w:author="Houyem Rais" w:date="2024-02-22T15:03:00Z"/>
        </w:rPr>
        <w:pPrChange w:id="6895" w:author="Houyem Rais" w:date="2024-02-22T15:03:00Z">
          <w:pPr>
            <w:pStyle w:val="Caption"/>
          </w:pPr>
        </w:pPrChange>
      </w:pPr>
      <w:bookmarkStart w:id="6896" w:name="_Toc158885070"/>
      <w:del w:id="689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6898" w:author="Farouk Bouhafs" w:date="2024-02-09T12:22:00Z">
        <w:del w:id="6899" w:author="Houyem Rais" w:date="2024-02-22T15:03:00Z">
          <w:r w:rsidR="00125256" w:rsidDel="00CB2812">
            <w:rPr>
              <w:noProof/>
            </w:rPr>
            <w:delText>35</w:delText>
          </w:r>
        </w:del>
      </w:ins>
      <w:del w:id="6900" w:author="Houyem Rais" w:date="2024-02-22T15:03:00Z">
        <w:r w:rsidR="00E874ED" w:rsidDel="00CB2812">
          <w:rPr>
            <w:noProof/>
          </w:rPr>
          <w:delText>34</w:delText>
        </w:r>
        <w:r w:rsidDel="00CB2812">
          <w:rPr>
            <w:noProof/>
          </w:rPr>
          <w:fldChar w:fldCharType="end"/>
        </w:r>
        <w:r w:rsidRPr="00007B3E" w:rsidDel="00CB2812">
          <w:delText xml:space="preserve"> Estimations de trafic voyageurs sur le Barreau Est</w:delText>
        </w:r>
        <w:bookmarkEnd w:id="6896"/>
      </w:del>
    </w:p>
    <w:tbl>
      <w:tblPr>
        <w:tblStyle w:val="TableGrid"/>
        <w:tblW w:w="9067" w:type="dxa"/>
        <w:tblLook w:val="04A0" w:firstRow="1" w:lastRow="0" w:firstColumn="1" w:lastColumn="0" w:noHBand="0" w:noVBand="1"/>
      </w:tblPr>
      <w:tblGrid>
        <w:gridCol w:w="1941"/>
        <w:gridCol w:w="2750"/>
        <w:gridCol w:w="2606"/>
        <w:gridCol w:w="2311"/>
      </w:tblGrid>
      <w:tr w:rsidR="00A46DC0" w:rsidRPr="00007B3E" w:rsidDel="00CB2812" w14:paraId="6908E527" w14:textId="2C86675B" w:rsidTr="00A8239A">
        <w:trPr>
          <w:trHeight w:val="543"/>
          <w:tblHeader/>
          <w:del w:id="6901" w:author="Houyem Rais" w:date="2024-02-22T15:03:00Z"/>
        </w:trPr>
        <w:tc>
          <w:tcPr>
            <w:tcW w:w="918" w:type="dxa"/>
            <w:shd w:val="clear" w:color="auto" w:fill="B4C6E7" w:themeFill="accent1" w:themeFillTint="66"/>
          </w:tcPr>
          <w:p w14:paraId="20335787" w14:textId="2DE550A1" w:rsidR="00A46DC0" w:rsidRPr="00007B3E" w:rsidDel="00CB2812" w:rsidRDefault="00A46DC0" w:rsidP="00CB2812">
            <w:pPr>
              <w:numPr>
                <w:ilvl w:val="1"/>
                <w:numId w:val="1"/>
              </w:numPr>
              <w:tabs>
                <w:tab w:val="left" w:pos="2730"/>
              </w:tabs>
              <w:spacing w:before="240" w:after="240" w:line="240" w:lineRule="auto"/>
              <w:ind w:left="1134"/>
              <w:jc w:val="left"/>
              <w:outlineLvl w:val="2"/>
              <w:rPr>
                <w:del w:id="6902" w:author="Houyem Rais" w:date="2024-02-22T15:03:00Z"/>
                <w:b/>
                <w:bCs/>
                <w:lang w:val="fr-FR"/>
              </w:rPr>
              <w:pPrChange w:id="6903" w:author="Houyem Rais" w:date="2024-02-22T15:03:00Z">
                <w:pPr>
                  <w:spacing w:before="0" w:after="0" w:line="240" w:lineRule="auto"/>
                </w:pPr>
              </w:pPrChange>
            </w:pPr>
            <w:del w:id="6904" w:author="Houyem Rais" w:date="2024-02-22T15:03:00Z">
              <w:r w:rsidRPr="00007B3E" w:rsidDel="00CB2812">
                <w:rPr>
                  <w:b/>
                  <w:bCs/>
                  <w:lang w:val="fr-FR"/>
                </w:rPr>
                <w:delText>Année</w:delText>
              </w:r>
            </w:del>
          </w:p>
        </w:tc>
        <w:tc>
          <w:tcPr>
            <w:tcW w:w="2397" w:type="dxa"/>
            <w:shd w:val="clear" w:color="auto" w:fill="B4C6E7" w:themeFill="accent1" w:themeFillTint="66"/>
          </w:tcPr>
          <w:p w14:paraId="6CB19BF3" w14:textId="7A1C060C" w:rsidR="00A46DC0" w:rsidRPr="00007B3E" w:rsidDel="00CB2812" w:rsidRDefault="00A46DC0" w:rsidP="00CB2812">
            <w:pPr>
              <w:numPr>
                <w:ilvl w:val="1"/>
                <w:numId w:val="1"/>
              </w:numPr>
              <w:tabs>
                <w:tab w:val="left" w:pos="2730"/>
              </w:tabs>
              <w:spacing w:before="240" w:after="240" w:line="240" w:lineRule="auto"/>
              <w:ind w:left="1134"/>
              <w:jc w:val="left"/>
              <w:outlineLvl w:val="2"/>
              <w:rPr>
                <w:del w:id="6905" w:author="Houyem Rais" w:date="2024-02-22T15:03:00Z"/>
                <w:b/>
                <w:bCs/>
                <w:lang w:val="fr-FR"/>
              </w:rPr>
              <w:pPrChange w:id="6906" w:author="Houyem Rais" w:date="2024-02-22T15:03:00Z">
                <w:pPr>
                  <w:spacing w:before="0" w:after="0" w:line="240" w:lineRule="auto"/>
                </w:pPr>
              </w:pPrChange>
            </w:pPr>
            <w:del w:id="6907" w:author="Houyem Rais" w:date="2024-02-22T15:03:00Z">
              <w:r w:rsidRPr="00007B3E" w:rsidDel="00CB2812">
                <w:rPr>
                  <w:b/>
                  <w:bCs/>
                  <w:lang w:val="fr-FR"/>
                </w:rPr>
                <w:delText>Trafic : voyageurs/jour</w:delText>
              </w:r>
            </w:del>
          </w:p>
        </w:tc>
        <w:tc>
          <w:tcPr>
            <w:tcW w:w="2930" w:type="dxa"/>
            <w:shd w:val="clear" w:color="auto" w:fill="B4C6E7" w:themeFill="accent1" w:themeFillTint="66"/>
          </w:tcPr>
          <w:p w14:paraId="74B8A52C" w14:textId="29A415CE" w:rsidR="00A46DC0" w:rsidRPr="00007B3E" w:rsidDel="00CB2812" w:rsidRDefault="00A46DC0" w:rsidP="00CB2812">
            <w:pPr>
              <w:numPr>
                <w:ilvl w:val="1"/>
                <w:numId w:val="1"/>
              </w:numPr>
              <w:tabs>
                <w:tab w:val="left" w:pos="2730"/>
              </w:tabs>
              <w:spacing w:before="240" w:after="240" w:line="240" w:lineRule="auto"/>
              <w:ind w:left="1134"/>
              <w:jc w:val="left"/>
              <w:outlineLvl w:val="2"/>
              <w:rPr>
                <w:del w:id="6908" w:author="Houyem Rais" w:date="2024-02-22T15:03:00Z"/>
                <w:b/>
                <w:bCs/>
                <w:lang w:val="fr-FR"/>
              </w:rPr>
              <w:pPrChange w:id="6909" w:author="Houyem Rais" w:date="2024-02-22T15:03:00Z">
                <w:pPr>
                  <w:spacing w:before="0" w:after="0" w:line="240" w:lineRule="auto"/>
                </w:pPr>
              </w:pPrChange>
            </w:pPr>
            <w:del w:id="6910" w:author="Houyem Rais" w:date="2024-02-22T15:03:00Z">
              <w:r w:rsidRPr="00007B3E" w:rsidDel="00CB2812">
                <w:rPr>
                  <w:b/>
                  <w:bCs/>
                  <w:lang w:val="fr-FR"/>
                </w:rPr>
                <w:delText>Trafic annuel : voyageurs/an</w:delText>
              </w:r>
            </w:del>
          </w:p>
        </w:tc>
        <w:tc>
          <w:tcPr>
            <w:tcW w:w="2822" w:type="dxa"/>
            <w:shd w:val="clear" w:color="auto" w:fill="B4C6E7" w:themeFill="accent1" w:themeFillTint="66"/>
          </w:tcPr>
          <w:p w14:paraId="6AA57867" w14:textId="48DB9F98" w:rsidR="00A46DC0" w:rsidRPr="00007B3E" w:rsidDel="00CB2812" w:rsidRDefault="00A46DC0" w:rsidP="00CB2812">
            <w:pPr>
              <w:numPr>
                <w:ilvl w:val="1"/>
                <w:numId w:val="1"/>
              </w:numPr>
              <w:tabs>
                <w:tab w:val="left" w:pos="2730"/>
              </w:tabs>
              <w:spacing w:before="240" w:after="240" w:line="240" w:lineRule="auto"/>
              <w:ind w:left="1134"/>
              <w:jc w:val="left"/>
              <w:outlineLvl w:val="2"/>
              <w:rPr>
                <w:del w:id="6911" w:author="Houyem Rais" w:date="2024-02-22T15:03:00Z"/>
                <w:b/>
                <w:bCs/>
                <w:lang w:val="fr-FR"/>
              </w:rPr>
              <w:pPrChange w:id="6912" w:author="Houyem Rais" w:date="2024-02-22T15:03:00Z">
                <w:pPr>
                  <w:spacing w:before="0" w:after="0" w:line="240" w:lineRule="auto"/>
                </w:pPr>
              </w:pPrChange>
            </w:pPr>
            <w:del w:id="6913" w:author="Houyem Rais" w:date="2024-02-22T15:03:00Z">
              <w:r w:rsidRPr="00007B3E" w:rsidDel="00CB2812">
                <w:rPr>
                  <w:b/>
                  <w:bCs/>
                  <w:lang w:val="fr-FR"/>
                </w:rPr>
                <w:delText>Parcours : Voyageurs x km</w:delText>
              </w:r>
              <w:r w:rsidR="00E31CB2" w:rsidDel="00CB2812">
                <w:rPr>
                  <w:b/>
                  <w:bCs/>
                  <w:lang w:val="fr-FR"/>
                </w:rPr>
                <w:delText xml:space="preserve"> / jour</w:delText>
              </w:r>
            </w:del>
          </w:p>
        </w:tc>
      </w:tr>
      <w:tr w:rsidR="00631C46" w:rsidRPr="00007B3E" w:rsidDel="00CB2812" w14:paraId="31A28E3E" w14:textId="1673144A" w:rsidTr="0028073E">
        <w:trPr>
          <w:trHeight w:val="70"/>
          <w:del w:id="6914" w:author="Houyem Rais" w:date="2024-02-22T15:03:00Z"/>
        </w:trPr>
        <w:tc>
          <w:tcPr>
            <w:tcW w:w="918" w:type="dxa"/>
          </w:tcPr>
          <w:p w14:paraId="154BEBED" w14:textId="698362D7"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15" w:author="Houyem Rais" w:date="2024-02-22T15:03:00Z"/>
                <w:lang w:val="fr-FR"/>
              </w:rPr>
              <w:pPrChange w:id="6916" w:author="Houyem Rais" w:date="2024-02-22T15:03:00Z">
                <w:pPr>
                  <w:spacing w:before="0" w:after="0" w:line="240" w:lineRule="auto"/>
                </w:pPr>
              </w:pPrChange>
            </w:pPr>
            <w:del w:id="6917" w:author="Houyem Rais" w:date="2024-02-22T15:03:00Z">
              <w:r w:rsidRPr="00007B3E" w:rsidDel="00CB2812">
                <w:rPr>
                  <w:lang w:val="fr-FR"/>
                </w:rPr>
                <w:delText>2025</w:delText>
              </w:r>
            </w:del>
          </w:p>
        </w:tc>
        <w:tc>
          <w:tcPr>
            <w:tcW w:w="2397" w:type="dxa"/>
          </w:tcPr>
          <w:p w14:paraId="1CA6A603" w14:textId="21530C2F"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18" w:author="Houyem Rais" w:date="2024-02-22T15:03:00Z"/>
                <w:lang w:val="fr-FR"/>
              </w:rPr>
              <w:pPrChange w:id="6919" w:author="Houyem Rais" w:date="2024-02-22T15:03:00Z">
                <w:pPr>
                  <w:spacing w:before="0" w:after="0" w:line="240" w:lineRule="auto"/>
                  <w:jc w:val="center"/>
                </w:pPr>
              </w:pPrChange>
            </w:pPr>
            <w:del w:id="6920" w:author="Houyem Rais" w:date="2024-02-22T15:03:00Z">
              <w:r w:rsidRPr="00007B3E" w:rsidDel="00CB2812">
                <w:rPr>
                  <w:lang w:val="fr-FR"/>
                </w:rPr>
                <w:delText>5 144</w:delText>
              </w:r>
            </w:del>
          </w:p>
        </w:tc>
        <w:tc>
          <w:tcPr>
            <w:tcW w:w="2930" w:type="dxa"/>
          </w:tcPr>
          <w:p w14:paraId="403B7C6F" w14:textId="4D9DE460"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21" w:author="Houyem Rais" w:date="2024-02-22T15:03:00Z"/>
                <w:lang w:val="fr-FR"/>
              </w:rPr>
              <w:pPrChange w:id="6922" w:author="Houyem Rais" w:date="2024-02-22T15:03:00Z">
                <w:pPr>
                  <w:spacing w:before="0" w:after="0" w:line="240" w:lineRule="auto"/>
                  <w:jc w:val="center"/>
                </w:pPr>
              </w:pPrChange>
            </w:pPr>
            <w:del w:id="6923" w:author="Houyem Rais" w:date="2024-02-22T15:03:00Z">
              <w:r w:rsidRPr="00007B3E" w:rsidDel="00CB2812">
                <w:rPr>
                  <w:lang w:val="fr-FR"/>
                </w:rPr>
                <w:delText>1 878 916</w:delText>
              </w:r>
            </w:del>
          </w:p>
        </w:tc>
        <w:tc>
          <w:tcPr>
            <w:tcW w:w="2822" w:type="dxa"/>
          </w:tcPr>
          <w:p w14:paraId="452182C5" w14:textId="2077292B"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24" w:author="Houyem Rais" w:date="2024-02-22T15:03:00Z"/>
                <w:lang w:val="fr-FR"/>
              </w:rPr>
              <w:pPrChange w:id="6925" w:author="Houyem Rais" w:date="2024-02-22T15:03:00Z">
                <w:pPr>
                  <w:spacing w:before="0" w:after="0" w:line="240" w:lineRule="auto"/>
                  <w:jc w:val="center"/>
                </w:pPr>
              </w:pPrChange>
            </w:pPr>
            <w:del w:id="6926" w:author="Houyem Rais" w:date="2024-02-22T15:03:00Z">
              <w:r w:rsidRPr="00007B3E" w:rsidDel="00CB2812">
                <w:rPr>
                  <w:lang w:val="fr-FR"/>
                </w:rPr>
                <w:delText>286 928</w:delText>
              </w:r>
            </w:del>
          </w:p>
        </w:tc>
      </w:tr>
      <w:tr w:rsidR="00631C46" w:rsidRPr="00007B3E" w:rsidDel="00CB2812" w14:paraId="66F5DAF5" w14:textId="11E0BB8B" w:rsidTr="0028073E">
        <w:trPr>
          <w:trHeight w:val="70"/>
          <w:del w:id="6927" w:author="Houyem Rais" w:date="2024-02-22T15:03:00Z"/>
        </w:trPr>
        <w:tc>
          <w:tcPr>
            <w:tcW w:w="918" w:type="dxa"/>
          </w:tcPr>
          <w:p w14:paraId="35EEAE13" w14:textId="7FAB30A1"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28" w:author="Houyem Rais" w:date="2024-02-22T15:03:00Z"/>
                <w:lang w:val="fr-FR"/>
              </w:rPr>
              <w:pPrChange w:id="6929" w:author="Houyem Rais" w:date="2024-02-22T15:03:00Z">
                <w:pPr>
                  <w:spacing w:before="0" w:after="0" w:line="240" w:lineRule="auto"/>
                </w:pPr>
              </w:pPrChange>
            </w:pPr>
            <w:del w:id="6930" w:author="Houyem Rais" w:date="2024-02-22T15:03:00Z">
              <w:r w:rsidRPr="00007B3E" w:rsidDel="00CB2812">
                <w:rPr>
                  <w:lang w:val="fr-FR"/>
                </w:rPr>
                <w:delText>2027</w:delText>
              </w:r>
            </w:del>
          </w:p>
        </w:tc>
        <w:tc>
          <w:tcPr>
            <w:tcW w:w="2397" w:type="dxa"/>
          </w:tcPr>
          <w:p w14:paraId="2098EA18" w14:textId="6A62064A"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31" w:author="Houyem Rais" w:date="2024-02-22T15:03:00Z"/>
                <w:lang w:val="fr-FR"/>
              </w:rPr>
              <w:pPrChange w:id="6932" w:author="Houyem Rais" w:date="2024-02-22T15:03:00Z">
                <w:pPr>
                  <w:spacing w:before="0" w:after="0" w:line="240" w:lineRule="auto"/>
                  <w:jc w:val="center"/>
                </w:pPr>
              </w:pPrChange>
            </w:pPr>
            <w:del w:id="6933" w:author="Houyem Rais" w:date="2024-02-22T15:03:00Z">
              <w:r w:rsidRPr="00007B3E" w:rsidDel="00CB2812">
                <w:rPr>
                  <w:lang w:val="fr-FR"/>
                </w:rPr>
                <w:delText>5 916</w:delText>
              </w:r>
            </w:del>
          </w:p>
        </w:tc>
        <w:tc>
          <w:tcPr>
            <w:tcW w:w="2930" w:type="dxa"/>
          </w:tcPr>
          <w:p w14:paraId="2559505F" w14:textId="634669B1"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34" w:author="Houyem Rais" w:date="2024-02-22T15:03:00Z"/>
                <w:rFonts w:cs="Calibri"/>
                <w:color w:val="000000"/>
                <w:lang w:val="fr-FR"/>
              </w:rPr>
              <w:pPrChange w:id="6935" w:author="Houyem Rais" w:date="2024-02-22T15:03:00Z">
                <w:pPr>
                  <w:spacing w:before="0" w:after="0" w:line="240" w:lineRule="auto"/>
                  <w:jc w:val="center"/>
                </w:pPr>
              </w:pPrChange>
            </w:pPr>
            <w:del w:id="6936" w:author="Houyem Rais" w:date="2024-02-22T15:03:00Z">
              <w:r w:rsidRPr="00007B3E" w:rsidDel="00CB2812">
                <w:rPr>
                  <w:lang w:val="fr-FR"/>
                </w:rPr>
                <w:delText>2 160 885</w:delText>
              </w:r>
            </w:del>
          </w:p>
        </w:tc>
        <w:tc>
          <w:tcPr>
            <w:tcW w:w="2822" w:type="dxa"/>
          </w:tcPr>
          <w:p w14:paraId="6E6D0215" w14:textId="17F44AA8"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37" w:author="Houyem Rais" w:date="2024-02-22T15:03:00Z"/>
                <w:lang w:val="fr-FR"/>
              </w:rPr>
              <w:pPrChange w:id="6938" w:author="Houyem Rais" w:date="2024-02-22T15:03:00Z">
                <w:pPr>
                  <w:spacing w:before="0" w:after="0" w:line="240" w:lineRule="auto"/>
                  <w:jc w:val="center"/>
                </w:pPr>
              </w:pPrChange>
            </w:pPr>
            <w:del w:id="6939" w:author="Houyem Rais" w:date="2024-02-22T15:03:00Z">
              <w:r w:rsidRPr="00007B3E" w:rsidDel="00CB2812">
                <w:rPr>
                  <w:lang w:val="fr-FR"/>
                </w:rPr>
                <w:delText>330 001</w:delText>
              </w:r>
            </w:del>
          </w:p>
        </w:tc>
      </w:tr>
      <w:tr w:rsidR="00631C46" w:rsidRPr="00007B3E" w:rsidDel="00CB2812" w14:paraId="42B7693A" w14:textId="152AF4A0" w:rsidTr="0028073E">
        <w:trPr>
          <w:trHeight w:val="70"/>
          <w:del w:id="6940" w:author="Houyem Rais" w:date="2024-02-22T15:03:00Z"/>
        </w:trPr>
        <w:tc>
          <w:tcPr>
            <w:tcW w:w="918" w:type="dxa"/>
          </w:tcPr>
          <w:p w14:paraId="4437AFB9" w14:textId="6850C71C"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41" w:author="Houyem Rais" w:date="2024-02-22T15:03:00Z"/>
                <w:lang w:val="fr-FR"/>
              </w:rPr>
              <w:pPrChange w:id="6942" w:author="Houyem Rais" w:date="2024-02-22T15:03:00Z">
                <w:pPr>
                  <w:spacing w:before="0" w:after="0" w:line="240" w:lineRule="auto"/>
                </w:pPr>
              </w:pPrChange>
            </w:pPr>
            <w:del w:id="6943" w:author="Houyem Rais" w:date="2024-02-22T15:03:00Z">
              <w:r w:rsidRPr="00007B3E" w:rsidDel="00CB2812">
                <w:rPr>
                  <w:lang w:val="fr-FR"/>
                </w:rPr>
                <w:delText>2030</w:delText>
              </w:r>
            </w:del>
          </w:p>
        </w:tc>
        <w:tc>
          <w:tcPr>
            <w:tcW w:w="2397" w:type="dxa"/>
          </w:tcPr>
          <w:p w14:paraId="275D25D3" w14:textId="7FE72B83"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44" w:author="Houyem Rais" w:date="2024-02-22T15:03:00Z"/>
                <w:lang w:val="fr-FR"/>
              </w:rPr>
              <w:pPrChange w:id="6945" w:author="Houyem Rais" w:date="2024-02-22T15:03:00Z">
                <w:pPr>
                  <w:spacing w:before="0" w:after="0" w:line="240" w:lineRule="auto"/>
                  <w:jc w:val="center"/>
                </w:pPr>
              </w:pPrChange>
            </w:pPr>
            <w:del w:id="6946" w:author="Houyem Rais" w:date="2024-02-22T15:03:00Z">
              <w:r w:rsidRPr="00007B3E" w:rsidDel="00CB2812">
                <w:rPr>
                  <w:lang w:val="fr-FR"/>
                </w:rPr>
                <w:delText>7 297</w:delText>
              </w:r>
            </w:del>
          </w:p>
        </w:tc>
        <w:tc>
          <w:tcPr>
            <w:tcW w:w="2930" w:type="dxa"/>
          </w:tcPr>
          <w:p w14:paraId="3B80CC6B" w14:textId="77D59864"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47" w:author="Houyem Rais" w:date="2024-02-22T15:03:00Z"/>
                <w:lang w:val="fr-FR"/>
              </w:rPr>
              <w:pPrChange w:id="6948" w:author="Houyem Rais" w:date="2024-02-22T15:03:00Z">
                <w:pPr>
                  <w:spacing w:before="0" w:after="0" w:line="240" w:lineRule="auto"/>
                  <w:jc w:val="center"/>
                </w:pPr>
              </w:pPrChange>
            </w:pPr>
            <w:del w:id="6949" w:author="Houyem Rais" w:date="2024-02-22T15:03:00Z">
              <w:r w:rsidRPr="00007B3E" w:rsidDel="00CB2812">
                <w:rPr>
                  <w:lang w:val="fr-FR"/>
                </w:rPr>
                <w:delText>2 665 133</w:delText>
              </w:r>
            </w:del>
          </w:p>
        </w:tc>
        <w:tc>
          <w:tcPr>
            <w:tcW w:w="2822" w:type="dxa"/>
          </w:tcPr>
          <w:p w14:paraId="572F0A9F" w14:textId="48D4576E"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50" w:author="Houyem Rais" w:date="2024-02-22T15:03:00Z"/>
                <w:lang w:val="fr-FR"/>
              </w:rPr>
              <w:pPrChange w:id="6951" w:author="Houyem Rais" w:date="2024-02-22T15:03:00Z">
                <w:pPr>
                  <w:spacing w:before="0" w:after="0" w:line="240" w:lineRule="auto"/>
                  <w:jc w:val="center"/>
                </w:pPr>
              </w:pPrChange>
            </w:pPr>
            <w:del w:id="6952" w:author="Houyem Rais" w:date="2024-02-22T15:03:00Z">
              <w:r w:rsidRPr="00007B3E" w:rsidDel="00CB2812">
                <w:rPr>
                  <w:lang w:val="fr-FR"/>
                </w:rPr>
                <w:delText>407 032</w:delText>
              </w:r>
            </w:del>
          </w:p>
        </w:tc>
      </w:tr>
      <w:tr w:rsidR="00631C46" w:rsidRPr="00007B3E" w:rsidDel="00CB2812" w14:paraId="2CCF2094" w14:textId="3F685D05" w:rsidTr="0028073E">
        <w:trPr>
          <w:trHeight w:val="70"/>
          <w:del w:id="6953" w:author="Houyem Rais" w:date="2024-02-22T15:03:00Z"/>
        </w:trPr>
        <w:tc>
          <w:tcPr>
            <w:tcW w:w="918" w:type="dxa"/>
          </w:tcPr>
          <w:p w14:paraId="114CAC64" w14:textId="4A4D0F41"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54" w:author="Houyem Rais" w:date="2024-02-22T15:03:00Z"/>
                <w:lang w:val="fr-FR"/>
              </w:rPr>
              <w:pPrChange w:id="6955" w:author="Houyem Rais" w:date="2024-02-22T15:03:00Z">
                <w:pPr>
                  <w:spacing w:before="0" w:after="0" w:line="240" w:lineRule="auto"/>
                </w:pPr>
              </w:pPrChange>
            </w:pPr>
            <w:del w:id="6956" w:author="Houyem Rais" w:date="2024-02-22T15:03:00Z">
              <w:r w:rsidRPr="00007B3E" w:rsidDel="00CB2812">
                <w:rPr>
                  <w:lang w:val="fr-FR"/>
                </w:rPr>
                <w:delText>2040</w:delText>
              </w:r>
            </w:del>
          </w:p>
        </w:tc>
        <w:tc>
          <w:tcPr>
            <w:tcW w:w="2397" w:type="dxa"/>
          </w:tcPr>
          <w:p w14:paraId="457E3565" w14:textId="397048E1"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57" w:author="Houyem Rais" w:date="2024-02-22T15:03:00Z"/>
                <w:lang w:val="fr-FR"/>
              </w:rPr>
              <w:pPrChange w:id="6958" w:author="Houyem Rais" w:date="2024-02-22T15:03:00Z">
                <w:pPr>
                  <w:spacing w:before="0" w:after="0" w:line="240" w:lineRule="auto"/>
                  <w:jc w:val="center"/>
                </w:pPr>
              </w:pPrChange>
            </w:pPr>
            <w:del w:id="6959" w:author="Houyem Rais" w:date="2024-02-22T15:03:00Z">
              <w:r w:rsidRPr="00007B3E" w:rsidDel="00CB2812">
                <w:rPr>
                  <w:lang w:val="fr-FR"/>
                </w:rPr>
                <w:delText>12 691</w:delText>
              </w:r>
            </w:del>
          </w:p>
        </w:tc>
        <w:tc>
          <w:tcPr>
            <w:tcW w:w="2930" w:type="dxa"/>
          </w:tcPr>
          <w:p w14:paraId="15D33EF5" w14:textId="1C4E6425"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60" w:author="Houyem Rais" w:date="2024-02-22T15:03:00Z"/>
                <w:lang w:val="fr-FR"/>
              </w:rPr>
              <w:pPrChange w:id="6961" w:author="Houyem Rais" w:date="2024-02-22T15:03:00Z">
                <w:pPr>
                  <w:spacing w:before="0" w:after="0" w:line="240" w:lineRule="auto"/>
                  <w:jc w:val="center"/>
                </w:pPr>
              </w:pPrChange>
            </w:pPr>
            <w:del w:id="6962" w:author="Houyem Rais" w:date="2024-02-22T15:03:00Z">
              <w:r w:rsidRPr="00007B3E" w:rsidDel="00CB2812">
                <w:rPr>
                  <w:lang w:val="fr-FR"/>
                </w:rPr>
                <w:delText>4 635 501</w:delText>
              </w:r>
            </w:del>
          </w:p>
        </w:tc>
        <w:tc>
          <w:tcPr>
            <w:tcW w:w="2822" w:type="dxa"/>
          </w:tcPr>
          <w:p w14:paraId="6422F99E" w14:textId="5DFFF50A"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63" w:author="Houyem Rais" w:date="2024-02-22T15:03:00Z"/>
                <w:lang w:val="fr-FR"/>
              </w:rPr>
              <w:pPrChange w:id="6964" w:author="Houyem Rais" w:date="2024-02-22T15:03:00Z">
                <w:pPr>
                  <w:spacing w:before="0" w:after="0" w:line="240" w:lineRule="auto"/>
                  <w:jc w:val="center"/>
                </w:pPr>
              </w:pPrChange>
            </w:pPr>
            <w:del w:id="6965" w:author="Houyem Rais" w:date="2024-02-22T15:03:00Z">
              <w:r w:rsidRPr="00007B3E" w:rsidDel="00CB2812">
                <w:rPr>
                  <w:lang w:val="fr-FR"/>
                </w:rPr>
                <w:delText>708 035</w:delText>
              </w:r>
            </w:del>
          </w:p>
        </w:tc>
      </w:tr>
      <w:tr w:rsidR="00631C46" w:rsidRPr="00007B3E" w:rsidDel="00CB2812" w14:paraId="726B0719" w14:textId="0BF441AB" w:rsidTr="0028073E">
        <w:trPr>
          <w:trHeight w:val="70"/>
          <w:del w:id="6966" w:author="Houyem Rais" w:date="2024-02-22T15:03:00Z"/>
        </w:trPr>
        <w:tc>
          <w:tcPr>
            <w:tcW w:w="918" w:type="dxa"/>
          </w:tcPr>
          <w:p w14:paraId="2121A31C" w14:textId="2C2FFB29"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67" w:author="Houyem Rais" w:date="2024-02-22T15:03:00Z"/>
                <w:lang w:val="fr-FR"/>
              </w:rPr>
              <w:pPrChange w:id="6968" w:author="Houyem Rais" w:date="2024-02-22T15:03:00Z">
                <w:pPr>
                  <w:spacing w:before="0" w:after="0" w:line="240" w:lineRule="auto"/>
                </w:pPr>
              </w:pPrChange>
            </w:pPr>
            <w:del w:id="6969" w:author="Houyem Rais" w:date="2024-02-22T15:03:00Z">
              <w:r w:rsidRPr="00007B3E" w:rsidDel="00CB2812">
                <w:rPr>
                  <w:lang w:val="fr-FR"/>
                </w:rPr>
                <w:delText>2044</w:delText>
              </w:r>
            </w:del>
          </w:p>
        </w:tc>
        <w:tc>
          <w:tcPr>
            <w:tcW w:w="2397" w:type="dxa"/>
          </w:tcPr>
          <w:p w14:paraId="227B3EBE" w14:textId="25E97508"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70" w:author="Houyem Rais" w:date="2024-02-22T15:03:00Z"/>
                <w:lang w:val="fr-FR"/>
              </w:rPr>
              <w:pPrChange w:id="6971" w:author="Houyem Rais" w:date="2024-02-22T15:03:00Z">
                <w:pPr>
                  <w:spacing w:before="0" w:after="0" w:line="240" w:lineRule="auto"/>
                  <w:jc w:val="center"/>
                </w:pPr>
              </w:pPrChange>
            </w:pPr>
            <w:del w:id="6972" w:author="Houyem Rais" w:date="2024-02-22T15:03:00Z">
              <w:r w:rsidRPr="00007B3E" w:rsidDel="00CB2812">
                <w:rPr>
                  <w:lang w:val="fr-FR"/>
                </w:rPr>
                <w:delText>14 996</w:delText>
              </w:r>
            </w:del>
          </w:p>
        </w:tc>
        <w:tc>
          <w:tcPr>
            <w:tcW w:w="2930" w:type="dxa"/>
          </w:tcPr>
          <w:p w14:paraId="6D22C321" w14:textId="6C24B350"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73" w:author="Houyem Rais" w:date="2024-02-22T15:03:00Z"/>
                <w:lang w:val="fr-FR"/>
              </w:rPr>
              <w:pPrChange w:id="6974" w:author="Houyem Rais" w:date="2024-02-22T15:03:00Z">
                <w:pPr>
                  <w:spacing w:before="0" w:after="0" w:line="240" w:lineRule="auto"/>
                  <w:jc w:val="center"/>
                </w:pPr>
              </w:pPrChange>
            </w:pPr>
            <w:del w:id="6975" w:author="Houyem Rais" w:date="2024-02-22T15:03:00Z">
              <w:r w:rsidRPr="00007B3E" w:rsidDel="00CB2812">
                <w:rPr>
                  <w:lang w:val="fr-FR"/>
                </w:rPr>
                <w:delText>5 477 198</w:delText>
              </w:r>
            </w:del>
          </w:p>
        </w:tc>
        <w:tc>
          <w:tcPr>
            <w:tcW w:w="2822" w:type="dxa"/>
          </w:tcPr>
          <w:p w14:paraId="69A4CD76" w14:textId="326947CD"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76" w:author="Houyem Rais" w:date="2024-02-22T15:03:00Z"/>
                <w:lang w:val="fr-FR"/>
              </w:rPr>
              <w:pPrChange w:id="6977" w:author="Houyem Rais" w:date="2024-02-22T15:03:00Z">
                <w:pPr>
                  <w:spacing w:before="0" w:after="0" w:line="240" w:lineRule="auto"/>
                  <w:jc w:val="center"/>
                </w:pPr>
              </w:pPrChange>
            </w:pPr>
            <w:del w:id="6978" w:author="Houyem Rais" w:date="2024-02-22T15:03:00Z">
              <w:r w:rsidRPr="00007B3E" w:rsidDel="00CB2812">
                <w:rPr>
                  <w:lang w:val="fr-FR"/>
                </w:rPr>
                <w:delText>836 633</w:delText>
              </w:r>
            </w:del>
          </w:p>
        </w:tc>
      </w:tr>
      <w:tr w:rsidR="00631C46" w:rsidRPr="00007B3E" w:rsidDel="00CB2812" w14:paraId="6114A70E" w14:textId="3DC1F984" w:rsidTr="0028073E">
        <w:trPr>
          <w:trHeight w:val="70"/>
          <w:del w:id="6979" w:author="Houyem Rais" w:date="2024-02-22T15:03:00Z"/>
        </w:trPr>
        <w:tc>
          <w:tcPr>
            <w:tcW w:w="918" w:type="dxa"/>
          </w:tcPr>
          <w:p w14:paraId="0EFC451E" w14:textId="5CC73F08"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80" w:author="Houyem Rais" w:date="2024-02-22T15:03:00Z"/>
                <w:lang w:val="fr-FR"/>
              </w:rPr>
              <w:pPrChange w:id="6981" w:author="Houyem Rais" w:date="2024-02-22T15:03:00Z">
                <w:pPr>
                  <w:spacing w:before="0" w:after="0" w:line="240" w:lineRule="auto"/>
                </w:pPr>
              </w:pPrChange>
            </w:pPr>
            <w:del w:id="6982" w:author="Houyem Rais" w:date="2024-02-22T15:03:00Z">
              <w:r w:rsidRPr="00007B3E" w:rsidDel="00CB2812">
                <w:rPr>
                  <w:lang w:val="fr-FR"/>
                </w:rPr>
                <w:delText>2056</w:delText>
              </w:r>
            </w:del>
          </w:p>
        </w:tc>
        <w:tc>
          <w:tcPr>
            <w:tcW w:w="2397" w:type="dxa"/>
          </w:tcPr>
          <w:p w14:paraId="7EF44D43" w14:textId="78893DD9"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83" w:author="Houyem Rais" w:date="2024-02-22T15:03:00Z"/>
                <w:lang w:val="fr-FR"/>
              </w:rPr>
              <w:pPrChange w:id="6984" w:author="Houyem Rais" w:date="2024-02-22T15:03:00Z">
                <w:pPr>
                  <w:spacing w:before="0" w:after="0" w:line="240" w:lineRule="auto"/>
                  <w:jc w:val="center"/>
                </w:pPr>
              </w:pPrChange>
            </w:pPr>
            <w:del w:id="6985" w:author="Houyem Rais" w:date="2024-02-22T15:03:00Z">
              <w:r w:rsidRPr="00007B3E" w:rsidDel="00CB2812">
                <w:rPr>
                  <w:lang w:val="fr-FR"/>
                </w:rPr>
                <w:delText>24 371</w:delText>
              </w:r>
            </w:del>
          </w:p>
        </w:tc>
        <w:tc>
          <w:tcPr>
            <w:tcW w:w="2930" w:type="dxa"/>
          </w:tcPr>
          <w:p w14:paraId="7D44FA79" w14:textId="34282C24"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86" w:author="Houyem Rais" w:date="2024-02-22T15:03:00Z"/>
                <w:lang w:val="fr-FR"/>
              </w:rPr>
              <w:pPrChange w:id="6987" w:author="Houyem Rais" w:date="2024-02-22T15:03:00Z">
                <w:pPr>
                  <w:spacing w:before="0" w:after="0" w:line="240" w:lineRule="auto"/>
                  <w:jc w:val="center"/>
                </w:pPr>
              </w:pPrChange>
            </w:pPr>
            <w:del w:id="6988" w:author="Houyem Rais" w:date="2024-02-22T15:03:00Z">
              <w:r w:rsidRPr="00007B3E" w:rsidDel="00CB2812">
                <w:rPr>
                  <w:lang w:val="fr-FR"/>
                </w:rPr>
                <w:delText>8 901 594</w:delText>
              </w:r>
            </w:del>
          </w:p>
        </w:tc>
        <w:tc>
          <w:tcPr>
            <w:tcW w:w="2822" w:type="dxa"/>
          </w:tcPr>
          <w:p w14:paraId="5A49ECF7" w14:textId="12A4223B" w:rsidR="00631C46" w:rsidRPr="00007B3E" w:rsidDel="00CB2812" w:rsidRDefault="00631C46" w:rsidP="00CB2812">
            <w:pPr>
              <w:numPr>
                <w:ilvl w:val="1"/>
                <w:numId w:val="1"/>
              </w:numPr>
              <w:tabs>
                <w:tab w:val="left" w:pos="2730"/>
              </w:tabs>
              <w:spacing w:before="240" w:after="240" w:line="240" w:lineRule="auto"/>
              <w:ind w:left="1134"/>
              <w:jc w:val="left"/>
              <w:outlineLvl w:val="2"/>
              <w:rPr>
                <w:del w:id="6989" w:author="Houyem Rais" w:date="2024-02-22T15:03:00Z"/>
                <w:lang w:val="fr-FR"/>
              </w:rPr>
              <w:pPrChange w:id="6990" w:author="Houyem Rais" w:date="2024-02-22T15:03:00Z">
                <w:pPr>
                  <w:spacing w:before="0" w:after="0" w:line="240" w:lineRule="auto"/>
                  <w:jc w:val="center"/>
                </w:pPr>
              </w:pPrChange>
            </w:pPr>
            <w:del w:id="6991" w:author="Houyem Rais" w:date="2024-02-22T15:03:00Z">
              <w:r w:rsidRPr="00007B3E" w:rsidDel="00CB2812">
                <w:rPr>
                  <w:lang w:val="fr-FR"/>
                </w:rPr>
                <w:delText>1 359 822</w:delText>
              </w:r>
            </w:del>
          </w:p>
        </w:tc>
      </w:tr>
    </w:tbl>
    <w:p w14:paraId="7059B06E" w14:textId="732FDBFB" w:rsidR="00A46DC0" w:rsidRPr="00007B3E" w:rsidDel="00CB2812" w:rsidRDefault="00A46DC0" w:rsidP="00CB2812">
      <w:pPr>
        <w:numPr>
          <w:ilvl w:val="1"/>
          <w:numId w:val="1"/>
        </w:numPr>
        <w:tabs>
          <w:tab w:val="left" w:pos="2730"/>
        </w:tabs>
        <w:spacing w:before="240" w:after="240"/>
        <w:ind w:left="1134"/>
        <w:jc w:val="left"/>
        <w:outlineLvl w:val="2"/>
        <w:rPr>
          <w:del w:id="6992" w:author="Houyem Rais" w:date="2024-02-22T15:03:00Z"/>
        </w:rPr>
        <w:pPrChange w:id="6993" w:author="Houyem Rais" w:date="2024-02-22T15:03:00Z">
          <w:pPr>
            <w:jc w:val="right"/>
          </w:pPr>
        </w:pPrChange>
      </w:pPr>
      <w:del w:id="6994" w:author="Houyem Rais" w:date="2024-02-22T15:03:00Z">
        <w:r w:rsidRPr="00007B3E" w:rsidDel="00CB2812">
          <w:rPr>
            <w:b/>
            <w:bCs/>
          </w:rPr>
          <w:delText>Source</w:delText>
        </w:r>
        <w:r w:rsidRPr="00007B3E" w:rsidDel="00CB2812">
          <w:delText xml:space="preserve"> : </w:delText>
        </w:r>
        <w:r w:rsidR="00750A89" w:rsidRPr="00007B3E" w:rsidDel="00CB2812">
          <w:delText>Etudes du</w:delText>
        </w:r>
        <w:r w:rsidRPr="00007B3E" w:rsidDel="00CB2812">
          <w:delText xml:space="preserve"> trafic</w:delText>
        </w:r>
      </w:del>
    </w:p>
    <w:p w14:paraId="3BD25ED4" w14:textId="27D29D60" w:rsidR="00A46DC0" w:rsidRPr="00007B3E" w:rsidDel="00CB2812" w:rsidRDefault="00A46DC0" w:rsidP="00CB2812">
      <w:pPr>
        <w:numPr>
          <w:ilvl w:val="1"/>
          <w:numId w:val="1"/>
        </w:numPr>
        <w:tabs>
          <w:tab w:val="left" w:pos="2730"/>
        </w:tabs>
        <w:spacing w:before="240" w:after="240"/>
        <w:ind w:left="1134"/>
        <w:jc w:val="left"/>
        <w:outlineLvl w:val="2"/>
        <w:rPr>
          <w:del w:id="6995" w:author="Houyem Rais" w:date="2024-02-22T15:03:00Z"/>
        </w:rPr>
        <w:pPrChange w:id="6996" w:author="Houyem Rais" w:date="2024-02-22T15:03:00Z">
          <w:pPr/>
        </w:pPrChange>
      </w:pPr>
      <w:del w:id="6997" w:author="Houyem Rais" w:date="2024-02-22T15:03:00Z">
        <w:r w:rsidRPr="00007B3E" w:rsidDel="00CB2812">
          <w:delText>Quant aux estimations de trafic marchandises sur le Barreau Est dans l’horizon du projet, elles sont synthétisées dans le tableau suivant.</w:delText>
        </w:r>
      </w:del>
    </w:p>
    <w:p w14:paraId="108CB007" w14:textId="50BCE8A0" w:rsidR="00A46DC0" w:rsidRPr="00007B3E" w:rsidDel="00CB2812" w:rsidRDefault="00A46DC0" w:rsidP="00CB2812">
      <w:pPr>
        <w:pStyle w:val="Caption"/>
        <w:numPr>
          <w:ilvl w:val="1"/>
          <w:numId w:val="1"/>
        </w:numPr>
        <w:tabs>
          <w:tab w:val="left" w:pos="2730"/>
        </w:tabs>
        <w:spacing w:before="240" w:after="240"/>
        <w:ind w:left="1134"/>
        <w:jc w:val="left"/>
        <w:outlineLvl w:val="2"/>
        <w:rPr>
          <w:del w:id="6998" w:author="Houyem Rais" w:date="2024-02-22T15:03:00Z"/>
        </w:rPr>
        <w:pPrChange w:id="6999" w:author="Houyem Rais" w:date="2024-02-22T15:03:00Z">
          <w:pPr>
            <w:pStyle w:val="Caption"/>
          </w:pPr>
        </w:pPrChange>
      </w:pPr>
      <w:bookmarkStart w:id="7000" w:name="_Toc158885071"/>
      <w:del w:id="7001"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002" w:author="Farouk Bouhafs" w:date="2024-02-09T12:22:00Z">
        <w:del w:id="7003" w:author="Houyem Rais" w:date="2024-02-22T15:03:00Z">
          <w:r w:rsidR="00125256" w:rsidDel="00CB2812">
            <w:rPr>
              <w:noProof/>
            </w:rPr>
            <w:delText>36</w:delText>
          </w:r>
        </w:del>
      </w:ins>
      <w:del w:id="7004" w:author="Houyem Rais" w:date="2024-02-22T15:03:00Z">
        <w:r w:rsidR="00E874ED" w:rsidDel="00CB2812">
          <w:rPr>
            <w:noProof/>
          </w:rPr>
          <w:delText>35</w:delText>
        </w:r>
        <w:r w:rsidDel="00CB2812">
          <w:rPr>
            <w:noProof/>
          </w:rPr>
          <w:fldChar w:fldCharType="end"/>
        </w:r>
        <w:r w:rsidRPr="00007B3E" w:rsidDel="00CB2812">
          <w:delText xml:space="preserve"> Estimations de trafic marchandises sur le Barreau Est</w:delText>
        </w:r>
        <w:bookmarkEnd w:id="7000"/>
      </w:del>
    </w:p>
    <w:tbl>
      <w:tblPr>
        <w:tblStyle w:val="TableGrid"/>
        <w:tblW w:w="0" w:type="auto"/>
        <w:tblLook w:val="04A0" w:firstRow="1" w:lastRow="0" w:firstColumn="1" w:lastColumn="0" w:noHBand="0" w:noVBand="1"/>
      </w:tblPr>
      <w:tblGrid>
        <w:gridCol w:w="2263"/>
        <w:gridCol w:w="2977"/>
        <w:gridCol w:w="3822"/>
      </w:tblGrid>
      <w:tr w:rsidR="00A46DC0" w:rsidRPr="00007B3E" w:rsidDel="00CB2812" w14:paraId="24AB504C" w14:textId="51E128E6" w:rsidTr="00A8239A">
        <w:trPr>
          <w:tblHeader/>
          <w:del w:id="7005" w:author="Houyem Rais" w:date="2024-02-22T15:03:00Z"/>
        </w:trPr>
        <w:tc>
          <w:tcPr>
            <w:tcW w:w="2263" w:type="dxa"/>
            <w:shd w:val="clear" w:color="auto" w:fill="B4C6E7" w:themeFill="accent1" w:themeFillTint="66"/>
          </w:tcPr>
          <w:p w14:paraId="0049BB30" w14:textId="62FD1EB6" w:rsidR="00A46DC0" w:rsidRPr="00007B3E" w:rsidDel="00CB2812" w:rsidRDefault="00A46DC0" w:rsidP="00CB2812">
            <w:pPr>
              <w:numPr>
                <w:ilvl w:val="1"/>
                <w:numId w:val="1"/>
              </w:numPr>
              <w:tabs>
                <w:tab w:val="left" w:pos="2730"/>
              </w:tabs>
              <w:spacing w:before="240" w:after="240" w:line="240" w:lineRule="auto"/>
              <w:ind w:left="1134"/>
              <w:jc w:val="left"/>
              <w:outlineLvl w:val="2"/>
              <w:rPr>
                <w:del w:id="7006" w:author="Houyem Rais" w:date="2024-02-22T15:03:00Z"/>
                <w:b/>
                <w:bCs/>
                <w:lang w:val="fr-FR"/>
              </w:rPr>
              <w:pPrChange w:id="7007" w:author="Houyem Rais" w:date="2024-02-22T15:03:00Z">
                <w:pPr>
                  <w:spacing w:before="0" w:after="0" w:line="240" w:lineRule="auto"/>
                </w:pPr>
              </w:pPrChange>
            </w:pPr>
            <w:del w:id="7008" w:author="Houyem Rais" w:date="2024-02-22T15:03:00Z">
              <w:r w:rsidRPr="00007B3E" w:rsidDel="00CB2812">
                <w:rPr>
                  <w:b/>
                  <w:bCs/>
                  <w:lang w:val="fr-FR"/>
                </w:rPr>
                <w:delText>Année</w:delText>
              </w:r>
            </w:del>
          </w:p>
        </w:tc>
        <w:tc>
          <w:tcPr>
            <w:tcW w:w="2977" w:type="dxa"/>
            <w:shd w:val="clear" w:color="auto" w:fill="B4C6E7" w:themeFill="accent1" w:themeFillTint="66"/>
          </w:tcPr>
          <w:p w14:paraId="279ECE38" w14:textId="68C84816" w:rsidR="00A46DC0" w:rsidRPr="00007B3E" w:rsidDel="00CB2812" w:rsidRDefault="00A46DC0" w:rsidP="00CB2812">
            <w:pPr>
              <w:numPr>
                <w:ilvl w:val="1"/>
                <w:numId w:val="1"/>
              </w:numPr>
              <w:tabs>
                <w:tab w:val="left" w:pos="2730"/>
              </w:tabs>
              <w:spacing w:before="240" w:after="240" w:line="240" w:lineRule="auto"/>
              <w:ind w:left="1134"/>
              <w:jc w:val="left"/>
              <w:outlineLvl w:val="2"/>
              <w:rPr>
                <w:del w:id="7009" w:author="Houyem Rais" w:date="2024-02-22T15:03:00Z"/>
                <w:b/>
                <w:bCs/>
                <w:lang w:val="fr-FR"/>
              </w:rPr>
              <w:pPrChange w:id="7010" w:author="Houyem Rais" w:date="2024-02-22T15:03:00Z">
                <w:pPr>
                  <w:spacing w:before="0" w:after="0" w:line="240" w:lineRule="auto"/>
                </w:pPr>
              </w:pPrChange>
            </w:pPr>
            <w:del w:id="7011" w:author="Houyem Rais" w:date="2024-02-22T15:03:00Z">
              <w:r w:rsidRPr="00007B3E" w:rsidDel="00CB2812">
                <w:rPr>
                  <w:b/>
                  <w:bCs/>
                  <w:lang w:val="fr-FR"/>
                </w:rPr>
                <w:delText>Trafic : tonne/an</w:delText>
              </w:r>
            </w:del>
          </w:p>
        </w:tc>
        <w:tc>
          <w:tcPr>
            <w:tcW w:w="3822" w:type="dxa"/>
            <w:shd w:val="clear" w:color="auto" w:fill="B4C6E7" w:themeFill="accent1" w:themeFillTint="66"/>
          </w:tcPr>
          <w:p w14:paraId="125A1383" w14:textId="321E5CF6" w:rsidR="00A46DC0" w:rsidRPr="00007B3E" w:rsidDel="00CB2812" w:rsidRDefault="00A46DC0" w:rsidP="00CB2812">
            <w:pPr>
              <w:numPr>
                <w:ilvl w:val="1"/>
                <w:numId w:val="1"/>
              </w:numPr>
              <w:tabs>
                <w:tab w:val="left" w:pos="2730"/>
              </w:tabs>
              <w:spacing w:before="240" w:after="240" w:line="240" w:lineRule="auto"/>
              <w:ind w:left="1134"/>
              <w:jc w:val="left"/>
              <w:outlineLvl w:val="2"/>
              <w:rPr>
                <w:del w:id="7012" w:author="Houyem Rais" w:date="2024-02-22T15:03:00Z"/>
                <w:b/>
                <w:bCs/>
                <w:lang w:val="fr-FR"/>
              </w:rPr>
              <w:pPrChange w:id="7013" w:author="Houyem Rais" w:date="2024-02-22T15:03:00Z">
                <w:pPr>
                  <w:spacing w:before="0" w:after="0" w:line="240" w:lineRule="auto"/>
                </w:pPr>
              </w:pPrChange>
            </w:pPr>
            <w:del w:id="7014" w:author="Houyem Rais" w:date="2024-02-22T15:03:00Z">
              <w:r w:rsidRPr="00007B3E" w:rsidDel="00CB2812">
                <w:rPr>
                  <w:b/>
                  <w:bCs/>
                  <w:lang w:val="fr-FR"/>
                </w:rPr>
                <w:delText>Parcours : tonne x km / an</w:delText>
              </w:r>
            </w:del>
          </w:p>
        </w:tc>
      </w:tr>
      <w:tr w:rsidR="00DD4C24" w:rsidRPr="00007B3E" w:rsidDel="00CB2812" w14:paraId="158E555C" w14:textId="6B7281A6" w:rsidTr="00A8239A">
        <w:trPr>
          <w:trHeight w:val="54"/>
          <w:del w:id="7015" w:author="Houyem Rais" w:date="2024-02-22T15:03:00Z"/>
        </w:trPr>
        <w:tc>
          <w:tcPr>
            <w:tcW w:w="2263" w:type="dxa"/>
          </w:tcPr>
          <w:p w14:paraId="5B3446EE" w14:textId="6109C22D"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16" w:author="Houyem Rais" w:date="2024-02-22T15:03:00Z"/>
                <w:lang w:val="fr-FR"/>
              </w:rPr>
              <w:pPrChange w:id="7017" w:author="Houyem Rais" w:date="2024-02-22T15:03:00Z">
                <w:pPr>
                  <w:spacing w:before="0" w:after="0" w:line="240" w:lineRule="auto"/>
                </w:pPr>
              </w:pPrChange>
            </w:pPr>
            <w:del w:id="7018" w:author="Houyem Rais" w:date="2024-02-22T15:03:00Z">
              <w:r w:rsidRPr="00007B3E" w:rsidDel="00CB2812">
                <w:rPr>
                  <w:lang w:val="fr-FR"/>
                </w:rPr>
                <w:delText>2025</w:delText>
              </w:r>
            </w:del>
          </w:p>
        </w:tc>
        <w:tc>
          <w:tcPr>
            <w:tcW w:w="2977" w:type="dxa"/>
          </w:tcPr>
          <w:p w14:paraId="7F91F1B2" w14:textId="7F2C5002"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19" w:author="Houyem Rais" w:date="2024-02-22T15:03:00Z"/>
                <w:lang w:val="fr-FR"/>
              </w:rPr>
              <w:pPrChange w:id="7020" w:author="Houyem Rais" w:date="2024-02-22T15:03:00Z">
                <w:pPr>
                  <w:spacing w:before="0" w:after="0" w:line="240" w:lineRule="auto"/>
                  <w:jc w:val="center"/>
                </w:pPr>
              </w:pPrChange>
            </w:pPr>
            <w:del w:id="7021" w:author="Houyem Rais" w:date="2024-02-22T15:03:00Z">
              <w:r w:rsidRPr="00007B3E" w:rsidDel="00CB2812">
                <w:rPr>
                  <w:lang w:val="fr-FR"/>
                </w:rPr>
                <w:delText>2 002 188</w:delText>
              </w:r>
            </w:del>
          </w:p>
        </w:tc>
        <w:tc>
          <w:tcPr>
            <w:tcW w:w="3822" w:type="dxa"/>
          </w:tcPr>
          <w:p w14:paraId="1CF246AE" w14:textId="281C9450"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22" w:author="Houyem Rais" w:date="2024-02-22T15:03:00Z"/>
                <w:lang w:val="fr-FR"/>
              </w:rPr>
              <w:pPrChange w:id="7023" w:author="Houyem Rais" w:date="2024-02-22T15:03:00Z">
                <w:pPr>
                  <w:spacing w:before="0" w:after="0" w:line="240" w:lineRule="auto"/>
                  <w:jc w:val="center"/>
                </w:pPr>
              </w:pPrChange>
            </w:pPr>
            <w:del w:id="7024" w:author="Houyem Rais" w:date="2024-02-22T15:03:00Z">
              <w:r w:rsidRPr="00007B3E" w:rsidDel="00CB2812">
                <w:rPr>
                  <w:lang w:val="fr-FR"/>
                </w:rPr>
                <w:delText>100 012 387</w:delText>
              </w:r>
            </w:del>
          </w:p>
        </w:tc>
      </w:tr>
      <w:tr w:rsidR="00DD4C24" w:rsidRPr="00007B3E" w:rsidDel="00CB2812" w14:paraId="775D830B" w14:textId="7367CB2C">
        <w:trPr>
          <w:del w:id="7025" w:author="Houyem Rais" w:date="2024-02-22T15:03:00Z"/>
        </w:trPr>
        <w:tc>
          <w:tcPr>
            <w:tcW w:w="2263" w:type="dxa"/>
          </w:tcPr>
          <w:p w14:paraId="2DBDF4A8" w14:textId="39D4522B"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26" w:author="Houyem Rais" w:date="2024-02-22T15:03:00Z"/>
                <w:lang w:val="fr-FR"/>
              </w:rPr>
              <w:pPrChange w:id="7027" w:author="Houyem Rais" w:date="2024-02-22T15:03:00Z">
                <w:pPr>
                  <w:spacing w:before="0" w:after="0" w:line="240" w:lineRule="auto"/>
                </w:pPr>
              </w:pPrChange>
            </w:pPr>
            <w:del w:id="7028" w:author="Houyem Rais" w:date="2024-02-22T15:03:00Z">
              <w:r w:rsidRPr="00007B3E" w:rsidDel="00CB2812">
                <w:rPr>
                  <w:lang w:val="fr-FR"/>
                </w:rPr>
                <w:delText>2027</w:delText>
              </w:r>
            </w:del>
          </w:p>
        </w:tc>
        <w:tc>
          <w:tcPr>
            <w:tcW w:w="2977" w:type="dxa"/>
          </w:tcPr>
          <w:p w14:paraId="6B5F9E94" w14:textId="22229CD4"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29" w:author="Houyem Rais" w:date="2024-02-22T15:03:00Z"/>
                <w:lang w:val="fr-FR"/>
              </w:rPr>
              <w:pPrChange w:id="7030" w:author="Houyem Rais" w:date="2024-02-22T15:03:00Z">
                <w:pPr>
                  <w:spacing w:before="0" w:after="0" w:line="240" w:lineRule="auto"/>
                  <w:jc w:val="center"/>
                </w:pPr>
              </w:pPrChange>
            </w:pPr>
            <w:del w:id="7031" w:author="Houyem Rais" w:date="2024-02-22T15:03:00Z">
              <w:r w:rsidRPr="00007B3E" w:rsidDel="00CB2812">
                <w:rPr>
                  <w:lang w:val="fr-FR"/>
                </w:rPr>
                <w:delText>2 306 036</w:delText>
              </w:r>
            </w:del>
          </w:p>
        </w:tc>
        <w:tc>
          <w:tcPr>
            <w:tcW w:w="3822" w:type="dxa"/>
          </w:tcPr>
          <w:p w14:paraId="4E5393E4" w14:textId="5632BC1F"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32" w:author="Houyem Rais" w:date="2024-02-22T15:03:00Z"/>
                <w:lang w:val="fr-FR"/>
              </w:rPr>
              <w:pPrChange w:id="7033" w:author="Houyem Rais" w:date="2024-02-22T15:03:00Z">
                <w:pPr>
                  <w:spacing w:before="0" w:after="0" w:line="240" w:lineRule="auto"/>
                  <w:jc w:val="center"/>
                </w:pPr>
              </w:pPrChange>
            </w:pPr>
            <w:del w:id="7034" w:author="Houyem Rais" w:date="2024-02-22T15:03:00Z">
              <w:r w:rsidRPr="00007B3E" w:rsidDel="00CB2812">
                <w:rPr>
                  <w:lang w:val="fr-FR"/>
                </w:rPr>
                <w:delText>115 190 091</w:delText>
              </w:r>
            </w:del>
          </w:p>
        </w:tc>
      </w:tr>
      <w:tr w:rsidR="00DD4C24" w:rsidRPr="00007B3E" w:rsidDel="00CB2812" w14:paraId="288EEF45" w14:textId="2A3A839C">
        <w:trPr>
          <w:del w:id="7035" w:author="Houyem Rais" w:date="2024-02-22T15:03:00Z"/>
        </w:trPr>
        <w:tc>
          <w:tcPr>
            <w:tcW w:w="2263" w:type="dxa"/>
          </w:tcPr>
          <w:p w14:paraId="106D5D3A" w14:textId="0BF1A042"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36" w:author="Houyem Rais" w:date="2024-02-22T15:03:00Z"/>
                <w:lang w:val="fr-FR"/>
              </w:rPr>
              <w:pPrChange w:id="7037" w:author="Houyem Rais" w:date="2024-02-22T15:03:00Z">
                <w:pPr>
                  <w:spacing w:before="0" w:after="0" w:line="240" w:lineRule="auto"/>
                </w:pPr>
              </w:pPrChange>
            </w:pPr>
            <w:del w:id="7038" w:author="Houyem Rais" w:date="2024-02-22T15:03:00Z">
              <w:r w:rsidRPr="00007B3E" w:rsidDel="00CB2812">
                <w:rPr>
                  <w:lang w:val="fr-FR"/>
                </w:rPr>
                <w:delText>2030</w:delText>
              </w:r>
            </w:del>
          </w:p>
        </w:tc>
        <w:tc>
          <w:tcPr>
            <w:tcW w:w="2977" w:type="dxa"/>
          </w:tcPr>
          <w:p w14:paraId="4E9E3364" w14:textId="6FF2B60D"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39" w:author="Houyem Rais" w:date="2024-02-22T15:03:00Z"/>
                <w:lang w:val="fr-FR"/>
              </w:rPr>
              <w:pPrChange w:id="7040" w:author="Houyem Rais" w:date="2024-02-22T15:03:00Z">
                <w:pPr>
                  <w:spacing w:before="0" w:after="0" w:line="240" w:lineRule="auto"/>
                  <w:jc w:val="center"/>
                </w:pPr>
              </w:pPrChange>
            </w:pPr>
            <w:del w:id="7041" w:author="Houyem Rais" w:date="2024-02-22T15:03:00Z">
              <w:r w:rsidRPr="00007B3E" w:rsidDel="00CB2812">
                <w:rPr>
                  <w:lang w:val="fr-FR"/>
                </w:rPr>
                <w:delText>2 850 415</w:delText>
              </w:r>
            </w:del>
          </w:p>
        </w:tc>
        <w:tc>
          <w:tcPr>
            <w:tcW w:w="3822" w:type="dxa"/>
          </w:tcPr>
          <w:p w14:paraId="26265B72" w14:textId="077EE597"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42" w:author="Houyem Rais" w:date="2024-02-22T15:03:00Z"/>
                <w:lang w:val="fr-FR"/>
              </w:rPr>
              <w:pPrChange w:id="7043" w:author="Houyem Rais" w:date="2024-02-22T15:03:00Z">
                <w:pPr>
                  <w:spacing w:before="0" w:after="0" w:line="240" w:lineRule="auto"/>
                  <w:jc w:val="center"/>
                </w:pPr>
              </w:pPrChange>
            </w:pPr>
            <w:del w:id="7044" w:author="Houyem Rais" w:date="2024-02-22T15:03:00Z">
              <w:r w:rsidRPr="00007B3E" w:rsidDel="00CB2812">
                <w:rPr>
                  <w:lang w:val="fr-FR"/>
                </w:rPr>
                <w:delText>142 382 663</w:delText>
              </w:r>
            </w:del>
          </w:p>
        </w:tc>
      </w:tr>
      <w:tr w:rsidR="00DD4C24" w:rsidRPr="00007B3E" w:rsidDel="00CB2812" w14:paraId="1855C6F8" w14:textId="5A8C893D">
        <w:trPr>
          <w:del w:id="7045" w:author="Houyem Rais" w:date="2024-02-22T15:03:00Z"/>
        </w:trPr>
        <w:tc>
          <w:tcPr>
            <w:tcW w:w="2263" w:type="dxa"/>
          </w:tcPr>
          <w:p w14:paraId="0E7DEF27" w14:textId="6D4E7A20"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46" w:author="Houyem Rais" w:date="2024-02-22T15:03:00Z"/>
                <w:lang w:val="fr-FR"/>
              </w:rPr>
              <w:pPrChange w:id="7047" w:author="Houyem Rais" w:date="2024-02-22T15:03:00Z">
                <w:pPr>
                  <w:spacing w:before="0" w:after="0" w:line="240" w:lineRule="auto"/>
                </w:pPr>
              </w:pPrChange>
            </w:pPr>
            <w:del w:id="7048" w:author="Houyem Rais" w:date="2024-02-22T15:03:00Z">
              <w:r w:rsidRPr="00007B3E" w:rsidDel="00CB2812">
                <w:rPr>
                  <w:lang w:val="fr-FR"/>
                </w:rPr>
                <w:delText>2040</w:delText>
              </w:r>
            </w:del>
          </w:p>
        </w:tc>
        <w:tc>
          <w:tcPr>
            <w:tcW w:w="2977" w:type="dxa"/>
          </w:tcPr>
          <w:p w14:paraId="104C70C8" w14:textId="5A6D02AE"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49" w:author="Houyem Rais" w:date="2024-02-22T15:03:00Z"/>
                <w:lang w:val="fr-FR"/>
              </w:rPr>
              <w:pPrChange w:id="7050" w:author="Houyem Rais" w:date="2024-02-22T15:03:00Z">
                <w:pPr>
                  <w:spacing w:before="0" w:after="0" w:line="240" w:lineRule="auto"/>
                  <w:jc w:val="center"/>
                </w:pPr>
              </w:pPrChange>
            </w:pPr>
            <w:del w:id="7051" w:author="Houyem Rais" w:date="2024-02-22T15:03:00Z">
              <w:r w:rsidRPr="00007B3E" w:rsidDel="00CB2812">
                <w:rPr>
                  <w:lang w:val="fr-FR"/>
                </w:rPr>
                <w:delText>4 990 253</w:delText>
              </w:r>
            </w:del>
          </w:p>
        </w:tc>
        <w:tc>
          <w:tcPr>
            <w:tcW w:w="3822" w:type="dxa"/>
          </w:tcPr>
          <w:p w14:paraId="5F8F5251" w14:textId="387423C2"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52" w:author="Houyem Rais" w:date="2024-02-22T15:03:00Z"/>
                <w:lang w:val="fr-FR"/>
              </w:rPr>
              <w:pPrChange w:id="7053" w:author="Houyem Rais" w:date="2024-02-22T15:03:00Z">
                <w:pPr>
                  <w:spacing w:before="0" w:after="0" w:line="240" w:lineRule="auto"/>
                  <w:jc w:val="center"/>
                </w:pPr>
              </w:pPrChange>
            </w:pPr>
            <w:del w:id="7054" w:author="Houyem Rais" w:date="2024-02-22T15:03:00Z">
              <w:r w:rsidRPr="00007B3E" w:rsidDel="00CB2812">
                <w:rPr>
                  <w:lang w:val="fr-FR"/>
                </w:rPr>
                <w:delText>249 270 872</w:delText>
              </w:r>
            </w:del>
          </w:p>
        </w:tc>
      </w:tr>
      <w:tr w:rsidR="00DD4C24" w:rsidRPr="00007B3E" w:rsidDel="00CB2812" w14:paraId="5184FBBD" w14:textId="461080CF">
        <w:trPr>
          <w:del w:id="7055" w:author="Houyem Rais" w:date="2024-02-22T15:03:00Z"/>
        </w:trPr>
        <w:tc>
          <w:tcPr>
            <w:tcW w:w="2263" w:type="dxa"/>
          </w:tcPr>
          <w:p w14:paraId="2DBECDE5" w14:textId="498AA285"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56" w:author="Houyem Rais" w:date="2024-02-22T15:03:00Z"/>
                <w:lang w:val="fr-FR"/>
              </w:rPr>
              <w:pPrChange w:id="7057" w:author="Houyem Rais" w:date="2024-02-22T15:03:00Z">
                <w:pPr>
                  <w:spacing w:before="0" w:after="0" w:line="240" w:lineRule="auto"/>
                </w:pPr>
              </w:pPrChange>
            </w:pPr>
            <w:del w:id="7058" w:author="Houyem Rais" w:date="2024-02-22T15:03:00Z">
              <w:r w:rsidRPr="00007B3E" w:rsidDel="00CB2812">
                <w:rPr>
                  <w:lang w:val="fr-FR"/>
                </w:rPr>
                <w:delText>2056</w:delText>
              </w:r>
            </w:del>
          </w:p>
        </w:tc>
        <w:tc>
          <w:tcPr>
            <w:tcW w:w="2977" w:type="dxa"/>
          </w:tcPr>
          <w:p w14:paraId="0BED8DB5" w14:textId="4AD6766A"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59" w:author="Houyem Rais" w:date="2024-02-22T15:03:00Z"/>
                <w:lang w:val="fr-FR"/>
              </w:rPr>
              <w:pPrChange w:id="7060" w:author="Houyem Rais" w:date="2024-02-22T15:03:00Z">
                <w:pPr>
                  <w:spacing w:before="0" w:after="0" w:line="240" w:lineRule="auto"/>
                  <w:jc w:val="center"/>
                </w:pPr>
              </w:pPrChange>
            </w:pPr>
            <w:del w:id="7061" w:author="Houyem Rais" w:date="2024-02-22T15:03:00Z">
              <w:r w:rsidRPr="00007B3E" w:rsidDel="00CB2812">
                <w:rPr>
                  <w:lang w:val="fr-FR"/>
                </w:rPr>
                <w:delText>9 638 424</w:delText>
              </w:r>
            </w:del>
          </w:p>
        </w:tc>
        <w:tc>
          <w:tcPr>
            <w:tcW w:w="3822" w:type="dxa"/>
          </w:tcPr>
          <w:p w14:paraId="3361FF1E" w14:textId="5D209567" w:rsidR="00DD4C24" w:rsidRPr="00007B3E" w:rsidDel="00CB2812" w:rsidRDefault="00DD4C24" w:rsidP="00CB2812">
            <w:pPr>
              <w:numPr>
                <w:ilvl w:val="1"/>
                <w:numId w:val="1"/>
              </w:numPr>
              <w:tabs>
                <w:tab w:val="left" w:pos="2730"/>
              </w:tabs>
              <w:spacing w:before="240" w:after="240" w:line="240" w:lineRule="auto"/>
              <w:ind w:left="1134"/>
              <w:jc w:val="left"/>
              <w:outlineLvl w:val="2"/>
              <w:rPr>
                <w:del w:id="7062" w:author="Houyem Rais" w:date="2024-02-22T15:03:00Z"/>
                <w:lang w:val="fr-FR"/>
              </w:rPr>
              <w:pPrChange w:id="7063" w:author="Houyem Rais" w:date="2024-02-22T15:03:00Z">
                <w:pPr>
                  <w:spacing w:before="0" w:after="0" w:line="240" w:lineRule="auto"/>
                  <w:jc w:val="center"/>
                </w:pPr>
              </w:pPrChange>
            </w:pPr>
            <w:del w:id="7064" w:author="Houyem Rais" w:date="2024-02-22T15:03:00Z">
              <w:r w:rsidRPr="00007B3E" w:rsidDel="00CB2812">
                <w:rPr>
                  <w:lang w:val="fr-FR"/>
                </w:rPr>
                <w:delText>481 454 264</w:delText>
              </w:r>
            </w:del>
          </w:p>
        </w:tc>
      </w:tr>
    </w:tbl>
    <w:p w14:paraId="75BA5354" w14:textId="6721EF3D" w:rsidR="00A46DC0" w:rsidRPr="00007B3E" w:rsidDel="00CB2812" w:rsidRDefault="00A46DC0" w:rsidP="00CB2812">
      <w:pPr>
        <w:numPr>
          <w:ilvl w:val="1"/>
          <w:numId w:val="1"/>
        </w:numPr>
        <w:tabs>
          <w:tab w:val="left" w:pos="2730"/>
        </w:tabs>
        <w:spacing w:before="240" w:after="240"/>
        <w:ind w:left="1134"/>
        <w:jc w:val="left"/>
        <w:outlineLvl w:val="2"/>
        <w:rPr>
          <w:del w:id="7065" w:author="Houyem Rais" w:date="2024-02-22T15:03:00Z"/>
        </w:rPr>
        <w:pPrChange w:id="7066" w:author="Houyem Rais" w:date="2024-02-22T15:03:00Z">
          <w:pPr>
            <w:jc w:val="right"/>
          </w:pPr>
        </w:pPrChange>
      </w:pPr>
      <w:del w:id="7067" w:author="Houyem Rais" w:date="2024-02-22T15:03:00Z">
        <w:r w:rsidRPr="00007B3E" w:rsidDel="00CB2812">
          <w:rPr>
            <w:b/>
            <w:bCs/>
          </w:rPr>
          <w:delText>Source</w:delText>
        </w:r>
        <w:r w:rsidRPr="00007B3E" w:rsidDel="00CB2812">
          <w:delText xml:space="preserve"> : </w:delText>
        </w:r>
        <w:r w:rsidR="00750A89" w:rsidRPr="00007B3E" w:rsidDel="00CB2812">
          <w:delText xml:space="preserve">Etudes du </w:delText>
        </w:r>
        <w:r w:rsidRPr="00007B3E" w:rsidDel="00CB2812">
          <w:delText>trafic</w:delText>
        </w:r>
      </w:del>
    </w:p>
    <w:bookmarkEnd w:id="6889"/>
    <w:p w14:paraId="7B1C0D74" w14:textId="16342330" w:rsidR="00296D37" w:rsidRPr="00007B3E" w:rsidDel="00CB2812" w:rsidRDefault="00296D37" w:rsidP="00CB2812">
      <w:pPr>
        <w:pStyle w:val="ListParagraph"/>
        <w:numPr>
          <w:ilvl w:val="1"/>
          <w:numId w:val="1"/>
        </w:numPr>
        <w:tabs>
          <w:tab w:val="left" w:pos="2730"/>
        </w:tabs>
        <w:spacing w:before="240" w:after="240"/>
        <w:ind w:left="1134"/>
        <w:jc w:val="left"/>
        <w:outlineLvl w:val="2"/>
        <w:rPr>
          <w:del w:id="7068" w:author="Houyem Rais" w:date="2024-02-22T15:03:00Z"/>
          <w:b/>
          <w:bCs/>
          <w:color w:val="002060"/>
          <w:u w:val="single"/>
        </w:rPr>
        <w:pPrChange w:id="7069" w:author="Houyem Rais" w:date="2024-02-22T15:03:00Z">
          <w:pPr>
            <w:pStyle w:val="ListParagraph"/>
            <w:numPr>
              <w:numId w:val="37"/>
            </w:numPr>
            <w:ind w:left="720"/>
          </w:pPr>
        </w:pPrChange>
      </w:pPr>
      <w:del w:id="7070" w:author="Houyem Rais" w:date="2024-02-22T15:03:00Z">
        <w:r w:rsidRPr="00007B3E" w:rsidDel="00CB2812">
          <w:rPr>
            <w:b/>
            <w:bCs/>
            <w:color w:val="002060"/>
            <w:u w:val="single"/>
          </w:rPr>
          <w:delText>Les hypothèses de revenu</w:delText>
        </w:r>
        <w:r w:rsidR="00A14ADA" w:rsidRPr="00007B3E" w:rsidDel="00CB2812">
          <w:rPr>
            <w:b/>
            <w:bCs/>
            <w:color w:val="002060"/>
            <w:u w:val="single"/>
          </w:rPr>
          <w:delText>, de charges</w:delText>
        </w:r>
        <w:r w:rsidRPr="00007B3E" w:rsidDel="00CB2812">
          <w:rPr>
            <w:b/>
            <w:bCs/>
            <w:color w:val="002060"/>
            <w:u w:val="single"/>
          </w:rPr>
          <w:delText xml:space="preserve"> </w:delText>
        </w:r>
        <w:r w:rsidR="00365602" w:rsidRPr="00007B3E" w:rsidDel="00CB2812">
          <w:rPr>
            <w:b/>
            <w:bCs/>
            <w:color w:val="002060"/>
            <w:u w:val="single"/>
          </w:rPr>
          <w:delText xml:space="preserve">et d’excédent brut d’exploitation (EBE) </w:delText>
        </w:r>
        <w:r w:rsidRPr="00007B3E" w:rsidDel="00CB2812">
          <w:rPr>
            <w:b/>
            <w:bCs/>
            <w:color w:val="002060"/>
            <w:u w:val="single"/>
          </w:rPr>
          <w:delText>de la SNCFT</w:delText>
        </w:r>
      </w:del>
    </w:p>
    <w:p w14:paraId="065F4F89" w14:textId="7C6F456B" w:rsidR="00C300FD" w:rsidRPr="00007B3E" w:rsidDel="00CB2812" w:rsidRDefault="00C300FD" w:rsidP="00CB2812">
      <w:pPr>
        <w:numPr>
          <w:ilvl w:val="1"/>
          <w:numId w:val="1"/>
        </w:numPr>
        <w:tabs>
          <w:tab w:val="left" w:pos="2730"/>
        </w:tabs>
        <w:spacing w:before="240" w:after="240"/>
        <w:ind w:left="1134"/>
        <w:jc w:val="left"/>
        <w:outlineLvl w:val="2"/>
        <w:rPr>
          <w:del w:id="7071" w:author="Houyem Rais" w:date="2024-02-22T15:03:00Z"/>
          <w:lang w:bidi="ar-TN"/>
        </w:rPr>
        <w:pPrChange w:id="7072" w:author="Houyem Rais" w:date="2024-02-22T15:03:00Z">
          <w:pPr/>
        </w:pPrChange>
      </w:pPr>
      <w:del w:id="7073" w:author="Houyem Rais" w:date="2024-02-22T15:03:00Z">
        <w:r w:rsidRPr="00007B3E" w:rsidDel="00CB2812">
          <w:rPr>
            <w:lang w:bidi="ar-TN"/>
          </w:rPr>
          <w:delText xml:space="preserve">L'analyse financière d'un projet de PPP pour la réhabilitation et l'exploitation de la ligne ferroviaire implique une évaluation minutieuse des flux financiers entre le partenaire privé et la SNCFT. L'objectif est de s'assurer que le modèle économique est viable et ne crée pas de déséquilibre financier pour la </w:delText>
        </w:r>
        <w:r w:rsidR="00B079A7" w:rsidDel="00CB2812">
          <w:rPr>
            <w:lang w:bidi="ar-TN"/>
          </w:rPr>
          <w:delText>SNCFT</w:delText>
        </w:r>
        <w:r w:rsidRPr="00007B3E" w:rsidDel="00CB2812">
          <w:rPr>
            <w:lang w:bidi="ar-TN"/>
          </w:rPr>
          <w:delText>.</w:delText>
        </w:r>
      </w:del>
    </w:p>
    <w:p w14:paraId="533DEEA0" w14:textId="15186111" w:rsidR="008D440D" w:rsidRPr="00007B3E" w:rsidDel="00CB2812" w:rsidRDefault="008D440D" w:rsidP="00CB2812">
      <w:pPr>
        <w:numPr>
          <w:ilvl w:val="1"/>
          <w:numId w:val="1"/>
        </w:numPr>
        <w:tabs>
          <w:tab w:val="left" w:pos="2730"/>
        </w:tabs>
        <w:spacing w:before="240" w:after="240"/>
        <w:ind w:left="1134"/>
        <w:jc w:val="left"/>
        <w:outlineLvl w:val="2"/>
        <w:rPr>
          <w:del w:id="7074" w:author="Houyem Rais" w:date="2024-02-22T15:03:00Z"/>
          <w:b/>
          <w:bCs/>
          <w:i/>
          <w:iCs/>
          <w:color w:val="00B0F0"/>
          <w:lang w:bidi="ar-TN"/>
        </w:rPr>
        <w:pPrChange w:id="7075" w:author="Houyem Rais" w:date="2024-02-22T15:03:00Z">
          <w:pPr/>
        </w:pPrChange>
      </w:pPr>
      <w:del w:id="7076" w:author="Houyem Rais" w:date="2024-02-22T15:03:00Z">
        <w:r w:rsidRPr="00007B3E" w:rsidDel="00CB2812">
          <w:rPr>
            <w:b/>
            <w:bCs/>
            <w:i/>
            <w:iCs/>
            <w:color w:val="00B0F0"/>
            <w:lang w:bidi="ar-TN"/>
          </w:rPr>
          <w:delText>Recettes du fret</w:delText>
        </w:r>
      </w:del>
    </w:p>
    <w:p w14:paraId="09F85C53" w14:textId="754A76ED" w:rsidR="008D440D" w:rsidRPr="00007B3E" w:rsidDel="00CB2812" w:rsidRDefault="008D440D" w:rsidP="00CB2812">
      <w:pPr>
        <w:numPr>
          <w:ilvl w:val="1"/>
          <w:numId w:val="1"/>
        </w:numPr>
        <w:tabs>
          <w:tab w:val="left" w:pos="2730"/>
        </w:tabs>
        <w:spacing w:before="240" w:after="240"/>
        <w:ind w:left="1134"/>
        <w:jc w:val="left"/>
        <w:outlineLvl w:val="2"/>
        <w:rPr>
          <w:del w:id="7077" w:author="Houyem Rais" w:date="2024-02-22T15:03:00Z"/>
          <w:lang w:bidi="ar-TN"/>
        </w:rPr>
        <w:pPrChange w:id="7078" w:author="Houyem Rais" w:date="2024-02-22T15:03:00Z">
          <w:pPr/>
        </w:pPrChange>
      </w:pPr>
      <w:del w:id="7079" w:author="Houyem Rais" w:date="2024-02-22T15:03:00Z">
        <w:r w:rsidRPr="00007B3E" w:rsidDel="00CB2812">
          <w:rPr>
            <w:lang w:bidi="ar-TN"/>
          </w:rPr>
          <w:delText>L’analyse des comptes d’exploitation de la SNCFT de 2021 a indiqué un tarif de transport de la tonne de fret (hors phosphate) de 0,073 DT/ Tonne/ Km, avec un taux de couverture des charges de 41,35%. En effectuant un ajustement ramenant la société à l’équilibre (Revenus=Charges), nous obtenons un tarif de 0,176 DT/ Tonne/ Km. En appliquant le taux d’inflation entre 2021 et 2023, nous obtenons un tarif de 0,200 DT/ Tonne/ Km pour les frets.</w:delText>
        </w:r>
      </w:del>
    </w:p>
    <w:p w14:paraId="17FA9AB8" w14:textId="46589E96" w:rsidR="008D440D" w:rsidRPr="00007B3E" w:rsidDel="00CB2812" w:rsidRDefault="008D440D" w:rsidP="00CB2812">
      <w:pPr>
        <w:numPr>
          <w:ilvl w:val="1"/>
          <w:numId w:val="1"/>
        </w:numPr>
        <w:tabs>
          <w:tab w:val="left" w:pos="2730"/>
        </w:tabs>
        <w:spacing w:before="240" w:after="240"/>
        <w:ind w:left="1134"/>
        <w:jc w:val="left"/>
        <w:outlineLvl w:val="2"/>
        <w:rPr>
          <w:del w:id="7080" w:author="Houyem Rais" w:date="2024-02-22T15:03:00Z"/>
          <w:lang w:bidi="ar-TN"/>
        </w:rPr>
        <w:pPrChange w:id="7081" w:author="Houyem Rais" w:date="2024-02-22T15:03:00Z">
          <w:pPr/>
        </w:pPrChange>
      </w:pPr>
      <w:del w:id="7082" w:author="Houyem Rais" w:date="2024-02-22T15:03:00Z">
        <w:r w:rsidRPr="00007B3E" w:rsidDel="00CB2812">
          <w:rPr>
            <w:lang w:bidi="ar-TN"/>
          </w:rPr>
          <w:delText>Les revenus générés par la demande de transport de marchandise sur le Barreau Est pendant la première année d’exploitation (2028, CE 2023) sont donc synthétisés dans le tableau suivant.</w:delText>
        </w:r>
      </w:del>
    </w:p>
    <w:p w14:paraId="040E5206" w14:textId="521655BF" w:rsidR="008D440D" w:rsidRPr="00007B3E" w:rsidDel="00CB2812" w:rsidRDefault="008D440D" w:rsidP="00CB2812">
      <w:pPr>
        <w:pStyle w:val="Caption"/>
        <w:numPr>
          <w:ilvl w:val="1"/>
          <w:numId w:val="1"/>
        </w:numPr>
        <w:tabs>
          <w:tab w:val="left" w:pos="2730"/>
        </w:tabs>
        <w:spacing w:before="240" w:after="240"/>
        <w:ind w:left="1134"/>
        <w:jc w:val="left"/>
        <w:outlineLvl w:val="2"/>
        <w:rPr>
          <w:del w:id="7083" w:author="Houyem Rais" w:date="2024-02-22T15:03:00Z"/>
        </w:rPr>
        <w:pPrChange w:id="7084" w:author="Houyem Rais" w:date="2024-02-22T15:03:00Z">
          <w:pPr>
            <w:pStyle w:val="Caption"/>
          </w:pPr>
        </w:pPrChange>
      </w:pPr>
      <w:bookmarkStart w:id="7085" w:name="_Toc158885072"/>
      <w:del w:id="708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087" w:author="Farouk Bouhafs" w:date="2024-02-09T12:22:00Z">
        <w:del w:id="7088" w:author="Houyem Rais" w:date="2024-02-22T15:03:00Z">
          <w:r w:rsidR="00125256" w:rsidDel="00CB2812">
            <w:rPr>
              <w:noProof/>
            </w:rPr>
            <w:delText>37</w:delText>
          </w:r>
        </w:del>
      </w:ins>
      <w:del w:id="7089" w:author="Houyem Rais" w:date="2024-02-22T15:03:00Z">
        <w:r w:rsidR="00E874ED" w:rsidDel="00CB2812">
          <w:rPr>
            <w:noProof/>
          </w:rPr>
          <w:delText>36</w:delText>
        </w:r>
        <w:r w:rsidDel="00CB2812">
          <w:rPr>
            <w:noProof/>
          </w:rPr>
          <w:fldChar w:fldCharType="end"/>
        </w:r>
        <w:r w:rsidRPr="00007B3E" w:rsidDel="00CB2812">
          <w:delText xml:space="preserve"> Recettes annuelles initiales de la SNCFT de la ligne ferroviaire (prestations) après sa mise en œuvre (CE 2023)</w:delText>
        </w:r>
        <w:bookmarkEnd w:id="7085"/>
      </w:del>
    </w:p>
    <w:tbl>
      <w:tblPr>
        <w:tblStyle w:val="TableGrid"/>
        <w:tblW w:w="0" w:type="auto"/>
        <w:tblLook w:val="04A0" w:firstRow="1" w:lastRow="0" w:firstColumn="1" w:lastColumn="0" w:noHBand="0" w:noVBand="1"/>
      </w:tblPr>
      <w:tblGrid>
        <w:gridCol w:w="5949"/>
        <w:gridCol w:w="3113"/>
      </w:tblGrid>
      <w:tr w:rsidR="008D440D" w:rsidRPr="00007B3E" w:rsidDel="00CB2812" w14:paraId="3549DAC0" w14:textId="3D64D1F4">
        <w:trPr>
          <w:del w:id="7090" w:author="Houyem Rais" w:date="2024-02-22T15:03:00Z"/>
        </w:trPr>
        <w:tc>
          <w:tcPr>
            <w:tcW w:w="5949" w:type="dxa"/>
            <w:shd w:val="clear" w:color="auto" w:fill="D9E2F3" w:themeFill="accent1" w:themeFillTint="33"/>
            <w:vAlign w:val="center"/>
          </w:tcPr>
          <w:p w14:paraId="346D671A" w14:textId="7F996FE1" w:rsidR="008D440D" w:rsidRPr="00007B3E" w:rsidDel="00CB2812" w:rsidRDefault="008D440D" w:rsidP="00CB2812">
            <w:pPr>
              <w:numPr>
                <w:ilvl w:val="1"/>
                <w:numId w:val="1"/>
              </w:numPr>
              <w:tabs>
                <w:tab w:val="left" w:pos="2730"/>
              </w:tabs>
              <w:spacing w:before="240" w:after="240" w:line="240" w:lineRule="auto"/>
              <w:ind w:left="1134"/>
              <w:jc w:val="left"/>
              <w:outlineLvl w:val="2"/>
              <w:rPr>
                <w:del w:id="7091" w:author="Houyem Rais" w:date="2024-02-22T15:03:00Z"/>
                <w:lang w:val="fr-FR"/>
              </w:rPr>
              <w:pPrChange w:id="7092" w:author="Houyem Rais" w:date="2024-02-22T15:03:00Z">
                <w:pPr>
                  <w:spacing w:before="0" w:after="0" w:line="240" w:lineRule="auto"/>
                </w:pPr>
              </w:pPrChange>
            </w:pPr>
            <w:del w:id="7093" w:author="Houyem Rais" w:date="2024-02-22T15:03:00Z">
              <w:r w:rsidRPr="00007B3E" w:rsidDel="00CB2812">
                <w:rPr>
                  <w:rFonts w:cs="Calibri"/>
                  <w:b/>
                  <w:bCs/>
                  <w:color w:val="000000"/>
                  <w:lang w:val="fr-FR" w:eastAsia="fr-FR"/>
                </w:rPr>
                <w:delText>Catégorie</w:delText>
              </w:r>
            </w:del>
          </w:p>
        </w:tc>
        <w:tc>
          <w:tcPr>
            <w:tcW w:w="3113" w:type="dxa"/>
            <w:shd w:val="clear" w:color="auto" w:fill="D9E2F3" w:themeFill="accent1" w:themeFillTint="33"/>
            <w:vAlign w:val="center"/>
          </w:tcPr>
          <w:p w14:paraId="64192FC1" w14:textId="33E398AC" w:rsidR="008D440D" w:rsidRPr="00007B3E" w:rsidDel="00CB2812" w:rsidRDefault="008D440D" w:rsidP="00CB2812">
            <w:pPr>
              <w:numPr>
                <w:ilvl w:val="1"/>
                <w:numId w:val="1"/>
              </w:numPr>
              <w:tabs>
                <w:tab w:val="left" w:pos="2730"/>
              </w:tabs>
              <w:spacing w:before="240" w:after="240" w:line="240" w:lineRule="auto"/>
              <w:ind w:left="1134"/>
              <w:jc w:val="left"/>
              <w:outlineLvl w:val="2"/>
              <w:rPr>
                <w:del w:id="7094" w:author="Houyem Rais" w:date="2024-02-22T15:03:00Z"/>
                <w:lang w:val="fr-FR"/>
              </w:rPr>
              <w:pPrChange w:id="7095" w:author="Houyem Rais" w:date="2024-02-22T15:03:00Z">
                <w:pPr>
                  <w:spacing w:before="0" w:after="0" w:line="240" w:lineRule="auto"/>
                </w:pPr>
              </w:pPrChange>
            </w:pPr>
            <w:del w:id="7096" w:author="Houyem Rais" w:date="2024-02-22T15:03:00Z">
              <w:r w:rsidRPr="00007B3E" w:rsidDel="00CB2812">
                <w:rPr>
                  <w:rFonts w:cs="Calibri"/>
                  <w:b/>
                  <w:bCs/>
                  <w:color w:val="000000"/>
                  <w:lang w:val="fr-FR" w:eastAsia="fr-FR"/>
                </w:rPr>
                <w:delText>Marchandise</w:delText>
              </w:r>
            </w:del>
          </w:p>
        </w:tc>
      </w:tr>
      <w:tr w:rsidR="008D440D" w:rsidRPr="00007B3E" w:rsidDel="00CB2812" w14:paraId="22609D4F" w14:textId="540AF6CC" w:rsidTr="0028073E">
        <w:trPr>
          <w:trHeight w:val="70"/>
          <w:del w:id="7097" w:author="Houyem Rais" w:date="2024-02-22T15:03:00Z"/>
        </w:trPr>
        <w:tc>
          <w:tcPr>
            <w:tcW w:w="5949" w:type="dxa"/>
            <w:vAlign w:val="center"/>
          </w:tcPr>
          <w:p w14:paraId="6D59D735" w14:textId="65438455" w:rsidR="008D440D" w:rsidRPr="00007B3E" w:rsidDel="00CB2812" w:rsidRDefault="008D440D" w:rsidP="00CB2812">
            <w:pPr>
              <w:numPr>
                <w:ilvl w:val="1"/>
                <w:numId w:val="1"/>
              </w:numPr>
              <w:tabs>
                <w:tab w:val="left" w:pos="2730"/>
              </w:tabs>
              <w:spacing w:before="240" w:after="240" w:line="240" w:lineRule="auto"/>
              <w:ind w:left="1134"/>
              <w:jc w:val="left"/>
              <w:outlineLvl w:val="2"/>
              <w:rPr>
                <w:del w:id="7098" w:author="Houyem Rais" w:date="2024-02-22T15:03:00Z"/>
                <w:lang w:val="fr-FR"/>
              </w:rPr>
              <w:pPrChange w:id="7099" w:author="Houyem Rais" w:date="2024-02-22T15:03:00Z">
                <w:pPr>
                  <w:spacing w:before="0" w:after="0" w:line="240" w:lineRule="auto"/>
                </w:pPr>
              </w:pPrChange>
            </w:pPr>
            <w:del w:id="7100" w:author="Houyem Rais" w:date="2024-02-22T15:03:00Z">
              <w:r w:rsidRPr="00007B3E" w:rsidDel="00CB2812">
                <w:rPr>
                  <w:rFonts w:cs="Calibri"/>
                  <w:b/>
                  <w:bCs/>
                  <w:color w:val="000000"/>
                  <w:lang w:val="fr-FR" w:eastAsia="fr-FR"/>
                </w:rPr>
                <w:delText>Tarif (DT)</w:delText>
              </w:r>
            </w:del>
          </w:p>
        </w:tc>
        <w:tc>
          <w:tcPr>
            <w:tcW w:w="3113" w:type="dxa"/>
            <w:vAlign w:val="center"/>
          </w:tcPr>
          <w:p w14:paraId="2AA1F5D4" w14:textId="1B2ACD19"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01" w:author="Houyem Rais" w:date="2024-02-22T15:03:00Z"/>
                <w:lang w:val="fr-FR"/>
              </w:rPr>
              <w:pPrChange w:id="7102" w:author="Houyem Rais" w:date="2024-02-22T15:03:00Z">
                <w:pPr>
                  <w:spacing w:before="0" w:after="0" w:line="240" w:lineRule="auto"/>
                </w:pPr>
              </w:pPrChange>
            </w:pPr>
            <w:del w:id="7103" w:author="Houyem Rais" w:date="2024-02-22T15:03:00Z">
              <w:r w:rsidRPr="00007B3E" w:rsidDel="00CB2812">
                <w:rPr>
                  <w:rFonts w:cs="Calibri"/>
                  <w:b/>
                  <w:bCs/>
                  <w:lang w:val="fr-FR" w:eastAsia="fr-FR"/>
                </w:rPr>
                <w:delText>0,200 DT/ Tonne/ km</w:delText>
              </w:r>
            </w:del>
          </w:p>
        </w:tc>
      </w:tr>
      <w:tr w:rsidR="008D440D" w:rsidRPr="00007B3E" w:rsidDel="00CB2812" w14:paraId="1451CC10" w14:textId="0692405C">
        <w:trPr>
          <w:del w:id="7104" w:author="Houyem Rais" w:date="2024-02-22T15:03:00Z"/>
        </w:trPr>
        <w:tc>
          <w:tcPr>
            <w:tcW w:w="5949" w:type="dxa"/>
            <w:vAlign w:val="center"/>
          </w:tcPr>
          <w:p w14:paraId="6F7FAAA0" w14:textId="0A431EC1"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05" w:author="Houyem Rais" w:date="2024-02-22T15:03:00Z"/>
                <w:rFonts w:cs="Calibri"/>
                <w:b/>
                <w:bCs/>
                <w:color w:val="000000"/>
                <w:lang w:val="fr-FR" w:eastAsia="fr-FR"/>
              </w:rPr>
              <w:pPrChange w:id="7106" w:author="Houyem Rais" w:date="2024-02-22T15:03:00Z">
                <w:pPr>
                  <w:spacing w:before="0" w:after="0" w:line="240" w:lineRule="auto"/>
                </w:pPr>
              </w:pPrChange>
            </w:pPr>
            <w:del w:id="7107" w:author="Houyem Rais" w:date="2024-02-22T15:03:00Z">
              <w:r w:rsidRPr="00007B3E" w:rsidDel="00CB2812">
                <w:rPr>
                  <w:rFonts w:cs="Calibri"/>
                  <w:b/>
                  <w:bCs/>
                  <w:color w:val="000000"/>
                  <w:sz w:val="20"/>
                  <w:szCs w:val="20"/>
                  <w:lang w:val="fr-FR"/>
                </w:rPr>
                <w:delText>Marchandise en Tonne</w:delText>
              </w:r>
            </w:del>
          </w:p>
        </w:tc>
        <w:tc>
          <w:tcPr>
            <w:tcW w:w="3113" w:type="dxa"/>
          </w:tcPr>
          <w:p w14:paraId="0FC1AE8B" w14:textId="25A358CC"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08" w:author="Houyem Rais" w:date="2024-02-22T15:03:00Z"/>
                <w:rFonts w:cs="Calibri"/>
                <w:b/>
                <w:bCs/>
                <w:lang w:val="fr-FR" w:eastAsia="fr-FR"/>
              </w:rPr>
              <w:pPrChange w:id="7109" w:author="Houyem Rais" w:date="2024-02-22T15:03:00Z">
                <w:pPr>
                  <w:spacing w:before="0" w:after="0" w:line="240" w:lineRule="auto"/>
                </w:pPr>
              </w:pPrChange>
            </w:pPr>
            <w:del w:id="7110" w:author="Houyem Rais" w:date="2024-02-22T15:03:00Z">
              <w:r w:rsidRPr="00007B3E" w:rsidDel="00CB2812">
                <w:rPr>
                  <w:lang w:val="fr-FR"/>
                </w:rPr>
                <w:delText xml:space="preserve"> 2 487 496</w:delText>
              </w:r>
            </w:del>
          </w:p>
        </w:tc>
      </w:tr>
      <w:tr w:rsidR="008D440D" w:rsidRPr="00007B3E" w:rsidDel="00CB2812" w14:paraId="44765F95" w14:textId="40B4CC69">
        <w:trPr>
          <w:del w:id="7111" w:author="Houyem Rais" w:date="2024-02-22T15:03:00Z"/>
        </w:trPr>
        <w:tc>
          <w:tcPr>
            <w:tcW w:w="5949" w:type="dxa"/>
            <w:vAlign w:val="center"/>
          </w:tcPr>
          <w:p w14:paraId="210E32D1" w14:textId="4735F39A"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12" w:author="Houyem Rais" w:date="2024-02-22T15:03:00Z"/>
                <w:lang w:val="fr-FR"/>
              </w:rPr>
              <w:pPrChange w:id="7113" w:author="Houyem Rais" w:date="2024-02-22T15:03:00Z">
                <w:pPr>
                  <w:spacing w:before="0" w:after="0" w:line="240" w:lineRule="auto"/>
                </w:pPr>
              </w:pPrChange>
            </w:pPr>
            <w:del w:id="7114" w:author="Houyem Rais" w:date="2024-02-22T15:03:00Z">
              <w:r w:rsidRPr="00007B3E" w:rsidDel="00CB2812">
                <w:rPr>
                  <w:rFonts w:cs="Calibri"/>
                  <w:b/>
                  <w:bCs/>
                  <w:color w:val="000000"/>
                  <w:sz w:val="20"/>
                  <w:szCs w:val="20"/>
                  <w:lang w:val="fr-FR"/>
                </w:rPr>
                <w:delText>Marchandise en Tonne*km/ an</w:delText>
              </w:r>
            </w:del>
          </w:p>
        </w:tc>
        <w:tc>
          <w:tcPr>
            <w:tcW w:w="3113" w:type="dxa"/>
          </w:tcPr>
          <w:p w14:paraId="38C04DD3" w14:textId="577F10CF"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15" w:author="Houyem Rais" w:date="2024-02-22T15:03:00Z"/>
                <w:lang w:val="fr-FR"/>
              </w:rPr>
              <w:pPrChange w:id="7116" w:author="Houyem Rais" w:date="2024-02-22T15:03:00Z">
                <w:pPr>
                  <w:spacing w:before="0" w:after="0" w:line="240" w:lineRule="auto"/>
                </w:pPr>
              </w:pPrChange>
            </w:pPr>
            <w:del w:id="7117" w:author="Houyem Rais" w:date="2024-02-22T15:03:00Z">
              <w:r w:rsidRPr="00007B3E" w:rsidDel="00CB2812">
                <w:rPr>
                  <w:lang w:val="fr-FR"/>
                </w:rPr>
                <w:delText xml:space="preserve"> 124 254 282</w:delText>
              </w:r>
            </w:del>
          </w:p>
        </w:tc>
      </w:tr>
      <w:tr w:rsidR="008D440D" w:rsidRPr="00007B3E" w:rsidDel="00CB2812" w14:paraId="13C3029A" w14:textId="42D6367A">
        <w:trPr>
          <w:del w:id="7118" w:author="Houyem Rais" w:date="2024-02-22T15:03:00Z"/>
        </w:trPr>
        <w:tc>
          <w:tcPr>
            <w:tcW w:w="5949" w:type="dxa"/>
            <w:vAlign w:val="center"/>
          </w:tcPr>
          <w:p w14:paraId="0C3DBF5C" w14:textId="2F3482DE"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19" w:author="Houyem Rais" w:date="2024-02-22T15:03:00Z"/>
                <w:lang w:val="fr-FR"/>
              </w:rPr>
              <w:pPrChange w:id="7120" w:author="Houyem Rais" w:date="2024-02-22T15:03:00Z">
                <w:pPr>
                  <w:spacing w:before="0" w:after="0" w:line="240" w:lineRule="auto"/>
                </w:pPr>
              </w:pPrChange>
            </w:pPr>
            <w:del w:id="7121" w:author="Houyem Rais" w:date="2024-02-22T15:03:00Z">
              <w:r w:rsidRPr="00007B3E" w:rsidDel="00CB2812">
                <w:rPr>
                  <w:rFonts w:cs="Calibri"/>
                  <w:b/>
                  <w:bCs/>
                  <w:i/>
                  <w:iCs/>
                  <w:color w:val="000000"/>
                  <w:lang w:val="fr-FR" w:eastAsia="fr-FR"/>
                </w:rPr>
                <w:delText>Recettes annuelles générées du trafic du Fret (MDT, CE 2023)</w:delText>
              </w:r>
            </w:del>
          </w:p>
        </w:tc>
        <w:tc>
          <w:tcPr>
            <w:tcW w:w="3113" w:type="dxa"/>
            <w:vAlign w:val="center"/>
          </w:tcPr>
          <w:p w14:paraId="37E2D2F0" w14:textId="22D0E462" w:rsidR="008D440D" w:rsidRPr="00007B3E" w:rsidDel="00CB2812" w:rsidRDefault="008D440D" w:rsidP="00CB2812">
            <w:pPr>
              <w:numPr>
                <w:ilvl w:val="1"/>
                <w:numId w:val="1"/>
              </w:numPr>
              <w:tabs>
                <w:tab w:val="left" w:pos="2730"/>
              </w:tabs>
              <w:spacing w:before="240" w:after="240" w:line="240" w:lineRule="auto"/>
              <w:ind w:left="1134"/>
              <w:jc w:val="left"/>
              <w:outlineLvl w:val="2"/>
              <w:rPr>
                <w:del w:id="7122" w:author="Houyem Rais" w:date="2024-02-22T15:03:00Z"/>
                <w:lang w:val="fr-FR"/>
              </w:rPr>
              <w:pPrChange w:id="7123" w:author="Houyem Rais" w:date="2024-02-22T15:03:00Z">
                <w:pPr>
                  <w:spacing w:before="0" w:after="0" w:line="240" w:lineRule="auto"/>
                </w:pPr>
              </w:pPrChange>
            </w:pPr>
            <w:del w:id="7124" w:author="Houyem Rais" w:date="2024-02-22T15:03:00Z">
              <w:r w:rsidRPr="00007B3E" w:rsidDel="00CB2812">
                <w:rPr>
                  <w:rFonts w:cs="Calibri"/>
                  <w:b/>
                  <w:bCs/>
                  <w:i/>
                  <w:iCs/>
                  <w:color w:val="000000"/>
                  <w:lang w:val="fr-FR" w:eastAsia="fr-FR"/>
                </w:rPr>
                <w:delText>25,45</w:delText>
              </w:r>
            </w:del>
          </w:p>
        </w:tc>
      </w:tr>
    </w:tbl>
    <w:p w14:paraId="3B479760" w14:textId="2EF4CCF9" w:rsidR="008D440D" w:rsidRPr="00007B3E" w:rsidDel="00CB2812" w:rsidRDefault="008D440D" w:rsidP="00CB2812">
      <w:pPr>
        <w:numPr>
          <w:ilvl w:val="1"/>
          <w:numId w:val="1"/>
        </w:numPr>
        <w:tabs>
          <w:tab w:val="left" w:pos="2730"/>
        </w:tabs>
        <w:spacing w:before="240" w:after="240"/>
        <w:ind w:left="1134"/>
        <w:jc w:val="left"/>
        <w:outlineLvl w:val="2"/>
        <w:rPr>
          <w:del w:id="7125" w:author="Houyem Rais" w:date="2024-02-22T15:03:00Z"/>
        </w:rPr>
        <w:pPrChange w:id="7126" w:author="Houyem Rais" w:date="2024-02-22T15:03:00Z">
          <w:pPr/>
        </w:pPrChange>
      </w:pPr>
    </w:p>
    <w:p w14:paraId="490164ED" w14:textId="3A7D6D5F" w:rsidR="00C01A87" w:rsidRPr="00007B3E" w:rsidDel="00CB2812" w:rsidRDefault="00C01A87" w:rsidP="00CB2812">
      <w:pPr>
        <w:numPr>
          <w:ilvl w:val="1"/>
          <w:numId w:val="1"/>
        </w:numPr>
        <w:tabs>
          <w:tab w:val="left" w:pos="2730"/>
        </w:tabs>
        <w:spacing w:before="240" w:after="240"/>
        <w:ind w:left="1134"/>
        <w:jc w:val="left"/>
        <w:outlineLvl w:val="2"/>
        <w:rPr>
          <w:del w:id="7127" w:author="Houyem Rais" w:date="2024-02-22T15:03:00Z"/>
          <w:b/>
          <w:bCs/>
          <w:i/>
          <w:iCs/>
          <w:color w:val="00B0F0"/>
          <w:lang w:bidi="ar-TN"/>
        </w:rPr>
        <w:pPrChange w:id="7128" w:author="Houyem Rais" w:date="2024-02-22T15:03:00Z">
          <w:pPr/>
        </w:pPrChange>
      </w:pPr>
      <w:del w:id="7129" w:author="Houyem Rais" w:date="2024-02-22T15:03:00Z">
        <w:r w:rsidRPr="00007B3E" w:rsidDel="00CB2812">
          <w:rPr>
            <w:b/>
            <w:bCs/>
            <w:i/>
            <w:iCs/>
            <w:color w:val="00B0F0"/>
            <w:lang w:bidi="ar-TN"/>
          </w:rPr>
          <w:delText>Recettes des voyageurs</w:delText>
        </w:r>
      </w:del>
    </w:p>
    <w:p w14:paraId="24DA7FFF" w14:textId="6B3F2127" w:rsidR="00D00CC6" w:rsidRPr="00007B3E" w:rsidDel="00CB2812" w:rsidRDefault="00D00CC6" w:rsidP="00CB2812">
      <w:pPr>
        <w:numPr>
          <w:ilvl w:val="1"/>
          <w:numId w:val="1"/>
        </w:numPr>
        <w:tabs>
          <w:tab w:val="left" w:pos="2730"/>
        </w:tabs>
        <w:spacing w:before="240" w:after="240"/>
        <w:ind w:left="1134"/>
        <w:jc w:val="left"/>
        <w:outlineLvl w:val="2"/>
        <w:rPr>
          <w:del w:id="7130" w:author="Houyem Rais" w:date="2024-02-22T15:03:00Z"/>
          <w:lang w:bidi="ar-TN"/>
        </w:rPr>
        <w:pPrChange w:id="7131" w:author="Houyem Rais" w:date="2024-02-22T15:03:00Z">
          <w:pPr/>
        </w:pPrChange>
      </w:pPr>
      <w:del w:id="7132" w:author="Houyem Rais" w:date="2024-02-22T15:03:00Z">
        <w:r w:rsidRPr="00007B3E" w:rsidDel="00CB2812">
          <w:rPr>
            <w:lang w:bidi="ar-TN"/>
          </w:rPr>
          <w:delText xml:space="preserve">L’étude de la demande réalisée par Systra en 2016 a </w:delText>
        </w:r>
        <w:r w:rsidR="00DC0504" w:rsidRPr="00007B3E" w:rsidDel="00CB2812">
          <w:rPr>
            <w:lang w:bidi="ar-TN"/>
          </w:rPr>
          <w:delText>retenu</w:delText>
        </w:r>
        <w:r w:rsidRPr="00007B3E" w:rsidDel="00CB2812">
          <w:rPr>
            <w:lang w:bidi="ar-TN"/>
          </w:rPr>
          <w:delText xml:space="preserve"> </w:delText>
        </w:r>
        <w:r w:rsidR="00DC0504" w:rsidRPr="00007B3E" w:rsidDel="00CB2812">
          <w:rPr>
            <w:lang w:bidi="ar-TN"/>
          </w:rPr>
          <w:delText>un</w:delText>
        </w:r>
        <w:r w:rsidRPr="00007B3E" w:rsidDel="00CB2812">
          <w:rPr>
            <w:lang w:bidi="ar-TN"/>
          </w:rPr>
          <w:delText xml:space="preserve"> tarif </w:delText>
        </w:r>
        <w:r w:rsidR="000E1F03" w:rsidRPr="00007B3E" w:rsidDel="00CB2812">
          <w:rPr>
            <w:lang w:bidi="ar-TN"/>
          </w:rPr>
          <w:delText xml:space="preserve">moyen à </w:delText>
        </w:r>
        <w:r w:rsidRPr="00007B3E" w:rsidDel="00CB2812">
          <w:rPr>
            <w:lang w:bidi="ar-TN"/>
          </w:rPr>
          <w:delText>appliqu</w:delText>
        </w:r>
        <w:r w:rsidR="000E1F03" w:rsidRPr="00007B3E" w:rsidDel="00CB2812">
          <w:rPr>
            <w:lang w:bidi="ar-TN"/>
          </w:rPr>
          <w:delText>er</w:delText>
        </w:r>
        <w:r w:rsidRPr="00007B3E" w:rsidDel="00CB2812">
          <w:rPr>
            <w:lang w:bidi="ar-TN"/>
          </w:rPr>
          <w:delText xml:space="preserve"> pour la nouvelle ligne </w:delText>
        </w:r>
        <w:r w:rsidR="000E1F03" w:rsidRPr="00007B3E" w:rsidDel="00CB2812">
          <w:rPr>
            <w:lang w:bidi="ar-TN"/>
          </w:rPr>
          <w:delText>Kairouan-Sousse sur tout le tracé de</w:delText>
        </w:r>
        <w:r w:rsidRPr="00007B3E" w:rsidDel="00CB2812">
          <w:rPr>
            <w:lang w:bidi="ar-TN"/>
          </w:rPr>
          <w:delText xml:space="preserve"> </w:delText>
        </w:r>
        <w:r w:rsidRPr="00007B3E" w:rsidDel="00CB2812">
          <w:rPr>
            <w:b/>
            <w:bCs/>
            <w:lang w:bidi="ar-TN"/>
          </w:rPr>
          <w:delText>5</w:delText>
        </w:r>
        <w:r w:rsidR="000E1F03" w:rsidRPr="00007B3E" w:rsidDel="00CB2812">
          <w:rPr>
            <w:b/>
            <w:bCs/>
            <w:lang w:bidi="ar-TN"/>
          </w:rPr>
          <w:delText xml:space="preserve"> </w:delText>
        </w:r>
        <w:r w:rsidRPr="00007B3E" w:rsidDel="00CB2812">
          <w:rPr>
            <w:b/>
            <w:bCs/>
            <w:lang w:bidi="ar-TN"/>
          </w:rPr>
          <w:delText>DT</w:delText>
        </w:r>
        <w:r w:rsidRPr="00007B3E" w:rsidDel="00CB2812">
          <w:rPr>
            <w:lang w:bidi="ar-TN"/>
          </w:rPr>
          <w:delText>, soit un tarif kilométrique de 0.08 Dinar/km.</w:delText>
        </w:r>
        <w:r w:rsidR="000E1F03" w:rsidRPr="00007B3E" w:rsidDel="00CB2812">
          <w:rPr>
            <w:lang w:bidi="ar-TN"/>
          </w:rPr>
          <w:delText xml:space="preserve"> Ce tarif est issu des hypothèses fournies par la SNCFT et de </w:delText>
        </w:r>
        <w:r w:rsidR="00E80C51" w:rsidRPr="00007B3E" w:rsidDel="00CB2812">
          <w:rPr>
            <w:lang w:bidi="ar-TN"/>
          </w:rPr>
          <w:delText xml:space="preserve">l’enquête </w:delText>
        </w:r>
        <w:r w:rsidR="009F1BF8" w:rsidRPr="00007B3E" w:rsidDel="00CB2812">
          <w:rPr>
            <w:lang w:bidi="ar-TN"/>
          </w:rPr>
          <w:delText>de préférences déclarées</w:delText>
        </w:r>
        <w:r w:rsidR="00E80C51" w:rsidRPr="00007B3E" w:rsidDel="00CB2812">
          <w:rPr>
            <w:lang w:bidi="ar-TN"/>
          </w:rPr>
          <w:delText xml:space="preserve"> </w:delText>
        </w:r>
        <w:r w:rsidR="000E1F03" w:rsidRPr="00007B3E" w:rsidDel="00CB2812">
          <w:rPr>
            <w:lang w:bidi="ar-TN"/>
          </w:rPr>
          <w:delText xml:space="preserve">des </w:delText>
        </w:r>
        <w:r w:rsidR="00C652B9" w:rsidRPr="00007B3E" w:rsidDel="00CB2812">
          <w:rPr>
            <w:lang w:bidi="ar-TN"/>
          </w:rPr>
          <w:delText>usagers potentiels de la ligne</w:delText>
        </w:r>
        <w:r w:rsidR="00E80C51" w:rsidRPr="00007B3E" w:rsidDel="00CB2812">
          <w:rPr>
            <w:lang w:bidi="ar-TN"/>
          </w:rPr>
          <w:delText>.</w:delText>
        </w:r>
        <w:r w:rsidR="00263565" w:rsidRPr="00007B3E" w:rsidDel="00CB2812">
          <w:rPr>
            <w:lang w:bidi="ar-TN"/>
          </w:rPr>
          <w:delText xml:space="preserve"> En appliquant le taux d’inflation </w:delText>
        </w:r>
        <w:r w:rsidR="00B82545" w:rsidRPr="00007B3E" w:rsidDel="00CB2812">
          <w:rPr>
            <w:lang w:bidi="ar-TN"/>
          </w:rPr>
          <w:delText xml:space="preserve">entre 2016 et 2021, ce tarif s’élève à </w:delText>
        </w:r>
        <w:r w:rsidR="00B82545" w:rsidRPr="00007B3E" w:rsidDel="00CB2812">
          <w:rPr>
            <w:b/>
            <w:bCs/>
            <w:lang w:bidi="ar-TN"/>
          </w:rPr>
          <w:delText>6,73 DT</w:delText>
        </w:r>
        <w:r w:rsidR="00B82545" w:rsidRPr="00007B3E" w:rsidDel="00CB2812">
          <w:rPr>
            <w:lang w:bidi="ar-TN"/>
          </w:rPr>
          <w:delText>.</w:delText>
        </w:r>
      </w:del>
    </w:p>
    <w:p w14:paraId="2EDADDE7" w14:textId="3321AD0F" w:rsidR="00C01A87" w:rsidRPr="00007B3E" w:rsidDel="00CB2812" w:rsidRDefault="00E32E3F" w:rsidP="00CB2812">
      <w:pPr>
        <w:numPr>
          <w:ilvl w:val="1"/>
          <w:numId w:val="1"/>
        </w:numPr>
        <w:tabs>
          <w:tab w:val="left" w:pos="2730"/>
        </w:tabs>
        <w:spacing w:before="240" w:after="240"/>
        <w:ind w:left="1134"/>
        <w:jc w:val="left"/>
        <w:outlineLvl w:val="2"/>
        <w:rPr>
          <w:del w:id="7133" w:author="Houyem Rais" w:date="2024-02-22T15:03:00Z"/>
          <w:b/>
          <w:bCs/>
          <w:lang w:bidi="ar-TN"/>
        </w:rPr>
        <w:pPrChange w:id="7134" w:author="Houyem Rais" w:date="2024-02-22T15:03:00Z">
          <w:pPr/>
        </w:pPrChange>
      </w:pPr>
      <w:del w:id="7135" w:author="Houyem Rais" w:date="2024-02-22T15:03:00Z">
        <w:r w:rsidRPr="00007B3E" w:rsidDel="00CB2812">
          <w:rPr>
            <w:lang w:bidi="ar-TN"/>
          </w:rPr>
          <w:delText>Pour estimer l</w:delText>
        </w:r>
        <w:r w:rsidR="00A02292" w:rsidRPr="00007B3E" w:rsidDel="00CB2812">
          <w:rPr>
            <w:lang w:bidi="ar-TN"/>
          </w:rPr>
          <w:delText>es</w:delText>
        </w:r>
        <w:r w:rsidR="00296D37" w:rsidRPr="00007B3E" w:rsidDel="00CB2812">
          <w:rPr>
            <w:lang w:bidi="ar-TN"/>
          </w:rPr>
          <w:delText xml:space="preserve"> recettes perçues de l’exploitation de la ligne par la SNCFT après sa mise en œuvre</w:delText>
        </w:r>
        <w:r w:rsidR="00A02292" w:rsidRPr="00007B3E" w:rsidDel="00CB2812">
          <w:rPr>
            <w:lang w:bidi="ar-TN"/>
          </w:rPr>
          <w:delText>,</w:delText>
        </w:r>
        <w:r w:rsidR="00763347" w:rsidRPr="00007B3E" w:rsidDel="00CB2812">
          <w:rPr>
            <w:lang w:bidi="ar-TN"/>
          </w:rPr>
          <w:delText xml:space="preserve"> l’étude a </w:delText>
        </w:r>
        <w:r w:rsidR="00264448" w:rsidRPr="00007B3E" w:rsidDel="00CB2812">
          <w:rPr>
            <w:lang w:bidi="ar-TN"/>
          </w:rPr>
          <w:delText xml:space="preserve">décomposé la ligne en cinq </w:delText>
        </w:r>
        <w:r w:rsidR="00984A60" w:rsidRPr="00007B3E" w:rsidDel="00CB2812">
          <w:rPr>
            <w:lang w:bidi="ar-TN"/>
          </w:rPr>
          <w:delText>zones tarifaires</w:delText>
        </w:r>
        <w:r w:rsidR="00B82545" w:rsidRPr="00007B3E" w:rsidDel="00CB2812">
          <w:rPr>
            <w:lang w:bidi="ar-TN"/>
          </w:rPr>
          <w:delText xml:space="preserve"> selon les longueurs respectives des tronçons </w:delText>
        </w:r>
        <w:r w:rsidR="001F5A5A" w:rsidRPr="00007B3E" w:rsidDel="00CB2812">
          <w:rPr>
            <w:lang w:bidi="ar-TN"/>
          </w:rPr>
          <w:delText xml:space="preserve">et les données </w:delText>
        </w:r>
        <w:r w:rsidR="00467307" w:rsidRPr="00007B3E" w:rsidDel="00CB2812">
          <w:rPr>
            <w:lang w:bidi="ar-TN"/>
          </w:rPr>
          <w:delText xml:space="preserve">fournies par les matrices </w:delText>
        </w:r>
        <w:r w:rsidR="001F5A5A" w:rsidRPr="00007B3E" w:rsidDel="00CB2812">
          <w:rPr>
            <w:lang w:bidi="ar-TN"/>
          </w:rPr>
          <w:delText xml:space="preserve">Voyageurs/ jour </w:delText>
        </w:r>
        <w:r w:rsidR="0082583B" w:rsidRPr="00007B3E" w:rsidDel="00CB2812">
          <w:rPr>
            <w:lang w:bidi="ar-TN"/>
          </w:rPr>
          <w:delText>sur l’horizon du projet. Ce découpage a donné</w:delText>
        </w:r>
        <w:r w:rsidR="00C44884" w:rsidRPr="00007B3E" w:rsidDel="00CB2812">
          <w:rPr>
            <w:lang w:bidi="ar-TN"/>
          </w:rPr>
          <w:delText>, pour la première année d’exploitation (2028)</w:delText>
        </w:r>
        <w:r w:rsidR="005B0A3D" w:rsidRPr="00007B3E" w:rsidDel="00CB2812">
          <w:rPr>
            <w:lang w:bidi="ar-TN"/>
          </w:rPr>
          <w:delText>,</w:delText>
        </w:r>
        <w:r w:rsidR="00C44884" w:rsidRPr="00007B3E" w:rsidDel="00CB2812">
          <w:rPr>
            <w:lang w:bidi="ar-TN"/>
          </w:rPr>
          <w:delText xml:space="preserve"> les estimations suivantes de recettes </w:delText>
        </w:r>
        <w:r w:rsidR="00A02292" w:rsidRPr="00007B3E" w:rsidDel="00CB2812">
          <w:rPr>
            <w:b/>
            <w:bCs/>
            <w:lang w:bidi="ar-TN"/>
          </w:rPr>
          <w:delText xml:space="preserve">générées par le trafic </w:delText>
        </w:r>
        <w:r w:rsidR="00C01A87" w:rsidRPr="00007B3E" w:rsidDel="00CB2812">
          <w:rPr>
            <w:b/>
            <w:bCs/>
            <w:lang w:bidi="ar-TN"/>
          </w:rPr>
          <w:delText xml:space="preserve">des </w:delText>
        </w:r>
        <w:r w:rsidR="00C44884" w:rsidRPr="00007B3E" w:rsidDel="00CB2812">
          <w:rPr>
            <w:b/>
            <w:bCs/>
            <w:lang w:bidi="ar-TN"/>
          </w:rPr>
          <w:delText>passager</w:delText>
        </w:r>
        <w:r w:rsidR="00C01A87" w:rsidRPr="00007B3E" w:rsidDel="00CB2812">
          <w:rPr>
            <w:b/>
            <w:bCs/>
            <w:lang w:bidi="ar-TN"/>
          </w:rPr>
          <w:delText>s.</w:delText>
        </w:r>
      </w:del>
    </w:p>
    <w:p w14:paraId="6621CF24" w14:textId="0144856B" w:rsidR="005B0A3D" w:rsidRPr="00007B3E" w:rsidDel="00CB2812" w:rsidRDefault="005B0A3D" w:rsidP="00CB2812">
      <w:pPr>
        <w:pStyle w:val="Caption"/>
        <w:numPr>
          <w:ilvl w:val="1"/>
          <w:numId w:val="1"/>
        </w:numPr>
        <w:tabs>
          <w:tab w:val="left" w:pos="2730"/>
        </w:tabs>
        <w:spacing w:before="240" w:after="240"/>
        <w:ind w:left="1134"/>
        <w:jc w:val="left"/>
        <w:outlineLvl w:val="2"/>
        <w:rPr>
          <w:del w:id="7136" w:author="Houyem Rais" w:date="2024-02-22T15:03:00Z"/>
        </w:rPr>
        <w:pPrChange w:id="7137" w:author="Houyem Rais" w:date="2024-02-22T15:03:00Z">
          <w:pPr>
            <w:pStyle w:val="Caption"/>
          </w:pPr>
        </w:pPrChange>
      </w:pPr>
      <w:bookmarkStart w:id="7138" w:name="_Toc158885073"/>
      <w:del w:id="713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140" w:author="Farouk Bouhafs" w:date="2024-02-09T12:22:00Z">
        <w:del w:id="7141" w:author="Houyem Rais" w:date="2024-02-22T15:03:00Z">
          <w:r w:rsidR="00125256" w:rsidDel="00CB2812">
            <w:rPr>
              <w:noProof/>
            </w:rPr>
            <w:delText>38</w:delText>
          </w:r>
        </w:del>
      </w:ins>
      <w:del w:id="7142" w:author="Houyem Rais" w:date="2024-02-22T15:03:00Z">
        <w:r w:rsidR="00E874ED" w:rsidDel="00CB2812">
          <w:rPr>
            <w:noProof/>
          </w:rPr>
          <w:delText>37</w:delText>
        </w:r>
        <w:r w:rsidDel="00CB2812">
          <w:rPr>
            <w:noProof/>
          </w:rPr>
          <w:fldChar w:fldCharType="end"/>
        </w:r>
        <w:r w:rsidRPr="00007B3E" w:rsidDel="00CB2812">
          <w:delText xml:space="preserve"> Recettes de trafic des passagers pour la SNCFT (2028, CE 2023)</w:delText>
        </w:r>
        <w:bookmarkEnd w:id="7138"/>
      </w:del>
    </w:p>
    <w:tbl>
      <w:tblPr>
        <w:tblW w:w="9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2"/>
        <w:gridCol w:w="2194"/>
        <w:gridCol w:w="1977"/>
        <w:gridCol w:w="2099"/>
        <w:gridCol w:w="1993"/>
        <w:gridCol w:w="1920"/>
      </w:tblGrid>
      <w:tr w:rsidR="003279A7" w:rsidRPr="00007B3E" w:rsidDel="00CB2812" w14:paraId="4FA4041F" w14:textId="7E50D546" w:rsidTr="003279A7">
        <w:trPr>
          <w:trHeight w:val="255"/>
          <w:del w:id="7143" w:author="Houyem Rais" w:date="2024-02-22T15:03:00Z"/>
        </w:trPr>
        <w:tc>
          <w:tcPr>
            <w:tcW w:w="2392" w:type="dxa"/>
            <w:shd w:val="clear" w:color="auto" w:fill="auto"/>
            <w:noWrap/>
            <w:vAlign w:val="bottom"/>
          </w:tcPr>
          <w:p w14:paraId="6CD91350" w14:textId="058482A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44" w:author="Houyem Rais" w:date="2024-02-22T15:03:00Z"/>
                <w:rFonts w:asciiTheme="minorHAnsi" w:hAnsiTheme="minorHAnsi" w:cstheme="minorHAnsi"/>
                <w:b/>
                <w:bCs/>
                <w:sz w:val="18"/>
                <w:szCs w:val="18"/>
                <w:lang w:eastAsia="fr-FR"/>
              </w:rPr>
              <w:pPrChange w:id="7145" w:author="Houyem Rais" w:date="2024-02-22T15:03:00Z">
                <w:pPr>
                  <w:widowControl/>
                  <w:autoSpaceDE/>
                  <w:autoSpaceDN/>
                  <w:spacing w:before="0" w:after="0" w:line="240" w:lineRule="auto"/>
                  <w:jc w:val="left"/>
                </w:pPr>
              </w:pPrChange>
            </w:pPr>
            <w:del w:id="7146" w:author="Houyem Rais" w:date="2024-02-22T15:03:00Z">
              <w:r w:rsidRPr="00007B3E" w:rsidDel="00CB2812">
                <w:rPr>
                  <w:rFonts w:asciiTheme="minorHAnsi" w:hAnsiTheme="minorHAnsi" w:cstheme="minorHAnsi"/>
                  <w:b/>
                  <w:bCs/>
                  <w:sz w:val="18"/>
                  <w:szCs w:val="18"/>
                  <w:lang w:eastAsia="fr-FR"/>
                </w:rPr>
                <w:delText>Année</w:delText>
              </w:r>
            </w:del>
          </w:p>
        </w:tc>
        <w:tc>
          <w:tcPr>
            <w:tcW w:w="1598" w:type="dxa"/>
            <w:shd w:val="clear" w:color="auto" w:fill="auto"/>
            <w:noWrap/>
            <w:vAlign w:val="center"/>
          </w:tcPr>
          <w:p w14:paraId="0AE0081D" w14:textId="1CE75DD6"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47" w:author="Houyem Rais" w:date="2024-02-22T15:03:00Z"/>
                <w:rFonts w:asciiTheme="minorHAnsi" w:hAnsiTheme="minorHAnsi" w:cstheme="minorHAnsi"/>
                <w:b/>
                <w:bCs/>
                <w:sz w:val="18"/>
                <w:szCs w:val="18"/>
                <w:lang w:eastAsia="fr-FR"/>
              </w:rPr>
              <w:pPrChange w:id="7148" w:author="Houyem Rais" w:date="2024-02-22T15:03:00Z">
                <w:pPr>
                  <w:widowControl/>
                  <w:autoSpaceDE/>
                  <w:autoSpaceDN/>
                  <w:spacing w:before="0" w:after="0" w:line="240" w:lineRule="auto"/>
                  <w:jc w:val="center"/>
                </w:pPr>
              </w:pPrChange>
            </w:pPr>
            <w:del w:id="7149" w:author="Houyem Rais" w:date="2024-02-22T15:03:00Z">
              <w:r w:rsidRPr="00007B3E" w:rsidDel="00CB2812">
                <w:rPr>
                  <w:rFonts w:asciiTheme="minorHAnsi" w:hAnsiTheme="minorHAnsi" w:cstheme="minorHAnsi"/>
                  <w:b/>
                  <w:bCs/>
                  <w:sz w:val="18"/>
                  <w:szCs w:val="18"/>
                  <w:lang w:eastAsia="fr-FR"/>
                </w:rPr>
                <w:delText>Trafic (Voyageurs/ an)</w:delText>
              </w:r>
            </w:del>
          </w:p>
        </w:tc>
        <w:tc>
          <w:tcPr>
            <w:tcW w:w="1218" w:type="dxa"/>
          </w:tcPr>
          <w:p w14:paraId="49BF07A6" w14:textId="0446A7C0"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50" w:author="Houyem Rais" w:date="2024-02-22T15:03:00Z"/>
                <w:rFonts w:asciiTheme="minorHAnsi" w:hAnsiTheme="minorHAnsi" w:cstheme="minorHAnsi"/>
                <w:b/>
                <w:bCs/>
                <w:sz w:val="18"/>
                <w:szCs w:val="18"/>
                <w:lang w:eastAsia="fr-FR"/>
              </w:rPr>
              <w:pPrChange w:id="7151" w:author="Houyem Rais" w:date="2024-02-22T15:03:00Z">
                <w:pPr>
                  <w:widowControl/>
                  <w:autoSpaceDE/>
                  <w:autoSpaceDN/>
                  <w:spacing w:before="0" w:after="0" w:line="240" w:lineRule="auto"/>
                  <w:jc w:val="center"/>
                </w:pPr>
              </w:pPrChange>
            </w:pPr>
            <w:del w:id="7152" w:author="Houyem Rais" w:date="2024-02-22T15:03:00Z">
              <w:r w:rsidRPr="00007B3E" w:rsidDel="00CB2812">
                <w:rPr>
                  <w:rFonts w:asciiTheme="minorHAnsi" w:hAnsiTheme="minorHAnsi" w:cstheme="minorHAnsi"/>
                  <w:b/>
                  <w:bCs/>
                  <w:sz w:val="18"/>
                  <w:szCs w:val="18"/>
                  <w:lang w:eastAsia="fr-FR"/>
                </w:rPr>
                <w:delText>Longueur (km)</w:delText>
              </w:r>
            </w:del>
          </w:p>
        </w:tc>
        <w:tc>
          <w:tcPr>
            <w:tcW w:w="1240" w:type="dxa"/>
          </w:tcPr>
          <w:p w14:paraId="6B03BC21" w14:textId="416FF94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53" w:author="Houyem Rais" w:date="2024-02-22T15:03:00Z"/>
                <w:rFonts w:asciiTheme="minorHAnsi" w:hAnsiTheme="minorHAnsi" w:cstheme="minorHAnsi"/>
                <w:b/>
                <w:bCs/>
                <w:sz w:val="18"/>
                <w:szCs w:val="18"/>
                <w:lang w:eastAsia="fr-FR"/>
              </w:rPr>
              <w:pPrChange w:id="7154" w:author="Houyem Rais" w:date="2024-02-22T15:03:00Z">
                <w:pPr>
                  <w:widowControl/>
                  <w:autoSpaceDE/>
                  <w:autoSpaceDN/>
                  <w:spacing w:before="0" w:after="0" w:line="240" w:lineRule="auto"/>
                  <w:jc w:val="center"/>
                </w:pPr>
              </w:pPrChange>
            </w:pPr>
            <w:del w:id="7155" w:author="Houyem Rais" w:date="2024-02-22T15:03:00Z">
              <w:r w:rsidRPr="00007B3E" w:rsidDel="00CB2812">
                <w:rPr>
                  <w:rFonts w:asciiTheme="minorHAnsi" w:hAnsiTheme="minorHAnsi" w:cstheme="minorHAnsi"/>
                  <w:b/>
                  <w:bCs/>
                  <w:sz w:val="18"/>
                  <w:szCs w:val="18"/>
                  <w:lang w:eastAsia="fr-FR"/>
                </w:rPr>
                <w:delText>Facteur de tarification</w:delText>
              </w:r>
            </w:del>
          </w:p>
        </w:tc>
        <w:tc>
          <w:tcPr>
            <w:tcW w:w="1483" w:type="dxa"/>
          </w:tcPr>
          <w:p w14:paraId="114EB505" w14:textId="2256AEF7"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56" w:author="Houyem Rais" w:date="2024-02-22T15:03:00Z"/>
                <w:rFonts w:asciiTheme="minorHAnsi" w:hAnsiTheme="minorHAnsi" w:cstheme="minorHAnsi"/>
                <w:b/>
                <w:bCs/>
                <w:sz w:val="18"/>
                <w:szCs w:val="18"/>
                <w:lang w:eastAsia="fr-FR"/>
              </w:rPr>
              <w:pPrChange w:id="7157" w:author="Houyem Rais" w:date="2024-02-22T15:03:00Z">
                <w:pPr>
                  <w:widowControl/>
                  <w:autoSpaceDE/>
                  <w:autoSpaceDN/>
                  <w:spacing w:before="0" w:after="0" w:line="240" w:lineRule="auto"/>
                  <w:jc w:val="center"/>
                </w:pPr>
              </w:pPrChange>
            </w:pPr>
            <w:del w:id="7158" w:author="Houyem Rais" w:date="2024-02-22T15:03:00Z">
              <w:r w:rsidRPr="00007B3E" w:rsidDel="00CB2812">
                <w:rPr>
                  <w:rFonts w:asciiTheme="minorHAnsi" w:hAnsiTheme="minorHAnsi" w:cstheme="minorHAnsi"/>
                  <w:b/>
                  <w:bCs/>
                  <w:sz w:val="18"/>
                  <w:szCs w:val="18"/>
                  <w:lang w:eastAsia="fr-FR"/>
                </w:rPr>
                <w:delText>Tarif à appliquer (DT)</w:delText>
              </w:r>
            </w:del>
          </w:p>
        </w:tc>
        <w:tc>
          <w:tcPr>
            <w:tcW w:w="1206" w:type="dxa"/>
          </w:tcPr>
          <w:p w14:paraId="3F8EE820" w14:textId="27DDAD5F"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59" w:author="Houyem Rais" w:date="2024-02-22T15:03:00Z"/>
                <w:rFonts w:asciiTheme="minorHAnsi" w:hAnsiTheme="minorHAnsi" w:cstheme="minorHAnsi"/>
                <w:b/>
                <w:bCs/>
                <w:sz w:val="18"/>
                <w:szCs w:val="18"/>
                <w:lang w:eastAsia="fr-FR"/>
              </w:rPr>
              <w:pPrChange w:id="7160" w:author="Houyem Rais" w:date="2024-02-22T15:03:00Z">
                <w:pPr>
                  <w:widowControl/>
                  <w:autoSpaceDE/>
                  <w:autoSpaceDN/>
                  <w:spacing w:before="0" w:after="0" w:line="240" w:lineRule="auto"/>
                  <w:jc w:val="center"/>
                </w:pPr>
              </w:pPrChange>
            </w:pPr>
            <w:del w:id="7161" w:author="Houyem Rais" w:date="2024-02-22T15:03:00Z">
              <w:r w:rsidRPr="00007B3E" w:rsidDel="00CB2812">
                <w:rPr>
                  <w:rFonts w:asciiTheme="minorHAnsi" w:hAnsiTheme="minorHAnsi" w:cstheme="minorHAnsi"/>
                  <w:b/>
                  <w:bCs/>
                  <w:sz w:val="18"/>
                  <w:szCs w:val="18"/>
                  <w:lang w:eastAsia="fr-FR"/>
                </w:rPr>
                <w:delText>Recettes du trafic (MDT)</w:delText>
              </w:r>
            </w:del>
          </w:p>
        </w:tc>
      </w:tr>
      <w:tr w:rsidR="003279A7" w:rsidRPr="00007B3E" w:rsidDel="00CB2812" w14:paraId="6E60CA3D" w14:textId="58456047" w:rsidTr="003279A7">
        <w:trPr>
          <w:trHeight w:val="255"/>
          <w:del w:id="7162" w:author="Houyem Rais" w:date="2024-02-22T15:03:00Z"/>
        </w:trPr>
        <w:tc>
          <w:tcPr>
            <w:tcW w:w="2392" w:type="dxa"/>
            <w:shd w:val="clear" w:color="auto" w:fill="auto"/>
            <w:noWrap/>
            <w:vAlign w:val="bottom"/>
          </w:tcPr>
          <w:p w14:paraId="29049726" w14:textId="3283FAB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63" w:author="Houyem Rais" w:date="2024-02-22T15:03:00Z"/>
                <w:rFonts w:asciiTheme="minorHAnsi" w:hAnsiTheme="minorHAnsi" w:cstheme="minorHAnsi"/>
                <w:sz w:val="18"/>
                <w:szCs w:val="18"/>
                <w:lang w:eastAsia="fr-FR"/>
              </w:rPr>
              <w:pPrChange w:id="7164" w:author="Houyem Rais" w:date="2024-02-22T15:03:00Z">
                <w:pPr>
                  <w:widowControl/>
                  <w:autoSpaceDE/>
                  <w:autoSpaceDN/>
                  <w:spacing w:before="0" w:after="0" w:line="240" w:lineRule="auto"/>
                  <w:jc w:val="left"/>
                </w:pPr>
              </w:pPrChange>
            </w:pPr>
            <w:del w:id="7165" w:author="Houyem Rais" w:date="2024-02-22T15:03:00Z">
              <w:r w:rsidRPr="00007B3E" w:rsidDel="00CB2812">
                <w:rPr>
                  <w:rFonts w:asciiTheme="minorHAnsi" w:hAnsiTheme="minorHAnsi" w:cstheme="minorHAnsi"/>
                  <w:sz w:val="18"/>
                  <w:szCs w:val="18"/>
                  <w:lang w:eastAsia="fr-FR"/>
                </w:rPr>
                <w:delText>Zone tarifaire 1</w:delText>
              </w:r>
            </w:del>
          </w:p>
        </w:tc>
        <w:tc>
          <w:tcPr>
            <w:tcW w:w="1598" w:type="dxa"/>
            <w:shd w:val="clear" w:color="auto" w:fill="auto"/>
            <w:noWrap/>
            <w:vAlign w:val="center"/>
          </w:tcPr>
          <w:p w14:paraId="30274A79" w14:textId="32DFDC6B"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66" w:author="Houyem Rais" w:date="2024-02-22T15:03:00Z"/>
                <w:rFonts w:asciiTheme="minorHAnsi" w:hAnsiTheme="minorHAnsi" w:cstheme="minorHAnsi"/>
                <w:sz w:val="18"/>
                <w:szCs w:val="18"/>
                <w:lang w:eastAsia="fr-FR"/>
              </w:rPr>
              <w:pPrChange w:id="7167" w:author="Houyem Rais" w:date="2024-02-22T15:03:00Z">
                <w:pPr>
                  <w:widowControl/>
                  <w:autoSpaceDE/>
                  <w:autoSpaceDN/>
                  <w:spacing w:before="0" w:after="0" w:line="240" w:lineRule="auto"/>
                  <w:jc w:val="center"/>
                </w:pPr>
              </w:pPrChange>
            </w:pPr>
            <w:del w:id="7168" w:author="Houyem Rais" w:date="2024-02-22T15:03:00Z">
              <w:r w:rsidRPr="00007B3E" w:rsidDel="00CB2812">
                <w:rPr>
                  <w:rFonts w:asciiTheme="minorHAnsi" w:hAnsiTheme="minorHAnsi" w:cstheme="minorHAnsi"/>
                  <w:sz w:val="18"/>
                  <w:szCs w:val="18"/>
                  <w:lang w:eastAsia="fr-FR"/>
                </w:rPr>
                <w:delText>1 854 149</w:delText>
              </w:r>
            </w:del>
          </w:p>
        </w:tc>
        <w:tc>
          <w:tcPr>
            <w:tcW w:w="1218" w:type="dxa"/>
          </w:tcPr>
          <w:p w14:paraId="3291C161" w14:textId="164E513A"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69" w:author="Houyem Rais" w:date="2024-02-22T15:03:00Z"/>
                <w:rFonts w:asciiTheme="minorHAnsi" w:hAnsiTheme="minorHAnsi" w:cstheme="minorHAnsi"/>
                <w:sz w:val="18"/>
                <w:szCs w:val="18"/>
                <w:lang w:eastAsia="fr-FR"/>
              </w:rPr>
              <w:pPrChange w:id="7170" w:author="Houyem Rais" w:date="2024-02-22T15:03:00Z">
                <w:pPr>
                  <w:widowControl/>
                  <w:autoSpaceDE/>
                  <w:autoSpaceDN/>
                  <w:spacing w:before="0" w:after="0" w:line="240" w:lineRule="auto"/>
                  <w:jc w:val="center"/>
                </w:pPr>
              </w:pPrChange>
            </w:pPr>
            <w:del w:id="7171" w:author="Houyem Rais" w:date="2024-02-22T15:03:00Z">
              <w:r w:rsidRPr="00007B3E" w:rsidDel="00CB2812">
                <w:rPr>
                  <w:rFonts w:asciiTheme="minorHAnsi" w:hAnsiTheme="minorHAnsi" w:cstheme="minorHAnsi"/>
                  <w:sz w:val="18"/>
                  <w:szCs w:val="18"/>
                  <w:lang w:eastAsia="fr-FR"/>
                </w:rPr>
                <w:delText>58,9</w:delText>
              </w:r>
            </w:del>
          </w:p>
        </w:tc>
        <w:tc>
          <w:tcPr>
            <w:tcW w:w="1240" w:type="dxa"/>
          </w:tcPr>
          <w:p w14:paraId="263798D4" w14:textId="65769D98"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72" w:author="Houyem Rais" w:date="2024-02-22T15:03:00Z"/>
                <w:rFonts w:asciiTheme="minorHAnsi" w:hAnsiTheme="minorHAnsi" w:cstheme="minorHAnsi"/>
                <w:sz w:val="18"/>
                <w:szCs w:val="18"/>
                <w:lang w:eastAsia="fr-FR"/>
              </w:rPr>
              <w:pPrChange w:id="7173" w:author="Houyem Rais" w:date="2024-02-22T15:03:00Z">
                <w:pPr>
                  <w:widowControl/>
                  <w:autoSpaceDE/>
                  <w:autoSpaceDN/>
                  <w:spacing w:before="0" w:after="0" w:line="240" w:lineRule="auto"/>
                  <w:jc w:val="center"/>
                </w:pPr>
              </w:pPrChange>
            </w:pPr>
            <w:del w:id="7174" w:author="Houyem Rais" w:date="2024-02-22T15:03:00Z">
              <w:r w:rsidRPr="00007B3E" w:rsidDel="00CB2812">
                <w:rPr>
                  <w:rFonts w:asciiTheme="minorHAnsi" w:hAnsiTheme="minorHAnsi" w:cstheme="minorHAnsi"/>
                  <w:sz w:val="18"/>
                  <w:szCs w:val="18"/>
                  <w:lang w:eastAsia="fr-FR"/>
                </w:rPr>
                <w:delText>1,00</w:delText>
              </w:r>
            </w:del>
          </w:p>
        </w:tc>
        <w:tc>
          <w:tcPr>
            <w:tcW w:w="1483" w:type="dxa"/>
          </w:tcPr>
          <w:p w14:paraId="433F2FC2" w14:textId="24745F2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75" w:author="Houyem Rais" w:date="2024-02-22T15:03:00Z"/>
                <w:rFonts w:asciiTheme="minorHAnsi" w:hAnsiTheme="minorHAnsi" w:cstheme="minorHAnsi"/>
                <w:sz w:val="18"/>
                <w:szCs w:val="18"/>
                <w:lang w:eastAsia="fr-FR"/>
              </w:rPr>
              <w:pPrChange w:id="7176" w:author="Houyem Rais" w:date="2024-02-22T15:03:00Z">
                <w:pPr>
                  <w:widowControl/>
                  <w:autoSpaceDE/>
                  <w:autoSpaceDN/>
                  <w:spacing w:before="0" w:after="0" w:line="240" w:lineRule="auto"/>
                  <w:jc w:val="center"/>
                </w:pPr>
              </w:pPrChange>
            </w:pPr>
            <w:del w:id="7177" w:author="Houyem Rais" w:date="2024-02-22T15:03:00Z">
              <w:r w:rsidRPr="00007B3E" w:rsidDel="00CB2812">
                <w:rPr>
                  <w:rFonts w:asciiTheme="minorHAnsi" w:hAnsiTheme="minorHAnsi" w:cstheme="minorHAnsi"/>
                  <w:sz w:val="18"/>
                  <w:szCs w:val="18"/>
                  <w:lang w:eastAsia="fr-FR"/>
                </w:rPr>
                <w:delText>6,73 DT</w:delText>
              </w:r>
            </w:del>
          </w:p>
        </w:tc>
        <w:tc>
          <w:tcPr>
            <w:tcW w:w="1206" w:type="dxa"/>
            <w:vAlign w:val="center"/>
          </w:tcPr>
          <w:p w14:paraId="036F96F2" w14:textId="03E73769"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78" w:author="Houyem Rais" w:date="2024-02-22T15:03:00Z"/>
                <w:rFonts w:asciiTheme="minorHAnsi" w:hAnsiTheme="minorHAnsi" w:cstheme="minorHAnsi"/>
                <w:sz w:val="18"/>
                <w:szCs w:val="18"/>
                <w:lang w:eastAsia="fr-FR"/>
              </w:rPr>
              <w:pPrChange w:id="7179" w:author="Houyem Rais" w:date="2024-02-22T15:03:00Z">
                <w:pPr>
                  <w:widowControl/>
                  <w:autoSpaceDE/>
                  <w:autoSpaceDN/>
                  <w:spacing w:before="0" w:after="0" w:line="240" w:lineRule="auto"/>
                  <w:jc w:val="center"/>
                </w:pPr>
              </w:pPrChange>
            </w:pPr>
            <w:del w:id="7180" w:author="Houyem Rais" w:date="2024-02-22T15:03:00Z">
              <w:r w:rsidRPr="00007B3E" w:rsidDel="00CB2812">
                <w:rPr>
                  <w:rFonts w:asciiTheme="minorHAnsi" w:hAnsiTheme="minorHAnsi" w:cstheme="minorHAnsi"/>
                  <w:sz w:val="18"/>
                  <w:szCs w:val="18"/>
                  <w:lang w:eastAsia="fr-FR"/>
                </w:rPr>
                <w:delText>12,5</w:delText>
              </w:r>
            </w:del>
          </w:p>
        </w:tc>
      </w:tr>
      <w:tr w:rsidR="003279A7" w:rsidRPr="00007B3E" w:rsidDel="00CB2812" w14:paraId="77509A7A" w14:textId="7F5DAB10" w:rsidTr="003279A7">
        <w:trPr>
          <w:trHeight w:val="255"/>
          <w:del w:id="7181" w:author="Houyem Rais" w:date="2024-02-22T15:03:00Z"/>
        </w:trPr>
        <w:tc>
          <w:tcPr>
            <w:tcW w:w="2392" w:type="dxa"/>
            <w:shd w:val="clear" w:color="auto" w:fill="auto"/>
            <w:noWrap/>
            <w:vAlign w:val="bottom"/>
            <w:hideMark/>
          </w:tcPr>
          <w:p w14:paraId="623EECF4" w14:textId="19B891CE"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82" w:author="Houyem Rais" w:date="2024-02-22T15:03:00Z"/>
                <w:rFonts w:asciiTheme="minorHAnsi" w:hAnsiTheme="minorHAnsi" w:cstheme="minorHAnsi"/>
                <w:sz w:val="18"/>
                <w:szCs w:val="18"/>
                <w:lang w:eastAsia="fr-FR"/>
              </w:rPr>
              <w:pPrChange w:id="7183" w:author="Houyem Rais" w:date="2024-02-22T15:03:00Z">
                <w:pPr>
                  <w:widowControl/>
                  <w:autoSpaceDE/>
                  <w:autoSpaceDN/>
                  <w:spacing w:before="0" w:after="0" w:line="240" w:lineRule="auto"/>
                  <w:jc w:val="left"/>
                </w:pPr>
              </w:pPrChange>
            </w:pPr>
            <w:del w:id="7184" w:author="Houyem Rais" w:date="2024-02-22T15:03:00Z">
              <w:r w:rsidRPr="00007B3E" w:rsidDel="00CB2812">
                <w:rPr>
                  <w:rFonts w:asciiTheme="minorHAnsi" w:hAnsiTheme="minorHAnsi" w:cstheme="minorHAnsi"/>
                  <w:sz w:val="18"/>
                  <w:szCs w:val="18"/>
                  <w:lang w:eastAsia="fr-FR"/>
                </w:rPr>
                <w:delText>Zone tarifaire 2</w:delText>
              </w:r>
            </w:del>
          </w:p>
        </w:tc>
        <w:tc>
          <w:tcPr>
            <w:tcW w:w="1598" w:type="dxa"/>
            <w:shd w:val="clear" w:color="auto" w:fill="auto"/>
            <w:noWrap/>
            <w:vAlign w:val="center"/>
            <w:hideMark/>
          </w:tcPr>
          <w:p w14:paraId="0293B342" w14:textId="17951A75"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85" w:author="Houyem Rais" w:date="2024-02-22T15:03:00Z"/>
                <w:rFonts w:asciiTheme="minorHAnsi" w:hAnsiTheme="minorHAnsi" w:cstheme="minorHAnsi"/>
                <w:sz w:val="18"/>
                <w:szCs w:val="18"/>
                <w:lang w:eastAsia="fr-FR"/>
              </w:rPr>
              <w:pPrChange w:id="7186" w:author="Houyem Rais" w:date="2024-02-22T15:03:00Z">
                <w:pPr>
                  <w:widowControl/>
                  <w:autoSpaceDE/>
                  <w:autoSpaceDN/>
                  <w:spacing w:before="0" w:after="0" w:line="240" w:lineRule="auto"/>
                  <w:jc w:val="center"/>
                </w:pPr>
              </w:pPrChange>
            </w:pPr>
            <w:del w:id="7187" w:author="Houyem Rais" w:date="2024-02-22T15:03:00Z">
              <w:r w:rsidRPr="00007B3E" w:rsidDel="00CB2812">
                <w:rPr>
                  <w:rFonts w:asciiTheme="minorHAnsi" w:hAnsiTheme="minorHAnsi" w:cstheme="minorHAnsi"/>
                  <w:sz w:val="18"/>
                  <w:szCs w:val="18"/>
                  <w:lang w:eastAsia="fr-FR"/>
                </w:rPr>
                <w:delText>363 094</w:delText>
              </w:r>
            </w:del>
          </w:p>
        </w:tc>
        <w:tc>
          <w:tcPr>
            <w:tcW w:w="1218" w:type="dxa"/>
          </w:tcPr>
          <w:p w14:paraId="133EC6E8" w14:textId="73F35CA8"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88" w:author="Houyem Rais" w:date="2024-02-22T15:03:00Z"/>
                <w:rFonts w:asciiTheme="minorHAnsi" w:hAnsiTheme="minorHAnsi" w:cstheme="minorHAnsi"/>
                <w:sz w:val="18"/>
                <w:szCs w:val="18"/>
                <w:lang w:eastAsia="fr-FR"/>
              </w:rPr>
              <w:pPrChange w:id="7189" w:author="Houyem Rais" w:date="2024-02-22T15:03:00Z">
                <w:pPr>
                  <w:widowControl/>
                  <w:autoSpaceDE/>
                  <w:autoSpaceDN/>
                  <w:spacing w:before="0" w:after="0" w:line="240" w:lineRule="auto"/>
                  <w:jc w:val="center"/>
                </w:pPr>
              </w:pPrChange>
            </w:pPr>
            <w:del w:id="7190" w:author="Houyem Rais" w:date="2024-02-22T15:03:00Z">
              <w:r w:rsidRPr="00007B3E" w:rsidDel="00CB2812">
                <w:rPr>
                  <w:rFonts w:asciiTheme="minorHAnsi" w:hAnsiTheme="minorHAnsi" w:cstheme="minorHAnsi"/>
                  <w:sz w:val="18"/>
                  <w:szCs w:val="18"/>
                  <w:lang w:eastAsia="fr-FR"/>
                </w:rPr>
                <w:delText>51,0</w:delText>
              </w:r>
            </w:del>
          </w:p>
        </w:tc>
        <w:tc>
          <w:tcPr>
            <w:tcW w:w="1240" w:type="dxa"/>
          </w:tcPr>
          <w:p w14:paraId="1574EFF7" w14:textId="7C425D4C"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91" w:author="Houyem Rais" w:date="2024-02-22T15:03:00Z"/>
                <w:rFonts w:asciiTheme="minorHAnsi" w:hAnsiTheme="minorHAnsi" w:cstheme="minorHAnsi"/>
                <w:sz w:val="18"/>
                <w:szCs w:val="18"/>
                <w:lang w:eastAsia="fr-FR"/>
              </w:rPr>
              <w:pPrChange w:id="7192" w:author="Houyem Rais" w:date="2024-02-22T15:03:00Z">
                <w:pPr>
                  <w:widowControl/>
                  <w:autoSpaceDE/>
                  <w:autoSpaceDN/>
                  <w:spacing w:before="0" w:after="0" w:line="240" w:lineRule="auto"/>
                  <w:jc w:val="center"/>
                </w:pPr>
              </w:pPrChange>
            </w:pPr>
            <w:del w:id="7193" w:author="Houyem Rais" w:date="2024-02-22T15:03:00Z">
              <w:r w:rsidRPr="00007B3E" w:rsidDel="00CB2812">
                <w:rPr>
                  <w:rFonts w:asciiTheme="minorHAnsi" w:hAnsiTheme="minorHAnsi" w:cstheme="minorHAnsi"/>
                  <w:sz w:val="18"/>
                  <w:szCs w:val="18"/>
                  <w:lang w:eastAsia="fr-FR"/>
                </w:rPr>
                <w:delText>0,87</w:delText>
              </w:r>
            </w:del>
          </w:p>
        </w:tc>
        <w:tc>
          <w:tcPr>
            <w:tcW w:w="1483" w:type="dxa"/>
          </w:tcPr>
          <w:p w14:paraId="465BE705" w14:textId="04610F2C"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94" w:author="Houyem Rais" w:date="2024-02-22T15:03:00Z"/>
                <w:rFonts w:asciiTheme="minorHAnsi" w:hAnsiTheme="minorHAnsi" w:cstheme="minorHAnsi"/>
                <w:sz w:val="18"/>
                <w:szCs w:val="18"/>
                <w:lang w:eastAsia="fr-FR"/>
              </w:rPr>
              <w:pPrChange w:id="7195" w:author="Houyem Rais" w:date="2024-02-22T15:03:00Z">
                <w:pPr>
                  <w:widowControl/>
                  <w:autoSpaceDE/>
                  <w:autoSpaceDN/>
                  <w:spacing w:before="0" w:after="0" w:line="240" w:lineRule="auto"/>
                  <w:jc w:val="center"/>
                </w:pPr>
              </w:pPrChange>
            </w:pPr>
            <w:del w:id="7196" w:author="Houyem Rais" w:date="2024-02-22T15:03:00Z">
              <w:r w:rsidRPr="00007B3E" w:rsidDel="00CB2812">
                <w:rPr>
                  <w:rFonts w:asciiTheme="minorHAnsi" w:hAnsiTheme="minorHAnsi" w:cstheme="minorHAnsi"/>
                  <w:sz w:val="18"/>
                  <w:szCs w:val="18"/>
                  <w:lang w:eastAsia="fr-FR"/>
                </w:rPr>
                <w:delText>5,83 DT</w:delText>
              </w:r>
            </w:del>
          </w:p>
        </w:tc>
        <w:tc>
          <w:tcPr>
            <w:tcW w:w="1206" w:type="dxa"/>
            <w:vAlign w:val="center"/>
          </w:tcPr>
          <w:p w14:paraId="2D6B9DF7" w14:textId="16C42F77"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197" w:author="Houyem Rais" w:date="2024-02-22T15:03:00Z"/>
                <w:rFonts w:asciiTheme="minorHAnsi" w:hAnsiTheme="minorHAnsi" w:cstheme="minorHAnsi"/>
                <w:sz w:val="18"/>
                <w:szCs w:val="18"/>
                <w:lang w:eastAsia="fr-FR"/>
              </w:rPr>
              <w:pPrChange w:id="7198" w:author="Houyem Rais" w:date="2024-02-22T15:03:00Z">
                <w:pPr>
                  <w:widowControl/>
                  <w:autoSpaceDE/>
                  <w:autoSpaceDN/>
                  <w:spacing w:before="0" w:after="0" w:line="240" w:lineRule="auto"/>
                  <w:jc w:val="center"/>
                </w:pPr>
              </w:pPrChange>
            </w:pPr>
            <w:del w:id="7199" w:author="Houyem Rais" w:date="2024-02-22T15:03:00Z">
              <w:r w:rsidRPr="00007B3E" w:rsidDel="00CB2812">
                <w:rPr>
                  <w:rFonts w:asciiTheme="minorHAnsi" w:hAnsiTheme="minorHAnsi" w:cstheme="minorHAnsi"/>
                  <w:sz w:val="18"/>
                  <w:szCs w:val="18"/>
                  <w:lang w:eastAsia="fr-FR"/>
                </w:rPr>
                <w:delText>2,1</w:delText>
              </w:r>
            </w:del>
          </w:p>
        </w:tc>
      </w:tr>
      <w:tr w:rsidR="003279A7" w:rsidRPr="00007B3E" w:rsidDel="00CB2812" w14:paraId="408ABD47" w14:textId="4AA26E63" w:rsidTr="003279A7">
        <w:trPr>
          <w:trHeight w:val="255"/>
          <w:del w:id="7200" w:author="Houyem Rais" w:date="2024-02-22T15:03:00Z"/>
        </w:trPr>
        <w:tc>
          <w:tcPr>
            <w:tcW w:w="2392" w:type="dxa"/>
            <w:shd w:val="clear" w:color="auto" w:fill="auto"/>
            <w:noWrap/>
            <w:vAlign w:val="bottom"/>
            <w:hideMark/>
          </w:tcPr>
          <w:p w14:paraId="6A4340AB" w14:textId="75B63AA5"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01" w:author="Houyem Rais" w:date="2024-02-22T15:03:00Z"/>
                <w:rFonts w:asciiTheme="minorHAnsi" w:hAnsiTheme="minorHAnsi" w:cstheme="minorHAnsi"/>
                <w:sz w:val="18"/>
                <w:szCs w:val="18"/>
                <w:lang w:eastAsia="fr-FR"/>
              </w:rPr>
              <w:pPrChange w:id="7202" w:author="Houyem Rais" w:date="2024-02-22T15:03:00Z">
                <w:pPr>
                  <w:widowControl/>
                  <w:autoSpaceDE/>
                  <w:autoSpaceDN/>
                  <w:spacing w:before="0" w:after="0" w:line="240" w:lineRule="auto"/>
                  <w:jc w:val="left"/>
                </w:pPr>
              </w:pPrChange>
            </w:pPr>
            <w:del w:id="7203" w:author="Houyem Rais" w:date="2024-02-22T15:03:00Z">
              <w:r w:rsidRPr="00007B3E" w:rsidDel="00CB2812">
                <w:rPr>
                  <w:rFonts w:asciiTheme="minorHAnsi" w:hAnsiTheme="minorHAnsi" w:cstheme="minorHAnsi"/>
                  <w:sz w:val="18"/>
                  <w:szCs w:val="18"/>
                  <w:lang w:eastAsia="fr-FR"/>
                </w:rPr>
                <w:delText>Zone tarifaire 3</w:delText>
              </w:r>
            </w:del>
          </w:p>
        </w:tc>
        <w:tc>
          <w:tcPr>
            <w:tcW w:w="1598" w:type="dxa"/>
            <w:shd w:val="clear" w:color="000000" w:fill="FFFFFF"/>
            <w:noWrap/>
            <w:vAlign w:val="center"/>
            <w:hideMark/>
          </w:tcPr>
          <w:p w14:paraId="04CCD16C" w14:textId="4B992127"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04" w:author="Houyem Rais" w:date="2024-02-22T15:03:00Z"/>
                <w:rFonts w:asciiTheme="minorHAnsi" w:hAnsiTheme="minorHAnsi" w:cstheme="minorHAnsi"/>
                <w:sz w:val="18"/>
                <w:szCs w:val="18"/>
                <w:lang w:eastAsia="fr-FR"/>
              </w:rPr>
              <w:pPrChange w:id="7205" w:author="Houyem Rais" w:date="2024-02-22T15:03:00Z">
                <w:pPr>
                  <w:widowControl/>
                  <w:autoSpaceDE/>
                  <w:autoSpaceDN/>
                  <w:spacing w:before="0" w:after="0" w:line="240" w:lineRule="auto"/>
                  <w:jc w:val="center"/>
                </w:pPr>
              </w:pPrChange>
            </w:pPr>
            <w:del w:id="7206" w:author="Houyem Rais" w:date="2024-02-22T15:03:00Z">
              <w:r w:rsidRPr="00007B3E" w:rsidDel="00CB2812">
                <w:rPr>
                  <w:rFonts w:asciiTheme="minorHAnsi" w:hAnsiTheme="minorHAnsi" w:cstheme="minorHAnsi"/>
                  <w:sz w:val="18"/>
                  <w:szCs w:val="18"/>
                  <w:lang w:eastAsia="fr-FR"/>
                </w:rPr>
                <w:delText>57 993</w:delText>
              </w:r>
            </w:del>
          </w:p>
        </w:tc>
        <w:tc>
          <w:tcPr>
            <w:tcW w:w="1218" w:type="dxa"/>
            <w:shd w:val="clear" w:color="000000" w:fill="FFFFFF"/>
          </w:tcPr>
          <w:p w14:paraId="27E69B0C" w14:textId="3E51B79B"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07" w:author="Houyem Rais" w:date="2024-02-22T15:03:00Z"/>
                <w:rFonts w:asciiTheme="minorHAnsi" w:hAnsiTheme="minorHAnsi" w:cstheme="minorHAnsi"/>
                <w:sz w:val="18"/>
                <w:szCs w:val="18"/>
                <w:lang w:eastAsia="fr-FR"/>
              </w:rPr>
              <w:pPrChange w:id="7208" w:author="Houyem Rais" w:date="2024-02-22T15:03:00Z">
                <w:pPr>
                  <w:widowControl/>
                  <w:autoSpaceDE/>
                  <w:autoSpaceDN/>
                  <w:spacing w:before="0" w:after="0" w:line="240" w:lineRule="auto"/>
                  <w:jc w:val="center"/>
                </w:pPr>
              </w:pPrChange>
            </w:pPr>
            <w:del w:id="7209" w:author="Houyem Rais" w:date="2024-02-22T15:03:00Z">
              <w:r w:rsidRPr="00007B3E" w:rsidDel="00CB2812">
                <w:rPr>
                  <w:rFonts w:asciiTheme="minorHAnsi" w:hAnsiTheme="minorHAnsi" w:cstheme="minorHAnsi"/>
                  <w:sz w:val="18"/>
                  <w:szCs w:val="18"/>
                  <w:lang w:eastAsia="fr-FR"/>
                </w:rPr>
                <w:delText>28,9 à 30,0</w:delText>
              </w:r>
            </w:del>
          </w:p>
        </w:tc>
        <w:tc>
          <w:tcPr>
            <w:tcW w:w="1240" w:type="dxa"/>
            <w:shd w:val="clear" w:color="000000" w:fill="FFFFFF"/>
          </w:tcPr>
          <w:p w14:paraId="4EE211C0" w14:textId="1E3E2CE9"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10" w:author="Houyem Rais" w:date="2024-02-22T15:03:00Z"/>
                <w:rFonts w:asciiTheme="minorHAnsi" w:hAnsiTheme="minorHAnsi" w:cstheme="minorHAnsi"/>
                <w:sz w:val="18"/>
                <w:szCs w:val="18"/>
                <w:lang w:eastAsia="fr-FR"/>
              </w:rPr>
              <w:pPrChange w:id="7211" w:author="Houyem Rais" w:date="2024-02-22T15:03:00Z">
                <w:pPr>
                  <w:widowControl/>
                  <w:autoSpaceDE/>
                  <w:autoSpaceDN/>
                  <w:spacing w:before="0" w:after="0" w:line="240" w:lineRule="auto"/>
                  <w:jc w:val="center"/>
                </w:pPr>
              </w:pPrChange>
            </w:pPr>
            <w:del w:id="7212" w:author="Houyem Rais" w:date="2024-02-22T15:03:00Z">
              <w:r w:rsidRPr="00007B3E" w:rsidDel="00CB2812">
                <w:rPr>
                  <w:rFonts w:asciiTheme="minorHAnsi" w:hAnsiTheme="minorHAnsi" w:cstheme="minorHAnsi"/>
                  <w:sz w:val="18"/>
                  <w:szCs w:val="18"/>
                  <w:lang w:eastAsia="fr-FR"/>
                </w:rPr>
                <w:delText>0,5</w:delText>
              </w:r>
            </w:del>
          </w:p>
        </w:tc>
        <w:tc>
          <w:tcPr>
            <w:tcW w:w="1483" w:type="dxa"/>
            <w:shd w:val="clear" w:color="000000" w:fill="FFFFFF"/>
          </w:tcPr>
          <w:p w14:paraId="15104EDE" w14:textId="0657E65A"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13" w:author="Houyem Rais" w:date="2024-02-22T15:03:00Z"/>
                <w:rFonts w:asciiTheme="minorHAnsi" w:hAnsiTheme="minorHAnsi" w:cstheme="minorHAnsi"/>
                <w:sz w:val="18"/>
                <w:szCs w:val="18"/>
                <w:lang w:eastAsia="fr-FR"/>
              </w:rPr>
              <w:pPrChange w:id="7214" w:author="Houyem Rais" w:date="2024-02-22T15:03:00Z">
                <w:pPr>
                  <w:widowControl/>
                  <w:autoSpaceDE/>
                  <w:autoSpaceDN/>
                  <w:spacing w:before="0" w:after="0" w:line="240" w:lineRule="auto"/>
                  <w:jc w:val="center"/>
                </w:pPr>
              </w:pPrChange>
            </w:pPr>
            <w:del w:id="7215" w:author="Houyem Rais" w:date="2024-02-22T15:03:00Z">
              <w:r w:rsidRPr="00007B3E" w:rsidDel="00CB2812">
                <w:rPr>
                  <w:rFonts w:asciiTheme="minorHAnsi" w:hAnsiTheme="minorHAnsi" w:cstheme="minorHAnsi"/>
                  <w:sz w:val="18"/>
                  <w:szCs w:val="18"/>
                  <w:lang w:eastAsia="fr-FR"/>
                </w:rPr>
                <w:delText>3,37 DT</w:delText>
              </w:r>
            </w:del>
          </w:p>
        </w:tc>
        <w:tc>
          <w:tcPr>
            <w:tcW w:w="1206" w:type="dxa"/>
            <w:shd w:val="clear" w:color="000000" w:fill="FFFFFF"/>
            <w:vAlign w:val="center"/>
          </w:tcPr>
          <w:p w14:paraId="5260A585" w14:textId="4F9CBA43"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16" w:author="Houyem Rais" w:date="2024-02-22T15:03:00Z"/>
                <w:rFonts w:asciiTheme="minorHAnsi" w:hAnsiTheme="minorHAnsi" w:cstheme="minorHAnsi"/>
                <w:sz w:val="18"/>
                <w:szCs w:val="18"/>
                <w:lang w:eastAsia="fr-FR"/>
              </w:rPr>
              <w:pPrChange w:id="7217" w:author="Houyem Rais" w:date="2024-02-22T15:03:00Z">
                <w:pPr>
                  <w:widowControl/>
                  <w:autoSpaceDE/>
                  <w:autoSpaceDN/>
                  <w:spacing w:before="0" w:after="0" w:line="240" w:lineRule="auto"/>
                  <w:jc w:val="center"/>
                </w:pPr>
              </w:pPrChange>
            </w:pPr>
            <w:del w:id="7218" w:author="Houyem Rais" w:date="2024-02-22T15:03:00Z">
              <w:r w:rsidRPr="00007B3E" w:rsidDel="00CB2812">
                <w:rPr>
                  <w:rFonts w:asciiTheme="minorHAnsi" w:hAnsiTheme="minorHAnsi" w:cstheme="minorHAnsi"/>
                  <w:sz w:val="18"/>
                  <w:szCs w:val="18"/>
                  <w:lang w:eastAsia="fr-FR"/>
                </w:rPr>
                <w:delText>0,20</w:delText>
              </w:r>
            </w:del>
          </w:p>
        </w:tc>
      </w:tr>
      <w:tr w:rsidR="003279A7" w:rsidRPr="00007B3E" w:rsidDel="00CB2812" w14:paraId="2E6B2783" w14:textId="395D4DCD" w:rsidTr="003279A7">
        <w:trPr>
          <w:trHeight w:val="255"/>
          <w:del w:id="7219" w:author="Houyem Rais" w:date="2024-02-22T15:03:00Z"/>
        </w:trPr>
        <w:tc>
          <w:tcPr>
            <w:tcW w:w="2392" w:type="dxa"/>
            <w:shd w:val="clear" w:color="auto" w:fill="auto"/>
            <w:noWrap/>
            <w:vAlign w:val="bottom"/>
            <w:hideMark/>
          </w:tcPr>
          <w:p w14:paraId="258C2A9B" w14:textId="265A485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20" w:author="Houyem Rais" w:date="2024-02-22T15:03:00Z"/>
                <w:rFonts w:asciiTheme="minorHAnsi" w:hAnsiTheme="minorHAnsi" w:cstheme="minorHAnsi"/>
                <w:sz w:val="18"/>
                <w:szCs w:val="18"/>
                <w:lang w:eastAsia="fr-FR"/>
              </w:rPr>
              <w:pPrChange w:id="7221" w:author="Houyem Rais" w:date="2024-02-22T15:03:00Z">
                <w:pPr>
                  <w:widowControl/>
                  <w:autoSpaceDE/>
                  <w:autoSpaceDN/>
                  <w:spacing w:before="0" w:after="0" w:line="240" w:lineRule="auto"/>
                  <w:jc w:val="left"/>
                </w:pPr>
              </w:pPrChange>
            </w:pPr>
            <w:del w:id="7222" w:author="Houyem Rais" w:date="2024-02-22T15:03:00Z">
              <w:r w:rsidRPr="00007B3E" w:rsidDel="00CB2812">
                <w:rPr>
                  <w:rFonts w:asciiTheme="minorHAnsi" w:hAnsiTheme="minorHAnsi" w:cstheme="minorHAnsi"/>
                  <w:sz w:val="18"/>
                  <w:szCs w:val="18"/>
                  <w:lang w:eastAsia="fr-FR"/>
                </w:rPr>
                <w:delText>Zone tarifaire 4</w:delText>
              </w:r>
            </w:del>
          </w:p>
        </w:tc>
        <w:tc>
          <w:tcPr>
            <w:tcW w:w="1598" w:type="dxa"/>
            <w:shd w:val="clear" w:color="000000" w:fill="FFFFFF"/>
            <w:noWrap/>
            <w:vAlign w:val="center"/>
            <w:hideMark/>
          </w:tcPr>
          <w:p w14:paraId="1AD66847" w14:textId="67EBCDE0"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23" w:author="Houyem Rais" w:date="2024-02-22T15:03:00Z"/>
                <w:rFonts w:asciiTheme="minorHAnsi" w:hAnsiTheme="minorHAnsi" w:cstheme="minorHAnsi"/>
                <w:sz w:val="18"/>
                <w:szCs w:val="18"/>
                <w:lang w:eastAsia="fr-FR"/>
              </w:rPr>
              <w:pPrChange w:id="7224" w:author="Houyem Rais" w:date="2024-02-22T15:03:00Z">
                <w:pPr>
                  <w:widowControl/>
                  <w:autoSpaceDE/>
                  <w:autoSpaceDN/>
                  <w:spacing w:before="0" w:after="0" w:line="240" w:lineRule="auto"/>
                  <w:jc w:val="center"/>
                </w:pPr>
              </w:pPrChange>
            </w:pPr>
            <w:del w:id="7225" w:author="Houyem Rais" w:date="2024-02-22T15:03:00Z">
              <w:r w:rsidRPr="00007B3E" w:rsidDel="00CB2812">
                <w:rPr>
                  <w:rFonts w:asciiTheme="minorHAnsi" w:hAnsiTheme="minorHAnsi" w:cstheme="minorHAnsi"/>
                  <w:sz w:val="18"/>
                  <w:szCs w:val="18"/>
                  <w:lang w:eastAsia="fr-FR"/>
                </w:rPr>
                <w:delText>4 362</w:delText>
              </w:r>
            </w:del>
          </w:p>
        </w:tc>
        <w:tc>
          <w:tcPr>
            <w:tcW w:w="1218" w:type="dxa"/>
            <w:shd w:val="clear" w:color="000000" w:fill="FFFFFF"/>
          </w:tcPr>
          <w:p w14:paraId="0EF68940" w14:textId="0330C28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26" w:author="Houyem Rais" w:date="2024-02-22T15:03:00Z"/>
                <w:rFonts w:asciiTheme="minorHAnsi" w:hAnsiTheme="minorHAnsi" w:cstheme="minorHAnsi"/>
                <w:sz w:val="18"/>
                <w:szCs w:val="18"/>
                <w:lang w:eastAsia="fr-FR"/>
              </w:rPr>
              <w:pPrChange w:id="7227" w:author="Houyem Rais" w:date="2024-02-22T15:03:00Z">
                <w:pPr>
                  <w:widowControl/>
                  <w:autoSpaceDE/>
                  <w:autoSpaceDN/>
                  <w:spacing w:before="0" w:after="0" w:line="240" w:lineRule="auto"/>
                  <w:jc w:val="center"/>
                </w:pPr>
              </w:pPrChange>
            </w:pPr>
            <w:del w:id="7228" w:author="Houyem Rais" w:date="2024-02-22T15:03:00Z">
              <w:r w:rsidRPr="00007B3E" w:rsidDel="00CB2812">
                <w:rPr>
                  <w:rFonts w:asciiTheme="minorHAnsi" w:hAnsiTheme="minorHAnsi" w:cstheme="minorHAnsi"/>
                  <w:sz w:val="18"/>
                  <w:szCs w:val="18"/>
                  <w:lang w:eastAsia="fr-FR"/>
                </w:rPr>
                <w:delText>22,5</w:delText>
              </w:r>
            </w:del>
          </w:p>
        </w:tc>
        <w:tc>
          <w:tcPr>
            <w:tcW w:w="1240" w:type="dxa"/>
            <w:shd w:val="clear" w:color="000000" w:fill="FFFFFF"/>
          </w:tcPr>
          <w:p w14:paraId="4E62481B" w14:textId="377ADC96"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29" w:author="Houyem Rais" w:date="2024-02-22T15:03:00Z"/>
                <w:rFonts w:asciiTheme="minorHAnsi" w:hAnsiTheme="minorHAnsi" w:cstheme="minorHAnsi"/>
                <w:sz w:val="18"/>
                <w:szCs w:val="18"/>
                <w:lang w:eastAsia="fr-FR"/>
              </w:rPr>
              <w:pPrChange w:id="7230" w:author="Houyem Rais" w:date="2024-02-22T15:03:00Z">
                <w:pPr>
                  <w:widowControl/>
                  <w:autoSpaceDE/>
                  <w:autoSpaceDN/>
                  <w:spacing w:before="0" w:after="0" w:line="240" w:lineRule="auto"/>
                  <w:jc w:val="center"/>
                </w:pPr>
              </w:pPrChange>
            </w:pPr>
            <w:del w:id="7231" w:author="Houyem Rais" w:date="2024-02-22T15:03:00Z">
              <w:r w:rsidRPr="00007B3E" w:rsidDel="00CB2812">
                <w:rPr>
                  <w:rFonts w:asciiTheme="minorHAnsi" w:hAnsiTheme="minorHAnsi" w:cstheme="minorHAnsi"/>
                  <w:sz w:val="18"/>
                  <w:szCs w:val="18"/>
                  <w:lang w:eastAsia="fr-FR"/>
                </w:rPr>
                <w:delText>0,38</w:delText>
              </w:r>
            </w:del>
          </w:p>
        </w:tc>
        <w:tc>
          <w:tcPr>
            <w:tcW w:w="1483" w:type="dxa"/>
            <w:shd w:val="clear" w:color="000000" w:fill="FFFFFF"/>
          </w:tcPr>
          <w:p w14:paraId="10A01E94" w14:textId="1BBFC6C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32" w:author="Houyem Rais" w:date="2024-02-22T15:03:00Z"/>
                <w:rFonts w:asciiTheme="minorHAnsi" w:hAnsiTheme="minorHAnsi" w:cstheme="minorHAnsi"/>
                <w:sz w:val="18"/>
                <w:szCs w:val="18"/>
                <w:lang w:eastAsia="fr-FR"/>
              </w:rPr>
              <w:pPrChange w:id="7233" w:author="Houyem Rais" w:date="2024-02-22T15:03:00Z">
                <w:pPr>
                  <w:widowControl/>
                  <w:autoSpaceDE/>
                  <w:autoSpaceDN/>
                  <w:spacing w:before="0" w:after="0" w:line="240" w:lineRule="auto"/>
                  <w:jc w:val="center"/>
                </w:pPr>
              </w:pPrChange>
            </w:pPr>
            <w:del w:id="7234" w:author="Houyem Rais" w:date="2024-02-22T15:03:00Z">
              <w:r w:rsidRPr="00007B3E" w:rsidDel="00CB2812">
                <w:rPr>
                  <w:rFonts w:asciiTheme="minorHAnsi" w:hAnsiTheme="minorHAnsi" w:cstheme="minorHAnsi"/>
                  <w:sz w:val="18"/>
                  <w:szCs w:val="18"/>
                  <w:lang w:eastAsia="fr-FR"/>
                </w:rPr>
                <w:delText>2,57 DT</w:delText>
              </w:r>
            </w:del>
          </w:p>
        </w:tc>
        <w:tc>
          <w:tcPr>
            <w:tcW w:w="1206" w:type="dxa"/>
            <w:shd w:val="clear" w:color="000000" w:fill="FFFFFF"/>
            <w:vAlign w:val="center"/>
          </w:tcPr>
          <w:p w14:paraId="49CB7439" w14:textId="06D87716"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35" w:author="Houyem Rais" w:date="2024-02-22T15:03:00Z"/>
                <w:rFonts w:asciiTheme="minorHAnsi" w:hAnsiTheme="minorHAnsi" w:cstheme="minorHAnsi"/>
                <w:sz w:val="18"/>
                <w:szCs w:val="18"/>
                <w:lang w:eastAsia="fr-FR"/>
              </w:rPr>
              <w:pPrChange w:id="7236" w:author="Houyem Rais" w:date="2024-02-22T15:03:00Z">
                <w:pPr>
                  <w:widowControl/>
                  <w:autoSpaceDE/>
                  <w:autoSpaceDN/>
                  <w:spacing w:before="0" w:after="0" w:line="240" w:lineRule="auto"/>
                  <w:jc w:val="center"/>
                </w:pPr>
              </w:pPrChange>
            </w:pPr>
            <w:del w:id="7237" w:author="Houyem Rais" w:date="2024-02-22T15:03:00Z">
              <w:r w:rsidRPr="00007B3E" w:rsidDel="00CB2812">
                <w:rPr>
                  <w:rFonts w:asciiTheme="minorHAnsi" w:hAnsiTheme="minorHAnsi" w:cstheme="minorHAnsi"/>
                  <w:sz w:val="18"/>
                  <w:szCs w:val="18"/>
                  <w:lang w:eastAsia="fr-FR"/>
                </w:rPr>
                <w:delText>0,011</w:delText>
              </w:r>
            </w:del>
          </w:p>
        </w:tc>
      </w:tr>
      <w:tr w:rsidR="003279A7" w:rsidRPr="00007B3E" w:rsidDel="00CB2812" w14:paraId="7B9A23C4" w14:textId="7606FE15" w:rsidTr="003279A7">
        <w:trPr>
          <w:trHeight w:val="255"/>
          <w:del w:id="7238" w:author="Houyem Rais" w:date="2024-02-22T15:03:00Z"/>
        </w:trPr>
        <w:tc>
          <w:tcPr>
            <w:tcW w:w="2392" w:type="dxa"/>
            <w:shd w:val="clear" w:color="auto" w:fill="auto"/>
            <w:noWrap/>
            <w:vAlign w:val="bottom"/>
            <w:hideMark/>
          </w:tcPr>
          <w:p w14:paraId="5FD79D83" w14:textId="4EB0C4E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39" w:author="Houyem Rais" w:date="2024-02-22T15:03:00Z"/>
                <w:rFonts w:asciiTheme="minorHAnsi" w:hAnsiTheme="minorHAnsi" w:cstheme="minorHAnsi"/>
                <w:sz w:val="18"/>
                <w:szCs w:val="18"/>
                <w:lang w:eastAsia="fr-FR"/>
              </w:rPr>
              <w:pPrChange w:id="7240" w:author="Houyem Rais" w:date="2024-02-22T15:03:00Z">
                <w:pPr>
                  <w:widowControl/>
                  <w:autoSpaceDE/>
                  <w:autoSpaceDN/>
                  <w:spacing w:before="0" w:after="0" w:line="240" w:lineRule="auto"/>
                  <w:jc w:val="left"/>
                </w:pPr>
              </w:pPrChange>
            </w:pPr>
            <w:del w:id="7241" w:author="Houyem Rais" w:date="2024-02-22T15:03:00Z">
              <w:r w:rsidRPr="00007B3E" w:rsidDel="00CB2812">
                <w:rPr>
                  <w:rFonts w:asciiTheme="minorHAnsi" w:hAnsiTheme="minorHAnsi" w:cstheme="minorHAnsi"/>
                  <w:sz w:val="18"/>
                  <w:szCs w:val="18"/>
                  <w:lang w:eastAsia="fr-FR"/>
                </w:rPr>
                <w:delText>Zone tarifaire 5</w:delText>
              </w:r>
            </w:del>
          </w:p>
        </w:tc>
        <w:tc>
          <w:tcPr>
            <w:tcW w:w="1598" w:type="dxa"/>
            <w:shd w:val="clear" w:color="000000" w:fill="FFFFFF"/>
            <w:noWrap/>
            <w:vAlign w:val="center"/>
            <w:hideMark/>
          </w:tcPr>
          <w:p w14:paraId="5B5C3640" w14:textId="71105FD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42" w:author="Houyem Rais" w:date="2024-02-22T15:03:00Z"/>
                <w:rFonts w:asciiTheme="minorHAnsi" w:hAnsiTheme="minorHAnsi" w:cstheme="minorHAnsi"/>
                <w:sz w:val="18"/>
                <w:szCs w:val="18"/>
                <w:lang w:eastAsia="fr-FR"/>
              </w:rPr>
              <w:pPrChange w:id="7243" w:author="Houyem Rais" w:date="2024-02-22T15:03:00Z">
                <w:pPr>
                  <w:widowControl/>
                  <w:autoSpaceDE/>
                  <w:autoSpaceDN/>
                  <w:spacing w:before="0" w:after="0" w:line="240" w:lineRule="auto"/>
                  <w:jc w:val="center"/>
                </w:pPr>
              </w:pPrChange>
            </w:pPr>
            <w:del w:id="7244" w:author="Houyem Rais" w:date="2024-02-22T15:03:00Z">
              <w:r w:rsidRPr="00007B3E" w:rsidDel="00CB2812">
                <w:rPr>
                  <w:rFonts w:asciiTheme="minorHAnsi" w:hAnsiTheme="minorHAnsi" w:cstheme="minorHAnsi"/>
                  <w:sz w:val="18"/>
                  <w:szCs w:val="18"/>
                  <w:lang w:eastAsia="fr-FR"/>
                </w:rPr>
                <w:delText>49 369</w:delText>
              </w:r>
            </w:del>
          </w:p>
        </w:tc>
        <w:tc>
          <w:tcPr>
            <w:tcW w:w="1218" w:type="dxa"/>
            <w:shd w:val="clear" w:color="000000" w:fill="FFFFFF"/>
          </w:tcPr>
          <w:p w14:paraId="70440793" w14:textId="10B3C5C3"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45" w:author="Houyem Rais" w:date="2024-02-22T15:03:00Z"/>
                <w:rFonts w:asciiTheme="minorHAnsi" w:hAnsiTheme="minorHAnsi" w:cstheme="minorHAnsi"/>
                <w:sz w:val="18"/>
                <w:szCs w:val="18"/>
                <w:lang w:eastAsia="fr-FR"/>
              </w:rPr>
              <w:pPrChange w:id="7246" w:author="Houyem Rais" w:date="2024-02-22T15:03:00Z">
                <w:pPr>
                  <w:widowControl/>
                  <w:autoSpaceDE/>
                  <w:autoSpaceDN/>
                  <w:spacing w:before="0" w:after="0" w:line="240" w:lineRule="auto"/>
                  <w:jc w:val="center"/>
                </w:pPr>
              </w:pPrChange>
            </w:pPr>
            <w:del w:id="7247" w:author="Houyem Rais" w:date="2024-02-22T15:03:00Z">
              <w:r w:rsidRPr="00007B3E" w:rsidDel="00CB2812">
                <w:rPr>
                  <w:rFonts w:asciiTheme="minorHAnsi" w:hAnsiTheme="minorHAnsi" w:cstheme="minorHAnsi"/>
                  <w:sz w:val="18"/>
                  <w:szCs w:val="18"/>
                  <w:lang w:eastAsia="fr-FR"/>
                </w:rPr>
                <w:delText>7,5</w:delText>
              </w:r>
            </w:del>
          </w:p>
        </w:tc>
        <w:tc>
          <w:tcPr>
            <w:tcW w:w="1240" w:type="dxa"/>
            <w:shd w:val="clear" w:color="000000" w:fill="FFFFFF"/>
          </w:tcPr>
          <w:p w14:paraId="764263BF" w14:textId="05EC1BD5"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48" w:author="Houyem Rais" w:date="2024-02-22T15:03:00Z"/>
                <w:rFonts w:asciiTheme="minorHAnsi" w:hAnsiTheme="minorHAnsi" w:cstheme="minorHAnsi"/>
                <w:sz w:val="18"/>
                <w:szCs w:val="18"/>
                <w:lang w:eastAsia="fr-FR"/>
              </w:rPr>
              <w:pPrChange w:id="7249" w:author="Houyem Rais" w:date="2024-02-22T15:03:00Z">
                <w:pPr>
                  <w:widowControl/>
                  <w:autoSpaceDE/>
                  <w:autoSpaceDN/>
                  <w:spacing w:before="0" w:after="0" w:line="240" w:lineRule="auto"/>
                  <w:jc w:val="center"/>
                </w:pPr>
              </w:pPrChange>
            </w:pPr>
            <w:del w:id="7250" w:author="Houyem Rais" w:date="2024-02-22T15:03:00Z">
              <w:r w:rsidRPr="00007B3E" w:rsidDel="00CB2812">
                <w:rPr>
                  <w:rFonts w:asciiTheme="minorHAnsi" w:hAnsiTheme="minorHAnsi" w:cstheme="minorHAnsi"/>
                  <w:sz w:val="18"/>
                  <w:szCs w:val="18"/>
                  <w:lang w:eastAsia="fr-FR"/>
                </w:rPr>
                <w:delText>0,13</w:delText>
              </w:r>
            </w:del>
          </w:p>
        </w:tc>
        <w:tc>
          <w:tcPr>
            <w:tcW w:w="1483" w:type="dxa"/>
            <w:shd w:val="clear" w:color="000000" w:fill="FFFFFF"/>
          </w:tcPr>
          <w:p w14:paraId="4C3E4D6A" w14:textId="3266FBEB"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51" w:author="Houyem Rais" w:date="2024-02-22T15:03:00Z"/>
                <w:rFonts w:asciiTheme="minorHAnsi" w:hAnsiTheme="minorHAnsi" w:cstheme="minorHAnsi"/>
                <w:sz w:val="18"/>
                <w:szCs w:val="18"/>
                <w:lang w:eastAsia="fr-FR"/>
              </w:rPr>
              <w:pPrChange w:id="7252" w:author="Houyem Rais" w:date="2024-02-22T15:03:00Z">
                <w:pPr>
                  <w:widowControl/>
                  <w:autoSpaceDE/>
                  <w:autoSpaceDN/>
                  <w:spacing w:before="0" w:after="0" w:line="240" w:lineRule="auto"/>
                  <w:jc w:val="center"/>
                </w:pPr>
              </w:pPrChange>
            </w:pPr>
            <w:del w:id="7253" w:author="Houyem Rais" w:date="2024-02-22T15:03:00Z">
              <w:r w:rsidRPr="00007B3E" w:rsidDel="00CB2812">
                <w:rPr>
                  <w:rFonts w:asciiTheme="minorHAnsi" w:hAnsiTheme="minorHAnsi" w:cstheme="minorHAnsi"/>
                  <w:sz w:val="18"/>
                  <w:szCs w:val="18"/>
                  <w:lang w:eastAsia="fr-FR"/>
                </w:rPr>
                <w:delText>0,86 DT</w:delText>
              </w:r>
            </w:del>
          </w:p>
        </w:tc>
        <w:tc>
          <w:tcPr>
            <w:tcW w:w="1206" w:type="dxa"/>
            <w:shd w:val="clear" w:color="000000" w:fill="FFFFFF"/>
            <w:vAlign w:val="center"/>
          </w:tcPr>
          <w:p w14:paraId="2267071C" w14:textId="793EB73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54" w:author="Houyem Rais" w:date="2024-02-22T15:03:00Z"/>
                <w:rFonts w:asciiTheme="minorHAnsi" w:hAnsiTheme="minorHAnsi" w:cstheme="minorHAnsi"/>
                <w:sz w:val="18"/>
                <w:szCs w:val="18"/>
                <w:lang w:eastAsia="fr-FR"/>
              </w:rPr>
              <w:pPrChange w:id="7255" w:author="Houyem Rais" w:date="2024-02-22T15:03:00Z">
                <w:pPr>
                  <w:widowControl/>
                  <w:autoSpaceDE/>
                  <w:autoSpaceDN/>
                  <w:spacing w:before="0" w:after="0" w:line="240" w:lineRule="auto"/>
                  <w:jc w:val="center"/>
                </w:pPr>
              </w:pPrChange>
            </w:pPr>
            <w:del w:id="7256" w:author="Houyem Rais" w:date="2024-02-22T15:03:00Z">
              <w:r w:rsidRPr="00007B3E" w:rsidDel="00CB2812">
                <w:rPr>
                  <w:rFonts w:asciiTheme="minorHAnsi" w:hAnsiTheme="minorHAnsi" w:cstheme="minorHAnsi"/>
                  <w:sz w:val="18"/>
                  <w:szCs w:val="18"/>
                  <w:lang w:eastAsia="fr-FR"/>
                </w:rPr>
                <w:delText>0,042</w:delText>
              </w:r>
            </w:del>
          </w:p>
        </w:tc>
      </w:tr>
      <w:tr w:rsidR="003279A7" w:rsidRPr="00007B3E" w:rsidDel="00CB2812" w14:paraId="1D81E71A" w14:textId="2F0782BB" w:rsidTr="003279A7">
        <w:trPr>
          <w:trHeight w:val="255"/>
          <w:del w:id="7257" w:author="Houyem Rais" w:date="2024-02-22T15:03:00Z"/>
        </w:trPr>
        <w:tc>
          <w:tcPr>
            <w:tcW w:w="2392" w:type="dxa"/>
            <w:shd w:val="clear" w:color="auto" w:fill="auto"/>
            <w:noWrap/>
            <w:vAlign w:val="bottom"/>
            <w:hideMark/>
          </w:tcPr>
          <w:p w14:paraId="635B1355" w14:textId="2DE48C9C"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58" w:author="Houyem Rais" w:date="2024-02-22T15:03:00Z"/>
                <w:rFonts w:asciiTheme="minorHAnsi" w:hAnsiTheme="minorHAnsi" w:cstheme="minorHAnsi"/>
                <w:b/>
                <w:bCs/>
                <w:i/>
                <w:iCs/>
                <w:sz w:val="18"/>
                <w:szCs w:val="18"/>
                <w:lang w:eastAsia="fr-FR"/>
              </w:rPr>
              <w:pPrChange w:id="7259" w:author="Houyem Rais" w:date="2024-02-22T15:03:00Z">
                <w:pPr>
                  <w:widowControl/>
                  <w:autoSpaceDE/>
                  <w:autoSpaceDN/>
                  <w:spacing w:before="0" w:after="0" w:line="240" w:lineRule="auto"/>
                  <w:jc w:val="left"/>
                </w:pPr>
              </w:pPrChange>
            </w:pPr>
            <w:del w:id="7260" w:author="Houyem Rais" w:date="2024-02-22T15:03:00Z">
              <w:r w:rsidRPr="00007B3E" w:rsidDel="00CB2812">
                <w:rPr>
                  <w:rFonts w:asciiTheme="minorHAnsi" w:hAnsiTheme="minorHAnsi" w:cstheme="minorHAnsi"/>
                  <w:b/>
                  <w:bCs/>
                  <w:i/>
                  <w:iCs/>
                  <w:sz w:val="18"/>
                  <w:szCs w:val="18"/>
                  <w:lang w:eastAsia="fr-FR"/>
                </w:rPr>
                <w:delText>Total</w:delText>
              </w:r>
            </w:del>
          </w:p>
        </w:tc>
        <w:tc>
          <w:tcPr>
            <w:tcW w:w="1598" w:type="dxa"/>
            <w:shd w:val="clear" w:color="auto" w:fill="auto"/>
            <w:noWrap/>
            <w:vAlign w:val="center"/>
            <w:hideMark/>
          </w:tcPr>
          <w:p w14:paraId="2E3AB6C1" w14:textId="0B8EC0FD"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61" w:author="Houyem Rais" w:date="2024-02-22T15:03:00Z"/>
                <w:rFonts w:asciiTheme="minorHAnsi" w:hAnsiTheme="minorHAnsi" w:cstheme="minorHAnsi"/>
                <w:b/>
                <w:bCs/>
                <w:i/>
                <w:iCs/>
                <w:sz w:val="18"/>
                <w:szCs w:val="18"/>
                <w:lang w:eastAsia="fr-FR"/>
              </w:rPr>
              <w:pPrChange w:id="7262" w:author="Houyem Rais" w:date="2024-02-22T15:03:00Z">
                <w:pPr>
                  <w:widowControl/>
                  <w:autoSpaceDE/>
                  <w:autoSpaceDN/>
                  <w:spacing w:before="0" w:after="0" w:line="240" w:lineRule="auto"/>
                  <w:jc w:val="center"/>
                </w:pPr>
              </w:pPrChange>
            </w:pPr>
            <w:del w:id="7263" w:author="Houyem Rais" w:date="2024-02-22T15:03:00Z">
              <w:r w:rsidRPr="00007B3E" w:rsidDel="00CB2812">
                <w:rPr>
                  <w:rFonts w:asciiTheme="minorHAnsi" w:hAnsiTheme="minorHAnsi" w:cstheme="minorHAnsi"/>
                  <w:b/>
                  <w:bCs/>
                  <w:i/>
                  <w:iCs/>
                  <w:sz w:val="18"/>
                  <w:szCs w:val="18"/>
                  <w:lang w:eastAsia="fr-FR"/>
                </w:rPr>
                <w:delText>2 328 968</w:delText>
              </w:r>
            </w:del>
          </w:p>
        </w:tc>
        <w:tc>
          <w:tcPr>
            <w:tcW w:w="1218" w:type="dxa"/>
          </w:tcPr>
          <w:p w14:paraId="1D1F0280" w14:textId="7E8E4F12"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64" w:author="Houyem Rais" w:date="2024-02-22T15:03:00Z"/>
                <w:rFonts w:asciiTheme="minorHAnsi" w:hAnsiTheme="minorHAnsi" w:cstheme="minorHAnsi"/>
                <w:b/>
                <w:bCs/>
                <w:i/>
                <w:iCs/>
                <w:sz w:val="18"/>
                <w:szCs w:val="18"/>
                <w:lang w:eastAsia="fr-FR"/>
              </w:rPr>
              <w:pPrChange w:id="7265" w:author="Houyem Rais" w:date="2024-02-22T15:03:00Z">
                <w:pPr>
                  <w:widowControl/>
                  <w:autoSpaceDE/>
                  <w:autoSpaceDN/>
                  <w:spacing w:before="0" w:after="0" w:line="240" w:lineRule="auto"/>
                  <w:jc w:val="center"/>
                </w:pPr>
              </w:pPrChange>
            </w:pPr>
          </w:p>
        </w:tc>
        <w:tc>
          <w:tcPr>
            <w:tcW w:w="1240" w:type="dxa"/>
          </w:tcPr>
          <w:p w14:paraId="70B6BC19" w14:textId="347C6957"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66" w:author="Houyem Rais" w:date="2024-02-22T15:03:00Z"/>
                <w:rFonts w:asciiTheme="minorHAnsi" w:hAnsiTheme="minorHAnsi" w:cstheme="minorHAnsi"/>
                <w:b/>
                <w:bCs/>
                <w:i/>
                <w:iCs/>
                <w:sz w:val="18"/>
                <w:szCs w:val="18"/>
                <w:lang w:eastAsia="fr-FR"/>
              </w:rPr>
              <w:pPrChange w:id="7267" w:author="Houyem Rais" w:date="2024-02-22T15:03:00Z">
                <w:pPr>
                  <w:widowControl/>
                  <w:autoSpaceDE/>
                  <w:autoSpaceDN/>
                  <w:spacing w:before="0" w:after="0" w:line="240" w:lineRule="auto"/>
                  <w:jc w:val="center"/>
                </w:pPr>
              </w:pPrChange>
            </w:pPr>
          </w:p>
        </w:tc>
        <w:tc>
          <w:tcPr>
            <w:tcW w:w="1483" w:type="dxa"/>
          </w:tcPr>
          <w:p w14:paraId="2F424644" w14:textId="23E1F591"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68" w:author="Houyem Rais" w:date="2024-02-22T15:03:00Z"/>
                <w:rFonts w:asciiTheme="minorHAnsi" w:hAnsiTheme="minorHAnsi" w:cstheme="minorHAnsi"/>
                <w:b/>
                <w:bCs/>
                <w:i/>
                <w:iCs/>
                <w:sz w:val="18"/>
                <w:szCs w:val="18"/>
                <w:lang w:eastAsia="fr-FR"/>
              </w:rPr>
              <w:pPrChange w:id="7269" w:author="Houyem Rais" w:date="2024-02-22T15:03:00Z">
                <w:pPr>
                  <w:widowControl/>
                  <w:autoSpaceDE/>
                  <w:autoSpaceDN/>
                  <w:spacing w:before="0" w:after="0" w:line="240" w:lineRule="auto"/>
                  <w:jc w:val="center"/>
                </w:pPr>
              </w:pPrChange>
            </w:pPr>
          </w:p>
        </w:tc>
        <w:tc>
          <w:tcPr>
            <w:tcW w:w="1206" w:type="dxa"/>
            <w:vAlign w:val="center"/>
          </w:tcPr>
          <w:p w14:paraId="1E1E8EBC" w14:textId="5C471BEF" w:rsidR="003279A7" w:rsidRPr="00007B3E" w:rsidDel="00CB2812" w:rsidRDefault="003279A7" w:rsidP="00CB2812">
            <w:pPr>
              <w:widowControl/>
              <w:numPr>
                <w:ilvl w:val="1"/>
                <w:numId w:val="1"/>
              </w:numPr>
              <w:tabs>
                <w:tab w:val="left" w:pos="2730"/>
              </w:tabs>
              <w:autoSpaceDE/>
              <w:autoSpaceDN/>
              <w:spacing w:before="240" w:after="240" w:line="240" w:lineRule="auto"/>
              <w:ind w:left="1134"/>
              <w:jc w:val="left"/>
              <w:outlineLvl w:val="2"/>
              <w:rPr>
                <w:del w:id="7270" w:author="Houyem Rais" w:date="2024-02-22T15:03:00Z"/>
                <w:rFonts w:asciiTheme="minorHAnsi" w:hAnsiTheme="minorHAnsi" w:cstheme="minorHAnsi"/>
                <w:b/>
                <w:bCs/>
                <w:i/>
                <w:iCs/>
                <w:sz w:val="18"/>
                <w:szCs w:val="18"/>
                <w:lang w:eastAsia="fr-FR"/>
              </w:rPr>
              <w:pPrChange w:id="7271" w:author="Houyem Rais" w:date="2024-02-22T15:03:00Z">
                <w:pPr>
                  <w:widowControl/>
                  <w:autoSpaceDE/>
                  <w:autoSpaceDN/>
                  <w:spacing w:before="0" w:after="0" w:line="240" w:lineRule="auto"/>
                  <w:jc w:val="center"/>
                </w:pPr>
              </w:pPrChange>
            </w:pPr>
            <w:del w:id="7272" w:author="Houyem Rais" w:date="2024-02-22T15:03:00Z">
              <w:r w:rsidRPr="00007B3E" w:rsidDel="00CB2812">
                <w:rPr>
                  <w:rFonts w:asciiTheme="minorHAnsi" w:hAnsiTheme="minorHAnsi" w:cstheme="minorHAnsi"/>
                  <w:b/>
                  <w:bCs/>
                  <w:i/>
                  <w:iCs/>
                  <w:sz w:val="18"/>
                  <w:szCs w:val="18"/>
                  <w:lang w:eastAsia="fr-FR"/>
                </w:rPr>
                <w:delText>14,85</w:delText>
              </w:r>
            </w:del>
          </w:p>
        </w:tc>
      </w:tr>
    </w:tbl>
    <w:p w14:paraId="50213E97" w14:textId="0EE3491C" w:rsidR="00C01A87" w:rsidRPr="00007B3E" w:rsidDel="00CB2812" w:rsidRDefault="00B562AD" w:rsidP="00CB2812">
      <w:pPr>
        <w:numPr>
          <w:ilvl w:val="1"/>
          <w:numId w:val="1"/>
        </w:numPr>
        <w:tabs>
          <w:tab w:val="left" w:pos="2730"/>
        </w:tabs>
        <w:spacing w:before="240" w:after="240"/>
        <w:ind w:left="1134"/>
        <w:jc w:val="left"/>
        <w:outlineLvl w:val="2"/>
        <w:rPr>
          <w:del w:id="7273" w:author="Houyem Rais" w:date="2024-02-22T15:03:00Z"/>
          <w:lang w:bidi="ar-TN"/>
        </w:rPr>
        <w:pPrChange w:id="7274" w:author="Houyem Rais" w:date="2024-02-22T15:03:00Z">
          <w:pPr/>
        </w:pPrChange>
      </w:pPr>
      <w:del w:id="7275" w:author="Houyem Rais" w:date="2024-02-22T15:03:00Z">
        <w:r w:rsidRPr="00007B3E" w:rsidDel="00CB2812">
          <w:rPr>
            <w:lang w:bidi="ar-TN"/>
          </w:rPr>
          <w:delText xml:space="preserve">A part celles générées par le trafic de passagers, les autres recettes de l’exploitation de la ligne </w:delText>
        </w:r>
        <w:r w:rsidR="00C02414" w:rsidRPr="00007B3E" w:rsidDel="00CB2812">
          <w:rPr>
            <w:lang w:bidi="ar-TN"/>
          </w:rPr>
          <w:delText xml:space="preserve">par la SNCFT </w:delText>
        </w:r>
        <w:r w:rsidRPr="00007B3E" w:rsidDel="00CB2812">
          <w:rPr>
            <w:lang w:bidi="ar-TN"/>
          </w:rPr>
          <w:delText>pour le transport des voyageurs peuvent provenir de plusieurs sources complémentaires</w:delText>
        </w:r>
        <w:r w:rsidR="00C02414" w:rsidRPr="00007B3E" w:rsidDel="00CB2812">
          <w:rPr>
            <w:lang w:bidi="ar-TN"/>
          </w:rPr>
          <w:delText xml:space="preserve">, comme </w:delText>
        </w:r>
        <w:r w:rsidRPr="00007B3E" w:rsidDel="00CB2812">
          <w:rPr>
            <w:lang w:bidi="ar-TN"/>
          </w:rPr>
          <w:delText>la vente de produits et services à bord des trains</w:delText>
        </w:r>
        <w:r w:rsidR="00C02414" w:rsidRPr="00007B3E" w:rsidDel="00CB2812">
          <w:rPr>
            <w:lang w:bidi="ar-TN"/>
          </w:rPr>
          <w:delText xml:space="preserve"> (catering</w:delText>
        </w:r>
        <w:r w:rsidRPr="00007B3E" w:rsidDel="00CB2812">
          <w:rPr>
            <w:lang w:bidi="ar-TN"/>
          </w:rPr>
          <w:delText>, magazines</w:delText>
        </w:r>
        <w:r w:rsidR="00C02414" w:rsidRPr="00007B3E" w:rsidDel="00CB2812">
          <w:rPr>
            <w:lang w:bidi="ar-TN"/>
          </w:rPr>
          <w:delText xml:space="preserve">, </w:delText>
        </w:r>
        <w:r w:rsidR="006B3F10" w:rsidRPr="00007B3E" w:rsidDel="00CB2812">
          <w:rPr>
            <w:lang w:bidi="ar-TN"/>
          </w:rPr>
          <w:delText>etc.)</w:delText>
        </w:r>
        <w:r w:rsidR="00405C37" w:rsidRPr="00007B3E" w:rsidDel="00CB2812">
          <w:rPr>
            <w:lang w:bidi="ar-TN"/>
          </w:rPr>
          <w:delText xml:space="preserve">, </w:delText>
        </w:r>
        <w:r w:rsidR="006B3F10" w:rsidRPr="00007B3E" w:rsidDel="00CB2812">
          <w:rPr>
            <w:lang w:bidi="ar-TN"/>
          </w:rPr>
          <w:delText>l’</w:delText>
        </w:r>
        <w:r w:rsidRPr="00007B3E" w:rsidDel="00CB2812">
          <w:rPr>
            <w:lang w:bidi="ar-TN"/>
          </w:rPr>
          <w:delText>exploit</w:delText>
        </w:r>
        <w:r w:rsidR="006B3F10" w:rsidRPr="00007B3E" w:rsidDel="00CB2812">
          <w:rPr>
            <w:lang w:bidi="ar-TN"/>
          </w:rPr>
          <w:delText>ation</w:delText>
        </w:r>
        <w:r w:rsidRPr="00007B3E" w:rsidDel="00CB2812">
          <w:rPr>
            <w:lang w:bidi="ar-TN"/>
          </w:rPr>
          <w:delText xml:space="preserve"> des espaces publicitaires au sein des trains</w:delText>
        </w:r>
        <w:r w:rsidR="00405C37" w:rsidRPr="00007B3E" w:rsidDel="00CB2812">
          <w:rPr>
            <w:lang w:bidi="ar-TN"/>
          </w:rPr>
          <w:delText xml:space="preserve">, ou </w:delText>
        </w:r>
        <w:r w:rsidRPr="00007B3E" w:rsidDel="00CB2812">
          <w:rPr>
            <w:lang w:bidi="ar-TN"/>
          </w:rPr>
          <w:delText>des services premium.</w:delText>
        </w:r>
        <w:r w:rsidR="00154433" w:rsidRPr="00007B3E" w:rsidDel="00CB2812">
          <w:rPr>
            <w:lang w:bidi="ar-TN"/>
          </w:rPr>
          <w:delText xml:space="preserve"> </w:delText>
        </w:r>
        <w:r w:rsidR="007B6C67" w:rsidRPr="00007B3E" w:rsidDel="00CB2812">
          <w:rPr>
            <w:lang w:bidi="ar-TN"/>
          </w:rPr>
          <w:delText xml:space="preserve">L’étude a retenu un taux de ces </w:delText>
        </w:r>
        <w:r w:rsidR="00CC1F6D" w:rsidRPr="00007B3E" w:rsidDel="00CB2812">
          <w:rPr>
            <w:lang w:bidi="ar-TN"/>
          </w:rPr>
          <w:delText xml:space="preserve">revenus annexes de 5% des recettes de trafic, soit </w:delText>
        </w:r>
        <w:r w:rsidR="005B0A3D" w:rsidRPr="00007B3E" w:rsidDel="00CB2812">
          <w:rPr>
            <w:lang w:bidi="ar-TN"/>
          </w:rPr>
          <w:delText>0,74 MDT pendant la première année d’exploitation</w:delText>
        </w:r>
        <w:r w:rsidR="00E71AC6" w:rsidRPr="00007B3E" w:rsidDel="00CB2812">
          <w:rPr>
            <w:lang w:bidi="ar-TN"/>
          </w:rPr>
          <w:delText xml:space="preserve">, d’où </w:delText>
        </w:r>
        <w:r w:rsidR="006D060D" w:rsidRPr="00007B3E" w:rsidDel="00CB2812">
          <w:rPr>
            <w:lang w:bidi="ar-TN"/>
          </w:rPr>
          <w:delText xml:space="preserve">un </w:delText>
        </w:r>
        <w:r w:rsidR="006D060D" w:rsidRPr="00007B3E" w:rsidDel="00CB2812">
          <w:rPr>
            <w:b/>
            <w:bCs/>
            <w:lang w:bidi="ar-TN"/>
          </w:rPr>
          <w:delText xml:space="preserve">revenu </w:delText>
        </w:r>
        <w:r w:rsidR="006423FA" w:rsidDel="00CB2812">
          <w:rPr>
            <w:b/>
            <w:bCs/>
            <w:lang w:bidi="ar-TN"/>
          </w:rPr>
          <w:delText xml:space="preserve">annuel </w:delText>
        </w:r>
        <w:r w:rsidR="006D060D" w:rsidRPr="00007B3E" w:rsidDel="00CB2812">
          <w:rPr>
            <w:b/>
            <w:bCs/>
            <w:lang w:bidi="ar-TN"/>
          </w:rPr>
          <w:delText xml:space="preserve">total de 15,6 MDT </w:delText>
        </w:r>
        <w:r w:rsidR="006D060D" w:rsidRPr="00007B3E" w:rsidDel="00CB2812">
          <w:rPr>
            <w:b/>
            <w:bCs/>
          </w:rPr>
          <w:delText>(2028, CE 2023)</w:delText>
        </w:r>
        <w:r w:rsidR="006423FA" w:rsidDel="00CB2812">
          <w:rPr>
            <w:b/>
            <w:bCs/>
          </w:rPr>
          <w:delText xml:space="preserve"> pour la SNCFT</w:delText>
        </w:r>
        <w:r w:rsidR="006D060D" w:rsidRPr="00007B3E" w:rsidDel="00CB2812">
          <w:rPr>
            <w:b/>
            <w:bCs/>
          </w:rPr>
          <w:delText>.</w:delText>
        </w:r>
      </w:del>
    </w:p>
    <w:p w14:paraId="11054768" w14:textId="69DC0EBA" w:rsidR="0028073E" w:rsidDel="00CB2812" w:rsidRDefault="0028073E" w:rsidP="00CB2812">
      <w:pPr>
        <w:widowControl/>
        <w:numPr>
          <w:ilvl w:val="1"/>
          <w:numId w:val="1"/>
        </w:numPr>
        <w:tabs>
          <w:tab w:val="left" w:pos="2730"/>
        </w:tabs>
        <w:autoSpaceDE/>
        <w:autoSpaceDN/>
        <w:spacing w:before="240" w:after="240" w:line="259" w:lineRule="auto"/>
        <w:ind w:left="1134"/>
        <w:jc w:val="left"/>
        <w:outlineLvl w:val="2"/>
        <w:rPr>
          <w:del w:id="7276" w:author="Houyem Rais" w:date="2024-02-22T15:03:00Z"/>
          <w:b/>
          <w:bCs/>
          <w:i/>
          <w:iCs/>
          <w:color w:val="00B0F0"/>
          <w:lang w:bidi="ar-TN"/>
        </w:rPr>
        <w:pPrChange w:id="7277" w:author="Houyem Rais" w:date="2024-02-22T15:03:00Z">
          <w:pPr>
            <w:widowControl/>
            <w:autoSpaceDE/>
            <w:autoSpaceDN/>
            <w:spacing w:before="0" w:after="160" w:line="259" w:lineRule="auto"/>
            <w:jc w:val="left"/>
          </w:pPr>
        </w:pPrChange>
      </w:pPr>
      <w:del w:id="7278" w:author="Houyem Rais" w:date="2024-02-22T15:03:00Z">
        <w:r w:rsidDel="00CB2812">
          <w:rPr>
            <w:b/>
            <w:bCs/>
            <w:i/>
            <w:iCs/>
            <w:color w:val="00B0F0"/>
            <w:lang w:bidi="ar-TN"/>
          </w:rPr>
          <w:br w:type="page"/>
        </w:r>
      </w:del>
    </w:p>
    <w:p w14:paraId="093D79DD" w14:textId="10853B3E" w:rsidR="00FD615F" w:rsidRPr="00007B3E" w:rsidDel="00CB2812" w:rsidRDefault="00FD615F" w:rsidP="00CB2812">
      <w:pPr>
        <w:numPr>
          <w:ilvl w:val="1"/>
          <w:numId w:val="1"/>
        </w:numPr>
        <w:tabs>
          <w:tab w:val="left" w:pos="2730"/>
        </w:tabs>
        <w:spacing w:before="240" w:after="240"/>
        <w:ind w:left="1134"/>
        <w:jc w:val="left"/>
        <w:outlineLvl w:val="2"/>
        <w:rPr>
          <w:del w:id="7279" w:author="Houyem Rais" w:date="2024-02-22T15:03:00Z"/>
          <w:b/>
          <w:bCs/>
          <w:i/>
          <w:iCs/>
          <w:color w:val="00B0F0"/>
          <w:lang w:bidi="ar-TN"/>
        </w:rPr>
        <w:pPrChange w:id="7280" w:author="Houyem Rais" w:date="2024-02-22T15:03:00Z">
          <w:pPr/>
        </w:pPrChange>
      </w:pPr>
      <w:del w:id="7281" w:author="Houyem Rais" w:date="2024-02-22T15:03:00Z">
        <w:r w:rsidRPr="00007B3E" w:rsidDel="00CB2812">
          <w:rPr>
            <w:b/>
            <w:bCs/>
            <w:i/>
            <w:iCs/>
            <w:color w:val="00B0F0"/>
            <w:lang w:bidi="ar-TN"/>
          </w:rPr>
          <w:delText>Les charges d’exploitation de la SNCFT</w:delText>
        </w:r>
      </w:del>
    </w:p>
    <w:p w14:paraId="13770E2B" w14:textId="75D27EF0" w:rsidR="00365602" w:rsidRPr="00007B3E" w:rsidDel="00CB2812" w:rsidRDefault="00365602" w:rsidP="00CB2812">
      <w:pPr>
        <w:numPr>
          <w:ilvl w:val="1"/>
          <w:numId w:val="1"/>
        </w:numPr>
        <w:tabs>
          <w:tab w:val="left" w:pos="2730"/>
        </w:tabs>
        <w:spacing w:before="240" w:after="240"/>
        <w:ind w:left="1134"/>
        <w:jc w:val="left"/>
        <w:outlineLvl w:val="2"/>
        <w:rPr>
          <w:del w:id="7282" w:author="Houyem Rais" w:date="2024-02-22T15:03:00Z"/>
          <w:lang w:bidi="ar-TN"/>
        </w:rPr>
        <w:pPrChange w:id="7283" w:author="Houyem Rais" w:date="2024-02-22T15:03:00Z">
          <w:pPr/>
        </w:pPrChange>
      </w:pPr>
      <w:del w:id="7284" w:author="Houyem Rais" w:date="2024-02-22T15:03:00Z">
        <w:r w:rsidRPr="00007B3E" w:rsidDel="00CB2812">
          <w:rPr>
            <w:lang w:bidi="ar-TN"/>
          </w:rPr>
          <w:delText>Pour parvenir à une estimation réaliste de l'Excédent Brut d'Exploitation (EBE) généré par cette ligne, il est essentiel d'examiner minutieusement les charges d'exploitation que la SNCFT devra supporter. Les charges d'exploitation de la SNCFT sont constituées de plusieurs éléments essentiels pour le fonctionnement quotidien des trains et l'entretien du service. Parmi ces charges, nous retrouvons :</w:delText>
        </w:r>
      </w:del>
    </w:p>
    <w:p w14:paraId="59673806" w14:textId="072500A7" w:rsidR="00365602" w:rsidRPr="00007B3E" w:rsidDel="00CB2812" w:rsidRDefault="00365602" w:rsidP="00CB2812">
      <w:pPr>
        <w:pStyle w:val="ListParagraph"/>
        <w:numPr>
          <w:ilvl w:val="1"/>
          <w:numId w:val="1"/>
        </w:numPr>
        <w:tabs>
          <w:tab w:val="left" w:pos="2730"/>
        </w:tabs>
        <w:spacing w:before="240" w:after="240"/>
        <w:ind w:left="1134"/>
        <w:jc w:val="left"/>
        <w:outlineLvl w:val="2"/>
        <w:rPr>
          <w:del w:id="7285" w:author="Houyem Rais" w:date="2024-02-22T15:03:00Z"/>
          <w:lang w:bidi="ar-TN"/>
        </w:rPr>
        <w:pPrChange w:id="7286" w:author="Houyem Rais" w:date="2024-02-22T15:03:00Z">
          <w:pPr>
            <w:pStyle w:val="ListParagraph"/>
          </w:pPr>
        </w:pPrChange>
      </w:pPr>
      <w:del w:id="7287" w:author="Houyem Rais" w:date="2024-02-22T15:03:00Z">
        <w:r w:rsidRPr="00007B3E" w:rsidDel="00CB2812">
          <w:rPr>
            <w:b/>
            <w:bCs/>
            <w:lang w:bidi="ar-TN"/>
          </w:rPr>
          <w:delText xml:space="preserve">Charges du personnel </w:delText>
        </w:r>
        <w:r w:rsidRPr="00007B3E" w:rsidDel="00CB2812">
          <w:rPr>
            <w:lang w:bidi="ar-TN"/>
          </w:rPr>
          <w:delText>: Cela inclut les rémunérations des conducteurs, des contrôleurs, du personnel de maintenance et de sécurité, ainsi que des employés des gares. Ces coûts représentent généralement la plus grande part des charges d'exploitation d'une entreprise ferroviaire.</w:delText>
        </w:r>
      </w:del>
    </w:p>
    <w:p w14:paraId="67DD250E" w14:textId="4C8F1535" w:rsidR="00365602" w:rsidRPr="00007B3E" w:rsidDel="00CB2812" w:rsidRDefault="00365602" w:rsidP="00CB2812">
      <w:pPr>
        <w:pStyle w:val="ListParagraph"/>
        <w:numPr>
          <w:ilvl w:val="1"/>
          <w:numId w:val="1"/>
        </w:numPr>
        <w:tabs>
          <w:tab w:val="left" w:pos="2730"/>
        </w:tabs>
        <w:spacing w:before="240" w:after="240"/>
        <w:ind w:left="1134"/>
        <w:jc w:val="left"/>
        <w:outlineLvl w:val="2"/>
        <w:rPr>
          <w:del w:id="7288" w:author="Houyem Rais" w:date="2024-02-22T15:03:00Z"/>
          <w:lang w:bidi="ar-TN"/>
        </w:rPr>
        <w:pPrChange w:id="7289" w:author="Houyem Rais" w:date="2024-02-22T15:03:00Z">
          <w:pPr>
            <w:pStyle w:val="ListParagraph"/>
          </w:pPr>
        </w:pPrChange>
      </w:pPr>
      <w:del w:id="7290" w:author="Houyem Rais" w:date="2024-02-22T15:03:00Z">
        <w:r w:rsidRPr="00007B3E" w:rsidDel="00CB2812">
          <w:rPr>
            <w:b/>
            <w:bCs/>
            <w:lang w:bidi="ar-TN"/>
          </w:rPr>
          <w:delText xml:space="preserve">Énergie et carburant </w:delText>
        </w:r>
        <w:r w:rsidRPr="00007B3E" w:rsidDel="00CB2812">
          <w:rPr>
            <w:lang w:bidi="ar-TN"/>
          </w:rPr>
          <w:delText>: Pour les trains non électriques, le coût du carburant est un facteur significatif, influencé par les prix du marché et la consommation spécifique des locomotives.</w:delText>
        </w:r>
      </w:del>
    </w:p>
    <w:p w14:paraId="29E372FD" w14:textId="6C9AC1F7" w:rsidR="00365602" w:rsidRPr="00007B3E" w:rsidDel="00CB2812" w:rsidRDefault="00365602" w:rsidP="00CB2812">
      <w:pPr>
        <w:pStyle w:val="ListParagraph"/>
        <w:numPr>
          <w:ilvl w:val="1"/>
          <w:numId w:val="1"/>
        </w:numPr>
        <w:tabs>
          <w:tab w:val="left" w:pos="2730"/>
        </w:tabs>
        <w:spacing w:before="240" w:after="240"/>
        <w:ind w:left="1134"/>
        <w:jc w:val="left"/>
        <w:outlineLvl w:val="2"/>
        <w:rPr>
          <w:del w:id="7291" w:author="Houyem Rais" w:date="2024-02-22T15:03:00Z"/>
          <w:lang w:bidi="ar-TN"/>
        </w:rPr>
        <w:pPrChange w:id="7292" w:author="Houyem Rais" w:date="2024-02-22T15:03:00Z">
          <w:pPr>
            <w:pStyle w:val="ListParagraph"/>
          </w:pPr>
        </w:pPrChange>
      </w:pPr>
      <w:del w:id="7293" w:author="Houyem Rais" w:date="2024-02-22T15:03:00Z">
        <w:r w:rsidRPr="00007B3E" w:rsidDel="00CB2812">
          <w:rPr>
            <w:b/>
            <w:bCs/>
            <w:lang w:bidi="ar-TN"/>
          </w:rPr>
          <w:delText xml:space="preserve">Matériaux </w:delText>
        </w:r>
        <w:r w:rsidRPr="00007B3E" w:rsidDel="00CB2812">
          <w:rPr>
            <w:lang w:bidi="ar-TN"/>
          </w:rPr>
          <w:delText>: Cela couvre les pièces de rechange et les fournitures nécessaires pour la maintenance courante des wagons, des locomotives et de l'infrastructure ferroviaire, y compris les rails et la signalisation.</w:delText>
        </w:r>
      </w:del>
    </w:p>
    <w:p w14:paraId="15BF12C7" w14:textId="6FC81F7C" w:rsidR="00365602" w:rsidRPr="00007B3E" w:rsidDel="00CB2812" w:rsidRDefault="00365602" w:rsidP="00CB2812">
      <w:pPr>
        <w:pStyle w:val="ListParagraph"/>
        <w:numPr>
          <w:ilvl w:val="1"/>
          <w:numId w:val="1"/>
        </w:numPr>
        <w:tabs>
          <w:tab w:val="left" w:pos="2730"/>
        </w:tabs>
        <w:spacing w:before="240" w:after="240"/>
        <w:ind w:left="1134"/>
        <w:jc w:val="left"/>
        <w:outlineLvl w:val="2"/>
        <w:rPr>
          <w:del w:id="7294" w:author="Houyem Rais" w:date="2024-02-22T15:03:00Z"/>
          <w:lang w:bidi="ar-TN"/>
        </w:rPr>
        <w:pPrChange w:id="7295" w:author="Houyem Rais" w:date="2024-02-22T15:03:00Z">
          <w:pPr>
            <w:pStyle w:val="ListParagraph"/>
          </w:pPr>
        </w:pPrChange>
      </w:pPr>
      <w:del w:id="7296" w:author="Houyem Rais" w:date="2024-02-22T15:03:00Z">
        <w:r w:rsidRPr="00007B3E" w:rsidDel="00CB2812">
          <w:rPr>
            <w:b/>
            <w:bCs/>
            <w:lang w:bidi="ar-TN"/>
          </w:rPr>
          <w:delText xml:space="preserve">Autres charges opérationnelles </w:delText>
        </w:r>
        <w:r w:rsidRPr="00007B3E" w:rsidDel="00CB2812">
          <w:rPr>
            <w:lang w:bidi="ar-TN"/>
          </w:rPr>
          <w:delText>: Ces charges peuvent inclure les frais d'assurance, les coûts liés à la logistique, les frais administratifs, et les coûts associés à la commercialisation et à la vente des billets.</w:delText>
        </w:r>
      </w:del>
    </w:p>
    <w:p w14:paraId="3A59B74F" w14:textId="430370D3" w:rsidR="00C300FD" w:rsidRPr="00007B3E" w:rsidDel="00CB2812" w:rsidRDefault="00C300FD" w:rsidP="00CB2812">
      <w:pPr>
        <w:numPr>
          <w:ilvl w:val="1"/>
          <w:numId w:val="1"/>
        </w:numPr>
        <w:tabs>
          <w:tab w:val="left" w:pos="2730"/>
        </w:tabs>
        <w:spacing w:before="240" w:after="240"/>
        <w:ind w:left="1134"/>
        <w:jc w:val="left"/>
        <w:outlineLvl w:val="2"/>
        <w:rPr>
          <w:del w:id="7297" w:author="Houyem Rais" w:date="2024-02-22T15:03:00Z"/>
          <w:lang w:bidi="ar-TN"/>
        </w:rPr>
        <w:pPrChange w:id="7298" w:author="Houyem Rais" w:date="2024-02-22T15:03:00Z">
          <w:pPr/>
        </w:pPrChange>
      </w:pPr>
      <w:del w:id="7299" w:author="Houyem Rais" w:date="2024-02-22T15:03:00Z">
        <w:r w:rsidRPr="00007B3E" w:rsidDel="00CB2812">
          <w:rPr>
            <w:lang w:bidi="ar-TN"/>
          </w:rPr>
          <w:delText>Il est à noter que ces charges ne couvrent pas l'entretien de l'infrastructure elle-même, car celle-ci est prise en charge par le partenaire privé dans le cadre du PPP</w:delText>
        </w:r>
        <w:r w:rsidR="00F0674C" w:rsidRPr="00007B3E" w:rsidDel="00CB2812">
          <w:rPr>
            <w:lang w:bidi="ar-TN"/>
          </w:rPr>
          <w:delText xml:space="preserve"> ou la SNCFT Réseau</w:delText>
        </w:r>
        <w:r w:rsidR="00A14D8B" w:rsidRPr="00007B3E" w:rsidDel="00CB2812">
          <w:rPr>
            <w:lang w:bidi="ar-TN"/>
          </w:rPr>
          <w:delText xml:space="preserve"> au cas contraire.</w:delText>
        </w:r>
      </w:del>
    </w:p>
    <w:p w14:paraId="7667A37E" w14:textId="5A742E64" w:rsidR="00172793" w:rsidRPr="00007B3E" w:rsidDel="00CB2812" w:rsidRDefault="00365602" w:rsidP="00CB2812">
      <w:pPr>
        <w:numPr>
          <w:ilvl w:val="1"/>
          <w:numId w:val="1"/>
        </w:numPr>
        <w:tabs>
          <w:tab w:val="left" w:pos="2730"/>
        </w:tabs>
        <w:spacing w:before="240" w:after="240"/>
        <w:ind w:left="1134"/>
        <w:jc w:val="left"/>
        <w:outlineLvl w:val="2"/>
        <w:rPr>
          <w:del w:id="7300" w:author="Houyem Rais" w:date="2024-02-22T15:03:00Z"/>
          <w:lang w:bidi="ar-TN"/>
        </w:rPr>
        <w:pPrChange w:id="7301" w:author="Houyem Rais" w:date="2024-02-22T15:03:00Z">
          <w:pPr/>
        </w:pPrChange>
      </w:pPr>
      <w:del w:id="7302" w:author="Houyem Rais" w:date="2024-02-22T15:03:00Z">
        <w:r w:rsidRPr="00007B3E" w:rsidDel="00CB2812">
          <w:rPr>
            <w:lang w:bidi="ar-TN"/>
          </w:rPr>
          <w:delText xml:space="preserve">En termes d'ordre de grandeur, pour une estimation prudente et réaliste, </w:delText>
        </w:r>
        <w:r w:rsidR="00DF4E95" w:rsidRPr="00007B3E" w:rsidDel="00CB2812">
          <w:rPr>
            <w:lang w:bidi="ar-TN"/>
          </w:rPr>
          <w:delText xml:space="preserve">et sur la base des comptes d’exploitation de la SNCFT de 2021, </w:delText>
        </w:r>
        <w:r w:rsidRPr="00007B3E" w:rsidDel="00CB2812">
          <w:rPr>
            <w:lang w:bidi="ar-TN"/>
          </w:rPr>
          <w:delText xml:space="preserve">nous </w:delText>
        </w:r>
        <w:r w:rsidR="00DF4E95" w:rsidRPr="00007B3E" w:rsidDel="00CB2812">
          <w:rPr>
            <w:lang w:bidi="ar-TN"/>
          </w:rPr>
          <w:delText xml:space="preserve">avons estimé </w:delText>
        </w:r>
        <w:r w:rsidR="00172793" w:rsidRPr="00007B3E" w:rsidDel="00CB2812">
          <w:rPr>
            <w:lang w:bidi="ar-TN"/>
          </w:rPr>
          <w:delText>les charges de la SNCFT de l’exploitation du Barreau Est comme suit :</w:delText>
        </w:r>
      </w:del>
    </w:p>
    <w:p w14:paraId="3701A190" w14:textId="740196CA" w:rsidR="00803013" w:rsidRPr="00007B3E" w:rsidDel="00CB2812" w:rsidRDefault="00803013" w:rsidP="00CB2812">
      <w:pPr>
        <w:pStyle w:val="Caption"/>
        <w:numPr>
          <w:ilvl w:val="1"/>
          <w:numId w:val="1"/>
        </w:numPr>
        <w:tabs>
          <w:tab w:val="left" w:pos="2730"/>
        </w:tabs>
        <w:spacing w:before="240" w:after="240"/>
        <w:ind w:left="1134"/>
        <w:jc w:val="left"/>
        <w:outlineLvl w:val="2"/>
        <w:rPr>
          <w:del w:id="7303" w:author="Houyem Rais" w:date="2024-02-22T15:03:00Z"/>
        </w:rPr>
        <w:pPrChange w:id="7304" w:author="Houyem Rais" w:date="2024-02-22T15:03:00Z">
          <w:pPr>
            <w:pStyle w:val="Caption"/>
          </w:pPr>
        </w:pPrChange>
      </w:pPr>
      <w:bookmarkStart w:id="7305" w:name="_Toc158885074"/>
      <w:del w:id="730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307" w:author="Farouk Bouhafs" w:date="2024-02-09T12:22:00Z">
        <w:del w:id="7308" w:author="Houyem Rais" w:date="2024-02-22T15:03:00Z">
          <w:r w:rsidR="00125256" w:rsidDel="00CB2812">
            <w:rPr>
              <w:noProof/>
            </w:rPr>
            <w:delText>39</w:delText>
          </w:r>
        </w:del>
      </w:ins>
      <w:del w:id="7309" w:author="Houyem Rais" w:date="2024-02-22T15:03:00Z">
        <w:r w:rsidR="00E874ED" w:rsidDel="00CB2812">
          <w:rPr>
            <w:noProof/>
          </w:rPr>
          <w:delText>38</w:delText>
        </w:r>
        <w:r w:rsidDel="00CB2812">
          <w:rPr>
            <w:noProof/>
          </w:rPr>
          <w:fldChar w:fldCharType="end"/>
        </w:r>
        <w:r w:rsidRPr="00007B3E" w:rsidDel="00CB2812">
          <w:delText xml:space="preserve"> Charges annuelles initiales de la SNCFT de la ligne ferroviaire après sa mise en œuvre (CE 2023)</w:delText>
        </w:r>
        <w:bookmarkEnd w:id="7305"/>
      </w:del>
    </w:p>
    <w:tbl>
      <w:tblPr>
        <w:tblStyle w:val="TableGrid"/>
        <w:tblW w:w="0" w:type="auto"/>
        <w:tblLayout w:type="fixed"/>
        <w:tblLook w:val="04A0" w:firstRow="1" w:lastRow="0" w:firstColumn="1" w:lastColumn="0" w:noHBand="0" w:noVBand="1"/>
      </w:tblPr>
      <w:tblGrid>
        <w:gridCol w:w="1413"/>
        <w:gridCol w:w="1843"/>
        <w:gridCol w:w="1984"/>
        <w:gridCol w:w="1985"/>
        <w:gridCol w:w="1837"/>
      </w:tblGrid>
      <w:tr w:rsidR="00603152" w:rsidRPr="00007B3E" w:rsidDel="00CB2812" w14:paraId="06ED97A8" w14:textId="1C25DA0D" w:rsidTr="00A8239A">
        <w:trPr>
          <w:del w:id="7310" w:author="Houyem Rais" w:date="2024-02-22T15:03:00Z"/>
        </w:trPr>
        <w:tc>
          <w:tcPr>
            <w:tcW w:w="1413" w:type="dxa"/>
            <w:shd w:val="clear" w:color="auto" w:fill="D9E2F3" w:themeFill="accent1" w:themeFillTint="33"/>
          </w:tcPr>
          <w:p w14:paraId="3B7A737C" w14:textId="0CD79421" w:rsidR="00603152" w:rsidRPr="00007B3E" w:rsidDel="00CB2812" w:rsidRDefault="00603152" w:rsidP="00CB2812">
            <w:pPr>
              <w:numPr>
                <w:ilvl w:val="1"/>
                <w:numId w:val="1"/>
              </w:numPr>
              <w:tabs>
                <w:tab w:val="left" w:pos="2730"/>
              </w:tabs>
              <w:spacing w:before="240" w:after="240"/>
              <w:ind w:left="1134"/>
              <w:jc w:val="left"/>
              <w:outlineLvl w:val="2"/>
              <w:rPr>
                <w:del w:id="7311" w:author="Houyem Rais" w:date="2024-02-22T15:03:00Z"/>
                <w:b/>
                <w:bCs/>
                <w:lang w:val="fr-FR" w:bidi="ar-TN"/>
              </w:rPr>
              <w:pPrChange w:id="7312" w:author="Houyem Rais" w:date="2024-02-22T15:03:00Z">
                <w:pPr/>
              </w:pPrChange>
            </w:pPr>
            <w:del w:id="7313" w:author="Houyem Rais" w:date="2024-02-22T15:03:00Z">
              <w:r w:rsidRPr="00007B3E" w:rsidDel="00CB2812">
                <w:rPr>
                  <w:b/>
                  <w:bCs/>
                  <w:lang w:val="fr-FR" w:bidi="ar-TN"/>
                </w:rPr>
                <w:delText>Catégorie</w:delText>
              </w:r>
            </w:del>
          </w:p>
        </w:tc>
        <w:tc>
          <w:tcPr>
            <w:tcW w:w="1843" w:type="dxa"/>
            <w:shd w:val="clear" w:color="auto" w:fill="D9E2F3" w:themeFill="accent1" w:themeFillTint="33"/>
          </w:tcPr>
          <w:p w14:paraId="46CAF093" w14:textId="37451AA5" w:rsidR="00603152" w:rsidRPr="00007B3E" w:rsidDel="00CB2812" w:rsidRDefault="00603152" w:rsidP="00CB2812">
            <w:pPr>
              <w:numPr>
                <w:ilvl w:val="1"/>
                <w:numId w:val="1"/>
              </w:numPr>
              <w:tabs>
                <w:tab w:val="left" w:pos="2730"/>
              </w:tabs>
              <w:spacing w:before="240" w:after="240"/>
              <w:ind w:left="1134"/>
              <w:jc w:val="left"/>
              <w:outlineLvl w:val="2"/>
              <w:rPr>
                <w:del w:id="7314" w:author="Houyem Rais" w:date="2024-02-22T15:03:00Z"/>
                <w:b/>
                <w:bCs/>
                <w:lang w:val="fr-FR" w:bidi="ar-TN"/>
              </w:rPr>
              <w:pPrChange w:id="7315" w:author="Houyem Rais" w:date="2024-02-22T15:03:00Z">
                <w:pPr/>
              </w:pPrChange>
            </w:pPr>
            <w:del w:id="7316" w:author="Houyem Rais" w:date="2024-02-22T15:03:00Z">
              <w:r w:rsidRPr="00007B3E" w:rsidDel="00CB2812">
                <w:rPr>
                  <w:b/>
                  <w:bCs/>
                  <w:lang w:val="fr-FR" w:bidi="ar-TN"/>
                </w:rPr>
                <w:delText>Coût unitaire (DT)</w:delText>
              </w:r>
            </w:del>
          </w:p>
        </w:tc>
        <w:tc>
          <w:tcPr>
            <w:tcW w:w="1984" w:type="dxa"/>
            <w:shd w:val="clear" w:color="auto" w:fill="D9E2F3" w:themeFill="accent1" w:themeFillTint="33"/>
          </w:tcPr>
          <w:p w14:paraId="35315103" w14:textId="5C6F8BCF" w:rsidR="00603152" w:rsidRPr="00007B3E" w:rsidDel="00CB2812" w:rsidRDefault="00603152" w:rsidP="00CB2812">
            <w:pPr>
              <w:numPr>
                <w:ilvl w:val="1"/>
                <w:numId w:val="1"/>
              </w:numPr>
              <w:tabs>
                <w:tab w:val="left" w:pos="2730"/>
              </w:tabs>
              <w:spacing w:before="240" w:after="240"/>
              <w:ind w:left="1134"/>
              <w:jc w:val="left"/>
              <w:outlineLvl w:val="2"/>
              <w:rPr>
                <w:del w:id="7317" w:author="Houyem Rais" w:date="2024-02-22T15:03:00Z"/>
                <w:b/>
                <w:bCs/>
                <w:lang w:val="fr-FR" w:bidi="ar-TN"/>
              </w:rPr>
              <w:pPrChange w:id="7318" w:author="Houyem Rais" w:date="2024-02-22T15:03:00Z">
                <w:pPr/>
              </w:pPrChange>
            </w:pPr>
            <w:del w:id="7319" w:author="Houyem Rais" w:date="2024-02-22T15:03:00Z">
              <w:r w:rsidRPr="00007B3E" w:rsidDel="00CB2812">
                <w:rPr>
                  <w:b/>
                  <w:bCs/>
                  <w:lang w:val="fr-FR" w:bidi="ar-TN"/>
                </w:rPr>
                <w:delText>Unité</w:delText>
              </w:r>
            </w:del>
          </w:p>
        </w:tc>
        <w:tc>
          <w:tcPr>
            <w:tcW w:w="1985" w:type="dxa"/>
            <w:shd w:val="clear" w:color="auto" w:fill="D9E2F3" w:themeFill="accent1" w:themeFillTint="33"/>
          </w:tcPr>
          <w:p w14:paraId="3134B9E2" w14:textId="1FE0F095" w:rsidR="00603152" w:rsidRPr="00007B3E" w:rsidDel="00CB2812" w:rsidRDefault="00603152" w:rsidP="00CB2812">
            <w:pPr>
              <w:numPr>
                <w:ilvl w:val="1"/>
                <w:numId w:val="1"/>
              </w:numPr>
              <w:tabs>
                <w:tab w:val="left" w:pos="2730"/>
              </w:tabs>
              <w:spacing w:before="240" w:after="240"/>
              <w:ind w:left="1134"/>
              <w:jc w:val="left"/>
              <w:outlineLvl w:val="2"/>
              <w:rPr>
                <w:del w:id="7320" w:author="Houyem Rais" w:date="2024-02-22T15:03:00Z"/>
                <w:b/>
                <w:bCs/>
                <w:lang w:val="fr-FR" w:bidi="ar-TN"/>
              </w:rPr>
              <w:pPrChange w:id="7321" w:author="Houyem Rais" w:date="2024-02-22T15:03:00Z">
                <w:pPr/>
              </w:pPrChange>
            </w:pPr>
            <w:del w:id="7322" w:author="Houyem Rais" w:date="2024-02-22T15:03:00Z">
              <w:r w:rsidRPr="00007B3E" w:rsidDel="00CB2812">
                <w:rPr>
                  <w:b/>
                  <w:bCs/>
                  <w:lang w:val="fr-FR" w:bidi="ar-TN"/>
                </w:rPr>
                <w:delText>Quantité</w:delText>
              </w:r>
            </w:del>
          </w:p>
        </w:tc>
        <w:tc>
          <w:tcPr>
            <w:tcW w:w="1837" w:type="dxa"/>
            <w:shd w:val="clear" w:color="auto" w:fill="D9E2F3" w:themeFill="accent1" w:themeFillTint="33"/>
          </w:tcPr>
          <w:p w14:paraId="63AD3596" w14:textId="55042C57" w:rsidR="00603152" w:rsidRPr="00007B3E" w:rsidDel="00CB2812" w:rsidRDefault="00603152" w:rsidP="00CB2812">
            <w:pPr>
              <w:numPr>
                <w:ilvl w:val="1"/>
                <w:numId w:val="1"/>
              </w:numPr>
              <w:tabs>
                <w:tab w:val="left" w:pos="2730"/>
              </w:tabs>
              <w:spacing w:before="240" w:after="240"/>
              <w:ind w:left="1134"/>
              <w:jc w:val="left"/>
              <w:outlineLvl w:val="2"/>
              <w:rPr>
                <w:del w:id="7323" w:author="Houyem Rais" w:date="2024-02-22T15:03:00Z"/>
                <w:b/>
                <w:bCs/>
                <w:lang w:val="fr-FR" w:bidi="ar-TN"/>
              </w:rPr>
              <w:pPrChange w:id="7324" w:author="Houyem Rais" w:date="2024-02-22T15:03:00Z">
                <w:pPr/>
              </w:pPrChange>
            </w:pPr>
            <w:del w:id="7325" w:author="Houyem Rais" w:date="2024-02-22T15:03:00Z">
              <w:r w:rsidRPr="00007B3E" w:rsidDel="00CB2812">
                <w:rPr>
                  <w:b/>
                  <w:bCs/>
                  <w:lang w:val="fr-FR" w:bidi="ar-TN"/>
                </w:rPr>
                <w:delText>Coût total (MDT)</w:delText>
              </w:r>
            </w:del>
          </w:p>
        </w:tc>
      </w:tr>
      <w:tr w:rsidR="00603152" w:rsidRPr="00007B3E" w:rsidDel="00CB2812" w14:paraId="02E64362" w14:textId="164BD7AD" w:rsidTr="00A8239A">
        <w:trPr>
          <w:del w:id="7326" w:author="Houyem Rais" w:date="2024-02-22T15:03:00Z"/>
        </w:trPr>
        <w:tc>
          <w:tcPr>
            <w:tcW w:w="1413" w:type="dxa"/>
          </w:tcPr>
          <w:p w14:paraId="531BCA1F" w14:textId="51C85F41" w:rsidR="00603152" w:rsidRPr="00007B3E" w:rsidDel="00CB2812" w:rsidRDefault="00603152" w:rsidP="00CB2812">
            <w:pPr>
              <w:numPr>
                <w:ilvl w:val="1"/>
                <w:numId w:val="1"/>
              </w:numPr>
              <w:tabs>
                <w:tab w:val="left" w:pos="2730"/>
              </w:tabs>
              <w:spacing w:before="240" w:after="240"/>
              <w:ind w:left="1134"/>
              <w:jc w:val="left"/>
              <w:outlineLvl w:val="2"/>
              <w:rPr>
                <w:del w:id="7327" w:author="Houyem Rais" w:date="2024-02-22T15:03:00Z"/>
                <w:b/>
                <w:bCs/>
                <w:lang w:val="fr-FR" w:bidi="ar-TN"/>
              </w:rPr>
              <w:pPrChange w:id="7328" w:author="Houyem Rais" w:date="2024-02-22T15:03:00Z">
                <w:pPr/>
              </w:pPrChange>
            </w:pPr>
            <w:del w:id="7329" w:author="Houyem Rais" w:date="2024-02-22T15:03:00Z">
              <w:r w:rsidRPr="00007B3E" w:rsidDel="00CB2812">
                <w:rPr>
                  <w:b/>
                  <w:bCs/>
                  <w:lang w:val="fr-FR" w:bidi="ar-TN"/>
                </w:rPr>
                <w:delText>Voyageurs</w:delText>
              </w:r>
            </w:del>
          </w:p>
        </w:tc>
        <w:tc>
          <w:tcPr>
            <w:tcW w:w="1843" w:type="dxa"/>
          </w:tcPr>
          <w:p w14:paraId="249F294C" w14:textId="522CE612" w:rsidR="00603152" w:rsidRPr="00007B3E" w:rsidDel="00CB2812" w:rsidRDefault="00603152" w:rsidP="00CB2812">
            <w:pPr>
              <w:numPr>
                <w:ilvl w:val="1"/>
                <w:numId w:val="1"/>
              </w:numPr>
              <w:tabs>
                <w:tab w:val="left" w:pos="2730"/>
              </w:tabs>
              <w:spacing w:before="240" w:after="240"/>
              <w:ind w:left="1134"/>
              <w:jc w:val="left"/>
              <w:outlineLvl w:val="2"/>
              <w:rPr>
                <w:del w:id="7330" w:author="Houyem Rais" w:date="2024-02-22T15:03:00Z"/>
                <w:lang w:val="fr-FR" w:bidi="ar-TN"/>
              </w:rPr>
              <w:pPrChange w:id="7331" w:author="Houyem Rais" w:date="2024-02-22T15:03:00Z">
                <w:pPr/>
              </w:pPrChange>
            </w:pPr>
            <w:del w:id="7332" w:author="Houyem Rais" w:date="2024-02-22T15:03:00Z">
              <w:r w:rsidRPr="00007B3E" w:rsidDel="00CB2812">
                <w:rPr>
                  <w:lang w:val="fr-FR" w:bidi="ar-TN"/>
                </w:rPr>
                <w:delText>0,15</w:delText>
              </w:r>
            </w:del>
          </w:p>
        </w:tc>
        <w:tc>
          <w:tcPr>
            <w:tcW w:w="1984" w:type="dxa"/>
          </w:tcPr>
          <w:p w14:paraId="7B7ED59D" w14:textId="04C2BF77" w:rsidR="00603152" w:rsidRPr="00007B3E" w:rsidDel="00CB2812" w:rsidRDefault="00603152" w:rsidP="00CB2812">
            <w:pPr>
              <w:numPr>
                <w:ilvl w:val="1"/>
                <w:numId w:val="1"/>
              </w:numPr>
              <w:tabs>
                <w:tab w:val="left" w:pos="2730"/>
              </w:tabs>
              <w:spacing w:before="240" w:after="240"/>
              <w:ind w:left="1134"/>
              <w:jc w:val="left"/>
              <w:outlineLvl w:val="2"/>
              <w:rPr>
                <w:del w:id="7333" w:author="Houyem Rais" w:date="2024-02-22T15:03:00Z"/>
                <w:lang w:val="fr-FR" w:bidi="ar-TN"/>
              </w:rPr>
              <w:pPrChange w:id="7334" w:author="Houyem Rais" w:date="2024-02-22T15:03:00Z">
                <w:pPr/>
              </w:pPrChange>
            </w:pPr>
            <w:del w:id="7335" w:author="Houyem Rais" w:date="2024-02-22T15:03:00Z">
              <w:r w:rsidRPr="00007B3E" w:rsidDel="00CB2812">
                <w:rPr>
                  <w:lang w:val="fr-FR" w:bidi="ar-TN"/>
                </w:rPr>
                <w:delText>par passager sur tout le trajet</w:delText>
              </w:r>
            </w:del>
          </w:p>
        </w:tc>
        <w:tc>
          <w:tcPr>
            <w:tcW w:w="1985" w:type="dxa"/>
          </w:tcPr>
          <w:p w14:paraId="3D0A9086" w14:textId="4993CB13" w:rsidR="00603152" w:rsidRPr="00007B3E" w:rsidDel="00CB2812" w:rsidRDefault="00603152" w:rsidP="00CB2812">
            <w:pPr>
              <w:numPr>
                <w:ilvl w:val="1"/>
                <w:numId w:val="1"/>
              </w:numPr>
              <w:tabs>
                <w:tab w:val="left" w:pos="2730"/>
              </w:tabs>
              <w:spacing w:before="240" w:after="240"/>
              <w:ind w:left="1134"/>
              <w:jc w:val="left"/>
              <w:outlineLvl w:val="2"/>
              <w:rPr>
                <w:del w:id="7336" w:author="Houyem Rais" w:date="2024-02-22T15:03:00Z"/>
                <w:lang w:val="fr-FR" w:bidi="ar-TN"/>
              </w:rPr>
              <w:pPrChange w:id="7337" w:author="Houyem Rais" w:date="2024-02-22T15:03:00Z">
                <w:pPr/>
              </w:pPrChange>
            </w:pPr>
            <w:del w:id="7338" w:author="Houyem Rais" w:date="2024-02-22T15:03:00Z">
              <w:r w:rsidRPr="00007B3E" w:rsidDel="00CB2812">
                <w:rPr>
                  <w:lang w:val="fr-FR" w:bidi="ar-TN"/>
                </w:rPr>
                <w:delText>2 328 968</w:delText>
              </w:r>
              <w:r w:rsidR="0031589F" w:rsidRPr="00007B3E" w:rsidDel="00CB2812">
                <w:rPr>
                  <w:lang w:val="fr-FR" w:bidi="ar-TN"/>
                </w:rPr>
                <w:delText xml:space="preserve"> </w:delText>
              </w:r>
              <w:r w:rsidR="00E26DED" w:rsidRPr="00007B3E" w:rsidDel="00CB2812">
                <w:rPr>
                  <w:lang w:val="fr-FR" w:bidi="ar-TN"/>
                </w:rPr>
                <w:delText>voyageurs par an</w:delText>
              </w:r>
            </w:del>
          </w:p>
        </w:tc>
        <w:tc>
          <w:tcPr>
            <w:tcW w:w="1837" w:type="dxa"/>
          </w:tcPr>
          <w:p w14:paraId="6C25D842" w14:textId="1E6B5295" w:rsidR="00603152" w:rsidRPr="00007B3E" w:rsidDel="00CB2812" w:rsidRDefault="00603152" w:rsidP="00CB2812">
            <w:pPr>
              <w:numPr>
                <w:ilvl w:val="1"/>
                <w:numId w:val="1"/>
              </w:numPr>
              <w:tabs>
                <w:tab w:val="left" w:pos="2730"/>
              </w:tabs>
              <w:spacing w:before="240" w:after="240"/>
              <w:ind w:left="1134"/>
              <w:jc w:val="left"/>
              <w:outlineLvl w:val="2"/>
              <w:rPr>
                <w:del w:id="7339" w:author="Houyem Rais" w:date="2024-02-22T15:03:00Z"/>
                <w:lang w:val="fr-FR" w:bidi="ar-TN"/>
              </w:rPr>
              <w:pPrChange w:id="7340" w:author="Houyem Rais" w:date="2024-02-22T15:03:00Z">
                <w:pPr/>
              </w:pPrChange>
            </w:pPr>
            <w:del w:id="7341" w:author="Houyem Rais" w:date="2024-02-22T15:03:00Z">
              <w:r w:rsidRPr="00007B3E" w:rsidDel="00CB2812">
                <w:rPr>
                  <w:lang w:val="fr-FR" w:bidi="ar-TN"/>
                </w:rPr>
                <w:delText>0,36</w:delText>
              </w:r>
            </w:del>
          </w:p>
        </w:tc>
      </w:tr>
      <w:tr w:rsidR="00603152" w:rsidRPr="00007B3E" w:rsidDel="00CB2812" w14:paraId="0CC8448D" w14:textId="1AF8F04E" w:rsidTr="00A8239A">
        <w:trPr>
          <w:del w:id="7342" w:author="Houyem Rais" w:date="2024-02-22T15:03:00Z"/>
        </w:trPr>
        <w:tc>
          <w:tcPr>
            <w:tcW w:w="1413" w:type="dxa"/>
          </w:tcPr>
          <w:p w14:paraId="63DFCB8A" w14:textId="1F080FB8" w:rsidR="00603152" w:rsidRPr="00007B3E" w:rsidDel="00CB2812" w:rsidRDefault="00603152" w:rsidP="00CB2812">
            <w:pPr>
              <w:numPr>
                <w:ilvl w:val="1"/>
                <w:numId w:val="1"/>
              </w:numPr>
              <w:tabs>
                <w:tab w:val="left" w:pos="2730"/>
              </w:tabs>
              <w:spacing w:before="240" w:after="240"/>
              <w:ind w:left="1134"/>
              <w:jc w:val="left"/>
              <w:outlineLvl w:val="2"/>
              <w:rPr>
                <w:del w:id="7343" w:author="Houyem Rais" w:date="2024-02-22T15:03:00Z"/>
                <w:b/>
                <w:bCs/>
                <w:lang w:val="fr-FR" w:bidi="ar-TN"/>
              </w:rPr>
              <w:pPrChange w:id="7344" w:author="Houyem Rais" w:date="2024-02-22T15:03:00Z">
                <w:pPr/>
              </w:pPrChange>
            </w:pPr>
            <w:del w:id="7345" w:author="Houyem Rais" w:date="2024-02-22T15:03:00Z">
              <w:r w:rsidRPr="00007B3E" w:rsidDel="00CB2812">
                <w:rPr>
                  <w:b/>
                  <w:bCs/>
                  <w:lang w:val="fr-FR" w:bidi="ar-TN"/>
                </w:rPr>
                <w:delText>Fret</w:delText>
              </w:r>
            </w:del>
          </w:p>
        </w:tc>
        <w:tc>
          <w:tcPr>
            <w:tcW w:w="1843" w:type="dxa"/>
          </w:tcPr>
          <w:p w14:paraId="1D3CA43C" w14:textId="7759AFDE" w:rsidR="00603152" w:rsidRPr="00007B3E" w:rsidDel="00CB2812" w:rsidRDefault="00603152" w:rsidP="00CB2812">
            <w:pPr>
              <w:numPr>
                <w:ilvl w:val="1"/>
                <w:numId w:val="1"/>
              </w:numPr>
              <w:tabs>
                <w:tab w:val="left" w:pos="2730"/>
              </w:tabs>
              <w:spacing w:before="240" w:after="240"/>
              <w:ind w:left="1134"/>
              <w:jc w:val="left"/>
              <w:outlineLvl w:val="2"/>
              <w:rPr>
                <w:del w:id="7346" w:author="Houyem Rais" w:date="2024-02-22T15:03:00Z"/>
                <w:lang w:val="fr-FR" w:bidi="ar-TN"/>
              </w:rPr>
              <w:pPrChange w:id="7347" w:author="Houyem Rais" w:date="2024-02-22T15:03:00Z">
                <w:pPr/>
              </w:pPrChange>
            </w:pPr>
            <w:del w:id="7348" w:author="Houyem Rais" w:date="2024-02-22T15:03:00Z">
              <w:r w:rsidRPr="00007B3E" w:rsidDel="00CB2812">
                <w:rPr>
                  <w:lang w:val="fr-FR" w:bidi="ar-TN"/>
                </w:rPr>
                <w:delText>0,21</w:delText>
              </w:r>
            </w:del>
          </w:p>
        </w:tc>
        <w:tc>
          <w:tcPr>
            <w:tcW w:w="1984" w:type="dxa"/>
          </w:tcPr>
          <w:p w14:paraId="078541DD" w14:textId="5538DD5F" w:rsidR="00603152" w:rsidRPr="00007B3E" w:rsidDel="00CB2812" w:rsidRDefault="00603152" w:rsidP="00CB2812">
            <w:pPr>
              <w:numPr>
                <w:ilvl w:val="1"/>
                <w:numId w:val="1"/>
              </w:numPr>
              <w:tabs>
                <w:tab w:val="left" w:pos="2730"/>
              </w:tabs>
              <w:spacing w:before="240" w:after="240"/>
              <w:ind w:left="1134"/>
              <w:jc w:val="left"/>
              <w:outlineLvl w:val="2"/>
              <w:rPr>
                <w:del w:id="7349" w:author="Houyem Rais" w:date="2024-02-22T15:03:00Z"/>
                <w:lang w:val="fr-FR" w:bidi="ar-TN"/>
              </w:rPr>
              <w:pPrChange w:id="7350" w:author="Houyem Rais" w:date="2024-02-22T15:03:00Z">
                <w:pPr/>
              </w:pPrChange>
            </w:pPr>
            <w:del w:id="7351" w:author="Houyem Rais" w:date="2024-02-22T15:03:00Z">
              <w:r w:rsidRPr="00007B3E" w:rsidDel="00CB2812">
                <w:rPr>
                  <w:lang w:val="fr-FR" w:bidi="ar-TN"/>
                </w:rPr>
                <w:delText>par tonne-km de fret</w:delText>
              </w:r>
            </w:del>
          </w:p>
        </w:tc>
        <w:tc>
          <w:tcPr>
            <w:tcW w:w="1985" w:type="dxa"/>
          </w:tcPr>
          <w:p w14:paraId="36BD975A" w14:textId="57A1D2F1" w:rsidR="00603152" w:rsidRPr="00007B3E" w:rsidDel="00CB2812" w:rsidRDefault="00A544F6" w:rsidP="00CB2812">
            <w:pPr>
              <w:numPr>
                <w:ilvl w:val="1"/>
                <w:numId w:val="1"/>
              </w:numPr>
              <w:tabs>
                <w:tab w:val="left" w:pos="2730"/>
              </w:tabs>
              <w:spacing w:before="240" w:after="240"/>
              <w:ind w:left="1134"/>
              <w:jc w:val="left"/>
              <w:outlineLvl w:val="2"/>
              <w:rPr>
                <w:del w:id="7352" w:author="Houyem Rais" w:date="2024-02-22T15:03:00Z"/>
                <w:lang w:val="fr-FR" w:bidi="ar-TN"/>
              </w:rPr>
              <w:pPrChange w:id="7353" w:author="Houyem Rais" w:date="2024-02-22T15:03:00Z">
                <w:pPr/>
              </w:pPrChange>
            </w:pPr>
            <w:del w:id="7354" w:author="Houyem Rais" w:date="2024-02-22T15:03:00Z">
              <w:r w:rsidRPr="00A544F6" w:rsidDel="00CB2812">
                <w:rPr>
                  <w:lang w:val="fr-FR" w:bidi="ar-TN"/>
                </w:rPr>
                <w:delText>124 254 282</w:delText>
              </w:r>
              <w:r w:rsidDel="00CB2812">
                <w:rPr>
                  <w:lang w:val="fr-FR" w:bidi="ar-TN"/>
                </w:rPr>
                <w:delText xml:space="preserve"> t</w:delText>
              </w:r>
              <w:r w:rsidR="001607F0" w:rsidRPr="00007B3E" w:rsidDel="00CB2812">
                <w:rPr>
                  <w:lang w:val="fr-FR" w:bidi="ar-TN"/>
                </w:rPr>
                <w:delText>onnes</w:delText>
              </w:r>
              <w:r w:rsidDel="00CB2812">
                <w:rPr>
                  <w:lang w:val="fr-FR" w:bidi="ar-TN"/>
                </w:rPr>
                <w:delText>*km</w:delText>
              </w:r>
              <w:r w:rsidR="00E26DED" w:rsidRPr="00007B3E" w:rsidDel="00CB2812">
                <w:rPr>
                  <w:lang w:val="fr-FR" w:bidi="ar-TN"/>
                </w:rPr>
                <w:delText xml:space="preserve"> par an</w:delText>
              </w:r>
            </w:del>
          </w:p>
        </w:tc>
        <w:tc>
          <w:tcPr>
            <w:tcW w:w="1837" w:type="dxa"/>
          </w:tcPr>
          <w:p w14:paraId="1B90603A" w14:textId="38C93B69" w:rsidR="00603152" w:rsidRPr="00007B3E" w:rsidDel="00CB2812" w:rsidRDefault="003F61D5" w:rsidP="00CB2812">
            <w:pPr>
              <w:numPr>
                <w:ilvl w:val="1"/>
                <w:numId w:val="1"/>
              </w:numPr>
              <w:tabs>
                <w:tab w:val="left" w:pos="2730"/>
              </w:tabs>
              <w:spacing w:before="240" w:after="240"/>
              <w:ind w:left="1134"/>
              <w:jc w:val="left"/>
              <w:outlineLvl w:val="2"/>
              <w:rPr>
                <w:del w:id="7355" w:author="Houyem Rais" w:date="2024-02-22T15:03:00Z"/>
                <w:lang w:val="fr-FR" w:bidi="ar-TN"/>
              </w:rPr>
              <w:pPrChange w:id="7356" w:author="Houyem Rais" w:date="2024-02-22T15:03:00Z">
                <w:pPr/>
              </w:pPrChange>
            </w:pPr>
            <w:del w:id="7357" w:author="Houyem Rais" w:date="2024-02-22T15:03:00Z">
              <w:r w:rsidRPr="003F61D5" w:rsidDel="00CB2812">
                <w:rPr>
                  <w:lang w:val="fr-FR" w:bidi="ar-TN"/>
                </w:rPr>
                <w:delText>26,26</w:delText>
              </w:r>
            </w:del>
          </w:p>
        </w:tc>
      </w:tr>
      <w:tr w:rsidR="00603152" w:rsidRPr="00007B3E" w:rsidDel="00CB2812" w14:paraId="1B07F269" w14:textId="221F90EB" w:rsidTr="00A8239A">
        <w:trPr>
          <w:del w:id="7358" w:author="Houyem Rais" w:date="2024-02-22T15:03:00Z"/>
        </w:trPr>
        <w:tc>
          <w:tcPr>
            <w:tcW w:w="1413" w:type="dxa"/>
          </w:tcPr>
          <w:p w14:paraId="79FA8087" w14:textId="465CBC8F" w:rsidR="00603152" w:rsidRPr="00007B3E" w:rsidDel="00CB2812" w:rsidRDefault="00603152" w:rsidP="00CB2812">
            <w:pPr>
              <w:numPr>
                <w:ilvl w:val="1"/>
                <w:numId w:val="1"/>
              </w:numPr>
              <w:tabs>
                <w:tab w:val="left" w:pos="2730"/>
              </w:tabs>
              <w:spacing w:before="240" w:after="240"/>
              <w:ind w:left="1134"/>
              <w:jc w:val="left"/>
              <w:outlineLvl w:val="2"/>
              <w:rPr>
                <w:del w:id="7359" w:author="Houyem Rais" w:date="2024-02-22T15:03:00Z"/>
                <w:b/>
                <w:bCs/>
                <w:lang w:val="fr-FR" w:bidi="ar-TN"/>
              </w:rPr>
              <w:pPrChange w:id="7360" w:author="Houyem Rais" w:date="2024-02-22T15:03:00Z">
                <w:pPr/>
              </w:pPrChange>
            </w:pPr>
            <w:del w:id="7361" w:author="Houyem Rais" w:date="2024-02-22T15:03:00Z">
              <w:r w:rsidRPr="00007B3E" w:rsidDel="00CB2812">
                <w:rPr>
                  <w:b/>
                  <w:bCs/>
                  <w:lang w:val="fr-FR" w:bidi="ar-TN"/>
                </w:rPr>
                <w:delText>Total</w:delText>
              </w:r>
              <w:r w:rsidR="00D231EB" w:rsidRPr="00007B3E" w:rsidDel="00CB2812">
                <w:rPr>
                  <w:b/>
                  <w:bCs/>
                  <w:lang w:val="fr-FR" w:bidi="ar-TN"/>
                </w:rPr>
                <w:delText xml:space="preserve"> (MDT)</w:delText>
              </w:r>
            </w:del>
          </w:p>
        </w:tc>
        <w:tc>
          <w:tcPr>
            <w:tcW w:w="1843" w:type="dxa"/>
          </w:tcPr>
          <w:p w14:paraId="1213E673" w14:textId="6EBA9296" w:rsidR="00603152" w:rsidRPr="00007B3E" w:rsidDel="00CB2812" w:rsidRDefault="00603152" w:rsidP="00CB2812">
            <w:pPr>
              <w:numPr>
                <w:ilvl w:val="1"/>
                <w:numId w:val="1"/>
              </w:numPr>
              <w:tabs>
                <w:tab w:val="left" w:pos="2730"/>
              </w:tabs>
              <w:spacing w:before="240" w:after="240"/>
              <w:ind w:left="1134"/>
              <w:jc w:val="left"/>
              <w:outlineLvl w:val="2"/>
              <w:rPr>
                <w:del w:id="7362" w:author="Houyem Rais" w:date="2024-02-22T15:03:00Z"/>
                <w:b/>
                <w:bCs/>
                <w:lang w:val="fr-FR" w:bidi="ar-TN"/>
              </w:rPr>
              <w:pPrChange w:id="7363" w:author="Houyem Rais" w:date="2024-02-22T15:03:00Z">
                <w:pPr/>
              </w:pPrChange>
            </w:pPr>
          </w:p>
        </w:tc>
        <w:tc>
          <w:tcPr>
            <w:tcW w:w="1984" w:type="dxa"/>
          </w:tcPr>
          <w:p w14:paraId="4D2EF07D" w14:textId="06968021" w:rsidR="00603152" w:rsidRPr="00007B3E" w:rsidDel="00CB2812" w:rsidRDefault="00603152" w:rsidP="00CB2812">
            <w:pPr>
              <w:numPr>
                <w:ilvl w:val="1"/>
                <w:numId w:val="1"/>
              </w:numPr>
              <w:tabs>
                <w:tab w:val="left" w:pos="2730"/>
              </w:tabs>
              <w:spacing w:before="240" w:after="240"/>
              <w:ind w:left="1134"/>
              <w:jc w:val="left"/>
              <w:outlineLvl w:val="2"/>
              <w:rPr>
                <w:del w:id="7364" w:author="Houyem Rais" w:date="2024-02-22T15:03:00Z"/>
                <w:b/>
                <w:bCs/>
                <w:lang w:val="fr-FR" w:bidi="ar-TN"/>
              </w:rPr>
              <w:pPrChange w:id="7365" w:author="Houyem Rais" w:date="2024-02-22T15:03:00Z">
                <w:pPr/>
              </w:pPrChange>
            </w:pPr>
          </w:p>
        </w:tc>
        <w:tc>
          <w:tcPr>
            <w:tcW w:w="1985" w:type="dxa"/>
          </w:tcPr>
          <w:p w14:paraId="4A418016" w14:textId="56BE1A60" w:rsidR="00603152" w:rsidRPr="00007B3E" w:rsidDel="00CB2812" w:rsidRDefault="00603152" w:rsidP="00CB2812">
            <w:pPr>
              <w:numPr>
                <w:ilvl w:val="1"/>
                <w:numId w:val="1"/>
              </w:numPr>
              <w:tabs>
                <w:tab w:val="left" w:pos="2730"/>
              </w:tabs>
              <w:spacing w:before="240" w:after="240"/>
              <w:ind w:left="1134"/>
              <w:jc w:val="left"/>
              <w:outlineLvl w:val="2"/>
              <w:rPr>
                <w:del w:id="7366" w:author="Houyem Rais" w:date="2024-02-22T15:03:00Z"/>
                <w:b/>
                <w:bCs/>
                <w:lang w:val="fr-FR" w:bidi="ar-TN"/>
              </w:rPr>
              <w:pPrChange w:id="7367" w:author="Houyem Rais" w:date="2024-02-22T15:03:00Z">
                <w:pPr/>
              </w:pPrChange>
            </w:pPr>
          </w:p>
        </w:tc>
        <w:tc>
          <w:tcPr>
            <w:tcW w:w="1837" w:type="dxa"/>
          </w:tcPr>
          <w:p w14:paraId="1A21BACC" w14:textId="58DC9A7D" w:rsidR="00603152" w:rsidRPr="00007B3E" w:rsidDel="00CB2812" w:rsidRDefault="003F61D5" w:rsidP="00CB2812">
            <w:pPr>
              <w:numPr>
                <w:ilvl w:val="1"/>
                <w:numId w:val="1"/>
              </w:numPr>
              <w:tabs>
                <w:tab w:val="left" w:pos="2730"/>
              </w:tabs>
              <w:spacing w:before="240" w:after="240"/>
              <w:ind w:left="1134"/>
              <w:jc w:val="left"/>
              <w:outlineLvl w:val="2"/>
              <w:rPr>
                <w:del w:id="7368" w:author="Houyem Rais" w:date="2024-02-22T15:03:00Z"/>
                <w:b/>
                <w:bCs/>
                <w:lang w:val="fr-FR" w:bidi="ar-TN"/>
              </w:rPr>
              <w:pPrChange w:id="7369" w:author="Houyem Rais" w:date="2024-02-22T15:03:00Z">
                <w:pPr/>
              </w:pPrChange>
            </w:pPr>
            <w:del w:id="7370" w:author="Houyem Rais" w:date="2024-02-22T15:03:00Z">
              <w:r w:rsidDel="00CB2812">
                <w:rPr>
                  <w:b/>
                  <w:bCs/>
                  <w:lang w:val="fr-FR" w:bidi="ar-TN"/>
                </w:rPr>
                <w:delText>26,62</w:delText>
              </w:r>
            </w:del>
          </w:p>
        </w:tc>
      </w:tr>
    </w:tbl>
    <w:p w14:paraId="2698F98F" w14:textId="3007433D" w:rsidR="00AC342A" w:rsidRPr="00007B3E" w:rsidDel="00CB2812" w:rsidRDefault="00AC342A" w:rsidP="00CB2812">
      <w:pPr>
        <w:numPr>
          <w:ilvl w:val="1"/>
          <w:numId w:val="1"/>
        </w:numPr>
        <w:tabs>
          <w:tab w:val="left" w:pos="2730"/>
        </w:tabs>
        <w:spacing w:before="240" w:after="240"/>
        <w:ind w:left="1134"/>
        <w:jc w:val="left"/>
        <w:outlineLvl w:val="2"/>
        <w:rPr>
          <w:del w:id="7371" w:author="Houyem Rais" w:date="2024-02-22T15:03:00Z"/>
          <w:lang w:bidi="ar-TN"/>
        </w:rPr>
        <w:pPrChange w:id="7372" w:author="Houyem Rais" w:date="2024-02-22T15:03:00Z">
          <w:pPr/>
        </w:pPrChange>
      </w:pPr>
    </w:p>
    <w:p w14:paraId="000E171B" w14:textId="45A94A02" w:rsidR="00AC342A" w:rsidRPr="00007B3E" w:rsidDel="00CB2812" w:rsidRDefault="00AC342A" w:rsidP="00CB2812">
      <w:pPr>
        <w:numPr>
          <w:ilvl w:val="1"/>
          <w:numId w:val="1"/>
        </w:numPr>
        <w:tabs>
          <w:tab w:val="left" w:pos="2730"/>
        </w:tabs>
        <w:spacing w:before="240" w:after="240"/>
        <w:ind w:left="1134"/>
        <w:jc w:val="left"/>
        <w:outlineLvl w:val="2"/>
        <w:rPr>
          <w:del w:id="7373" w:author="Houyem Rais" w:date="2024-02-22T15:03:00Z"/>
          <w:b/>
          <w:bCs/>
          <w:i/>
          <w:iCs/>
          <w:color w:val="00B0F0"/>
          <w:lang w:bidi="ar-TN"/>
        </w:rPr>
        <w:pPrChange w:id="7374" w:author="Houyem Rais" w:date="2024-02-22T15:03:00Z">
          <w:pPr/>
        </w:pPrChange>
      </w:pPr>
      <w:del w:id="7375" w:author="Houyem Rais" w:date="2024-02-22T15:03:00Z">
        <w:r w:rsidRPr="00007B3E" w:rsidDel="00CB2812">
          <w:rPr>
            <w:b/>
            <w:bCs/>
            <w:i/>
            <w:iCs/>
            <w:color w:val="00B0F0"/>
            <w:lang w:bidi="ar-TN"/>
          </w:rPr>
          <w:delText>Excédent Brut d’Exploitation (EBE) de la SNCFT</w:delText>
        </w:r>
      </w:del>
    </w:p>
    <w:p w14:paraId="239AE5D3" w14:textId="64F50A55" w:rsidR="00AC342A" w:rsidRPr="00007B3E" w:rsidDel="00CB2812" w:rsidRDefault="009E5B14" w:rsidP="00CB2812">
      <w:pPr>
        <w:numPr>
          <w:ilvl w:val="1"/>
          <w:numId w:val="1"/>
        </w:numPr>
        <w:tabs>
          <w:tab w:val="left" w:pos="2730"/>
        </w:tabs>
        <w:spacing w:before="240" w:after="240"/>
        <w:ind w:left="1134"/>
        <w:jc w:val="left"/>
        <w:outlineLvl w:val="2"/>
        <w:rPr>
          <w:del w:id="7376" w:author="Houyem Rais" w:date="2024-02-22T15:03:00Z"/>
          <w:lang w:bidi="ar-TN"/>
        </w:rPr>
        <w:pPrChange w:id="7377" w:author="Houyem Rais" w:date="2024-02-22T15:03:00Z">
          <w:pPr/>
        </w:pPrChange>
      </w:pPr>
      <w:del w:id="7378" w:author="Houyem Rais" w:date="2024-02-22T15:03:00Z">
        <w:r w:rsidRPr="00007B3E" w:rsidDel="00CB2812">
          <w:rPr>
            <w:lang w:bidi="ar-TN"/>
          </w:rPr>
          <w:delText>L’analyse précédente a abouti à un</w:delText>
        </w:r>
        <w:r w:rsidR="00A255D8" w:rsidRPr="00007B3E" w:rsidDel="00CB2812">
          <w:rPr>
            <w:lang w:bidi="ar-TN"/>
          </w:rPr>
          <w:delText xml:space="preserve">e </w:delText>
        </w:r>
        <w:r w:rsidR="00A255D8" w:rsidRPr="00007B3E" w:rsidDel="00CB2812">
          <w:rPr>
            <w:b/>
            <w:bCs/>
            <w:lang w:bidi="ar-TN"/>
          </w:rPr>
          <w:delText>marge brute</w:delText>
        </w:r>
        <w:r w:rsidRPr="00007B3E" w:rsidDel="00CB2812">
          <w:rPr>
            <w:b/>
            <w:bCs/>
            <w:lang w:bidi="ar-TN"/>
          </w:rPr>
          <w:delText xml:space="preserve"> de la SNCFT</w:delText>
        </w:r>
        <w:r w:rsidRPr="00007B3E" w:rsidDel="00CB2812">
          <w:rPr>
            <w:lang w:bidi="ar-TN"/>
          </w:rPr>
          <w:delText xml:space="preserve"> </w:delText>
        </w:r>
        <w:r w:rsidR="00A255D8" w:rsidRPr="00007B3E" w:rsidDel="00CB2812">
          <w:rPr>
            <w:lang w:bidi="ar-TN"/>
          </w:rPr>
          <w:delText xml:space="preserve">(Revenus-Charges, sans compter les redevances de sillons) </w:delText>
        </w:r>
        <w:r w:rsidRPr="00007B3E" w:rsidDel="00CB2812">
          <w:rPr>
            <w:lang w:bidi="ar-TN"/>
          </w:rPr>
          <w:delText>estimé</w:delText>
        </w:r>
        <w:r w:rsidR="00A255D8" w:rsidRPr="00007B3E" w:rsidDel="00CB2812">
          <w:rPr>
            <w:lang w:bidi="ar-TN"/>
          </w:rPr>
          <w:delText xml:space="preserve">e à </w:delText>
        </w:r>
        <w:r w:rsidR="00E54311" w:rsidDel="00CB2812">
          <w:rPr>
            <w:b/>
            <w:bCs/>
            <w:lang w:bidi="ar-TN"/>
          </w:rPr>
          <w:delText>14,4</w:delText>
        </w:r>
        <w:r w:rsidR="00807B5C" w:rsidRPr="00007B3E" w:rsidDel="00CB2812">
          <w:rPr>
            <w:b/>
            <w:bCs/>
            <w:lang w:bidi="ar-TN"/>
          </w:rPr>
          <w:delText>2</w:delText>
        </w:r>
        <w:r w:rsidR="00BF13BF" w:rsidRPr="00007B3E" w:rsidDel="00CB2812">
          <w:rPr>
            <w:b/>
            <w:bCs/>
            <w:lang w:bidi="ar-TN"/>
          </w:rPr>
          <w:delText xml:space="preserve"> MDT</w:delText>
        </w:r>
        <w:r w:rsidR="00BF13BF" w:rsidRPr="00007B3E" w:rsidDel="00CB2812">
          <w:rPr>
            <w:lang w:bidi="ar-TN"/>
          </w:rPr>
          <w:delText xml:space="preserve">. </w:delText>
        </w:r>
        <w:r w:rsidR="00C300FD" w:rsidRPr="00007B3E" w:rsidDel="00CB2812">
          <w:rPr>
            <w:lang w:bidi="ar-TN"/>
          </w:rPr>
          <w:delText xml:space="preserve">La clé de cette analyse est de s'assurer que les paiements effectués par la SNCFT au partenaire privé pour l'achat de sillons—les droits d'utilisation de la voie pour les trains de fret et de voyageurs—ne dépassent pas </w:delText>
        </w:r>
        <w:r w:rsidR="00CC6744" w:rsidRPr="00007B3E" w:rsidDel="00CB2812">
          <w:rPr>
            <w:lang w:bidi="ar-TN"/>
          </w:rPr>
          <w:delText>la marge brute</w:delText>
        </w:r>
        <w:r w:rsidR="00C300FD" w:rsidRPr="00007B3E" w:rsidDel="00CB2812">
          <w:rPr>
            <w:lang w:bidi="ar-TN"/>
          </w:rPr>
          <w:delText xml:space="preserve"> de la SNCFT généré par la ligne.</w:delText>
        </w:r>
      </w:del>
    </w:p>
    <w:p w14:paraId="7BDC6E24" w14:textId="48900BE0" w:rsidR="00AC342A" w:rsidRPr="00007B3E" w:rsidDel="00CB2812" w:rsidRDefault="00AC342A" w:rsidP="00CB2812">
      <w:pPr>
        <w:numPr>
          <w:ilvl w:val="1"/>
          <w:numId w:val="1"/>
        </w:numPr>
        <w:tabs>
          <w:tab w:val="left" w:pos="2730"/>
        </w:tabs>
        <w:spacing w:before="240" w:after="240"/>
        <w:ind w:left="1134"/>
        <w:jc w:val="left"/>
        <w:outlineLvl w:val="2"/>
        <w:rPr>
          <w:del w:id="7379" w:author="Houyem Rais" w:date="2024-02-22T15:03:00Z"/>
          <w:lang w:bidi="ar-TN"/>
        </w:rPr>
        <w:pPrChange w:id="7380" w:author="Houyem Rais" w:date="2024-02-22T15:03:00Z">
          <w:pPr/>
        </w:pPrChange>
      </w:pPr>
      <w:del w:id="7381" w:author="Houyem Rais" w:date="2024-02-22T15:03:00Z">
        <w:r w:rsidRPr="00007B3E" w:rsidDel="00CB2812">
          <w:rPr>
            <w:lang w:bidi="ar-TN"/>
          </w:rPr>
          <w:delText xml:space="preserve">L'EBE est un indicateur crucial, car il représente le revenu généré par l'exploitation de la ligne. C'est donc le bénéfice opérationnel qui mesure la </w:delText>
        </w:r>
        <w:r w:rsidRPr="00007B3E" w:rsidDel="00CB2812">
          <w:rPr>
            <w:b/>
            <w:bCs/>
            <w:lang w:bidi="ar-TN"/>
          </w:rPr>
          <w:delText>capacité de la SNCFT à générer de la trésorerie</w:delText>
        </w:r>
        <w:r w:rsidRPr="00007B3E" w:rsidDel="00CB2812">
          <w:rPr>
            <w:lang w:bidi="ar-TN"/>
          </w:rPr>
          <w:delText xml:space="preserve"> à partir de son activité principale.</w:delText>
        </w:r>
      </w:del>
    </w:p>
    <w:p w14:paraId="63124399" w14:textId="6D5682A7" w:rsidR="00C300FD" w:rsidRPr="00007B3E" w:rsidDel="00CB2812" w:rsidRDefault="00C300FD" w:rsidP="00CB2812">
      <w:pPr>
        <w:numPr>
          <w:ilvl w:val="1"/>
          <w:numId w:val="1"/>
        </w:numPr>
        <w:tabs>
          <w:tab w:val="left" w:pos="2730"/>
        </w:tabs>
        <w:spacing w:before="240" w:after="240"/>
        <w:ind w:left="1134"/>
        <w:jc w:val="left"/>
        <w:outlineLvl w:val="2"/>
        <w:rPr>
          <w:del w:id="7382" w:author="Houyem Rais" w:date="2024-02-22T15:03:00Z"/>
          <w:lang w:bidi="ar-TN"/>
        </w:rPr>
        <w:pPrChange w:id="7383" w:author="Houyem Rais" w:date="2024-02-22T15:03:00Z">
          <w:pPr/>
        </w:pPrChange>
      </w:pPr>
      <w:del w:id="7384" w:author="Houyem Rais" w:date="2024-02-22T15:03:00Z">
        <w:r w:rsidRPr="00007B3E" w:rsidDel="00CB2812">
          <w:rPr>
            <w:lang w:bidi="ar-TN"/>
          </w:rPr>
          <w:delText xml:space="preserve">L'équilibre financier pour la SNCFT est atteint lorsque </w:delText>
        </w:r>
        <w:r w:rsidRPr="00007B3E" w:rsidDel="00CB2812">
          <w:rPr>
            <w:b/>
            <w:bCs/>
            <w:lang w:bidi="ar-TN"/>
          </w:rPr>
          <w:delText>l'EBE est supérieur ou au moins égal aux paiements pour les sillons</w:delText>
        </w:r>
        <w:r w:rsidRPr="00007B3E" w:rsidDel="00CB2812">
          <w:rPr>
            <w:lang w:bidi="ar-TN"/>
          </w:rPr>
          <w:delText>. Si les paiements pour les sillons dépassent l'EBE, la SNCFT se retrouverait dans une position où elle subsidie le partenaire privé, ce qui n'est pas durable à long terme et pourrait exiger des subventions gouvernementales ou entraîner une dégradation des services.</w:delText>
        </w:r>
      </w:del>
    </w:p>
    <w:p w14:paraId="6BBAAD24" w14:textId="519A7ED4" w:rsidR="00C300FD" w:rsidRPr="00007B3E" w:rsidDel="00CB2812" w:rsidRDefault="00A02292" w:rsidP="00CB2812">
      <w:pPr>
        <w:numPr>
          <w:ilvl w:val="1"/>
          <w:numId w:val="1"/>
        </w:numPr>
        <w:tabs>
          <w:tab w:val="left" w:pos="2730"/>
        </w:tabs>
        <w:spacing w:before="240" w:after="240"/>
        <w:ind w:left="1134"/>
        <w:jc w:val="left"/>
        <w:outlineLvl w:val="2"/>
        <w:rPr>
          <w:del w:id="7385" w:author="Houyem Rais" w:date="2024-02-22T15:03:00Z"/>
          <w:lang w:bidi="ar-TN"/>
        </w:rPr>
        <w:pPrChange w:id="7386" w:author="Houyem Rais" w:date="2024-02-22T15:03:00Z">
          <w:pPr/>
        </w:pPrChange>
      </w:pPr>
      <w:del w:id="7387" w:author="Houyem Rais" w:date="2024-02-22T15:03:00Z">
        <w:r w:rsidRPr="00007B3E" w:rsidDel="00CB2812">
          <w:rPr>
            <w:lang w:bidi="ar-TN"/>
          </w:rPr>
          <w:delText>Pour un projet en PPP, il est donc essentiel de fixer les tarifs des sillons à un niveau qui permet à la SNCFT de couvrir ses coûts d'exploitation et de dégager une marge bénéficiaire suffisante pour soutenir d'autres opérations et investissements. Cela implique un équilibrage délicat des besoins en revenus du partenaire privé, qui doit également récupérer ses coûts et réaliser un retour sur investissement, avec la capacité de la SNCFT à payer ces redevances sans compromettre sa santé financière.</w:delText>
        </w:r>
      </w:del>
    </w:p>
    <w:p w14:paraId="1D2B5CBF" w14:textId="387D7052" w:rsidR="00A02292" w:rsidRPr="00007B3E" w:rsidDel="00CB2812" w:rsidRDefault="00A02292" w:rsidP="00CB2812">
      <w:pPr>
        <w:numPr>
          <w:ilvl w:val="1"/>
          <w:numId w:val="1"/>
        </w:numPr>
        <w:tabs>
          <w:tab w:val="left" w:pos="2730"/>
        </w:tabs>
        <w:spacing w:before="240" w:after="240"/>
        <w:ind w:left="1134"/>
        <w:jc w:val="left"/>
        <w:outlineLvl w:val="2"/>
        <w:rPr>
          <w:del w:id="7388" w:author="Houyem Rais" w:date="2024-02-22T15:03:00Z"/>
          <w:lang w:bidi="ar-TN"/>
        </w:rPr>
        <w:pPrChange w:id="7389" w:author="Houyem Rais" w:date="2024-02-22T15:03:00Z">
          <w:pPr/>
        </w:pPrChange>
      </w:pPr>
      <w:del w:id="7390" w:author="Houyem Rais" w:date="2024-02-22T15:03:00Z">
        <w:r w:rsidRPr="00007B3E" w:rsidDel="00CB2812">
          <w:rPr>
            <w:lang w:bidi="ar-TN"/>
          </w:rPr>
          <w:delText xml:space="preserve">Cette analyse financière vise en fin du compte à s'assurer que le PPP est structuré de manière à être </w:delText>
        </w:r>
        <w:r w:rsidRPr="00007B3E" w:rsidDel="00CB2812">
          <w:rPr>
            <w:b/>
            <w:bCs/>
            <w:lang w:bidi="ar-TN"/>
          </w:rPr>
          <w:delText>équitable</w:delText>
        </w:r>
        <w:r w:rsidRPr="00007B3E" w:rsidDel="00CB2812">
          <w:rPr>
            <w:lang w:bidi="ar-TN"/>
          </w:rPr>
          <w:delText xml:space="preserve"> pour tous les acteurs impliqués, durable sur le plan financier, et capable de fournir les services attendus sans imposer de charges financières excessives à la SNCFT ou nécessiter des interventions financières continues de l'État.</w:delText>
        </w:r>
      </w:del>
    </w:p>
    <w:p w14:paraId="2391C070" w14:textId="33DF5079" w:rsidR="00A02292" w:rsidRPr="00007B3E" w:rsidDel="00CB2812" w:rsidRDefault="00A02292" w:rsidP="00CB2812">
      <w:pPr>
        <w:numPr>
          <w:ilvl w:val="1"/>
          <w:numId w:val="1"/>
        </w:numPr>
        <w:tabs>
          <w:tab w:val="left" w:pos="2730"/>
        </w:tabs>
        <w:spacing w:before="240" w:after="240"/>
        <w:ind w:left="1134"/>
        <w:jc w:val="left"/>
        <w:outlineLvl w:val="2"/>
        <w:rPr>
          <w:del w:id="7391" w:author="Houyem Rais" w:date="2024-02-22T15:03:00Z"/>
          <w:vanish/>
          <w:lang w:bidi="ar-TN"/>
        </w:rPr>
        <w:pPrChange w:id="7392" w:author="Houyem Rais" w:date="2024-02-22T15:03:00Z">
          <w:pPr/>
        </w:pPrChange>
      </w:pPr>
      <w:del w:id="7393" w:author="Houyem Rais" w:date="2024-02-22T15:03:00Z">
        <w:r w:rsidRPr="00007B3E" w:rsidDel="00CB2812">
          <w:rPr>
            <w:vanish/>
            <w:lang w:bidi="ar-TN"/>
          </w:rPr>
          <w:delText>Top of Form</w:delText>
        </w:r>
      </w:del>
    </w:p>
    <w:p w14:paraId="215D97F7" w14:textId="191EF000" w:rsidR="00C300FD" w:rsidRPr="00007B3E" w:rsidDel="00CB2812" w:rsidRDefault="00C300FD" w:rsidP="00CB2812">
      <w:pPr>
        <w:numPr>
          <w:ilvl w:val="1"/>
          <w:numId w:val="1"/>
        </w:numPr>
        <w:tabs>
          <w:tab w:val="left" w:pos="2730"/>
        </w:tabs>
        <w:spacing w:before="240" w:after="240"/>
        <w:ind w:left="1134"/>
        <w:jc w:val="left"/>
        <w:outlineLvl w:val="2"/>
        <w:rPr>
          <w:del w:id="7394" w:author="Houyem Rais" w:date="2024-02-22T15:03:00Z"/>
          <w:lang w:bidi="ar-TN"/>
        </w:rPr>
        <w:pPrChange w:id="7395" w:author="Houyem Rais" w:date="2024-02-22T15:03:00Z">
          <w:pPr/>
        </w:pPrChange>
      </w:pPr>
    </w:p>
    <w:p w14:paraId="13D8E722" w14:textId="04D3E66D" w:rsidR="00296D37" w:rsidRPr="00007B3E" w:rsidDel="00CB2812" w:rsidRDefault="00296D37" w:rsidP="00CB2812">
      <w:pPr>
        <w:pStyle w:val="ListParagraph"/>
        <w:numPr>
          <w:ilvl w:val="1"/>
          <w:numId w:val="1"/>
        </w:numPr>
        <w:tabs>
          <w:tab w:val="left" w:pos="2730"/>
        </w:tabs>
        <w:spacing w:before="240" w:after="240"/>
        <w:ind w:left="1134"/>
        <w:jc w:val="left"/>
        <w:outlineLvl w:val="2"/>
        <w:rPr>
          <w:del w:id="7396" w:author="Houyem Rais" w:date="2024-02-22T15:03:00Z"/>
          <w:b/>
          <w:bCs/>
          <w:color w:val="002060"/>
          <w:u w:val="single"/>
          <w:rtl/>
        </w:rPr>
        <w:pPrChange w:id="7397" w:author="Houyem Rais" w:date="2024-02-22T15:03:00Z">
          <w:pPr>
            <w:pStyle w:val="ListParagraph"/>
            <w:numPr>
              <w:numId w:val="37"/>
            </w:numPr>
            <w:ind w:left="720"/>
          </w:pPr>
        </w:pPrChange>
      </w:pPr>
      <w:del w:id="7398" w:author="Houyem Rais" w:date="2024-02-22T15:03:00Z">
        <w:r w:rsidRPr="00007B3E" w:rsidDel="00CB2812">
          <w:rPr>
            <w:b/>
            <w:bCs/>
            <w:color w:val="002060"/>
            <w:u w:val="single"/>
          </w:rPr>
          <w:delText xml:space="preserve">Les hypothèses de revenu </w:delText>
        </w:r>
        <w:r w:rsidR="00A14ADA" w:rsidRPr="00007B3E" w:rsidDel="00CB2812">
          <w:rPr>
            <w:b/>
            <w:bCs/>
            <w:color w:val="002060"/>
            <w:u w:val="single"/>
          </w:rPr>
          <w:delText xml:space="preserve">d’exploitation </w:delText>
        </w:r>
        <w:r w:rsidRPr="00007B3E" w:rsidDel="00CB2812">
          <w:rPr>
            <w:b/>
            <w:bCs/>
            <w:color w:val="002060"/>
            <w:u w:val="single"/>
          </w:rPr>
          <w:delText>du partenaire privé</w:delText>
        </w:r>
      </w:del>
    </w:p>
    <w:p w14:paraId="3E52213C" w14:textId="78E925D0" w:rsidR="00724554" w:rsidRPr="00007B3E" w:rsidDel="00CB2812" w:rsidRDefault="00724554" w:rsidP="00CB2812">
      <w:pPr>
        <w:numPr>
          <w:ilvl w:val="1"/>
          <w:numId w:val="1"/>
        </w:numPr>
        <w:tabs>
          <w:tab w:val="left" w:pos="2730"/>
        </w:tabs>
        <w:spacing w:before="240" w:after="240"/>
        <w:ind w:left="1134"/>
        <w:jc w:val="left"/>
        <w:outlineLvl w:val="2"/>
        <w:rPr>
          <w:del w:id="7399" w:author="Houyem Rais" w:date="2024-02-22T15:03:00Z"/>
        </w:rPr>
        <w:pPrChange w:id="7400" w:author="Houyem Rais" w:date="2024-02-22T15:03:00Z">
          <w:pPr/>
        </w:pPrChange>
      </w:pPr>
      <w:del w:id="7401" w:author="Houyem Rais" w:date="2024-02-22T15:03:00Z">
        <w:r w:rsidRPr="00007B3E" w:rsidDel="00CB2812">
          <w:delText xml:space="preserve">Les revenus d’exploitation </w:delText>
        </w:r>
        <w:r w:rsidR="003B474B" w:rsidRPr="00007B3E" w:rsidDel="00CB2812">
          <w:delText xml:space="preserve">perçus par le partenaire privé </w:delText>
        </w:r>
        <w:r w:rsidR="008D440D" w:rsidRPr="00007B3E" w:rsidDel="00CB2812">
          <w:delText xml:space="preserve">(dans le cas d’un PPP concessif) </w:delText>
        </w:r>
        <w:r w:rsidRPr="00007B3E" w:rsidDel="00CB2812">
          <w:delText>proviennent principalement de 4 sources :</w:delText>
        </w:r>
      </w:del>
    </w:p>
    <w:p w14:paraId="6FD1CC2B" w14:textId="2FE90021"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402" w:author="Houyem Rais" w:date="2024-02-22T15:03:00Z"/>
        </w:rPr>
        <w:pPrChange w:id="7403" w:author="Houyem Rais" w:date="2024-02-22T15:03:00Z">
          <w:pPr>
            <w:pStyle w:val="ListParagraph"/>
          </w:pPr>
        </w:pPrChange>
      </w:pPr>
      <w:del w:id="7404" w:author="Houyem Rais" w:date="2024-02-22T15:03:00Z">
        <w:r w:rsidRPr="00007B3E" w:rsidDel="00CB2812">
          <w:delText>Redevances de Sillon (fret)</w:delText>
        </w:r>
      </w:del>
    </w:p>
    <w:p w14:paraId="5E928880" w14:textId="34329E2B"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405" w:author="Houyem Rais" w:date="2024-02-22T15:03:00Z"/>
        </w:rPr>
        <w:pPrChange w:id="7406" w:author="Houyem Rais" w:date="2024-02-22T15:03:00Z">
          <w:pPr>
            <w:pStyle w:val="ListParagraph"/>
          </w:pPr>
        </w:pPrChange>
      </w:pPr>
      <w:del w:id="7407" w:author="Houyem Rais" w:date="2024-02-22T15:03:00Z">
        <w:r w:rsidRPr="00007B3E" w:rsidDel="00CB2812">
          <w:delText>Redevances de Sillon (passagers)</w:delText>
        </w:r>
      </w:del>
    </w:p>
    <w:p w14:paraId="368B9282" w14:textId="086AC747"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408" w:author="Houyem Rais" w:date="2024-02-22T15:03:00Z"/>
        </w:rPr>
        <w:pPrChange w:id="7409" w:author="Houyem Rais" w:date="2024-02-22T15:03:00Z">
          <w:pPr>
            <w:pStyle w:val="ListParagraph"/>
          </w:pPr>
        </w:pPrChange>
      </w:pPr>
      <w:del w:id="7410" w:author="Houyem Rais" w:date="2024-02-22T15:03:00Z">
        <w:r w:rsidRPr="00007B3E" w:rsidDel="00CB2812">
          <w:delText>Location de Gares et Espaces Commerciaux</w:delText>
        </w:r>
      </w:del>
    </w:p>
    <w:p w14:paraId="081BBD46" w14:textId="55568A8E" w:rsidR="00A46DC0" w:rsidRPr="00007B3E" w:rsidDel="00CB2812" w:rsidRDefault="00724554" w:rsidP="00CB2812">
      <w:pPr>
        <w:pStyle w:val="ListParagraph"/>
        <w:numPr>
          <w:ilvl w:val="1"/>
          <w:numId w:val="1"/>
        </w:numPr>
        <w:tabs>
          <w:tab w:val="left" w:pos="2730"/>
        </w:tabs>
        <w:spacing w:before="240" w:after="240"/>
        <w:ind w:left="1134"/>
        <w:jc w:val="left"/>
        <w:outlineLvl w:val="2"/>
        <w:rPr>
          <w:del w:id="7411" w:author="Houyem Rais" w:date="2024-02-22T15:03:00Z"/>
        </w:rPr>
        <w:pPrChange w:id="7412" w:author="Houyem Rais" w:date="2024-02-22T15:03:00Z">
          <w:pPr>
            <w:pStyle w:val="ListParagraph"/>
          </w:pPr>
        </w:pPrChange>
      </w:pPr>
      <w:del w:id="7413" w:author="Houyem Rais" w:date="2024-02-22T15:03:00Z">
        <w:r w:rsidRPr="00007B3E" w:rsidDel="00CB2812">
          <w:delText>Publicité.</w:delText>
        </w:r>
      </w:del>
    </w:p>
    <w:p w14:paraId="6F3DA6FC" w14:textId="61AAE4DD"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414" w:author="Houyem Rais" w:date="2024-02-22T15:03:00Z"/>
          <w:b/>
          <w:bCs/>
          <w:i/>
          <w:iCs/>
          <w:color w:val="00B0F0"/>
          <w:lang w:bidi="ar-TN"/>
        </w:rPr>
        <w:pPrChange w:id="7415" w:author="Houyem Rais" w:date="2024-02-22T15:03:00Z">
          <w:pPr>
            <w:pStyle w:val="ListParagraph"/>
            <w:numPr>
              <w:numId w:val="40"/>
            </w:numPr>
            <w:ind w:left="1080" w:hanging="720"/>
          </w:pPr>
        </w:pPrChange>
      </w:pPr>
      <w:del w:id="7416" w:author="Houyem Rais" w:date="2024-02-22T15:03:00Z">
        <w:r w:rsidRPr="00007B3E" w:rsidDel="00CB2812">
          <w:rPr>
            <w:b/>
            <w:bCs/>
            <w:i/>
            <w:iCs/>
            <w:color w:val="00B0F0"/>
            <w:lang w:bidi="ar-TN"/>
          </w:rPr>
          <w:delText>Redevances de Sillon (fret)</w:delText>
        </w:r>
      </w:del>
    </w:p>
    <w:p w14:paraId="1F0205D3" w14:textId="45C79A42" w:rsidR="001D0216" w:rsidRPr="00007B3E" w:rsidDel="00CB2812" w:rsidRDefault="001D0216" w:rsidP="00CB2812">
      <w:pPr>
        <w:numPr>
          <w:ilvl w:val="1"/>
          <w:numId w:val="1"/>
        </w:numPr>
        <w:tabs>
          <w:tab w:val="left" w:pos="2730"/>
        </w:tabs>
        <w:spacing w:before="240" w:after="240"/>
        <w:ind w:left="1134"/>
        <w:jc w:val="left"/>
        <w:outlineLvl w:val="2"/>
        <w:rPr>
          <w:del w:id="7417" w:author="Houyem Rais" w:date="2024-02-22T15:03:00Z"/>
        </w:rPr>
        <w:pPrChange w:id="7418" w:author="Houyem Rais" w:date="2024-02-22T15:03:00Z">
          <w:pPr/>
        </w:pPrChange>
      </w:pPr>
      <w:del w:id="7419" w:author="Houyem Rais" w:date="2024-02-22T15:03:00Z">
        <w:r w:rsidRPr="00007B3E" w:rsidDel="00CB2812">
          <w:delText>La première source de revenus d'exploitation pour le projet de la ligne ferroviaire Barreau Est est constituée par les redevances de sillon pour le fret. Ces redevances représentent les frais payés par la Société Nationale des Chemins de Fer Tunisiens (SNCFT) au partenaire privé pour l'utilisation de la voie ferrée par les trains de marchandises.</w:delText>
        </w:r>
      </w:del>
    </w:p>
    <w:p w14:paraId="2BA625D4" w14:textId="2F9E75FA" w:rsidR="001D0216" w:rsidRPr="00007B3E" w:rsidDel="00CB2812" w:rsidRDefault="001D0216" w:rsidP="00CB2812">
      <w:pPr>
        <w:numPr>
          <w:ilvl w:val="1"/>
          <w:numId w:val="1"/>
        </w:numPr>
        <w:tabs>
          <w:tab w:val="left" w:pos="2730"/>
        </w:tabs>
        <w:spacing w:before="240" w:after="240"/>
        <w:ind w:left="1134"/>
        <w:jc w:val="left"/>
        <w:outlineLvl w:val="2"/>
        <w:rPr>
          <w:del w:id="7420" w:author="Houyem Rais" w:date="2024-02-22T15:03:00Z"/>
        </w:rPr>
        <w:pPrChange w:id="7421" w:author="Houyem Rais" w:date="2024-02-22T15:03:00Z">
          <w:pPr/>
        </w:pPrChange>
      </w:pPr>
      <w:del w:id="7422" w:author="Houyem Rais" w:date="2024-02-22T15:03:00Z">
        <w:r w:rsidRPr="00007B3E" w:rsidDel="00CB2812">
          <w:delText>Pour calculer ces redevances, il est nécessaire de commencer par estimer le nombre de trains de marchandises qui utiliseront la ligne chaque année. Sur la base des prévisions de trafic marchandises pour l'année 202</w:delText>
        </w:r>
        <w:r w:rsidR="007F681A" w:rsidRPr="00007B3E" w:rsidDel="00CB2812">
          <w:delText>8</w:delText>
        </w:r>
        <w:r w:rsidRPr="00007B3E" w:rsidDel="00CB2812">
          <w:delText xml:space="preserve">, qui s'élèvent à </w:delText>
        </w:r>
        <w:r w:rsidR="007F681A" w:rsidRPr="00007B3E" w:rsidDel="00CB2812">
          <w:delText>2 487 496</w:delText>
        </w:r>
        <w:r w:rsidRPr="00007B3E" w:rsidDel="00CB2812">
          <w:delText xml:space="preserve"> tonnes par an, une méthodologie de calcul est appliquée. En considérant qu'un wagon standard peut transporter environ 50 tonnes de marchandises et qu'un train moyen comprend 10 wagons, cela nous amène à un total de </w:delText>
        </w:r>
        <w:r w:rsidR="007F681A" w:rsidRPr="00007B3E" w:rsidDel="00CB2812">
          <w:rPr>
            <w:b/>
            <w:bCs/>
          </w:rPr>
          <w:delText>4</w:delText>
        </w:r>
        <w:r w:rsidR="00FE3392" w:rsidRPr="00007B3E" w:rsidDel="00CB2812">
          <w:rPr>
            <w:b/>
            <w:bCs/>
          </w:rPr>
          <w:delText xml:space="preserve"> </w:delText>
        </w:r>
        <w:r w:rsidR="007F681A" w:rsidRPr="00007B3E" w:rsidDel="00CB2812">
          <w:rPr>
            <w:b/>
            <w:bCs/>
          </w:rPr>
          <w:delText xml:space="preserve">975 </w:delText>
        </w:r>
        <w:r w:rsidRPr="00007B3E" w:rsidDel="00CB2812">
          <w:rPr>
            <w:b/>
            <w:bCs/>
          </w:rPr>
          <w:delText xml:space="preserve">trains de marchandise </w:delText>
        </w:r>
        <w:r w:rsidR="00FE3392" w:rsidRPr="00007B3E" w:rsidDel="00CB2812">
          <w:rPr>
            <w:b/>
            <w:bCs/>
          </w:rPr>
          <w:delText xml:space="preserve">qui passent par le </w:delText>
        </w:r>
        <w:r w:rsidR="002C32BB" w:rsidRPr="00007B3E" w:rsidDel="00CB2812">
          <w:rPr>
            <w:b/>
            <w:bCs/>
          </w:rPr>
          <w:delText>B</w:delText>
        </w:r>
        <w:r w:rsidR="00FE3392" w:rsidRPr="00007B3E" w:rsidDel="00CB2812">
          <w:rPr>
            <w:b/>
            <w:bCs/>
          </w:rPr>
          <w:delText>arreau</w:delText>
        </w:r>
        <w:r w:rsidR="002C32BB" w:rsidRPr="00007B3E" w:rsidDel="00CB2812">
          <w:rPr>
            <w:b/>
            <w:bCs/>
          </w:rPr>
          <w:delText xml:space="preserve"> Est</w:delText>
        </w:r>
        <w:r w:rsidRPr="00007B3E" w:rsidDel="00CB2812">
          <w:rPr>
            <w:b/>
            <w:bCs/>
          </w:rPr>
          <w:delText xml:space="preserve"> </w:delText>
        </w:r>
        <w:r w:rsidR="00B33DEA" w:rsidRPr="00007B3E" w:rsidDel="00CB2812">
          <w:rPr>
            <w:b/>
            <w:bCs/>
          </w:rPr>
          <w:delText>en 202</w:delText>
        </w:r>
        <w:r w:rsidR="007F681A" w:rsidRPr="00007B3E" w:rsidDel="00CB2812">
          <w:rPr>
            <w:b/>
            <w:bCs/>
          </w:rPr>
          <w:delText>8</w:delText>
        </w:r>
        <w:r w:rsidRPr="00007B3E" w:rsidDel="00CB2812">
          <w:delText>.</w:delText>
        </w:r>
      </w:del>
    </w:p>
    <w:p w14:paraId="49DA73D0" w14:textId="77322275" w:rsidR="00E636FF" w:rsidRPr="00007B3E" w:rsidDel="00CB2812" w:rsidRDefault="001D0216" w:rsidP="00CB2812">
      <w:pPr>
        <w:numPr>
          <w:ilvl w:val="1"/>
          <w:numId w:val="1"/>
        </w:numPr>
        <w:tabs>
          <w:tab w:val="left" w:pos="2730"/>
        </w:tabs>
        <w:spacing w:before="240" w:after="240"/>
        <w:ind w:left="1134"/>
        <w:jc w:val="left"/>
        <w:outlineLvl w:val="2"/>
        <w:rPr>
          <w:del w:id="7423" w:author="Houyem Rais" w:date="2024-02-22T15:03:00Z"/>
        </w:rPr>
        <w:pPrChange w:id="7424" w:author="Houyem Rais" w:date="2024-02-22T15:03:00Z">
          <w:pPr/>
        </w:pPrChange>
      </w:pPr>
      <w:del w:id="7425" w:author="Houyem Rais" w:date="2024-02-22T15:03:00Z">
        <w:r w:rsidRPr="00007B3E" w:rsidDel="00CB2812">
          <w:delText>La tarification des sillons est une composante cruciale de cette source de revenus.</w:delText>
        </w:r>
        <w:r w:rsidR="008F1337" w:rsidRPr="00007B3E" w:rsidDel="00CB2812">
          <w:delText xml:space="preserve"> </w:delText>
        </w:r>
        <w:r w:rsidR="008A25A6" w:rsidRPr="00007B3E" w:rsidDel="00CB2812">
          <w:delText xml:space="preserve">L’étude a retenu </w:delText>
        </w:r>
        <w:r w:rsidR="006853CB" w:rsidRPr="00007B3E" w:rsidDel="00CB2812">
          <w:delText xml:space="preserve">un tarif de passage de </w:delText>
        </w:r>
        <w:r w:rsidR="006853CB" w:rsidRPr="00007B3E" w:rsidDel="00CB2812">
          <w:rPr>
            <w:b/>
            <w:bCs/>
          </w:rPr>
          <w:delText>30 DT/ Train fret/ Km</w:delText>
        </w:r>
        <w:r w:rsidR="0003234B" w:rsidRPr="00007B3E" w:rsidDel="00CB2812">
          <w:delText>,</w:delText>
        </w:r>
        <w:r w:rsidR="003E7AA5" w:rsidRPr="00007B3E" w:rsidDel="00CB2812">
          <w:delText xml:space="preserve"> </w:delText>
        </w:r>
        <w:r w:rsidR="00D20E4F" w:rsidRPr="00007B3E" w:rsidDel="00CB2812">
          <w:delText>essentiel pour la viabilité financière du projet, fournissant un flux de trésorerie stable et prévisible. Elle s’est basée sur une prévision de trafic réaliste et une stratégie de tarification adaptée aux besoins spécifiques du Barreau Est, tenant compte de la nécessité de couvrir les coûts d'exploitation et de maintenance tout en offrant un service de qualité aux utilisateurs du fret ferroviaire.</w:delText>
        </w:r>
        <w:r w:rsidR="00BE1A2D" w:rsidRPr="00007B3E" w:rsidDel="00CB2812">
          <w:delText xml:space="preserve"> C</w:delText>
        </w:r>
        <w:r w:rsidR="00E21488" w:rsidRPr="00007B3E" w:rsidDel="00CB2812">
          <w:delText xml:space="preserve">ela donne </w:delText>
        </w:r>
        <w:r w:rsidR="00A4735A" w:rsidRPr="00007B3E" w:rsidDel="00CB2812">
          <w:delText>1 767 DT/ Train fret sur tout le trajet du</w:delText>
        </w:r>
        <w:r w:rsidRPr="00007B3E" w:rsidDel="00CB2812">
          <w:delText xml:space="preserve"> Barreau Est </w:delText>
        </w:r>
        <w:r w:rsidR="00A4735A" w:rsidRPr="00007B3E" w:rsidDel="00CB2812">
          <w:delText>d’</w:delText>
        </w:r>
        <w:r w:rsidRPr="00007B3E" w:rsidDel="00CB2812">
          <w:delText>une longueur totale de 5</w:delText>
        </w:r>
        <w:r w:rsidR="00A643CF" w:rsidRPr="00007B3E" w:rsidDel="00CB2812">
          <w:delText>8,9</w:delText>
        </w:r>
        <w:r w:rsidRPr="00007B3E" w:rsidDel="00CB2812">
          <w:delText xml:space="preserve"> km</w:delText>
        </w:r>
        <w:r w:rsidR="00A4735A" w:rsidRPr="00007B3E" w:rsidDel="00CB2812">
          <w:delText xml:space="preserve">. </w:delText>
        </w:r>
      </w:del>
    </w:p>
    <w:p w14:paraId="1FBB62DA" w14:textId="263E0339" w:rsidR="001D0216" w:rsidRPr="00007B3E" w:rsidDel="00CB2812" w:rsidRDefault="00B9187F" w:rsidP="00CB2812">
      <w:pPr>
        <w:numPr>
          <w:ilvl w:val="1"/>
          <w:numId w:val="1"/>
        </w:numPr>
        <w:tabs>
          <w:tab w:val="left" w:pos="2730"/>
        </w:tabs>
        <w:spacing w:before="240" w:after="240"/>
        <w:ind w:left="1134"/>
        <w:jc w:val="left"/>
        <w:outlineLvl w:val="2"/>
        <w:rPr>
          <w:del w:id="7426" w:author="Houyem Rais" w:date="2024-02-22T15:03:00Z"/>
        </w:rPr>
        <w:pPrChange w:id="7427" w:author="Houyem Rais" w:date="2024-02-22T15:03:00Z">
          <w:pPr/>
        </w:pPrChange>
      </w:pPr>
      <w:del w:id="7428" w:author="Houyem Rais" w:date="2024-02-22T15:03:00Z">
        <w:r w:rsidRPr="00007B3E" w:rsidDel="00CB2812">
          <w:delText>L</w:delText>
        </w:r>
        <w:r w:rsidR="001D0216" w:rsidRPr="00007B3E" w:rsidDel="00CB2812">
          <w:delText xml:space="preserve">es revenus </w:delText>
        </w:r>
        <w:r w:rsidRPr="00007B3E" w:rsidDel="00CB2812">
          <w:delText xml:space="preserve">annuels </w:delText>
        </w:r>
        <w:r w:rsidR="001D0216" w:rsidRPr="00007B3E" w:rsidDel="00CB2812">
          <w:delText xml:space="preserve">générés par la vente de sillons pour le fret </w:delText>
        </w:r>
        <w:r w:rsidRPr="00007B3E" w:rsidDel="00CB2812">
          <w:delText>s’élèvent donc</w:delText>
        </w:r>
        <w:r w:rsidR="001D0216" w:rsidRPr="00007B3E" w:rsidDel="00CB2812">
          <w:delText xml:space="preserve"> à </w:delText>
        </w:r>
        <w:r w:rsidR="003E7AA5" w:rsidRPr="00007B3E" w:rsidDel="00CB2812">
          <w:rPr>
            <w:b/>
            <w:bCs/>
          </w:rPr>
          <w:delText>8,79</w:delText>
        </w:r>
        <w:r w:rsidR="001D0216" w:rsidRPr="00007B3E" w:rsidDel="00CB2812">
          <w:rPr>
            <w:b/>
            <w:bCs/>
          </w:rPr>
          <w:delText xml:space="preserve"> </w:delText>
        </w:r>
        <w:r w:rsidR="003E7AA5" w:rsidRPr="00007B3E" w:rsidDel="00CB2812">
          <w:rPr>
            <w:b/>
            <w:bCs/>
          </w:rPr>
          <w:delText>M</w:delText>
        </w:r>
        <w:r w:rsidR="001D0216" w:rsidRPr="00007B3E" w:rsidDel="00CB2812">
          <w:rPr>
            <w:b/>
            <w:bCs/>
          </w:rPr>
          <w:delText>DT</w:delText>
        </w:r>
        <w:r w:rsidR="003E7AA5" w:rsidRPr="00007B3E" w:rsidDel="00CB2812">
          <w:rPr>
            <w:b/>
            <w:bCs/>
          </w:rPr>
          <w:delText xml:space="preserve"> </w:delText>
        </w:r>
        <w:r w:rsidR="003E7AA5" w:rsidRPr="00007B3E" w:rsidDel="00CB2812">
          <w:delText>(2028, CE 2023)</w:delText>
        </w:r>
        <w:r w:rsidR="001D0216" w:rsidRPr="00007B3E" w:rsidDel="00CB2812">
          <w:delText>.</w:delText>
        </w:r>
      </w:del>
    </w:p>
    <w:p w14:paraId="3D51BEDF" w14:textId="28E04FF7" w:rsidR="00A46DC0" w:rsidRPr="00007B3E" w:rsidDel="00CB2812" w:rsidRDefault="00724554" w:rsidP="00CB2812">
      <w:pPr>
        <w:pStyle w:val="ListParagraph"/>
        <w:numPr>
          <w:ilvl w:val="1"/>
          <w:numId w:val="1"/>
        </w:numPr>
        <w:tabs>
          <w:tab w:val="left" w:pos="2730"/>
        </w:tabs>
        <w:spacing w:before="240" w:after="240"/>
        <w:ind w:left="1134"/>
        <w:jc w:val="left"/>
        <w:outlineLvl w:val="2"/>
        <w:rPr>
          <w:del w:id="7429" w:author="Houyem Rais" w:date="2024-02-22T15:03:00Z"/>
          <w:b/>
          <w:bCs/>
          <w:i/>
          <w:iCs/>
          <w:color w:val="00B0F0"/>
          <w:lang w:bidi="ar-TN"/>
        </w:rPr>
        <w:pPrChange w:id="7430" w:author="Houyem Rais" w:date="2024-02-22T15:03:00Z">
          <w:pPr>
            <w:pStyle w:val="ListParagraph"/>
            <w:numPr>
              <w:numId w:val="40"/>
            </w:numPr>
            <w:ind w:left="1080" w:hanging="720"/>
          </w:pPr>
        </w:pPrChange>
      </w:pPr>
      <w:del w:id="7431" w:author="Houyem Rais" w:date="2024-02-22T15:03:00Z">
        <w:r w:rsidRPr="00007B3E" w:rsidDel="00CB2812">
          <w:rPr>
            <w:b/>
            <w:bCs/>
            <w:i/>
            <w:iCs/>
            <w:color w:val="00B0F0"/>
            <w:lang w:bidi="ar-TN"/>
          </w:rPr>
          <w:delText>Redevances de Sillon (passagers)</w:delText>
        </w:r>
      </w:del>
    </w:p>
    <w:p w14:paraId="2454EB31" w14:textId="41BAC36A" w:rsidR="00724554" w:rsidRPr="00007B3E" w:rsidDel="00CB2812" w:rsidRDefault="00724554" w:rsidP="00CB2812">
      <w:pPr>
        <w:numPr>
          <w:ilvl w:val="1"/>
          <w:numId w:val="1"/>
        </w:numPr>
        <w:tabs>
          <w:tab w:val="left" w:pos="2730"/>
        </w:tabs>
        <w:spacing w:before="240" w:after="240"/>
        <w:ind w:left="1134"/>
        <w:jc w:val="left"/>
        <w:outlineLvl w:val="2"/>
        <w:rPr>
          <w:del w:id="7432" w:author="Houyem Rais" w:date="2024-02-22T15:03:00Z"/>
        </w:rPr>
        <w:pPrChange w:id="7433" w:author="Houyem Rais" w:date="2024-02-22T15:03:00Z">
          <w:pPr/>
        </w:pPrChange>
      </w:pPr>
      <w:del w:id="7434" w:author="Houyem Rais" w:date="2024-02-22T15:03:00Z">
        <w:r w:rsidRPr="00007B3E" w:rsidDel="00CB2812">
          <w:delText>La deuxième source de revenus d'exploitation pour le projet</w:delText>
        </w:r>
        <w:r w:rsidR="00977121" w:rsidRPr="00007B3E" w:rsidDel="00CB2812">
          <w:delText xml:space="preserve"> de la ligne ferroviaire Barreau Est</w:delText>
        </w:r>
        <w:r w:rsidRPr="00007B3E" w:rsidDel="00CB2812">
          <w:delText xml:space="preserve"> </w:delText>
        </w:r>
        <w:r w:rsidR="001B6939" w:rsidRPr="00007B3E" w:rsidDel="00CB2812">
          <w:delText xml:space="preserve">(du point de vue du partenaire privé) </w:delText>
        </w:r>
        <w:r w:rsidRPr="00007B3E" w:rsidDel="00CB2812">
          <w:delText>provient des redevances de sillon pour les trains de voyageurs. Cette source de revenus implique que le partenaire privé, qui gère l'infrastructure ferroviaire, facture des frais à la SNCFT pour l'utilisation des voies par les trains de passagers.</w:delText>
        </w:r>
      </w:del>
    </w:p>
    <w:p w14:paraId="1C56D9BB" w14:textId="7F1EEB9F" w:rsidR="00D957D5" w:rsidRPr="00007B3E" w:rsidDel="00CB2812" w:rsidRDefault="00724554" w:rsidP="00CB2812">
      <w:pPr>
        <w:numPr>
          <w:ilvl w:val="1"/>
          <w:numId w:val="1"/>
        </w:numPr>
        <w:tabs>
          <w:tab w:val="left" w:pos="2730"/>
        </w:tabs>
        <w:spacing w:before="240" w:after="240"/>
        <w:ind w:left="1134"/>
        <w:jc w:val="left"/>
        <w:outlineLvl w:val="2"/>
        <w:rPr>
          <w:del w:id="7435" w:author="Houyem Rais" w:date="2024-02-22T15:03:00Z"/>
        </w:rPr>
        <w:pPrChange w:id="7436" w:author="Houyem Rais" w:date="2024-02-22T15:03:00Z">
          <w:pPr/>
        </w:pPrChange>
      </w:pPr>
      <w:del w:id="7437" w:author="Houyem Rais" w:date="2024-02-22T15:03:00Z">
        <w:r w:rsidRPr="00007B3E" w:rsidDel="00CB2812">
          <w:delText>La détermination du nombre de trains de voyageurs par an est basée sur les estimations de trafic de passagers pour l'année 202</w:delText>
        </w:r>
        <w:r w:rsidR="00957710" w:rsidRPr="00007B3E" w:rsidDel="00CB2812">
          <w:delText xml:space="preserve">8 par zone tarifaire, comme détaillé </w:delText>
        </w:r>
        <w:r w:rsidR="00D957D5" w:rsidRPr="00007B3E" w:rsidDel="00CB2812">
          <w:delText>dans le tableau suivant</w:delText>
        </w:r>
        <w:r w:rsidR="00957710" w:rsidRPr="00007B3E" w:rsidDel="00CB2812">
          <w:delText>.</w:delText>
        </w:r>
      </w:del>
    </w:p>
    <w:p w14:paraId="2D1752E8" w14:textId="2AF03CAB" w:rsidR="005628CF" w:rsidRPr="00007B3E" w:rsidDel="00CB2812" w:rsidRDefault="005628CF" w:rsidP="00CB2812">
      <w:pPr>
        <w:pStyle w:val="Caption"/>
        <w:numPr>
          <w:ilvl w:val="1"/>
          <w:numId w:val="1"/>
        </w:numPr>
        <w:tabs>
          <w:tab w:val="left" w:pos="2730"/>
          <w:tab w:val="left" w:pos="5850"/>
        </w:tabs>
        <w:spacing w:before="240" w:after="240"/>
        <w:ind w:left="1134"/>
        <w:jc w:val="left"/>
        <w:outlineLvl w:val="2"/>
        <w:rPr>
          <w:del w:id="7438" w:author="Houyem Rais" w:date="2024-02-22T15:03:00Z"/>
        </w:rPr>
        <w:pPrChange w:id="7439" w:author="Houyem Rais" w:date="2024-02-22T15:03:00Z">
          <w:pPr>
            <w:pStyle w:val="Caption"/>
            <w:tabs>
              <w:tab w:val="left" w:pos="5850"/>
            </w:tabs>
          </w:pPr>
        </w:pPrChange>
      </w:pPr>
      <w:bookmarkStart w:id="7440" w:name="_Toc158885075"/>
      <w:del w:id="7441"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442" w:author="Farouk Bouhafs" w:date="2024-02-09T12:22:00Z">
        <w:del w:id="7443" w:author="Houyem Rais" w:date="2024-02-22T15:03:00Z">
          <w:r w:rsidR="00125256" w:rsidDel="00CB2812">
            <w:rPr>
              <w:noProof/>
            </w:rPr>
            <w:delText>40</w:delText>
          </w:r>
        </w:del>
      </w:ins>
      <w:del w:id="7444" w:author="Houyem Rais" w:date="2024-02-22T15:03:00Z">
        <w:r w:rsidR="00E874ED" w:rsidDel="00CB2812">
          <w:rPr>
            <w:noProof/>
          </w:rPr>
          <w:delText>39</w:delText>
        </w:r>
        <w:r w:rsidDel="00CB2812">
          <w:rPr>
            <w:noProof/>
          </w:rPr>
          <w:fldChar w:fldCharType="end"/>
        </w:r>
        <w:r w:rsidRPr="00007B3E" w:rsidDel="00CB2812">
          <w:delText xml:space="preserve"> Estimation des redevances annuelles de sillons - passagers</w:delText>
        </w:r>
        <w:bookmarkEnd w:id="7440"/>
        <w:r w:rsidR="0028073E" w:rsidDel="00CB2812">
          <w:tab/>
        </w:r>
      </w:del>
    </w:p>
    <w:tbl>
      <w:tblPr>
        <w:tblStyle w:val="TableGrid"/>
        <w:tblW w:w="0" w:type="auto"/>
        <w:tblLook w:val="04A0" w:firstRow="1" w:lastRow="0" w:firstColumn="1" w:lastColumn="0" w:noHBand="0" w:noVBand="1"/>
      </w:tblPr>
      <w:tblGrid>
        <w:gridCol w:w="4939"/>
        <w:gridCol w:w="2388"/>
      </w:tblGrid>
      <w:tr w:rsidR="000A7DE3" w:rsidRPr="00007B3E" w:rsidDel="00CB2812" w14:paraId="426EAD5F" w14:textId="0B65F6B1" w:rsidTr="005628CF">
        <w:trPr>
          <w:trHeight w:val="167"/>
          <w:del w:id="7445" w:author="Houyem Rais" w:date="2024-02-22T15:03:00Z"/>
        </w:trPr>
        <w:tc>
          <w:tcPr>
            <w:tcW w:w="4939" w:type="dxa"/>
            <w:shd w:val="clear" w:color="auto" w:fill="D9E2F3" w:themeFill="accent1" w:themeFillTint="33"/>
            <w:hideMark/>
          </w:tcPr>
          <w:p w14:paraId="549E2C55" w14:textId="02E4D8E0"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46" w:author="Houyem Rais" w:date="2024-02-22T15:03:00Z"/>
                <w:b/>
                <w:bCs/>
                <w:lang w:val="fr-FR"/>
              </w:rPr>
              <w:pPrChange w:id="7447" w:author="Houyem Rais" w:date="2024-02-22T15:03:00Z">
                <w:pPr>
                  <w:spacing w:before="0" w:after="0" w:line="240" w:lineRule="auto"/>
                </w:pPr>
              </w:pPrChange>
            </w:pPr>
            <w:del w:id="7448" w:author="Houyem Rais" w:date="2024-02-22T15:03:00Z">
              <w:r w:rsidRPr="00007B3E" w:rsidDel="00CB2812">
                <w:rPr>
                  <w:b/>
                  <w:bCs/>
                  <w:lang w:val="fr-FR"/>
                </w:rPr>
                <w:delText>Nombre total de voyageurs (2028)</w:delText>
              </w:r>
            </w:del>
          </w:p>
        </w:tc>
        <w:tc>
          <w:tcPr>
            <w:tcW w:w="2388" w:type="dxa"/>
            <w:noWrap/>
            <w:hideMark/>
          </w:tcPr>
          <w:p w14:paraId="4E1623F8" w14:textId="3800A27A"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49" w:author="Houyem Rais" w:date="2024-02-22T15:03:00Z"/>
                <w:b/>
                <w:bCs/>
                <w:lang w:val="fr-FR"/>
              </w:rPr>
              <w:pPrChange w:id="7450" w:author="Houyem Rais" w:date="2024-02-22T15:03:00Z">
                <w:pPr>
                  <w:spacing w:before="0" w:after="0" w:line="240" w:lineRule="auto"/>
                  <w:jc w:val="right"/>
                </w:pPr>
              </w:pPrChange>
            </w:pPr>
            <w:del w:id="7451" w:author="Houyem Rais" w:date="2024-02-22T15:03:00Z">
              <w:r w:rsidRPr="00007B3E" w:rsidDel="00CB2812">
                <w:rPr>
                  <w:b/>
                  <w:bCs/>
                  <w:lang w:val="fr-FR"/>
                </w:rPr>
                <w:delText>2 328 968</w:delText>
              </w:r>
            </w:del>
          </w:p>
        </w:tc>
      </w:tr>
      <w:tr w:rsidR="000A7DE3" w:rsidRPr="00007B3E" w:rsidDel="00CB2812" w14:paraId="1C75E165" w14:textId="31864F98" w:rsidTr="005628CF">
        <w:trPr>
          <w:trHeight w:val="162"/>
          <w:del w:id="7452" w:author="Houyem Rais" w:date="2024-02-22T15:03:00Z"/>
        </w:trPr>
        <w:tc>
          <w:tcPr>
            <w:tcW w:w="4939" w:type="dxa"/>
            <w:shd w:val="clear" w:color="auto" w:fill="D9E2F3" w:themeFill="accent1" w:themeFillTint="33"/>
            <w:noWrap/>
            <w:hideMark/>
          </w:tcPr>
          <w:p w14:paraId="5009AD52" w14:textId="00263463"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53" w:author="Houyem Rais" w:date="2024-02-22T15:03:00Z"/>
                <w:lang w:val="fr-FR"/>
              </w:rPr>
              <w:pPrChange w:id="7454" w:author="Houyem Rais" w:date="2024-02-22T15:03:00Z">
                <w:pPr>
                  <w:spacing w:before="0" w:after="0" w:line="240" w:lineRule="auto"/>
                </w:pPr>
              </w:pPrChange>
            </w:pPr>
            <w:del w:id="7455" w:author="Houyem Rais" w:date="2024-02-22T15:03:00Z">
              <w:r w:rsidRPr="00007B3E" w:rsidDel="00CB2812">
                <w:rPr>
                  <w:lang w:val="fr-FR"/>
                </w:rPr>
                <w:delText xml:space="preserve">Nbre </w:delText>
              </w:r>
              <w:r w:rsidR="00A13FC6" w:rsidRPr="00007B3E" w:rsidDel="00CB2812">
                <w:rPr>
                  <w:lang w:val="fr-FR"/>
                </w:rPr>
                <w:delText xml:space="preserve">moyen </w:delText>
              </w:r>
              <w:r w:rsidRPr="00007B3E" w:rsidDel="00CB2812">
                <w:rPr>
                  <w:lang w:val="fr-FR"/>
                </w:rPr>
                <w:delText xml:space="preserve">de </w:delText>
              </w:r>
              <w:r w:rsidR="00A13FC6" w:rsidRPr="00007B3E" w:rsidDel="00CB2812">
                <w:rPr>
                  <w:lang w:val="fr-FR"/>
                </w:rPr>
                <w:delText>p</w:delText>
              </w:r>
              <w:r w:rsidRPr="00007B3E" w:rsidDel="00CB2812">
                <w:rPr>
                  <w:lang w:val="fr-FR"/>
                </w:rPr>
                <w:delText xml:space="preserve">assagers par </w:delText>
              </w:r>
              <w:r w:rsidR="000A1B28" w:rsidRPr="00007B3E" w:rsidDel="00CB2812">
                <w:rPr>
                  <w:lang w:val="fr-FR"/>
                </w:rPr>
                <w:delText>train</w:delText>
              </w:r>
            </w:del>
          </w:p>
        </w:tc>
        <w:tc>
          <w:tcPr>
            <w:tcW w:w="2388" w:type="dxa"/>
            <w:noWrap/>
            <w:hideMark/>
          </w:tcPr>
          <w:p w14:paraId="3D0FA691" w14:textId="28787DFE"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56" w:author="Houyem Rais" w:date="2024-02-22T15:03:00Z"/>
                <w:lang w:val="fr-FR"/>
              </w:rPr>
              <w:pPrChange w:id="7457" w:author="Houyem Rais" w:date="2024-02-22T15:03:00Z">
                <w:pPr>
                  <w:spacing w:before="0" w:after="0" w:line="240" w:lineRule="auto"/>
                  <w:jc w:val="right"/>
                </w:pPr>
              </w:pPrChange>
            </w:pPr>
            <w:del w:id="7458" w:author="Houyem Rais" w:date="2024-02-22T15:03:00Z">
              <w:r w:rsidRPr="00007B3E" w:rsidDel="00CB2812">
                <w:rPr>
                  <w:lang w:val="fr-FR"/>
                </w:rPr>
                <w:delText>500</w:delText>
              </w:r>
            </w:del>
          </w:p>
        </w:tc>
      </w:tr>
      <w:tr w:rsidR="000A7DE3" w:rsidRPr="00007B3E" w:rsidDel="00CB2812" w14:paraId="59CE79AB" w14:textId="4A81DCC2" w:rsidTr="005628CF">
        <w:trPr>
          <w:trHeight w:val="162"/>
          <w:del w:id="7459" w:author="Houyem Rais" w:date="2024-02-22T15:03:00Z"/>
        </w:trPr>
        <w:tc>
          <w:tcPr>
            <w:tcW w:w="4939" w:type="dxa"/>
            <w:shd w:val="clear" w:color="auto" w:fill="D9E2F3" w:themeFill="accent1" w:themeFillTint="33"/>
            <w:noWrap/>
            <w:hideMark/>
          </w:tcPr>
          <w:p w14:paraId="15A2686B" w14:textId="0D074A09" w:rsidR="00835578" w:rsidRPr="00007B3E" w:rsidDel="00CB2812" w:rsidRDefault="000A7DE3" w:rsidP="00CB2812">
            <w:pPr>
              <w:numPr>
                <w:ilvl w:val="1"/>
                <w:numId w:val="1"/>
              </w:numPr>
              <w:tabs>
                <w:tab w:val="left" w:pos="2730"/>
              </w:tabs>
              <w:spacing w:before="240" w:after="240" w:line="240" w:lineRule="auto"/>
              <w:ind w:left="1134"/>
              <w:jc w:val="left"/>
              <w:outlineLvl w:val="2"/>
              <w:rPr>
                <w:del w:id="7460" w:author="Houyem Rais" w:date="2024-02-22T15:03:00Z"/>
                <w:i/>
                <w:iCs/>
                <w:lang w:val="fr-FR"/>
              </w:rPr>
              <w:pPrChange w:id="7461" w:author="Houyem Rais" w:date="2024-02-22T15:03:00Z">
                <w:pPr>
                  <w:spacing w:before="0" w:after="0" w:line="240" w:lineRule="auto"/>
                </w:pPr>
              </w:pPrChange>
            </w:pPr>
            <w:del w:id="7462" w:author="Houyem Rais" w:date="2024-02-22T15:03:00Z">
              <w:r w:rsidRPr="00007B3E" w:rsidDel="00CB2812">
                <w:rPr>
                  <w:i/>
                  <w:iCs/>
                  <w:lang w:val="fr-FR"/>
                </w:rPr>
                <w:delText xml:space="preserve">Nbre de trains </w:delText>
              </w:r>
              <w:r w:rsidR="00835578" w:rsidRPr="00007B3E" w:rsidDel="00CB2812">
                <w:rPr>
                  <w:i/>
                  <w:iCs/>
                  <w:lang w:val="fr-FR"/>
                </w:rPr>
                <w:delText xml:space="preserve">par an </w:delText>
              </w:r>
              <w:r w:rsidRPr="00007B3E" w:rsidDel="00CB2812">
                <w:rPr>
                  <w:i/>
                  <w:iCs/>
                  <w:lang w:val="fr-FR"/>
                </w:rPr>
                <w:delText>- Zone tarifaire 1</w:delText>
              </w:r>
            </w:del>
          </w:p>
          <w:p w14:paraId="71549590" w14:textId="4AF36E96" w:rsidR="000A7DE3" w:rsidRPr="00007B3E" w:rsidDel="00CB2812" w:rsidRDefault="00A13FC6" w:rsidP="00CB2812">
            <w:pPr>
              <w:numPr>
                <w:ilvl w:val="1"/>
                <w:numId w:val="1"/>
              </w:numPr>
              <w:tabs>
                <w:tab w:val="left" w:pos="2730"/>
              </w:tabs>
              <w:spacing w:before="240" w:after="240" w:line="240" w:lineRule="auto"/>
              <w:ind w:left="1134"/>
              <w:jc w:val="left"/>
              <w:outlineLvl w:val="2"/>
              <w:rPr>
                <w:del w:id="7463" w:author="Houyem Rais" w:date="2024-02-22T15:03:00Z"/>
                <w:i/>
                <w:iCs/>
                <w:lang w:val="fr-FR"/>
              </w:rPr>
              <w:pPrChange w:id="7464" w:author="Houyem Rais" w:date="2024-02-22T15:03:00Z">
                <w:pPr>
                  <w:spacing w:before="0" w:after="0" w:line="240" w:lineRule="auto"/>
                </w:pPr>
              </w:pPrChange>
            </w:pPr>
            <w:del w:id="7465" w:author="Houyem Rais" w:date="2024-02-22T15:03:00Z">
              <w:r w:rsidRPr="00007B3E" w:rsidDel="00CB2812">
                <w:rPr>
                  <w:i/>
                  <w:iCs/>
                  <w:lang w:val="fr-FR"/>
                </w:rPr>
                <w:delText>(=Trafic / nb de passagers moyen par train)</w:delText>
              </w:r>
            </w:del>
          </w:p>
        </w:tc>
        <w:tc>
          <w:tcPr>
            <w:tcW w:w="2388" w:type="dxa"/>
            <w:noWrap/>
            <w:hideMark/>
          </w:tcPr>
          <w:p w14:paraId="2EC5154A" w14:textId="5717E390"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66" w:author="Houyem Rais" w:date="2024-02-22T15:03:00Z"/>
                <w:i/>
                <w:iCs/>
                <w:lang w:val="fr-FR"/>
              </w:rPr>
              <w:pPrChange w:id="7467" w:author="Houyem Rais" w:date="2024-02-22T15:03:00Z">
                <w:pPr>
                  <w:spacing w:before="0" w:after="0" w:line="240" w:lineRule="auto"/>
                  <w:jc w:val="right"/>
                </w:pPr>
              </w:pPrChange>
            </w:pPr>
            <w:del w:id="7468" w:author="Houyem Rais" w:date="2024-02-22T15:03:00Z">
              <w:r w:rsidRPr="00007B3E" w:rsidDel="00CB2812">
                <w:rPr>
                  <w:i/>
                  <w:iCs/>
                  <w:lang w:val="fr-FR"/>
                </w:rPr>
                <w:delText>3708</w:delText>
              </w:r>
            </w:del>
          </w:p>
        </w:tc>
      </w:tr>
      <w:tr w:rsidR="000A7DE3" w:rsidRPr="00007B3E" w:rsidDel="00CB2812" w14:paraId="2A8CA849" w14:textId="0E943297" w:rsidTr="005628CF">
        <w:trPr>
          <w:trHeight w:val="162"/>
          <w:del w:id="7469" w:author="Houyem Rais" w:date="2024-02-22T15:03:00Z"/>
        </w:trPr>
        <w:tc>
          <w:tcPr>
            <w:tcW w:w="4939" w:type="dxa"/>
            <w:shd w:val="clear" w:color="auto" w:fill="D9E2F3" w:themeFill="accent1" w:themeFillTint="33"/>
            <w:noWrap/>
            <w:hideMark/>
          </w:tcPr>
          <w:p w14:paraId="611E8164" w14:textId="3197BB15"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70" w:author="Houyem Rais" w:date="2024-02-22T15:03:00Z"/>
                <w:i/>
                <w:iCs/>
                <w:lang w:val="fr-FR"/>
              </w:rPr>
              <w:pPrChange w:id="7471" w:author="Houyem Rais" w:date="2024-02-22T15:03:00Z">
                <w:pPr>
                  <w:spacing w:before="0" w:after="0" w:line="240" w:lineRule="auto"/>
                </w:pPr>
              </w:pPrChange>
            </w:pPr>
            <w:del w:id="7472" w:author="Houyem Rais" w:date="2024-02-22T15:03:00Z">
              <w:r w:rsidRPr="00007B3E" w:rsidDel="00CB2812">
                <w:rPr>
                  <w:i/>
                  <w:iCs/>
                  <w:lang w:val="fr-FR"/>
                </w:rPr>
                <w:delText xml:space="preserve">Nbre de trains </w:delText>
              </w:r>
              <w:r w:rsidR="00835578" w:rsidRPr="00007B3E" w:rsidDel="00CB2812">
                <w:rPr>
                  <w:i/>
                  <w:iCs/>
                  <w:lang w:val="fr-FR"/>
                </w:rPr>
                <w:delText xml:space="preserve">par an </w:delText>
              </w:r>
              <w:r w:rsidRPr="00007B3E" w:rsidDel="00CB2812">
                <w:rPr>
                  <w:i/>
                  <w:iCs/>
                  <w:lang w:val="fr-FR"/>
                </w:rPr>
                <w:delText>- Zone tarifaire 2</w:delText>
              </w:r>
            </w:del>
          </w:p>
        </w:tc>
        <w:tc>
          <w:tcPr>
            <w:tcW w:w="2388" w:type="dxa"/>
            <w:noWrap/>
            <w:hideMark/>
          </w:tcPr>
          <w:p w14:paraId="1DD90B21" w14:textId="482D57F5"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73" w:author="Houyem Rais" w:date="2024-02-22T15:03:00Z"/>
                <w:i/>
                <w:iCs/>
                <w:lang w:val="fr-FR"/>
              </w:rPr>
              <w:pPrChange w:id="7474" w:author="Houyem Rais" w:date="2024-02-22T15:03:00Z">
                <w:pPr>
                  <w:spacing w:before="0" w:after="0" w:line="240" w:lineRule="auto"/>
                  <w:jc w:val="right"/>
                </w:pPr>
              </w:pPrChange>
            </w:pPr>
            <w:del w:id="7475" w:author="Houyem Rais" w:date="2024-02-22T15:03:00Z">
              <w:r w:rsidRPr="00007B3E" w:rsidDel="00CB2812">
                <w:rPr>
                  <w:i/>
                  <w:iCs/>
                  <w:lang w:val="fr-FR"/>
                </w:rPr>
                <w:delText>726</w:delText>
              </w:r>
            </w:del>
          </w:p>
        </w:tc>
      </w:tr>
      <w:tr w:rsidR="000A7DE3" w:rsidRPr="00007B3E" w:rsidDel="00CB2812" w14:paraId="37BD5CAB" w14:textId="2D223935" w:rsidTr="005628CF">
        <w:trPr>
          <w:trHeight w:val="162"/>
          <w:del w:id="7476" w:author="Houyem Rais" w:date="2024-02-22T15:03:00Z"/>
        </w:trPr>
        <w:tc>
          <w:tcPr>
            <w:tcW w:w="4939" w:type="dxa"/>
            <w:shd w:val="clear" w:color="auto" w:fill="D9E2F3" w:themeFill="accent1" w:themeFillTint="33"/>
            <w:noWrap/>
            <w:hideMark/>
          </w:tcPr>
          <w:p w14:paraId="7120D44E" w14:textId="207BB941"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77" w:author="Houyem Rais" w:date="2024-02-22T15:03:00Z"/>
                <w:i/>
                <w:iCs/>
                <w:lang w:val="fr-FR"/>
              </w:rPr>
              <w:pPrChange w:id="7478" w:author="Houyem Rais" w:date="2024-02-22T15:03:00Z">
                <w:pPr>
                  <w:spacing w:before="0" w:after="0" w:line="240" w:lineRule="auto"/>
                </w:pPr>
              </w:pPrChange>
            </w:pPr>
            <w:del w:id="7479" w:author="Houyem Rais" w:date="2024-02-22T15:03:00Z">
              <w:r w:rsidRPr="00007B3E" w:rsidDel="00CB2812">
                <w:rPr>
                  <w:i/>
                  <w:iCs/>
                  <w:lang w:val="fr-FR"/>
                </w:rPr>
                <w:delText xml:space="preserve">Nbre de trains </w:delText>
              </w:r>
              <w:r w:rsidR="00835578" w:rsidRPr="00007B3E" w:rsidDel="00CB2812">
                <w:rPr>
                  <w:i/>
                  <w:iCs/>
                  <w:lang w:val="fr-FR"/>
                </w:rPr>
                <w:delText xml:space="preserve">par an </w:delText>
              </w:r>
              <w:r w:rsidRPr="00007B3E" w:rsidDel="00CB2812">
                <w:rPr>
                  <w:i/>
                  <w:iCs/>
                  <w:lang w:val="fr-FR"/>
                </w:rPr>
                <w:delText>- Zone tarifaire 3</w:delText>
              </w:r>
            </w:del>
          </w:p>
        </w:tc>
        <w:tc>
          <w:tcPr>
            <w:tcW w:w="2388" w:type="dxa"/>
            <w:noWrap/>
            <w:hideMark/>
          </w:tcPr>
          <w:p w14:paraId="55B26444" w14:textId="286E5E3E"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80" w:author="Houyem Rais" w:date="2024-02-22T15:03:00Z"/>
                <w:i/>
                <w:iCs/>
                <w:lang w:val="fr-FR"/>
              </w:rPr>
              <w:pPrChange w:id="7481" w:author="Houyem Rais" w:date="2024-02-22T15:03:00Z">
                <w:pPr>
                  <w:spacing w:before="0" w:after="0" w:line="240" w:lineRule="auto"/>
                  <w:jc w:val="right"/>
                </w:pPr>
              </w:pPrChange>
            </w:pPr>
            <w:del w:id="7482" w:author="Houyem Rais" w:date="2024-02-22T15:03:00Z">
              <w:r w:rsidRPr="00007B3E" w:rsidDel="00CB2812">
                <w:rPr>
                  <w:i/>
                  <w:iCs/>
                  <w:lang w:val="fr-FR"/>
                </w:rPr>
                <w:delText>116</w:delText>
              </w:r>
            </w:del>
          </w:p>
        </w:tc>
      </w:tr>
      <w:tr w:rsidR="000A7DE3" w:rsidRPr="00007B3E" w:rsidDel="00CB2812" w14:paraId="4C2362F4" w14:textId="112D4AA6" w:rsidTr="005628CF">
        <w:trPr>
          <w:trHeight w:val="162"/>
          <w:del w:id="7483" w:author="Houyem Rais" w:date="2024-02-22T15:03:00Z"/>
        </w:trPr>
        <w:tc>
          <w:tcPr>
            <w:tcW w:w="4939" w:type="dxa"/>
            <w:shd w:val="clear" w:color="auto" w:fill="D9E2F3" w:themeFill="accent1" w:themeFillTint="33"/>
            <w:noWrap/>
            <w:hideMark/>
          </w:tcPr>
          <w:p w14:paraId="7698EF66" w14:textId="097DC821"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84" w:author="Houyem Rais" w:date="2024-02-22T15:03:00Z"/>
                <w:i/>
                <w:iCs/>
                <w:lang w:val="fr-FR"/>
              </w:rPr>
              <w:pPrChange w:id="7485" w:author="Houyem Rais" w:date="2024-02-22T15:03:00Z">
                <w:pPr>
                  <w:spacing w:before="0" w:after="0" w:line="240" w:lineRule="auto"/>
                </w:pPr>
              </w:pPrChange>
            </w:pPr>
            <w:del w:id="7486" w:author="Houyem Rais" w:date="2024-02-22T15:03:00Z">
              <w:r w:rsidRPr="00007B3E" w:rsidDel="00CB2812">
                <w:rPr>
                  <w:i/>
                  <w:iCs/>
                  <w:lang w:val="fr-FR"/>
                </w:rPr>
                <w:delText xml:space="preserve">Nbre de trains </w:delText>
              </w:r>
              <w:r w:rsidR="00835578" w:rsidRPr="00007B3E" w:rsidDel="00CB2812">
                <w:rPr>
                  <w:i/>
                  <w:iCs/>
                  <w:lang w:val="fr-FR"/>
                </w:rPr>
                <w:delText xml:space="preserve">par an </w:delText>
              </w:r>
              <w:r w:rsidRPr="00007B3E" w:rsidDel="00CB2812">
                <w:rPr>
                  <w:i/>
                  <w:iCs/>
                  <w:lang w:val="fr-FR"/>
                </w:rPr>
                <w:delText>- Zone tarifaire 4</w:delText>
              </w:r>
            </w:del>
          </w:p>
        </w:tc>
        <w:tc>
          <w:tcPr>
            <w:tcW w:w="2388" w:type="dxa"/>
            <w:noWrap/>
            <w:hideMark/>
          </w:tcPr>
          <w:p w14:paraId="7CD9D73E" w14:textId="1558F7F6"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87" w:author="Houyem Rais" w:date="2024-02-22T15:03:00Z"/>
                <w:i/>
                <w:iCs/>
                <w:lang w:val="fr-FR"/>
              </w:rPr>
              <w:pPrChange w:id="7488" w:author="Houyem Rais" w:date="2024-02-22T15:03:00Z">
                <w:pPr>
                  <w:spacing w:before="0" w:after="0" w:line="240" w:lineRule="auto"/>
                  <w:jc w:val="right"/>
                </w:pPr>
              </w:pPrChange>
            </w:pPr>
            <w:del w:id="7489" w:author="Houyem Rais" w:date="2024-02-22T15:03:00Z">
              <w:r w:rsidRPr="00007B3E" w:rsidDel="00CB2812">
                <w:rPr>
                  <w:i/>
                  <w:iCs/>
                  <w:lang w:val="fr-FR"/>
                </w:rPr>
                <w:delText>9</w:delText>
              </w:r>
            </w:del>
          </w:p>
        </w:tc>
      </w:tr>
      <w:tr w:rsidR="000A7DE3" w:rsidRPr="00007B3E" w:rsidDel="00CB2812" w14:paraId="1CC1B14E" w14:textId="7E5AA93E" w:rsidTr="005628CF">
        <w:trPr>
          <w:trHeight w:val="162"/>
          <w:del w:id="7490" w:author="Houyem Rais" w:date="2024-02-22T15:03:00Z"/>
        </w:trPr>
        <w:tc>
          <w:tcPr>
            <w:tcW w:w="4939" w:type="dxa"/>
            <w:shd w:val="clear" w:color="auto" w:fill="D9E2F3" w:themeFill="accent1" w:themeFillTint="33"/>
            <w:noWrap/>
            <w:hideMark/>
          </w:tcPr>
          <w:p w14:paraId="0498072E" w14:textId="1CC5AC24"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91" w:author="Houyem Rais" w:date="2024-02-22T15:03:00Z"/>
                <w:i/>
                <w:iCs/>
                <w:lang w:val="fr-FR"/>
              </w:rPr>
              <w:pPrChange w:id="7492" w:author="Houyem Rais" w:date="2024-02-22T15:03:00Z">
                <w:pPr>
                  <w:spacing w:before="0" w:after="0" w:line="240" w:lineRule="auto"/>
                </w:pPr>
              </w:pPrChange>
            </w:pPr>
            <w:del w:id="7493" w:author="Houyem Rais" w:date="2024-02-22T15:03:00Z">
              <w:r w:rsidRPr="00007B3E" w:rsidDel="00CB2812">
                <w:rPr>
                  <w:i/>
                  <w:iCs/>
                  <w:lang w:val="fr-FR"/>
                </w:rPr>
                <w:delText xml:space="preserve">Nbre de trains </w:delText>
              </w:r>
              <w:r w:rsidR="00835578" w:rsidRPr="00007B3E" w:rsidDel="00CB2812">
                <w:rPr>
                  <w:i/>
                  <w:iCs/>
                  <w:lang w:val="fr-FR"/>
                </w:rPr>
                <w:delText xml:space="preserve">par an </w:delText>
              </w:r>
              <w:r w:rsidRPr="00007B3E" w:rsidDel="00CB2812">
                <w:rPr>
                  <w:i/>
                  <w:iCs/>
                  <w:lang w:val="fr-FR"/>
                </w:rPr>
                <w:delText>- Zone tarifaire 5</w:delText>
              </w:r>
            </w:del>
          </w:p>
        </w:tc>
        <w:tc>
          <w:tcPr>
            <w:tcW w:w="2388" w:type="dxa"/>
            <w:noWrap/>
            <w:hideMark/>
          </w:tcPr>
          <w:p w14:paraId="6D2AC482" w14:textId="7CCDCDBC"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94" w:author="Houyem Rais" w:date="2024-02-22T15:03:00Z"/>
                <w:i/>
                <w:iCs/>
                <w:lang w:val="fr-FR"/>
              </w:rPr>
              <w:pPrChange w:id="7495" w:author="Houyem Rais" w:date="2024-02-22T15:03:00Z">
                <w:pPr>
                  <w:spacing w:before="0" w:after="0" w:line="240" w:lineRule="auto"/>
                  <w:jc w:val="right"/>
                </w:pPr>
              </w:pPrChange>
            </w:pPr>
            <w:del w:id="7496" w:author="Houyem Rais" w:date="2024-02-22T15:03:00Z">
              <w:r w:rsidRPr="00007B3E" w:rsidDel="00CB2812">
                <w:rPr>
                  <w:i/>
                  <w:iCs/>
                  <w:lang w:val="fr-FR"/>
                </w:rPr>
                <w:delText>99</w:delText>
              </w:r>
            </w:del>
          </w:p>
        </w:tc>
      </w:tr>
      <w:tr w:rsidR="000A7DE3" w:rsidRPr="00007B3E" w:rsidDel="00CB2812" w14:paraId="2035194B" w14:textId="6F4C8DD6" w:rsidTr="005628CF">
        <w:trPr>
          <w:trHeight w:val="162"/>
          <w:del w:id="7497" w:author="Houyem Rais" w:date="2024-02-22T15:03:00Z"/>
        </w:trPr>
        <w:tc>
          <w:tcPr>
            <w:tcW w:w="4939" w:type="dxa"/>
            <w:shd w:val="clear" w:color="auto" w:fill="D9E2F3" w:themeFill="accent1" w:themeFillTint="33"/>
            <w:noWrap/>
            <w:hideMark/>
          </w:tcPr>
          <w:p w14:paraId="7640AE80" w14:textId="1AEF6B14" w:rsidR="000A7DE3" w:rsidRPr="00007B3E" w:rsidDel="00CB2812" w:rsidRDefault="000A7DE3" w:rsidP="00CB2812">
            <w:pPr>
              <w:numPr>
                <w:ilvl w:val="1"/>
                <w:numId w:val="1"/>
              </w:numPr>
              <w:tabs>
                <w:tab w:val="left" w:pos="2730"/>
              </w:tabs>
              <w:spacing w:before="240" w:after="240" w:line="240" w:lineRule="auto"/>
              <w:ind w:left="1134"/>
              <w:jc w:val="left"/>
              <w:outlineLvl w:val="2"/>
              <w:rPr>
                <w:del w:id="7498" w:author="Houyem Rais" w:date="2024-02-22T15:03:00Z"/>
                <w:b/>
                <w:bCs/>
                <w:i/>
                <w:iCs/>
                <w:lang w:val="fr-FR"/>
              </w:rPr>
              <w:pPrChange w:id="7499" w:author="Houyem Rais" w:date="2024-02-22T15:03:00Z">
                <w:pPr>
                  <w:spacing w:before="0" w:after="0" w:line="240" w:lineRule="auto"/>
                </w:pPr>
              </w:pPrChange>
            </w:pPr>
            <w:del w:id="7500" w:author="Houyem Rais" w:date="2024-02-22T15:03:00Z">
              <w:r w:rsidRPr="00007B3E" w:rsidDel="00CB2812">
                <w:rPr>
                  <w:b/>
                  <w:bCs/>
                  <w:i/>
                  <w:iCs/>
                  <w:lang w:val="fr-FR"/>
                </w:rPr>
                <w:delText>Nbre de sillons vendus</w:delText>
              </w:r>
              <w:r w:rsidR="00835578" w:rsidRPr="00007B3E" w:rsidDel="00CB2812">
                <w:rPr>
                  <w:b/>
                  <w:bCs/>
                  <w:i/>
                  <w:iCs/>
                  <w:lang w:val="fr-FR"/>
                </w:rPr>
                <w:delText xml:space="preserve"> par an</w:delText>
              </w:r>
            </w:del>
          </w:p>
        </w:tc>
        <w:tc>
          <w:tcPr>
            <w:tcW w:w="2388" w:type="dxa"/>
            <w:noWrap/>
            <w:hideMark/>
          </w:tcPr>
          <w:p w14:paraId="247E66A9" w14:textId="0200AF2A" w:rsidR="000A7DE3" w:rsidRPr="00007B3E" w:rsidDel="00CB2812" w:rsidRDefault="000A7DE3" w:rsidP="00CB2812">
            <w:pPr>
              <w:numPr>
                <w:ilvl w:val="1"/>
                <w:numId w:val="1"/>
              </w:numPr>
              <w:tabs>
                <w:tab w:val="left" w:pos="2730"/>
              </w:tabs>
              <w:spacing w:before="240" w:after="240" w:line="240" w:lineRule="auto"/>
              <w:ind w:left="1134"/>
              <w:jc w:val="left"/>
              <w:outlineLvl w:val="2"/>
              <w:rPr>
                <w:del w:id="7501" w:author="Houyem Rais" w:date="2024-02-22T15:03:00Z"/>
                <w:b/>
                <w:bCs/>
                <w:i/>
                <w:iCs/>
                <w:lang w:val="fr-FR"/>
              </w:rPr>
              <w:pPrChange w:id="7502" w:author="Houyem Rais" w:date="2024-02-22T15:03:00Z">
                <w:pPr>
                  <w:spacing w:before="0" w:after="0" w:line="240" w:lineRule="auto"/>
                  <w:jc w:val="right"/>
                </w:pPr>
              </w:pPrChange>
            </w:pPr>
            <w:del w:id="7503" w:author="Houyem Rais" w:date="2024-02-22T15:03:00Z">
              <w:r w:rsidRPr="00007B3E" w:rsidDel="00CB2812">
                <w:rPr>
                  <w:b/>
                  <w:bCs/>
                  <w:i/>
                  <w:iCs/>
                  <w:lang w:val="fr-FR"/>
                </w:rPr>
                <w:delText>4 658</w:delText>
              </w:r>
            </w:del>
          </w:p>
        </w:tc>
      </w:tr>
      <w:tr w:rsidR="00E54311" w:rsidRPr="00007B3E" w:rsidDel="00CB2812" w14:paraId="3126C78F" w14:textId="2F17D75F" w:rsidTr="005628CF">
        <w:trPr>
          <w:trHeight w:val="162"/>
          <w:del w:id="7504" w:author="Houyem Rais" w:date="2024-02-22T15:03:00Z"/>
        </w:trPr>
        <w:tc>
          <w:tcPr>
            <w:tcW w:w="4939" w:type="dxa"/>
            <w:shd w:val="clear" w:color="auto" w:fill="D9E2F3" w:themeFill="accent1" w:themeFillTint="33"/>
            <w:noWrap/>
          </w:tcPr>
          <w:p w14:paraId="0458FA64" w14:textId="41815A3F" w:rsidR="00E54311" w:rsidRPr="00A8239A" w:rsidDel="00CB2812" w:rsidRDefault="00E54311" w:rsidP="00CB2812">
            <w:pPr>
              <w:numPr>
                <w:ilvl w:val="1"/>
                <w:numId w:val="1"/>
              </w:numPr>
              <w:tabs>
                <w:tab w:val="left" w:pos="2730"/>
              </w:tabs>
              <w:spacing w:before="240" w:after="240" w:line="240" w:lineRule="auto"/>
              <w:ind w:left="1134"/>
              <w:jc w:val="left"/>
              <w:outlineLvl w:val="2"/>
              <w:rPr>
                <w:del w:id="7505" w:author="Houyem Rais" w:date="2024-02-22T15:03:00Z"/>
                <w:b/>
                <w:bCs/>
                <w:i/>
                <w:iCs/>
                <w:lang w:val="fr-FR"/>
              </w:rPr>
              <w:pPrChange w:id="7506" w:author="Houyem Rais" w:date="2024-02-22T15:03:00Z">
                <w:pPr>
                  <w:spacing w:before="0" w:after="0" w:line="240" w:lineRule="auto"/>
                </w:pPr>
              </w:pPrChange>
            </w:pPr>
            <w:del w:id="7507" w:author="Houyem Rais" w:date="2024-02-22T15:03:00Z">
              <w:r w:rsidRPr="00220A4E" w:rsidDel="00CB2812">
                <w:rPr>
                  <w:i/>
                  <w:iCs/>
                  <w:lang w:val="fr-FR"/>
                </w:rPr>
                <w:delText>Tarif de sillons (DT/Train passager/km)</w:delText>
              </w:r>
            </w:del>
          </w:p>
        </w:tc>
        <w:tc>
          <w:tcPr>
            <w:tcW w:w="2388" w:type="dxa"/>
            <w:noWrap/>
          </w:tcPr>
          <w:p w14:paraId="648A8540" w14:textId="56059451" w:rsidR="00E54311" w:rsidRPr="00E54311" w:rsidDel="00CB2812" w:rsidRDefault="00E54311" w:rsidP="00CB2812">
            <w:pPr>
              <w:numPr>
                <w:ilvl w:val="1"/>
                <w:numId w:val="1"/>
              </w:numPr>
              <w:tabs>
                <w:tab w:val="left" w:pos="2730"/>
              </w:tabs>
              <w:spacing w:before="240" w:after="240" w:line="240" w:lineRule="auto"/>
              <w:ind w:left="1134"/>
              <w:jc w:val="left"/>
              <w:outlineLvl w:val="2"/>
              <w:rPr>
                <w:del w:id="7508" w:author="Houyem Rais" w:date="2024-02-22T15:03:00Z"/>
                <w:b/>
                <w:bCs/>
                <w:i/>
                <w:iCs/>
              </w:rPr>
              <w:pPrChange w:id="7509" w:author="Houyem Rais" w:date="2024-02-22T15:03:00Z">
                <w:pPr>
                  <w:spacing w:before="0" w:after="0" w:line="240" w:lineRule="auto"/>
                  <w:jc w:val="right"/>
                </w:pPr>
              </w:pPrChange>
            </w:pPr>
            <w:del w:id="7510" w:author="Houyem Rais" w:date="2024-02-22T15:03:00Z">
              <w:r w:rsidRPr="00A8239A" w:rsidDel="00CB2812">
                <w:rPr>
                  <w:i/>
                  <w:iCs/>
                </w:rPr>
                <w:delText>30</w:delText>
              </w:r>
            </w:del>
          </w:p>
        </w:tc>
      </w:tr>
      <w:tr w:rsidR="00E54311" w:rsidRPr="00007B3E" w:rsidDel="00CB2812" w14:paraId="50750EC6" w14:textId="7659CA3A" w:rsidTr="005628CF">
        <w:trPr>
          <w:trHeight w:val="162"/>
          <w:del w:id="7511" w:author="Houyem Rais" w:date="2024-02-22T15:03:00Z"/>
        </w:trPr>
        <w:tc>
          <w:tcPr>
            <w:tcW w:w="4939" w:type="dxa"/>
            <w:shd w:val="clear" w:color="auto" w:fill="D9E2F3" w:themeFill="accent1" w:themeFillTint="33"/>
            <w:noWrap/>
          </w:tcPr>
          <w:p w14:paraId="0D79748F" w14:textId="720A8502" w:rsidR="00E54311" w:rsidRPr="00A8239A" w:rsidDel="00CB2812" w:rsidRDefault="00E54311" w:rsidP="00CB2812">
            <w:pPr>
              <w:numPr>
                <w:ilvl w:val="1"/>
                <w:numId w:val="1"/>
              </w:numPr>
              <w:tabs>
                <w:tab w:val="left" w:pos="2730"/>
              </w:tabs>
              <w:spacing w:before="240" w:after="240" w:line="240" w:lineRule="auto"/>
              <w:ind w:left="1134"/>
              <w:jc w:val="left"/>
              <w:outlineLvl w:val="2"/>
              <w:rPr>
                <w:del w:id="7512" w:author="Houyem Rais" w:date="2024-02-22T15:03:00Z"/>
                <w:b/>
                <w:bCs/>
                <w:i/>
                <w:iCs/>
                <w:lang w:val="fr-FR"/>
              </w:rPr>
              <w:pPrChange w:id="7513" w:author="Houyem Rais" w:date="2024-02-22T15:03:00Z">
                <w:pPr>
                  <w:spacing w:before="0" w:after="0" w:line="240" w:lineRule="auto"/>
                </w:pPr>
              </w:pPrChange>
            </w:pPr>
            <w:del w:id="7514" w:author="Houyem Rais" w:date="2024-02-22T15:03:00Z">
              <w:r w:rsidRPr="00220A4E" w:rsidDel="00CB2812">
                <w:rPr>
                  <w:i/>
                  <w:iCs/>
                  <w:lang w:val="fr-FR"/>
                </w:rPr>
                <w:delText>Longueur de la ligne (km)</w:delText>
              </w:r>
            </w:del>
          </w:p>
        </w:tc>
        <w:tc>
          <w:tcPr>
            <w:tcW w:w="2388" w:type="dxa"/>
            <w:noWrap/>
          </w:tcPr>
          <w:p w14:paraId="07793864" w14:textId="6F53A124" w:rsidR="00E54311" w:rsidRPr="00E54311" w:rsidDel="00CB2812" w:rsidRDefault="00E54311" w:rsidP="00CB2812">
            <w:pPr>
              <w:numPr>
                <w:ilvl w:val="1"/>
                <w:numId w:val="1"/>
              </w:numPr>
              <w:tabs>
                <w:tab w:val="left" w:pos="2730"/>
              </w:tabs>
              <w:spacing w:before="240" w:after="240" w:line="240" w:lineRule="auto"/>
              <w:ind w:left="1134"/>
              <w:jc w:val="left"/>
              <w:outlineLvl w:val="2"/>
              <w:rPr>
                <w:del w:id="7515" w:author="Houyem Rais" w:date="2024-02-22T15:03:00Z"/>
                <w:b/>
                <w:bCs/>
                <w:i/>
                <w:iCs/>
              </w:rPr>
              <w:pPrChange w:id="7516" w:author="Houyem Rais" w:date="2024-02-22T15:03:00Z">
                <w:pPr>
                  <w:spacing w:before="0" w:after="0" w:line="240" w:lineRule="auto"/>
                  <w:jc w:val="right"/>
                </w:pPr>
              </w:pPrChange>
            </w:pPr>
            <w:del w:id="7517" w:author="Houyem Rais" w:date="2024-02-22T15:03:00Z">
              <w:r w:rsidRPr="00A8239A" w:rsidDel="00CB2812">
                <w:rPr>
                  <w:i/>
                  <w:iCs/>
                </w:rPr>
                <w:delText>58,9</w:delText>
              </w:r>
            </w:del>
          </w:p>
        </w:tc>
      </w:tr>
      <w:tr w:rsidR="000A7DE3" w:rsidRPr="00007B3E" w:rsidDel="00CB2812" w14:paraId="4181B487" w14:textId="7B398F5C" w:rsidTr="005628CF">
        <w:trPr>
          <w:trHeight w:val="27"/>
          <w:del w:id="7518" w:author="Houyem Rais" w:date="2024-02-22T15:03:00Z"/>
        </w:trPr>
        <w:tc>
          <w:tcPr>
            <w:tcW w:w="4939" w:type="dxa"/>
            <w:shd w:val="clear" w:color="auto" w:fill="D9E2F3" w:themeFill="accent1" w:themeFillTint="33"/>
            <w:hideMark/>
          </w:tcPr>
          <w:p w14:paraId="3018190E" w14:textId="79EE09A4" w:rsidR="000A7DE3" w:rsidRPr="00007B3E" w:rsidDel="00CB2812" w:rsidRDefault="000A7DE3" w:rsidP="00CB2812">
            <w:pPr>
              <w:numPr>
                <w:ilvl w:val="1"/>
                <w:numId w:val="1"/>
              </w:numPr>
              <w:tabs>
                <w:tab w:val="left" w:pos="2730"/>
              </w:tabs>
              <w:spacing w:before="240" w:after="240" w:line="240" w:lineRule="auto"/>
              <w:ind w:left="1134"/>
              <w:jc w:val="left"/>
              <w:outlineLvl w:val="2"/>
              <w:rPr>
                <w:del w:id="7519" w:author="Houyem Rais" w:date="2024-02-22T15:03:00Z"/>
                <w:b/>
                <w:bCs/>
                <w:lang w:val="fr-FR"/>
              </w:rPr>
              <w:pPrChange w:id="7520" w:author="Houyem Rais" w:date="2024-02-22T15:03:00Z">
                <w:pPr>
                  <w:spacing w:before="0" w:after="0" w:line="240" w:lineRule="auto"/>
                </w:pPr>
              </w:pPrChange>
            </w:pPr>
            <w:del w:id="7521" w:author="Houyem Rais" w:date="2024-02-22T15:03:00Z">
              <w:r w:rsidRPr="00007B3E" w:rsidDel="00CB2812">
                <w:rPr>
                  <w:b/>
                  <w:bCs/>
                  <w:lang w:val="fr-FR"/>
                </w:rPr>
                <w:delText>Redevance de sillon en MDT</w:delText>
              </w:r>
              <w:r w:rsidR="000A1B28" w:rsidRPr="00007B3E" w:rsidDel="00CB2812">
                <w:rPr>
                  <w:b/>
                  <w:bCs/>
                  <w:lang w:val="fr-FR"/>
                </w:rPr>
                <w:delText xml:space="preserve"> (CE 2023)</w:delText>
              </w:r>
            </w:del>
          </w:p>
        </w:tc>
        <w:tc>
          <w:tcPr>
            <w:tcW w:w="2388" w:type="dxa"/>
            <w:noWrap/>
            <w:hideMark/>
          </w:tcPr>
          <w:p w14:paraId="59E857EB" w14:textId="77971CD2" w:rsidR="000A7DE3" w:rsidRPr="00007B3E" w:rsidDel="00CB2812" w:rsidRDefault="000A7DE3" w:rsidP="00CB2812">
            <w:pPr>
              <w:numPr>
                <w:ilvl w:val="1"/>
                <w:numId w:val="1"/>
              </w:numPr>
              <w:tabs>
                <w:tab w:val="left" w:pos="2730"/>
              </w:tabs>
              <w:spacing w:before="240" w:after="240" w:line="240" w:lineRule="auto"/>
              <w:ind w:left="1134"/>
              <w:jc w:val="left"/>
              <w:outlineLvl w:val="2"/>
              <w:rPr>
                <w:del w:id="7522" w:author="Houyem Rais" w:date="2024-02-22T15:03:00Z"/>
                <w:b/>
                <w:bCs/>
                <w:lang w:val="fr-FR"/>
              </w:rPr>
              <w:pPrChange w:id="7523" w:author="Houyem Rais" w:date="2024-02-22T15:03:00Z">
                <w:pPr>
                  <w:spacing w:before="0" w:after="0" w:line="240" w:lineRule="auto"/>
                  <w:jc w:val="right"/>
                </w:pPr>
              </w:pPrChange>
            </w:pPr>
            <w:del w:id="7524" w:author="Houyem Rais" w:date="2024-02-22T15:03:00Z">
              <w:r w:rsidRPr="00007B3E" w:rsidDel="00CB2812">
                <w:rPr>
                  <w:b/>
                  <w:bCs/>
                  <w:lang w:val="fr-FR"/>
                </w:rPr>
                <w:delText xml:space="preserve"> </w:delText>
              </w:r>
              <w:r w:rsidR="00E54311" w:rsidDel="00CB2812">
                <w:rPr>
                  <w:b/>
                  <w:bCs/>
                  <w:lang w:val="fr-FR"/>
                </w:rPr>
                <w:delText>8,23</w:delText>
              </w:r>
            </w:del>
          </w:p>
        </w:tc>
      </w:tr>
    </w:tbl>
    <w:p w14:paraId="014CB24B" w14:textId="5AFBF495"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525" w:author="Houyem Rais" w:date="2024-02-22T15:03:00Z"/>
          <w:b/>
          <w:bCs/>
          <w:i/>
          <w:iCs/>
          <w:color w:val="00B0F0"/>
          <w:lang w:bidi="ar-TN"/>
        </w:rPr>
        <w:pPrChange w:id="7526" w:author="Houyem Rais" w:date="2024-02-22T15:03:00Z">
          <w:pPr>
            <w:pStyle w:val="ListParagraph"/>
            <w:numPr>
              <w:numId w:val="40"/>
            </w:numPr>
            <w:ind w:left="1080" w:hanging="720"/>
          </w:pPr>
        </w:pPrChange>
      </w:pPr>
      <w:del w:id="7527" w:author="Houyem Rais" w:date="2024-02-22T15:03:00Z">
        <w:r w:rsidRPr="00007B3E" w:rsidDel="00CB2812">
          <w:rPr>
            <w:b/>
            <w:bCs/>
            <w:i/>
            <w:iCs/>
            <w:color w:val="00B0F0"/>
            <w:lang w:bidi="ar-TN"/>
          </w:rPr>
          <w:delText>Location de Gares et Espaces Commerciaux</w:delText>
        </w:r>
      </w:del>
    </w:p>
    <w:p w14:paraId="4BBB91CA" w14:textId="40A4147D" w:rsidR="00724554" w:rsidRPr="00007B3E" w:rsidDel="00CB2812" w:rsidRDefault="005D1C10" w:rsidP="00CB2812">
      <w:pPr>
        <w:numPr>
          <w:ilvl w:val="1"/>
          <w:numId w:val="1"/>
        </w:numPr>
        <w:tabs>
          <w:tab w:val="left" w:pos="2730"/>
        </w:tabs>
        <w:spacing w:before="240" w:after="240"/>
        <w:ind w:left="1134"/>
        <w:jc w:val="left"/>
        <w:outlineLvl w:val="2"/>
        <w:rPr>
          <w:del w:id="7528" w:author="Houyem Rais" w:date="2024-02-22T15:03:00Z"/>
        </w:rPr>
        <w:pPrChange w:id="7529" w:author="Houyem Rais" w:date="2024-02-22T15:03:00Z">
          <w:pPr/>
        </w:pPrChange>
      </w:pPr>
      <w:del w:id="7530" w:author="Houyem Rais" w:date="2024-02-22T15:03:00Z">
        <w:r w:rsidRPr="00007B3E" w:rsidDel="00CB2812">
          <w:delText xml:space="preserve">La troisième source de revenus pour la ligne ferroviaire Barreau Est provient de la location de gares et d'espaces commerciaux, une pratique courante dans les infrastructures de transport où les flux de passagers génèrent des opportunités commerciales. Selon le modèle de revenus proposé, on prévoit d'installer 10 commerces, chacun occupant un espace de 100 mètres carrés. Ces espaces commerciaux seront loués à un tarif de 15 DT par mètre carré par mois, créant ainsi une source de revenus régulière et prévisible pour le projet. En multipliant la surface totale louable par le tarif mensuel et en le projetant sur une année complète, les revenus annuels de la location des gares et espaces commerciaux sont estimés à </w:delText>
        </w:r>
        <w:r w:rsidRPr="00007B3E" w:rsidDel="00CB2812">
          <w:rPr>
            <w:b/>
            <w:bCs/>
          </w:rPr>
          <w:delText>180 000 DT</w:delText>
        </w:r>
        <w:r w:rsidRPr="00007B3E" w:rsidDel="00CB2812">
          <w:delText>.</w:delText>
        </w:r>
      </w:del>
    </w:p>
    <w:p w14:paraId="76609087" w14:textId="7425CADA" w:rsidR="00724554" w:rsidRPr="00007B3E" w:rsidDel="00CB2812" w:rsidRDefault="00724554" w:rsidP="00CB2812">
      <w:pPr>
        <w:pStyle w:val="ListParagraph"/>
        <w:numPr>
          <w:ilvl w:val="1"/>
          <w:numId w:val="1"/>
        </w:numPr>
        <w:tabs>
          <w:tab w:val="left" w:pos="2730"/>
        </w:tabs>
        <w:spacing w:before="240" w:after="240"/>
        <w:ind w:left="1134"/>
        <w:jc w:val="left"/>
        <w:outlineLvl w:val="2"/>
        <w:rPr>
          <w:del w:id="7531" w:author="Houyem Rais" w:date="2024-02-22T15:03:00Z"/>
          <w:b/>
          <w:bCs/>
          <w:i/>
          <w:iCs/>
          <w:color w:val="00B0F0"/>
          <w:lang w:bidi="ar-TN"/>
        </w:rPr>
        <w:pPrChange w:id="7532" w:author="Houyem Rais" w:date="2024-02-22T15:03:00Z">
          <w:pPr>
            <w:pStyle w:val="ListParagraph"/>
            <w:numPr>
              <w:numId w:val="40"/>
            </w:numPr>
            <w:ind w:left="1080" w:hanging="720"/>
          </w:pPr>
        </w:pPrChange>
      </w:pPr>
      <w:del w:id="7533" w:author="Houyem Rais" w:date="2024-02-22T15:03:00Z">
        <w:r w:rsidRPr="00007B3E" w:rsidDel="00CB2812">
          <w:rPr>
            <w:b/>
            <w:bCs/>
            <w:i/>
            <w:iCs/>
            <w:color w:val="00B0F0"/>
            <w:lang w:bidi="ar-TN"/>
          </w:rPr>
          <w:delText>Publicité</w:delText>
        </w:r>
      </w:del>
    </w:p>
    <w:p w14:paraId="3BAACCC5" w14:textId="0DE6FCE9" w:rsidR="00724554" w:rsidRPr="00007B3E" w:rsidDel="00CB2812" w:rsidRDefault="005D1C10" w:rsidP="00CB2812">
      <w:pPr>
        <w:numPr>
          <w:ilvl w:val="1"/>
          <w:numId w:val="1"/>
        </w:numPr>
        <w:tabs>
          <w:tab w:val="left" w:pos="2730"/>
        </w:tabs>
        <w:spacing w:before="240" w:after="240"/>
        <w:ind w:left="1134"/>
        <w:jc w:val="left"/>
        <w:outlineLvl w:val="2"/>
        <w:rPr>
          <w:del w:id="7534" w:author="Houyem Rais" w:date="2024-02-22T15:03:00Z"/>
        </w:rPr>
        <w:pPrChange w:id="7535" w:author="Houyem Rais" w:date="2024-02-22T15:03:00Z">
          <w:pPr/>
        </w:pPrChange>
      </w:pPr>
      <w:del w:id="7536" w:author="Houyem Rais" w:date="2024-02-22T15:03:00Z">
        <w:r w:rsidRPr="00007B3E" w:rsidDel="00CB2812">
          <w:delText xml:space="preserve">La quatrième source de revenus est liée à la publicité. Le projet prévoit de mettre en place 30 emplacements dédiés à des publicités, qui seront loués à des entreprises souhaitant cibler les voyageurs. Le tarif pour chaque emplacement est fixé à 300 DT par mois, un taux compétitif qui prend en compte la visibilité et l'audience potentielles fournies par les emplacements dans une infrastructure ferroviaire. Avec cette stratégie, les revenus annuels de la publicité pourraient s'élever à </w:delText>
        </w:r>
        <w:r w:rsidRPr="00007B3E" w:rsidDel="00CB2812">
          <w:rPr>
            <w:b/>
            <w:bCs/>
          </w:rPr>
          <w:delText>108 000 DT</w:delText>
        </w:r>
        <w:r w:rsidRPr="00007B3E" w:rsidDel="00CB2812">
          <w:delText>, en considérant que tous les emplacements sont loués toute l'année.</w:delText>
        </w:r>
      </w:del>
    </w:p>
    <w:p w14:paraId="5A90CC76" w14:textId="03F77067" w:rsidR="005D1C10" w:rsidRPr="00007B3E" w:rsidDel="00CB2812" w:rsidRDefault="005D1C10" w:rsidP="00CB2812">
      <w:pPr>
        <w:numPr>
          <w:ilvl w:val="1"/>
          <w:numId w:val="1"/>
        </w:numPr>
        <w:tabs>
          <w:tab w:val="left" w:pos="2730"/>
        </w:tabs>
        <w:spacing w:before="240" w:after="240"/>
        <w:ind w:left="1134"/>
        <w:jc w:val="left"/>
        <w:outlineLvl w:val="2"/>
        <w:rPr>
          <w:del w:id="7537" w:author="Houyem Rais" w:date="2024-02-22T15:03:00Z"/>
        </w:rPr>
        <w:pPrChange w:id="7538" w:author="Houyem Rais" w:date="2024-02-22T15:03:00Z">
          <w:pPr/>
        </w:pPrChange>
      </w:pPr>
      <w:del w:id="7539" w:author="Houyem Rais" w:date="2024-02-22T15:03:00Z">
        <w:r w:rsidRPr="00007B3E" w:rsidDel="00CB2812">
          <w:delText>Ces deux dernières sources de revenus complémentaires jouent un rôle crucial en diversifiant les flux de trésorerie du projet et en fournissant une stabilité financière au-delà des revenus directement liés au trafic de passagers et de fret. La location de commerces et la publicité sont des stratégies commerciales éprouvées qui tirent parti de la fréquentation élevée des infrastructures de transport pour générer des revenus additionnels significatifs.</w:delText>
        </w:r>
      </w:del>
    </w:p>
    <w:p w14:paraId="10D54C92" w14:textId="7BD4F396" w:rsidR="009249CC" w:rsidRPr="00007B3E" w:rsidDel="00CB2812" w:rsidRDefault="009249CC" w:rsidP="00CB2812">
      <w:pPr>
        <w:numPr>
          <w:ilvl w:val="1"/>
          <w:numId w:val="1"/>
        </w:numPr>
        <w:tabs>
          <w:tab w:val="left" w:pos="2730"/>
        </w:tabs>
        <w:spacing w:before="240" w:after="240"/>
        <w:ind w:left="1134"/>
        <w:jc w:val="left"/>
        <w:outlineLvl w:val="2"/>
        <w:rPr>
          <w:del w:id="7540" w:author="Houyem Rais" w:date="2024-02-22T15:03:00Z"/>
        </w:rPr>
        <w:pPrChange w:id="7541" w:author="Houyem Rais" w:date="2024-02-22T15:03:00Z">
          <w:pPr/>
        </w:pPrChange>
      </w:pPr>
      <w:del w:id="7542" w:author="Houyem Rais" w:date="2024-02-22T15:03:00Z">
        <w:r w:rsidRPr="00007B3E" w:rsidDel="00CB2812">
          <w:delText>Les revenus consolidés de la première année d’exploitation (CE 2023) sont synthétisés dans le tableau suivant :</w:delText>
        </w:r>
      </w:del>
    </w:p>
    <w:p w14:paraId="097A89A4" w14:textId="68FA06FB" w:rsidR="005D1C10" w:rsidRPr="00007B3E" w:rsidDel="00CB2812" w:rsidRDefault="005D1C10" w:rsidP="00CB2812">
      <w:pPr>
        <w:pStyle w:val="Caption"/>
        <w:numPr>
          <w:ilvl w:val="1"/>
          <w:numId w:val="1"/>
        </w:numPr>
        <w:tabs>
          <w:tab w:val="left" w:pos="2730"/>
        </w:tabs>
        <w:spacing w:before="240" w:after="240"/>
        <w:ind w:left="1134"/>
        <w:jc w:val="left"/>
        <w:outlineLvl w:val="2"/>
        <w:rPr>
          <w:del w:id="7543" w:author="Houyem Rais" w:date="2024-02-22T15:03:00Z"/>
        </w:rPr>
        <w:pPrChange w:id="7544" w:author="Houyem Rais" w:date="2024-02-22T15:03:00Z">
          <w:pPr>
            <w:pStyle w:val="Caption"/>
          </w:pPr>
        </w:pPrChange>
      </w:pPr>
      <w:bookmarkStart w:id="7545" w:name="_Toc158885076"/>
      <w:del w:id="754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547" w:author="Farouk Bouhafs" w:date="2024-02-09T12:22:00Z">
        <w:del w:id="7548" w:author="Houyem Rais" w:date="2024-02-22T15:03:00Z">
          <w:r w:rsidR="00125256" w:rsidDel="00CB2812">
            <w:rPr>
              <w:noProof/>
            </w:rPr>
            <w:delText>41</w:delText>
          </w:r>
        </w:del>
      </w:ins>
      <w:del w:id="7549" w:author="Houyem Rais" w:date="2024-02-22T15:03:00Z">
        <w:r w:rsidR="00E874ED" w:rsidDel="00CB2812">
          <w:rPr>
            <w:noProof/>
          </w:rPr>
          <w:delText>40</w:delText>
        </w:r>
        <w:r w:rsidDel="00CB2812">
          <w:rPr>
            <w:noProof/>
          </w:rPr>
          <w:fldChar w:fldCharType="end"/>
        </w:r>
        <w:r w:rsidRPr="00007B3E" w:rsidDel="00CB2812">
          <w:delText xml:space="preserve"> Hypothèses de revenus du projet</w:delText>
        </w:r>
        <w:bookmarkEnd w:id="7545"/>
      </w:del>
    </w:p>
    <w:tbl>
      <w:tblPr>
        <w:tblStyle w:val="TableGrid"/>
        <w:tblW w:w="9067" w:type="dxa"/>
        <w:tblLayout w:type="fixed"/>
        <w:tblLook w:val="04A0" w:firstRow="1" w:lastRow="0" w:firstColumn="1" w:lastColumn="0" w:noHBand="0" w:noVBand="1"/>
      </w:tblPr>
      <w:tblGrid>
        <w:gridCol w:w="2072"/>
        <w:gridCol w:w="1764"/>
        <w:gridCol w:w="1654"/>
        <w:gridCol w:w="1926"/>
        <w:gridCol w:w="1651"/>
      </w:tblGrid>
      <w:tr w:rsidR="00DD7D7E" w:rsidRPr="00007B3E" w:rsidDel="00CB2812" w14:paraId="4C83A828" w14:textId="73A26151" w:rsidTr="003D3700">
        <w:trPr>
          <w:trHeight w:val="291"/>
          <w:del w:id="7550" w:author="Houyem Rais" w:date="2024-02-22T15:03:00Z"/>
        </w:trPr>
        <w:tc>
          <w:tcPr>
            <w:tcW w:w="2072" w:type="dxa"/>
            <w:shd w:val="clear" w:color="auto" w:fill="D9E2F3" w:themeFill="accent1" w:themeFillTint="33"/>
            <w:hideMark/>
          </w:tcPr>
          <w:p w14:paraId="483D40FB" w14:textId="7B2216CD" w:rsidR="00DD7D7E" w:rsidRPr="00007B3E" w:rsidDel="00CB2812" w:rsidRDefault="00DD7D7E" w:rsidP="00CB2812">
            <w:pPr>
              <w:numPr>
                <w:ilvl w:val="1"/>
                <w:numId w:val="1"/>
              </w:numPr>
              <w:tabs>
                <w:tab w:val="left" w:pos="2730"/>
              </w:tabs>
              <w:spacing w:before="240" w:after="240"/>
              <w:ind w:left="1134"/>
              <w:jc w:val="left"/>
              <w:outlineLvl w:val="2"/>
              <w:rPr>
                <w:del w:id="7551" w:author="Houyem Rais" w:date="2024-02-22T15:03:00Z"/>
                <w:rFonts w:asciiTheme="minorHAnsi" w:hAnsiTheme="minorHAnsi" w:cstheme="minorHAnsi"/>
                <w:b/>
                <w:bCs/>
                <w:sz w:val="20"/>
                <w:szCs w:val="20"/>
                <w:lang w:val="fr-FR"/>
              </w:rPr>
              <w:pPrChange w:id="7552" w:author="Houyem Rais" w:date="2024-02-22T15:03:00Z">
                <w:pPr>
                  <w:spacing w:before="20" w:after="40"/>
                </w:pPr>
              </w:pPrChange>
            </w:pPr>
            <w:del w:id="7553" w:author="Houyem Rais" w:date="2024-02-22T15:03:00Z">
              <w:r w:rsidRPr="00007B3E" w:rsidDel="00CB2812">
                <w:rPr>
                  <w:rFonts w:asciiTheme="minorHAnsi" w:hAnsiTheme="minorHAnsi" w:cstheme="minorHAnsi"/>
                  <w:b/>
                  <w:bCs/>
                  <w:sz w:val="20"/>
                  <w:szCs w:val="20"/>
                  <w:lang w:val="fr-FR"/>
                </w:rPr>
                <w:delText>Source de Revenu</w:delText>
              </w:r>
            </w:del>
          </w:p>
        </w:tc>
        <w:tc>
          <w:tcPr>
            <w:tcW w:w="1764" w:type="dxa"/>
            <w:shd w:val="clear" w:color="auto" w:fill="D9E2F3" w:themeFill="accent1" w:themeFillTint="33"/>
            <w:hideMark/>
          </w:tcPr>
          <w:p w14:paraId="70F2AF87" w14:textId="35FE6330" w:rsidR="00DD7D7E" w:rsidRPr="00007B3E" w:rsidDel="00CB2812" w:rsidRDefault="00DD7D7E" w:rsidP="00CB2812">
            <w:pPr>
              <w:numPr>
                <w:ilvl w:val="1"/>
                <w:numId w:val="1"/>
              </w:numPr>
              <w:tabs>
                <w:tab w:val="left" w:pos="2730"/>
              </w:tabs>
              <w:spacing w:before="240" w:after="240"/>
              <w:ind w:left="1134"/>
              <w:jc w:val="left"/>
              <w:outlineLvl w:val="2"/>
              <w:rPr>
                <w:del w:id="7554" w:author="Houyem Rais" w:date="2024-02-22T15:03:00Z"/>
                <w:rFonts w:asciiTheme="minorHAnsi" w:hAnsiTheme="minorHAnsi" w:cstheme="minorHAnsi"/>
                <w:b/>
                <w:bCs/>
                <w:sz w:val="20"/>
                <w:szCs w:val="20"/>
                <w:lang w:val="fr-FR"/>
              </w:rPr>
              <w:pPrChange w:id="7555" w:author="Houyem Rais" w:date="2024-02-22T15:03:00Z">
                <w:pPr>
                  <w:spacing w:before="20" w:after="40"/>
                </w:pPr>
              </w:pPrChange>
            </w:pPr>
            <w:del w:id="7556" w:author="Houyem Rais" w:date="2024-02-22T15:03:00Z">
              <w:r w:rsidRPr="00007B3E" w:rsidDel="00CB2812">
                <w:rPr>
                  <w:rFonts w:asciiTheme="minorHAnsi" w:hAnsiTheme="minorHAnsi" w:cstheme="minorHAnsi"/>
                  <w:b/>
                  <w:bCs/>
                  <w:sz w:val="20"/>
                  <w:szCs w:val="20"/>
                  <w:lang w:val="fr-FR"/>
                </w:rPr>
                <w:delText>Hypothèse</w:delText>
              </w:r>
            </w:del>
          </w:p>
        </w:tc>
        <w:tc>
          <w:tcPr>
            <w:tcW w:w="1654" w:type="dxa"/>
            <w:shd w:val="clear" w:color="auto" w:fill="D9E2F3" w:themeFill="accent1" w:themeFillTint="33"/>
            <w:hideMark/>
          </w:tcPr>
          <w:p w14:paraId="4D7E51AB" w14:textId="7C724859" w:rsidR="00DD7D7E" w:rsidRPr="00007B3E" w:rsidDel="00CB2812" w:rsidRDefault="00DD7D7E" w:rsidP="00CB2812">
            <w:pPr>
              <w:numPr>
                <w:ilvl w:val="1"/>
                <w:numId w:val="1"/>
              </w:numPr>
              <w:tabs>
                <w:tab w:val="left" w:pos="2730"/>
              </w:tabs>
              <w:spacing w:before="240" w:after="240"/>
              <w:ind w:left="1134"/>
              <w:jc w:val="left"/>
              <w:outlineLvl w:val="2"/>
              <w:rPr>
                <w:del w:id="7557" w:author="Houyem Rais" w:date="2024-02-22T15:03:00Z"/>
                <w:rFonts w:asciiTheme="minorHAnsi" w:hAnsiTheme="minorHAnsi" w:cstheme="minorHAnsi"/>
                <w:b/>
                <w:bCs/>
                <w:sz w:val="20"/>
                <w:szCs w:val="20"/>
                <w:lang w:val="fr-FR"/>
              </w:rPr>
              <w:pPrChange w:id="7558" w:author="Houyem Rais" w:date="2024-02-22T15:03:00Z">
                <w:pPr>
                  <w:spacing w:before="20" w:after="40"/>
                </w:pPr>
              </w:pPrChange>
            </w:pPr>
            <w:del w:id="7559" w:author="Houyem Rais" w:date="2024-02-22T15:03:00Z">
              <w:r w:rsidRPr="00007B3E" w:rsidDel="00CB2812">
                <w:rPr>
                  <w:rFonts w:asciiTheme="minorHAnsi" w:hAnsiTheme="minorHAnsi" w:cstheme="minorHAnsi"/>
                  <w:b/>
                  <w:bCs/>
                  <w:sz w:val="20"/>
                  <w:szCs w:val="20"/>
                  <w:lang w:val="fr-FR"/>
                </w:rPr>
                <w:delText>Distance/ Surface</w:delText>
              </w:r>
            </w:del>
          </w:p>
        </w:tc>
        <w:tc>
          <w:tcPr>
            <w:tcW w:w="1926" w:type="dxa"/>
            <w:shd w:val="clear" w:color="auto" w:fill="D9E2F3" w:themeFill="accent1" w:themeFillTint="33"/>
            <w:hideMark/>
          </w:tcPr>
          <w:p w14:paraId="3797D77B" w14:textId="29D1DA16" w:rsidR="00DD7D7E" w:rsidRPr="00007B3E" w:rsidDel="00CB2812" w:rsidRDefault="00DD7D7E" w:rsidP="00CB2812">
            <w:pPr>
              <w:numPr>
                <w:ilvl w:val="1"/>
                <w:numId w:val="1"/>
              </w:numPr>
              <w:tabs>
                <w:tab w:val="left" w:pos="2730"/>
              </w:tabs>
              <w:spacing w:before="240" w:after="240"/>
              <w:ind w:left="1134"/>
              <w:jc w:val="left"/>
              <w:outlineLvl w:val="2"/>
              <w:rPr>
                <w:del w:id="7560" w:author="Houyem Rais" w:date="2024-02-22T15:03:00Z"/>
                <w:rFonts w:asciiTheme="minorHAnsi" w:hAnsiTheme="minorHAnsi" w:cstheme="minorHAnsi"/>
                <w:b/>
                <w:bCs/>
                <w:sz w:val="20"/>
                <w:szCs w:val="20"/>
                <w:lang w:val="fr-FR"/>
              </w:rPr>
              <w:pPrChange w:id="7561" w:author="Houyem Rais" w:date="2024-02-22T15:03:00Z">
                <w:pPr>
                  <w:spacing w:before="20" w:after="40"/>
                </w:pPr>
              </w:pPrChange>
            </w:pPr>
            <w:del w:id="7562" w:author="Houyem Rais" w:date="2024-02-22T15:03:00Z">
              <w:r w:rsidRPr="00007B3E" w:rsidDel="00CB2812">
                <w:rPr>
                  <w:rFonts w:asciiTheme="minorHAnsi" w:hAnsiTheme="minorHAnsi" w:cstheme="minorHAnsi"/>
                  <w:b/>
                  <w:bCs/>
                  <w:sz w:val="20"/>
                  <w:szCs w:val="20"/>
                  <w:lang w:val="fr-FR"/>
                </w:rPr>
                <w:delText>Tarif Unitaire</w:delText>
              </w:r>
            </w:del>
          </w:p>
        </w:tc>
        <w:tc>
          <w:tcPr>
            <w:tcW w:w="1651" w:type="dxa"/>
            <w:shd w:val="clear" w:color="auto" w:fill="D9E2F3" w:themeFill="accent1" w:themeFillTint="33"/>
            <w:hideMark/>
          </w:tcPr>
          <w:p w14:paraId="3F737CB3" w14:textId="3D474EAF" w:rsidR="00DD7D7E" w:rsidRPr="00007B3E" w:rsidDel="00CB2812" w:rsidRDefault="00DD7D7E" w:rsidP="00CB2812">
            <w:pPr>
              <w:numPr>
                <w:ilvl w:val="1"/>
                <w:numId w:val="1"/>
              </w:numPr>
              <w:tabs>
                <w:tab w:val="left" w:pos="2730"/>
              </w:tabs>
              <w:spacing w:before="240" w:after="240"/>
              <w:ind w:left="1134"/>
              <w:jc w:val="left"/>
              <w:outlineLvl w:val="2"/>
              <w:rPr>
                <w:del w:id="7563" w:author="Houyem Rais" w:date="2024-02-22T15:03:00Z"/>
                <w:rFonts w:asciiTheme="minorHAnsi" w:hAnsiTheme="minorHAnsi" w:cstheme="minorHAnsi"/>
                <w:b/>
                <w:bCs/>
                <w:sz w:val="20"/>
                <w:szCs w:val="20"/>
                <w:lang w:val="fr-FR"/>
              </w:rPr>
              <w:pPrChange w:id="7564" w:author="Houyem Rais" w:date="2024-02-22T15:03:00Z">
                <w:pPr>
                  <w:spacing w:before="20" w:after="40"/>
                </w:pPr>
              </w:pPrChange>
            </w:pPr>
            <w:del w:id="7565" w:author="Houyem Rais" w:date="2024-02-22T15:03:00Z">
              <w:r w:rsidRPr="00007B3E" w:rsidDel="00CB2812">
                <w:rPr>
                  <w:rFonts w:asciiTheme="minorHAnsi" w:hAnsiTheme="minorHAnsi" w:cstheme="minorHAnsi"/>
                  <w:b/>
                  <w:bCs/>
                  <w:sz w:val="20"/>
                  <w:szCs w:val="20"/>
                  <w:lang w:val="fr-FR"/>
                </w:rPr>
                <w:delText>Estimation Annuelle (MDT)</w:delText>
              </w:r>
            </w:del>
          </w:p>
        </w:tc>
      </w:tr>
      <w:tr w:rsidR="00600698" w:rsidRPr="00007B3E" w:rsidDel="00CB2812" w14:paraId="1BA2F322" w14:textId="16C42C4C" w:rsidTr="003D3700">
        <w:trPr>
          <w:trHeight w:val="133"/>
          <w:del w:id="7566" w:author="Houyem Rais" w:date="2024-02-22T15:03:00Z"/>
        </w:trPr>
        <w:tc>
          <w:tcPr>
            <w:tcW w:w="2072" w:type="dxa"/>
            <w:hideMark/>
          </w:tcPr>
          <w:p w14:paraId="71D6EB28" w14:textId="3A8DE70F" w:rsidR="00600698" w:rsidRPr="00007B3E" w:rsidDel="00CB2812" w:rsidRDefault="00600698" w:rsidP="00CB2812">
            <w:pPr>
              <w:numPr>
                <w:ilvl w:val="1"/>
                <w:numId w:val="1"/>
              </w:numPr>
              <w:tabs>
                <w:tab w:val="left" w:pos="2730"/>
              </w:tabs>
              <w:spacing w:before="240" w:after="240"/>
              <w:ind w:left="1134"/>
              <w:jc w:val="left"/>
              <w:outlineLvl w:val="2"/>
              <w:rPr>
                <w:del w:id="7567" w:author="Houyem Rais" w:date="2024-02-22T15:03:00Z"/>
                <w:rFonts w:asciiTheme="minorHAnsi" w:hAnsiTheme="minorHAnsi" w:cstheme="minorHAnsi"/>
                <w:b/>
                <w:bCs/>
                <w:sz w:val="20"/>
                <w:szCs w:val="20"/>
                <w:lang w:val="fr-FR"/>
              </w:rPr>
              <w:pPrChange w:id="7568" w:author="Houyem Rais" w:date="2024-02-22T15:03:00Z">
                <w:pPr>
                  <w:spacing w:before="20" w:after="40"/>
                </w:pPr>
              </w:pPrChange>
            </w:pPr>
            <w:del w:id="7569" w:author="Houyem Rais" w:date="2024-02-22T15:03:00Z">
              <w:r w:rsidRPr="00007B3E" w:rsidDel="00CB2812">
                <w:rPr>
                  <w:rFonts w:asciiTheme="minorHAnsi" w:hAnsiTheme="minorHAnsi" w:cstheme="minorHAnsi"/>
                  <w:b/>
                  <w:bCs/>
                  <w:sz w:val="20"/>
                  <w:szCs w:val="20"/>
                  <w:lang w:val="fr-FR"/>
                </w:rPr>
                <w:delText>Redevances de Sillon (fret)</w:delText>
              </w:r>
            </w:del>
          </w:p>
        </w:tc>
        <w:tc>
          <w:tcPr>
            <w:tcW w:w="1764" w:type="dxa"/>
            <w:hideMark/>
          </w:tcPr>
          <w:p w14:paraId="5D085B8F" w14:textId="4347FC2B" w:rsidR="00600698" w:rsidRPr="00007B3E" w:rsidDel="00CB2812" w:rsidRDefault="00600698" w:rsidP="00CB2812">
            <w:pPr>
              <w:numPr>
                <w:ilvl w:val="1"/>
                <w:numId w:val="1"/>
              </w:numPr>
              <w:tabs>
                <w:tab w:val="left" w:pos="2730"/>
              </w:tabs>
              <w:spacing w:before="240" w:after="240"/>
              <w:ind w:left="1134"/>
              <w:jc w:val="left"/>
              <w:outlineLvl w:val="2"/>
              <w:rPr>
                <w:del w:id="7570" w:author="Houyem Rais" w:date="2024-02-22T15:03:00Z"/>
                <w:rFonts w:asciiTheme="minorHAnsi" w:hAnsiTheme="minorHAnsi" w:cstheme="minorHAnsi"/>
                <w:sz w:val="20"/>
                <w:szCs w:val="20"/>
                <w:lang w:val="fr-FR"/>
              </w:rPr>
              <w:pPrChange w:id="7571" w:author="Houyem Rais" w:date="2024-02-22T15:03:00Z">
                <w:pPr>
                  <w:spacing w:before="20" w:after="40"/>
                </w:pPr>
              </w:pPrChange>
            </w:pPr>
            <w:del w:id="7572" w:author="Houyem Rais" w:date="2024-02-22T15:03:00Z">
              <w:r w:rsidRPr="00007B3E" w:rsidDel="00CB2812">
                <w:rPr>
                  <w:rFonts w:asciiTheme="minorHAnsi" w:hAnsiTheme="minorHAnsi" w:cstheme="minorHAnsi"/>
                  <w:sz w:val="20"/>
                  <w:szCs w:val="20"/>
                  <w:lang w:val="fr-FR"/>
                </w:rPr>
                <w:delText>4 975 trains/an</w:delText>
              </w:r>
            </w:del>
          </w:p>
        </w:tc>
        <w:tc>
          <w:tcPr>
            <w:tcW w:w="1654" w:type="dxa"/>
            <w:hideMark/>
          </w:tcPr>
          <w:p w14:paraId="2BE9B266" w14:textId="48EAF186" w:rsidR="00600698" w:rsidRPr="00007B3E" w:rsidDel="00CB2812" w:rsidRDefault="00600698" w:rsidP="00CB2812">
            <w:pPr>
              <w:numPr>
                <w:ilvl w:val="1"/>
                <w:numId w:val="1"/>
              </w:numPr>
              <w:tabs>
                <w:tab w:val="left" w:pos="2730"/>
              </w:tabs>
              <w:spacing w:before="240" w:after="240"/>
              <w:ind w:left="1134"/>
              <w:jc w:val="left"/>
              <w:outlineLvl w:val="2"/>
              <w:rPr>
                <w:del w:id="7573" w:author="Houyem Rais" w:date="2024-02-22T15:03:00Z"/>
                <w:rFonts w:asciiTheme="minorHAnsi" w:hAnsiTheme="minorHAnsi" w:cstheme="minorHAnsi"/>
                <w:sz w:val="20"/>
                <w:szCs w:val="20"/>
                <w:lang w:val="fr-FR"/>
              </w:rPr>
              <w:pPrChange w:id="7574" w:author="Houyem Rais" w:date="2024-02-22T15:03:00Z">
                <w:pPr>
                  <w:spacing w:before="20" w:after="40"/>
                </w:pPr>
              </w:pPrChange>
            </w:pPr>
            <w:del w:id="7575" w:author="Houyem Rais" w:date="2024-02-22T15:03:00Z">
              <w:r w:rsidRPr="00007B3E" w:rsidDel="00CB2812">
                <w:rPr>
                  <w:rFonts w:asciiTheme="minorHAnsi" w:hAnsiTheme="minorHAnsi" w:cstheme="minorHAnsi"/>
                  <w:sz w:val="20"/>
                  <w:szCs w:val="20"/>
                  <w:lang w:val="fr-FR"/>
                </w:rPr>
                <w:delText>58,9 km</w:delText>
              </w:r>
            </w:del>
          </w:p>
        </w:tc>
        <w:tc>
          <w:tcPr>
            <w:tcW w:w="1926" w:type="dxa"/>
            <w:hideMark/>
          </w:tcPr>
          <w:p w14:paraId="6DBFB3E2" w14:textId="5E3F5E6F" w:rsidR="00600698" w:rsidRPr="00007B3E" w:rsidDel="00CB2812" w:rsidRDefault="00600698" w:rsidP="00CB2812">
            <w:pPr>
              <w:numPr>
                <w:ilvl w:val="1"/>
                <w:numId w:val="1"/>
              </w:numPr>
              <w:tabs>
                <w:tab w:val="left" w:pos="2730"/>
              </w:tabs>
              <w:spacing w:before="240" w:after="240"/>
              <w:ind w:left="1134"/>
              <w:jc w:val="left"/>
              <w:outlineLvl w:val="2"/>
              <w:rPr>
                <w:del w:id="7576" w:author="Houyem Rais" w:date="2024-02-22T15:03:00Z"/>
                <w:rFonts w:asciiTheme="minorHAnsi" w:hAnsiTheme="minorHAnsi" w:cstheme="minorHAnsi"/>
                <w:sz w:val="20"/>
                <w:szCs w:val="20"/>
                <w:lang w:val="fr-FR"/>
              </w:rPr>
              <w:pPrChange w:id="7577" w:author="Houyem Rais" w:date="2024-02-22T15:03:00Z">
                <w:pPr>
                  <w:spacing w:before="20" w:after="40"/>
                </w:pPr>
              </w:pPrChange>
            </w:pPr>
            <w:del w:id="7578" w:author="Houyem Rais" w:date="2024-02-22T15:03:00Z">
              <w:r w:rsidRPr="00007B3E" w:rsidDel="00CB2812">
                <w:rPr>
                  <w:rFonts w:asciiTheme="minorHAnsi" w:hAnsiTheme="minorHAnsi" w:cstheme="minorHAnsi"/>
                  <w:sz w:val="20"/>
                  <w:szCs w:val="20"/>
                  <w:lang w:val="fr-FR"/>
                </w:rPr>
                <w:delText>240 DT/Train fret/km</w:delText>
              </w:r>
            </w:del>
          </w:p>
        </w:tc>
        <w:tc>
          <w:tcPr>
            <w:tcW w:w="1651" w:type="dxa"/>
            <w:hideMark/>
          </w:tcPr>
          <w:p w14:paraId="7FF2AB4F" w14:textId="40BC66E5" w:rsidR="00600698" w:rsidRPr="00007B3E" w:rsidDel="00CB2812" w:rsidRDefault="00600698" w:rsidP="00CB2812">
            <w:pPr>
              <w:numPr>
                <w:ilvl w:val="1"/>
                <w:numId w:val="1"/>
              </w:numPr>
              <w:tabs>
                <w:tab w:val="left" w:pos="2730"/>
              </w:tabs>
              <w:spacing w:before="240" w:after="240"/>
              <w:ind w:left="1134"/>
              <w:jc w:val="left"/>
              <w:outlineLvl w:val="2"/>
              <w:rPr>
                <w:del w:id="7579" w:author="Houyem Rais" w:date="2024-02-22T15:03:00Z"/>
                <w:rFonts w:asciiTheme="minorHAnsi" w:hAnsiTheme="minorHAnsi" w:cstheme="minorHAnsi"/>
                <w:b/>
                <w:bCs/>
                <w:sz w:val="20"/>
                <w:szCs w:val="20"/>
                <w:lang w:val="fr-FR"/>
              </w:rPr>
              <w:pPrChange w:id="7580" w:author="Houyem Rais" w:date="2024-02-22T15:03:00Z">
                <w:pPr>
                  <w:spacing w:before="20" w:after="40"/>
                </w:pPr>
              </w:pPrChange>
            </w:pPr>
            <w:del w:id="7581" w:author="Houyem Rais" w:date="2024-02-22T15:03:00Z">
              <w:r w:rsidRPr="00007B3E" w:rsidDel="00CB2812">
                <w:rPr>
                  <w:rFonts w:asciiTheme="minorHAnsi" w:hAnsiTheme="minorHAnsi" w:cstheme="minorHAnsi"/>
                  <w:b/>
                  <w:bCs/>
                  <w:sz w:val="20"/>
                  <w:szCs w:val="20"/>
                  <w:lang w:val="fr-FR"/>
                </w:rPr>
                <w:delText>8,79</w:delText>
              </w:r>
            </w:del>
          </w:p>
        </w:tc>
      </w:tr>
      <w:tr w:rsidR="00600698" w:rsidRPr="00007B3E" w:rsidDel="00CB2812" w14:paraId="56279250" w14:textId="5B4C8F5E" w:rsidTr="003D3700">
        <w:trPr>
          <w:trHeight w:val="291"/>
          <w:del w:id="7582" w:author="Houyem Rais" w:date="2024-02-22T15:03:00Z"/>
        </w:trPr>
        <w:tc>
          <w:tcPr>
            <w:tcW w:w="2072" w:type="dxa"/>
            <w:hideMark/>
          </w:tcPr>
          <w:p w14:paraId="55561586" w14:textId="0E35EABF" w:rsidR="00600698" w:rsidRPr="00007B3E" w:rsidDel="00CB2812" w:rsidRDefault="00600698" w:rsidP="00CB2812">
            <w:pPr>
              <w:numPr>
                <w:ilvl w:val="1"/>
                <w:numId w:val="1"/>
              </w:numPr>
              <w:tabs>
                <w:tab w:val="left" w:pos="2730"/>
              </w:tabs>
              <w:spacing w:before="240" w:after="240"/>
              <w:ind w:left="1134"/>
              <w:jc w:val="left"/>
              <w:outlineLvl w:val="2"/>
              <w:rPr>
                <w:del w:id="7583" w:author="Houyem Rais" w:date="2024-02-22T15:03:00Z"/>
                <w:rFonts w:asciiTheme="minorHAnsi" w:hAnsiTheme="minorHAnsi" w:cstheme="minorHAnsi"/>
                <w:b/>
                <w:bCs/>
                <w:sz w:val="20"/>
                <w:szCs w:val="20"/>
                <w:lang w:val="fr-FR"/>
              </w:rPr>
              <w:pPrChange w:id="7584" w:author="Houyem Rais" w:date="2024-02-22T15:03:00Z">
                <w:pPr>
                  <w:spacing w:before="20" w:after="40"/>
                </w:pPr>
              </w:pPrChange>
            </w:pPr>
            <w:del w:id="7585" w:author="Houyem Rais" w:date="2024-02-22T15:03:00Z">
              <w:r w:rsidRPr="00007B3E" w:rsidDel="00CB2812">
                <w:rPr>
                  <w:rFonts w:asciiTheme="minorHAnsi" w:hAnsiTheme="minorHAnsi" w:cstheme="minorHAnsi"/>
                  <w:b/>
                  <w:bCs/>
                  <w:sz w:val="20"/>
                  <w:szCs w:val="20"/>
                  <w:lang w:val="fr-FR"/>
                </w:rPr>
                <w:delText>Redevances de Sillon (passagers)</w:delText>
              </w:r>
            </w:del>
          </w:p>
        </w:tc>
        <w:tc>
          <w:tcPr>
            <w:tcW w:w="1764" w:type="dxa"/>
            <w:hideMark/>
          </w:tcPr>
          <w:p w14:paraId="62849C08" w14:textId="27ACF15F" w:rsidR="00600698" w:rsidRPr="00007B3E" w:rsidDel="00CB2812" w:rsidRDefault="00600698" w:rsidP="00CB2812">
            <w:pPr>
              <w:numPr>
                <w:ilvl w:val="1"/>
                <w:numId w:val="1"/>
              </w:numPr>
              <w:tabs>
                <w:tab w:val="left" w:pos="2730"/>
              </w:tabs>
              <w:spacing w:before="240" w:after="240"/>
              <w:ind w:left="1134"/>
              <w:jc w:val="left"/>
              <w:outlineLvl w:val="2"/>
              <w:rPr>
                <w:del w:id="7586" w:author="Houyem Rais" w:date="2024-02-22T15:03:00Z"/>
                <w:rFonts w:asciiTheme="minorHAnsi" w:hAnsiTheme="minorHAnsi" w:cstheme="minorHAnsi"/>
                <w:sz w:val="20"/>
                <w:szCs w:val="20"/>
                <w:lang w:val="fr-FR"/>
              </w:rPr>
              <w:pPrChange w:id="7587" w:author="Houyem Rais" w:date="2024-02-22T15:03:00Z">
                <w:pPr>
                  <w:spacing w:before="20" w:after="40"/>
                </w:pPr>
              </w:pPrChange>
            </w:pPr>
            <w:del w:id="7588" w:author="Houyem Rais" w:date="2024-02-22T15:03:00Z">
              <w:r w:rsidRPr="00007B3E" w:rsidDel="00CB2812">
                <w:rPr>
                  <w:rFonts w:asciiTheme="minorHAnsi" w:hAnsiTheme="minorHAnsi" w:cstheme="minorHAnsi"/>
                  <w:sz w:val="20"/>
                  <w:szCs w:val="20"/>
                  <w:lang w:val="fr-FR"/>
                </w:rPr>
                <w:delText>4 658 trains/an</w:delText>
              </w:r>
            </w:del>
          </w:p>
        </w:tc>
        <w:tc>
          <w:tcPr>
            <w:tcW w:w="1654" w:type="dxa"/>
            <w:hideMark/>
          </w:tcPr>
          <w:p w14:paraId="2B08810B" w14:textId="1BFFCFF9" w:rsidR="00600698" w:rsidRPr="00007B3E" w:rsidDel="00CB2812" w:rsidRDefault="00600698" w:rsidP="00CB2812">
            <w:pPr>
              <w:numPr>
                <w:ilvl w:val="1"/>
                <w:numId w:val="1"/>
              </w:numPr>
              <w:tabs>
                <w:tab w:val="left" w:pos="2730"/>
              </w:tabs>
              <w:spacing w:before="240" w:after="240"/>
              <w:ind w:left="1134"/>
              <w:jc w:val="left"/>
              <w:outlineLvl w:val="2"/>
              <w:rPr>
                <w:del w:id="7589" w:author="Houyem Rais" w:date="2024-02-22T15:03:00Z"/>
                <w:rFonts w:asciiTheme="minorHAnsi" w:hAnsiTheme="minorHAnsi" w:cstheme="minorHAnsi"/>
                <w:sz w:val="20"/>
                <w:szCs w:val="20"/>
                <w:lang w:val="fr-FR"/>
              </w:rPr>
              <w:pPrChange w:id="7590" w:author="Houyem Rais" w:date="2024-02-22T15:03:00Z">
                <w:pPr>
                  <w:spacing w:before="20" w:after="40"/>
                </w:pPr>
              </w:pPrChange>
            </w:pPr>
            <w:del w:id="7591" w:author="Houyem Rais" w:date="2024-02-22T15:03:00Z">
              <w:r w:rsidRPr="00007B3E" w:rsidDel="00CB2812">
                <w:rPr>
                  <w:rFonts w:asciiTheme="minorHAnsi" w:hAnsiTheme="minorHAnsi" w:cstheme="minorHAnsi"/>
                  <w:sz w:val="20"/>
                  <w:szCs w:val="20"/>
                  <w:lang w:val="fr-FR"/>
                </w:rPr>
                <w:delText>58,9 km</w:delText>
              </w:r>
            </w:del>
          </w:p>
        </w:tc>
        <w:tc>
          <w:tcPr>
            <w:tcW w:w="1926" w:type="dxa"/>
            <w:hideMark/>
          </w:tcPr>
          <w:p w14:paraId="62587BE6" w14:textId="360F0BBB" w:rsidR="00600698" w:rsidRPr="00007B3E" w:rsidDel="00CB2812" w:rsidRDefault="00600698" w:rsidP="00CB2812">
            <w:pPr>
              <w:numPr>
                <w:ilvl w:val="1"/>
                <w:numId w:val="1"/>
              </w:numPr>
              <w:tabs>
                <w:tab w:val="left" w:pos="2730"/>
              </w:tabs>
              <w:spacing w:before="240" w:after="240"/>
              <w:ind w:left="1134"/>
              <w:jc w:val="left"/>
              <w:outlineLvl w:val="2"/>
              <w:rPr>
                <w:del w:id="7592" w:author="Houyem Rais" w:date="2024-02-22T15:03:00Z"/>
                <w:rFonts w:asciiTheme="minorHAnsi" w:hAnsiTheme="minorHAnsi" w:cstheme="minorHAnsi"/>
                <w:sz w:val="20"/>
                <w:szCs w:val="20"/>
                <w:lang w:val="fr-FR"/>
              </w:rPr>
              <w:pPrChange w:id="7593" w:author="Houyem Rais" w:date="2024-02-22T15:03:00Z">
                <w:pPr>
                  <w:spacing w:before="20" w:after="40"/>
                </w:pPr>
              </w:pPrChange>
            </w:pPr>
            <w:del w:id="7594" w:author="Houyem Rais" w:date="2024-02-22T15:03:00Z">
              <w:r w:rsidRPr="00007B3E" w:rsidDel="00CB2812">
                <w:rPr>
                  <w:rFonts w:asciiTheme="minorHAnsi" w:hAnsiTheme="minorHAnsi" w:cstheme="minorHAnsi"/>
                  <w:sz w:val="20"/>
                  <w:szCs w:val="20"/>
                  <w:lang w:val="fr-FR"/>
                </w:rPr>
                <w:delText>2,05 DT/Train passager/km</w:delText>
              </w:r>
            </w:del>
          </w:p>
        </w:tc>
        <w:tc>
          <w:tcPr>
            <w:tcW w:w="1651" w:type="dxa"/>
            <w:hideMark/>
          </w:tcPr>
          <w:p w14:paraId="5FFBB3A4" w14:textId="4CF7D8FF" w:rsidR="00600698" w:rsidRPr="00007B3E" w:rsidDel="00CB2812" w:rsidRDefault="00600698" w:rsidP="00CB2812">
            <w:pPr>
              <w:numPr>
                <w:ilvl w:val="1"/>
                <w:numId w:val="1"/>
              </w:numPr>
              <w:tabs>
                <w:tab w:val="left" w:pos="2730"/>
              </w:tabs>
              <w:spacing w:before="240" w:after="240"/>
              <w:ind w:left="1134"/>
              <w:jc w:val="left"/>
              <w:outlineLvl w:val="2"/>
              <w:rPr>
                <w:del w:id="7595" w:author="Houyem Rais" w:date="2024-02-22T15:03:00Z"/>
                <w:rFonts w:asciiTheme="minorHAnsi" w:hAnsiTheme="minorHAnsi" w:cstheme="minorHAnsi"/>
                <w:b/>
                <w:bCs/>
                <w:sz w:val="20"/>
                <w:szCs w:val="20"/>
                <w:lang w:val="fr-FR"/>
              </w:rPr>
              <w:pPrChange w:id="7596" w:author="Houyem Rais" w:date="2024-02-22T15:03:00Z">
                <w:pPr>
                  <w:spacing w:before="20" w:after="40"/>
                </w:pPr>
              </w:pPrChange>
            </w:pPr>
            <w:del w:id="7597" w:author="Houyem Rais" w:date="2024-02-22T15:03:00Z">
              <w:r w:rsidDel="00CB2812">
                <w:rPr>
                  <w:rFonts w:asciiTheme="minorHAnsi" w:hAnsiTheme="minorHAnsi" w:cstheme="minorHAnsi"/>
                  <w:b/>
                  <w:bCs/>
                  <w:sz w:val="20"/>
                  <w:szCs w:val="20"/>
                  <w:lang w:val="fr-FR"/>
                </w:rPr>
                <w:delText>8,23</w:delText>
              </w:r>
            </w:del>
          </w:p>
        </w:tc>
      </w:tr>
      <w:tr w:rsidR="00600698" w:rsidRPr="00007B3E" w:rsidDel="00CB2812" w14:paraId="25FF2F9B" w14:textId="251938B1" w:rsidTr="003D3700">
        <w:trPr>
          <w:trHeight w:val="436"/>
          <w:del w:id="7598" w:author="Houyem Rais" w:date="2024-02-22T15:03:00Z"/>
        </w:trPr>
        <w:tc>
          <w:tcPr>
            <w:tcW w:w="2072" w:type="dxa"/>
            <w:hideMark/>
          </w:tcPr>
          <w:p w14:paraId="4724EAF1" w14:textId="5C01D49A" w:rsidR="00600698" w:rsidRPr="00007B3E" w:rsidDel="00CB2812" w:rsidRDefault="00600698" w:rsidP="00CB2812">
            <w:pPr>
              <w:numPr>
                <w:ilvl w:val="1"/>
                <w:numId w:val="1"/>
              </w:numPr>
              <w:tabs>
                <w:tab w:val="left" w:pos="2730"/>
              </w:tabs>
              <w:spacing w:before="240" w:after="240"/>
              <w:ind w:left="1134"/>
              <w:jc w:val="left"/>
              <w:outlineLvl w:val="2"/>
              <w:rPr>
                <w:del w:id="7599" w:author="Houyem Rais" w:date="2024-02-22T15:03:00Z"/>
                <w:rFonts w:asciiTheme="minorHAnsi" w:hAnsiTheme="minorHAnsi" w:cstheme="minorHAnsi"/>
                <w:b/>
                <w:bCs/>
                <w:sz w:val="20"/>
                <w:szCs w:val="20"/>
                <w:lang w:val="fr-FR"/>
              </w:rPr>
              <w:pPrChange w:id="7600" w:author="Houyem Rais" w:date="2024-02-22T15:03:00Z">
                <w:pPr>
                  <w:spacing w:before="20" w:after="40"/>
                </w:pPr>
              </w:pPrChange>
            </w:pPr>
            <w:del w:id="7601" w:author="Houyem Rais" w:date="2024-02-22T15:03:00Z">
              <w:r w:rsidRPr="00007B3E" w:rsidDel="00CB2812">
                <w:rPr>
                  <w:rFonts w:asciiTheme="minorHAnsi" w:hAnsiTheme="minorHAnsi" w:cstheme="minorHAnsi"/>
                  <w:b/>
                  <w:bCs/>
                  <w:sz w:val="20"/>
                  <w:szCs w:val="20"/>
                  <w:lang w:val="fr-FR"/>
                </w:rPr>
                <w:delText>Location de Gares et Espaces Commerciaux</w:delText>
              </w:r>
            </w:del>
          </w:p>
        </w:tc>
        <w:tc>
          <w:tcPr>
            <w:tcW w:w="1764" w:type="dxa"/>
            <w:hideMark/>
          </w:tcPr>
          <w:p w14:paraId="6E55FE42" w14:textId="12C63640" w:rsidR="00600698" w:rsidRPr="00007B3E" w:rsidDel="00CB2812" w:rsidRDefault="00600698" w:rsidP="00CB2812">
            <w:pPr>
              <w:numPr>
                <w:ilvl w:val="1"/>
                <w:numId w:val="1"/>
              </w:numPr>
              <w:tabs>
                <w:tab w:val="left" w:pos="2730"/>
              </w:tabs>
              <w:spacing w:before="240" w:after="240"/>
              <w:ind w:left="1134"/>
              <w:jc w:val="left"/>
              <w:outlineLvl w:val="2"/>
              <w:rPr>
                <w:del w:id="7602" w:author="Houyem Rais" w:date="2024-02-22T15:03:00Z"/>
                <w:rFonts w:asciiTheme="minorHAnsi" w:hAnsiTheme="minorHAnsi" w:cstheme="minorHAnsi"/>
                <w:sz w:val="20"/>
                <w:szCs w:val="20"/>
                <w:lang w:val="fr-FR"/>
              </w:rPr>
              <w:pPrChange w:id="7603" w:author="Houyem Rais" w:date="2024-02-22T15:03:00Z">
                <w:pPr>
                  <w:spacing w:before="20" w:after="40"/>
                </w:pPr>
              </w:pPrChange>
            </w:pPr>
            <w:del w:id="7604" w:author="Houyem Rais" w:date="2024-02-22T15:03:00Z">
              <w:r w:rsidRPr="00007B3E" w:rsidDel="00CB2812">
                <w:rPr>
                  <w:rFonts w:asciiTheme="minorHAnsi" w:hAnsiTheme="minorHAnsi" w:cstheme="minorHAnsi"/>
                  <w:sz w:val="20"/>
                  <w:szCs w:val="20"/>
                  <w:lang w:val="fr-FR"/>
                </w:rPr>
                <w:delText>10 commerces</w:delText>
              </w:r>
            </w:del>
          </w:p>
        </w:tc>
        <w:tc>
          <w:tcPr>
            <w:tcW w:w="1654" w:type="dxa"/>
            <w:hideMark/>
          </w:tcPr>
          <w:p w14:paraId="75F1135B" w14:textId="35F72A57" w:rsidR="00600698" w:rsidRPr="00007B3E" w:rsidDel="00CB2812" w:rsidRDefault="00600698" w:rsidP="00CB2812">
            <w:pPr>
              <w:numPr>
                <w:ilvl w:val="1"/>
                <w:numId w:val="1"/>
              </w:numPr>
              <w:tabs>
                <w:tab w:val="left" w:pos="2730"/>
              </w:tabs>
              <w:spacing w:before="240" w:after="240"/>
              <w:ind w:left="1134"/>
              <w:jc w:val="left"/>
              <w:outlineLvl w:val="2"/>
              <w:rPr>
                <w:del w:id="7605" w:author="Houyem Rais" w:date="2024-02-22T15:03:00Z"/>
                <w:rFonts w:asciiTheme="minorHAnsi" w:hAnsiTheme="minorHAnsi" w:cstheme="minorHAnsi"/>
                <w:sz w:val="20"/>
                <w:szCs w:val="20"/>
                <w:lang w:val="fr-FR"/>
              </w:rPr>
              <w:pPrChange w:id="7606" w:author="Houyem Rais" w:date="2024-02-22T15:03:00Z">
                <w:pPr>
                  <w:spacing w:before="20" w:after="40"/>
                </w:pPr>
              </w:pPrChange>
            </w:pPr>
            <w:del w:id="7607" w:author="Houyem Rais" w:date="2024-02-22T15:03:00Z">
              <w:r w:rsidRPr="00007B3E" w:rsidDel="00CB2812">
                <w:rPr>
                  <w:rFonts w:asciiTheme="minorHAnsi" w:hAnsiTheme="minorHAnsi" w:cstheme="minorHAnsi"/>
                  <w:sz w:val="20"/>
                  <w:szCs w:val="20"/>
                  <w:lang w:val="fr-FR"/>
                </w:rPr>
                <w:delText>100 m2/ commerce</w:delText>
              </w:r>
            </w:del>
          </w:p>
        </w:tc>
        <w:tc>
          <w:tcPr>
            <w:tcW w:w="1926" w:type="dxa"/>
            <w:hideMark/>
          </w:tcPr>
          <w:p w14:paraId="277C1E29" w14:textId="7940E3FB" w:rsidR="00600698" w:rsidRPr="00007B3E" w:rsidDel="00CB2812" w:rsidRDefault="00600698" w:rsidP="00CB2812">
            <w:pPr>
              <w:numPr>
                <w:ilvl w:val="1"/>
                <w:numId w:val="1"/>
              </w:numPr>
              <w:tabs>
                <w:tab w:val="left" w:pos="2730"/>
              </w:tabs>
              <w:spacing w:before="240" w:after="240"/>
              <w:ind w:left="1134"/>
              <w:jc w:val="left"/>
              <w:outlineLvl w:val="2"/>
              <w:rPr>
                <w:del w:id="7608" w:author="Houyem Rais" w:date="2024-02-22T15:03:00Z"/>
                <w:rFonts w:asciiTheme="minorHAnsi" w:hAnsiTheme="minorHAnsi" w:cstheme="minorHAnsi"/>
                <w:sz w:val="20"/>
                <w:szCs w:val="20"/>
                <w:lang w:val="fr-FR"/>
              </w:rPr>
              <w:pPrChange w:id="7609" w:author="Houyem Rais" w:date="2024-02-22T15:03:00Z">
                <w:pPr>
                  <w:spacing w:before="20" w:after="40"/>
                </w:pPr>
              </w:pPrChange>
            </w:pPr>
            <w:del w:id="7610" w:author="Houyem Rais" w:date="2024-02-22T15:03:00Z">
              <w:r w:rsidRPr="00007B3E" w:rsidDel="00CB2812">
                <w:rPr>
                  <w:rFonts w:asciiTheme="minorHAnsi" w:hAnsiTheme="minorHAnsi" w:cstheme="minorHAnsi"/>
                  <w:sz w:val="20"/>
                  <w:szCs w:val="20"/>
                  <w:lang w:val="fr-FR"/>
                </w:rPr>
                <w:delText>15 DT/m²/mois</w:delText>
              </w:r>
            </w:del>
          </w:p>
        </w:tc>
        <w:tc>
          <w:tcPr>
            <w:tcW w:w="1651" w:type="dxa"/>
            <w:hideMark/>
          </w:tcPr>
          <w:p w14:paraId="0641D118" w14:textId="7798343E" w:rsidR="00600698" w:rsidRPr="00007B3E" w:rsidDel="00CB2812" w:rsidRDefault="00600698" w:rsidP="00CB2812">
            <w:pPr>
              <w:numPr>
                <w:ilvl w:val="1"/>
                <w:numId w:val="1"/>
              </w:numPr>
              <w:tabs>
                <w:tab w:val="left" w:pos="2730"/>
              </w:tabs>
              <w:spacing w:before="240" w:after="240"/>
              <w:ind w:left="1134"/>
              <w:jc w:val="left"/>
              <w:outlineLvl w:val="2"/>
              <w:rPr>
                <w:del w:id="7611" w:author="Houyem Rais" w:date="2024-02-22T15:03:00Z"/>
                <w:rFonts w:asciiTheme="minorHAnsi" w:hAnsiTheme="minorHAnsi" w:cstheme="minorHAnsi"/>
                <w:b/>
                <w:bCs/>
                <w:sz w:val="20"/>
                <w:szCs w:val="20"/>
                <w:lang w:val="fr-FR"/>
              </w:rPr>
              <w:pPrChange w:id="7612" w:author="Houyem Rais" w:date="2024-02-22T15:03:00Z">
                <w:pPr>
                  <w:spacing w:before="20" w:after="40"/>
                </w:pPr>
              </w:pPrChange>
            </w:pPr>
            <w:del w:id="7613" w:author="Houyem Rais" w:date="2024-02-22T15:03:00Z">
              <w:r w:rsidRPr="00007B3E" w:rsidDel="00CB2812">
                <w:rPr>
                  <w:rFonts w:asciiTheme="minorHAnsi" w:hAnsiTheme="minorHAnsi" w:cstheme="minorHAnsi"/>
                  <w:b/>
                  <w:bCs/>
                  <w:sz w:val="20"/>
                  <w:szCs w:val="20"/>
                  <w:lang w:val="fr-FR"/>
                </w:rPr>
                <w:delText xml:space="preserve">0,18 </w:delText>
              </w:r>
            </w:del>
          </w:p>
        </w:tc>
      </w:tr>
      <w:tr w:rsidR="00600698" w:rsidRPr="00007B3E" w:rsidDel="00CB2812" w14:paraId="5CE1644B" w14:textId="001E214E" w:rsidTr="003D3700">
        <w:trPr>
          <w:trHeight w:val="88"/>
          <w:del w:id="7614" w:author="Houyem Rais" w:date="2024-02-22T15:03:00Z"/>
        </w:trPr>
        <w:tc>
          <w:tcPr>
            <w:tcW w:w="2072" w:type="dxa"/>
            <w:hideMark/>
          </w:tcPr>
          <w:p w14:paraId="49D21564" w14:textId="5774925F" w:rsidR="00600698" w:rsidRPr="00007B3E" w:rsidDel="00CB2812" w:rsidRDefault="00600698" w:rsidP="00CB2812">
            <w:pPr>
              <w:numPr>
                <w:ilvl w:val="1"/>
                <w:numId w:val="1"/>
              </w:numPr>
              <w:tabs>
                <w:tab w:val="left" w:pos="2730"/>
              </w:tabs>
              <w:spacing w:before="240" w:after="240"/>
              <w:ind w:left="1134"/>
              <w:jc w:val="left"/>
              <w:outlineLvl w:val="2"/>
              <w:rPr>
                <w:del w:id="7615" w:author="Houyem Rais" w:date="2024-02-22T15:03:00Z"/>
                <w:rFonts w:asciiTheme="minorHAnsi" w:hAnsiTheme="minorHAnsi" w:cstheme="minorHAnsi"/>
                <w:b/>
                <w:bCs/>
                <w:sz w:val="20"/>
                <w:szCs w:val="20"/>
                <w:lang w:val="fr-FR"/>
              </w:rPr>
              <w:pPrChange w:id="7616" w:author="Houyem Rais" w:date="2024-02-22T15:03:00Z">
                <w:pPr>
                  <w:spacing w:before="20" w:after="40"/>
                </w:pPr>
              </w:pPrChange>
            </w:pPr>
            <w:del w:id="7617" w:author="Houyem Rais" w:date="2024-02-22T15:03:00Z">
              <w:r w:rsidRPr="00007B3E" w:rsidDel="00CB2812">
                <w:rPr>
                  <w:rFonts w:asciiTheme="minorHAnsi" w:hAnsiTheme="minorHAnsi" w:cstheme="minorHAnsi"/>
                  <w:b/>
                  <w:bCs/>
                  <w:sz w:val="20"/>
                  <w:szCs w:val="20"/>
                  <w:lang w:val="fr-FR"/>
                </w:rPr>
                <w:delText>Publicité</w:delText>
              </w:r>
            </w:del>
          </w:p>
        </w:tc>
        <w:tc>
          <w:tcPr>
            <w:tcW w:w="1764" w:type="dxa"/>
            <w:hideMark/>
          </w:tcPr>
          <w:p w14:paraId="1B8B6D21" w14:textId="21802EA1" w:rsidR="00600698" w:rsidRPr="00007B3E" w:rsidDel="00CB2812" w:rsidRDefault="00600698" w:rsidP="00CB2812">
            <w:pPr>
              <w:numPr>
                <w:ilvl w:val="1"/>
                <w:numId w:val="1"/>
              </w:numPr>
              <w:tabs>
                <w:tab w:val="left" w:pos="2730"/>
              </w:tabs>
              <w:spacing w:before="240" w:after="240"/>
              <w:ind w:left="1134"/>
              <w:jc w:val="left"/>
              <w:outlineLvl w:val="2"/>
              <w:rPr>
                <w:del w:id="7618" w:author="Houyem Rais" w:date="2024-02-22T15:03:00Z"/>
                <w:rFonts w:asciiTheme="minorHAnsi" w:hAnsiTheme="minorHAnsi" w:cstheme="minorHAnsi"/>
                <w:sz w:val="20"/>
                <w:szCs w:val="20"/>
                <w:lang w:val="fr-FR"/>
              </w:rPr>
              <w:pPrChange w:id="7619" w:author="Houyem Rais" w:date="2024-02-22T15:03:00Z">
                <w:pPr>
                  <w:spacing w:before="20" w:after="40"/>
                </w:pPr>
              </w:pPrChange>
            </w:pPr>
            <w:del w:id="7620" w:author="Houyem Rais" w:date="2024-02-22T15:03:00Z">
              <w:r w:rsidRPr="00007B3E" w:rsidDel="00CB2812">
                <w:rPr>
                  <w:rFonts w:asciiTheme="minorHAnsi" w:hAnsiTheme="minorHAnsi" w:cstheme="minorHAnsi"/>
                  <w:sz w:val="20"/>
                  <w:szCs w:val="20"/>
                  <w:lang w:val="fr-FR"/>
                </w:rPr>
                <w:delText>30 emplacements</w:delText>
              </w:r>
            </w:del>
          </w:p>
        </w:tc>
        <w:tc>
          <w:tcPr>
            <w:tcW w:w="1654" w:type="dxa"/>
            <w:hideMark/>
          </w:tcPr>
          <w:p w14:paraId="74896F49" w14:textId="31A98CF4" w:rsidR="00600698" w:rsidRPr="00007B3E" w:rsidDel="00CB2812" w:rsidRDefault="00600698" w:rsidP="00CB2812">
            <w:pPr>
              <w:numPr>
                <w:ilvl w:val="1"/>
                <w:numId w:val="1"/>
              </w:numPr>
              <w:tabs>
                <w:tab w:val="left" w:pos="2730"/>
              </w:tabs>
              <w:spacing w:before="240" w:after="240"/>
              <w:ind w:left="1134"/>
              <w:jc w:val="left"/>
              <w:outlineLvl w:val="2"/>
              <w:rPr>
                <w:del w:id="7621" w:author="Houyem Rais" w:date="2024-02-22T15:03:00Z"/>
                <w:rFonts w:asciiTheme="minorHAnsi" w:hAnsiTheme="minorHAnsi" w:cstheme="minorHAnsi"/>
                <w:sz w:val="20"/>
                <w:szCs w:val="20"/>
                <w:lang w:val="fr-FR"/>
              </w:rPr>
              <w:pPrChange w:id="7622" w:author="Houyem Rais" w:date="2024-02-22T15:03:00Z">
                <w:pPr>
                  <w:spacing w:before="20" w:after="40"/>
                </w:pPr>
              </w:pPrChange>
            </w:pPr>
            <w:del w:id="7623" w:author="Houyem Rais" w:date="2024-02-22T15:03:00Z">
              <w:r w:rsidRPr="00007B3E" w:rsidDel="00CB2812">
                <w:rPr>
                  <w:rFonts w:asciiTheme="minorHAnsi" w:hAnsiTheme="minorHAnsi" w:cstheme="minorHAnsi"/>
                  <w:sz w:val="20"/>
                  <w:szCs w:val="20"/>
                  <w:lang w:val="fr-FR"/>
                </w:rPr>
                <w:delText> </w:delText>
              </w:r>
            </w:del>
          </w:p>
        </w:tc>
        <w:tc>
          <w:tcPr>
            <w:tcW w:w="1926" w:type="dxa"/>
            <w:hideMark/>
          </w:tcPr>
          <w:p w14:paraId="44D22A82" w14:textId="6F3B7A82" w:rsidR="00600698" w:rsidRPr="00007B3E" w:rsidDel="00CB2812" w:rsidRDefault="00600698" w:rsidP="00CB2812">
            <w:pPr>
              <w:numPr>
                <w:ilvl w:val="1"/>
                <w:numId w:val="1"/>
              </w:numPr>
              <w:tabs>
                <w:tab w:val="left" w:pos="2730"/>
              </w:tabs>
              <w:spacing w:before="240" w:after="240"/>
              <w:ind w:left="1134"/>
              <w:jc w:val="left"/>
              <w:outlineLvl w:val="2"/>
              <w:rPr>
                <w:del w:id="7624" w:author="Houyem Rais" w:date="2024-02-22T15:03:00Z"/>
                <w:rFonts w:asciiTheme="minorHAnsi" w:hAnsiTheme="minorHAnsi" w:cstheme="minorHAnsi"/>
                <w:sz w:val="20"/>
                <w:szCs w:val="20"/>
                <w:lang w:val="fr-FR"/>
              </w:rPr>
              <w:pPrChange w:id="7625" w:author="Houyem Rais" w:date="2024-02-22T15:03:00Z">
                <w:pPr>
                  <w:spacing w:before="20" w:after="40"/>
                </w:pPr>
              </w:pPrChange>
            </w:pPr>
            <w:del w:id="7626" w:author="Houyem Rais" w:date="2024-02-22T15:03:00Z">
              <w:r w:rsidRPr="00007B3E" w:rsidDel="00CB2812">
                <w:rPr>
                  <w:rFonts w:asciiTheme="minorHAnsi" w:hAnsiTheme="minorHAnsi" w:cstheme="minorHAnsi"/>
                  <w:sz w:val="20"/>
                  <w:szCs w:val="20"/>
                  <w:lang w:val="fr-FR"/>
                </w:rPr>
                <w:delText>300 DT/mois</w:delText>
              </w:r>
            </w:del>
          </w:p>
        </w:tc>
        <w:tc>
          <w:tcPr>
            <w:tcW w:w="1651" w:type="dxa"/>
            <w:hideMark/>
          </w:tcPr>
          <w:p w14:paraId="5B0B55A4" w14:textId="0D6F4105" w:rsidR="00600698" w:rsidRPr="00007B3E" w:rsidDel="00CB2812" w:rsidRDefault="00600698" w:rsidP="00CB2812">
            <w:pPr>
              <w:numPr>
                <w:ilvl w:val="1"/>
                <w:numId w:val="1"/>
              </w:numPr>
              <w:tabs>
                <w:tab w:val="left" w:pos="2730"/>
              </w:tabs>
              <w:spacing w:before="240" w:after="240"/>
              <w:ind w:left="1134"/>
              <w:jc w:val="left"/>
              <w:outlineLvl w:val="2"/>
              <w:rPr>
                <w:del w:id="7627" w:author="Houyem Rais" w:date="2024-02-22T15:03:00Z"/>
                <w:rFonts w:asciiTheme="minorHAnsi" w:hAnsiTheme="minorHAnsi" w:cstheme="minorHAnsi"/>
                <w:b/>
                <w:bCs/>
                <w:sz w:val="20"/>
                <w:szCs w:val="20"/>
                <w:lang w:val="fr-FR"/>
              </w:rPr>
              <w:pPrChange w:id="7628" w:author="Houyem Rais" w:date="2024-02-22T15:03:00Z">
                <w:pPr>
                  <w:spacing w:before="20" w:after="40"/>
                </w:pPr>
              </w:pPrChange>
            </w:pPr>
            <w:del w:id="7629" w:author="Houyem Rais" w:date="2024-02-22T15:03:00Z">
              <w:r w:rsidRPr="00007B3E" w:rsidDel="00CB2812">
                <w:rPr>
                  <w:rFonts w:asciiTheme="minorHAnsi" w:hAnsiTheme="minorHAnsi" w:cstheme="minorHAnsi"/>
                  <w:b/>
                  <w:bCs/>
                  <w:sz w:val="20"/>
                  <w:szCs w:val="20"/>
                  <w:lang w:val="fr-FR"/>
                </w:rPr>
                <w:delText xml:space="preserve">0,11   </w:delText>
              </w:r>
            </w:del>
          </w:p>
        </w:tc>
      </w:tr>
      <w:tr w:rsidR="00600698" w:rsidRPr="00007B3E" w:rsidDel="00CB2812" w14:paraId="15986B77" w14:textId="46BBA32A" w:rsidTr="003D3700">
        <w:trPr>
          <w:trHeight w:val="43"/>
          <w:del w:id="7630" w:author="Houyem Rais" w:date="2024-02-22T15:03:00Z"/>
        </w:trPr>
        <w:tc>
          <w:tcPr>
            <w:tcW w:w="2072" w:type="dxa"/>
            <w:shd w:val="clear" w:color="auto" w:fill="FBE4D5" w:themeFill="accent2" w:themeFillTint="33"/>
            <w:hideMark/>
          </w:tcPr>
          <w:p w14:paraId="4DD18AC7" w14:textId="06DB9BF2" w:rsidR="00600698" w:rsidRPr="00007B3E" w:rsidDel="00CB2812" w:rsidRDefault="00600698" w:rsidP="00CB2812">
            <w:pPr>
              <w:numPr>
                <w:ilvl w:val="1"/>
                <w:numId w:val="1"/>
              </w:numPr>
              <w:tabs>
                <w:tab w:val="left" w:pos="2730"/>
              </w:tabs>
              <w:spacing w:before="240" w:after="240"/>
              <w:ind w:left="1134"/>
              <w:jc w:val="left"/>
              <w:outlineLvl w:val="2"/>
              <w:rPr>
                <w:del w:id="7631" w:author="Houyem Rais" w:date="2024-02-22T15:03:00Z"/>
                <w:rFonts w:asciiTheme="minorHAnsi" w:hAnsiTheme="minorHAnsi" w:cstheme="minorHAnsi"/>
                <w:b/>
                <w:bCs/>
                <w:sz w:val="20"/>
                <w:szCs w:val="20"/>
                <w:lang w:val="fr-FR"/>
              </w:rPr>
              <w:pPrChange w:id="7632" w:author="Houyem Rais" w:date="2024-02-22T15:03:00Z">
                <w:pPr>
                  <w:spacing w:before="20" w:after="40"/>
                </w:pPr>
              </w:pPrChange>
            </w:pPr>
            <w:del w:id="7633" w:author="Houyem Rais" w:date="2024-02-22T15:03:00Z">
              <w:r w:rsidRPr="00007B3E" w:rsidDel="00CB2812">
                <w:rPr>
                  <w:rFonts w:asciiTheme="minorHAnsi" w:hAnsiTheme="minorHAnsi" w:cstheme="minorHAnsi"/>
                  <w:b/>
                  <w:bCs/>
                  <w:sz w:val="20"/>
                  <w:szCs w:val="20"/>
                  <w:lang w:val="fr-FR"/>
                </w:rPr>
                <w:delText>Total Recettes annuelles</w:delText>
              </w:r>
            </w:del>
          </w:p>
        </w:tc>
        <w:tc>
          <w:tcPr>
            <w:tcW w:w="1764" w:type="dxa"/>
            <w:shd w:val="clear" w:color="auto" w:fill="FBE4D5" w:themeFill="accent2" w:themeFillTint="33"/>
            <w:hideMark/>
          </w:tcPr>
          <w:p w14:paraId="7AC5E5F5" w14:textId="6B14A8DC" w:rsidR="00600698" w:rsidRPr="00007B3E" w:rsidDel="00CB2812" w:rsidRDefault="00600698" w:rsidP="00CB2812">
            <w:pPr>
              <w:numPr>
                <w:ilvl w:val="1"/>
                <w:numId w:val="1"/>
              </w:numPr>
              <w:tabs>
                <w:tab w:val="left" w:pos="2730"/>
              </w:tabs>
              <w:spacing w:before="240" w:after="240"/>
              <w:ind w:left="1134"/>
              <w:jc w:val="left"/>
              <w:outlineLvl w:val="2"/>
              <w:rPr>
                <w:del w:id="7634" w:author="Houyem Rais" w:date="2024-02-22T15:03:00Z"/>
                <w:rFonts w:asciiTheme="minorHAnsi" w:hAnsiTheme="minorHAnsi" w:cstheme="minorHAnsi"/>
                <w:sz w:val="20"/>
                <w:szCs w:val="20"/>
                <w:lang w:val="fr-FR"/>
              </w:rPr>
              <w:pPrChange w:id="7635" w:author="Houyem Rais" w:date="2024-02-22T15:03:00Z">
                <w:pPr>
                  <w:spacing w:before="20" w:after="40"/>
                </w:pPr>
              </w:pPrChange>
            </w:pPr>
            <w:del w:id="7636" w:author="Houyem Rais" w:date="2024-02-22T15:03:00Z">
              <w:r w:rsidRPr="00007B3E" w:rsidDel="00CB2812">
                <w:rPr>
                  <w:rFonts w:asciiTheme="minorHAnsi" w:hAnsiTheme="minorHAnsi" w:cstheme="minorHAnsi"/>
                  <w:sz w:val="20"/>
                  <w:szCs w:val="20"/>
                  <w:lang w:val="fr-FR"/>
                </w:rPr>
                <w:delText> </w:delText>
              </w:r>
            </w:del>
          </w:p>
        </w:tc>
        <w:tc>
          <w:tcPr>
            <w:tcW w:w="1654" w:type="dxa"/>
            <w:shd w:val="clear" w:color="auto" w:fill="FBE4D5" w:themeFill="accent2" w:themeFillTint="33"/>
            <w:hideMark/>
          </w:tcPr>
          <w:p w14:paraId="352808CD" w14:textId="739919A3" w:rsidR="00600698" w:rsidRPr="00007B3E" w:rsidDel="00CB2812" w:rsidRDefault="00600698" w:rsidP="00CB2812">
            <w:pPr>
              <w:numPr>
                <w:ilvl w:val="1"/>
                <w:numId w:val="1"/>
              </w:numPr>
              <w:tabs>
                <w:tab w:val="left" w:pos="2730"/>
              </w:tabs>
              <w:spacing w:before="240" w:after="240"/>
              <w:ind w:left="1134"/>
              <w:jc w:val="left"/>
              <w:outlineLvl w:val="2"/>
              <w:rPr>
                <w:del w:id="7637" w:author="Houyem Rais" w:date="2024-02-22T15:03:00Z"/>
                <w:rFonts w:asciiTheme="minorHAnsi" w:hAnsiTheme="minorHAnsi" w:cstheme="minorHAnsi"/>
                <w:sz w:val="20"/>
                <w:szCs w:val="20"/>
                <w:lang w:val="fr-FR"/>
              </w:rPr>
              <w:pPrChange w:id="7638" w:author="Houyem Rais" w:date="2024-02-22T15:03:00Z">
                <w:pPr>
                  <w:spacing w:before="20" w:after="40"/>
                </w:pPr>
              </w:pPrChange>
            </w:pPr>
            <w:del w:id="7639" w:author="Houyem Rais" w:date="2024-02-22T15:03:00Z">
              <w:r w:rsidRPr="00007B3E" w:rsidDel="00CB2812">
                <w:rPr>
                  <w:rFonts w:asciiTheme="minorHAnsi" w:hAnsiTheme="minorHAnsi" w:cstheme="minorHAnsi"/>
                  <w:sz w:val="20"/>
                  <w:szCs w:val="20"/>
                  <w:lang w:val="fr-FR"/>
                </w:rPr>
                <w:delText> </w:delText>
              </w:r>
            </w:del>
          </w:p>
        </w:tc>
        <w:tc>
          <w:tcPr>
            <w:tcW w:w="1926" w:type="dxa"/>
            <w:shd w:val="clear" w:color="auto" w:fill="FBE4D5" w:themeFill="accent2" w:themeFillTint="33"/>
            <w:hideMark/>
          </w:tcPr>
          <w:p w14:paraId="32CCCDCC" w14:textId="731DA7A0" w:rsidR="00600698" w:rsidRPr="00007B3E" w:rsidDel="00CB2812" w:rsidRDefault="00600698" w:rsidP="00CB2812">
            <w:pPr>
              <w:numPr>
                <w:ilvl w:val="1"/>
                <w:numId w:val="1"/>
              </w:numPr>
              <w:tabs>
                <w:tab w:val="left" w:pos="2730"/>
              </w:tabs>
              <w:spacing w:before="240" w:after="240"/>
              <w:ind w:left="1134"/>
              <w:jc w:val="left"/>
              <w:outlineLvl w:val="2"/>
              <w:rPr>
                <w:del w:id="7640" w:author="Houyem Rais" w:date="2024-02-22T15:03:00Z"/>
                <w:rFonts w:asciiTheme="minorHAnsi" w:hAnsiTheme="minorHAnsi" w:cstheme="minorHAnsi"/>
                <w:sz w:val="20"/>
                <w:szCs w:val="20"/>
                <w:lang w:val="fr-FR"/>
              </w:rPr>
              <w:pPrChange w:id="7641" w:author="Houyem Rais" w:date="2024-02-22T15:03:00Z">
                <w:pPr>
                  <w:spacing w:before="20" w:after="40"/>
                </w:pPr>
              </w:pPrChange>
            </w:pPr>
            <w:del w:id="7642" w:author="Houyem Rais" w:date="2024-02-22T15:03:00Z">
              <w:r w:rsidRPr="00007B3E" w:rsidDel="00CB2812">
                <w:rPr>
                  <w:rFonts w:asciiTheme="minorHAnsi" w:hAnsiTheme="minorHAnsi" w:cstheme="minorHAnsi"/>
                  <w:sz w:val="20"/>
                  <w:szCs w:val="20"/>
                  <w:lang w:val="fr-FR"/>
                </w:rPr>
                <w:delText> </w:delText>
              </w:r>
            </w:del>
          </w:p>
        </w:tc>
        <w:tc>
          <w:tcPr>
            <w:tcW w:w="1651" w:type="dxa"/>
            <w:shd w:val="clear" w:color="auto" w:fill="FBE4D5" w:themeFill="accent2" w:themeFillTint="33"/>
            <w:hideMark/>
          </w:tcPr>
          <w:p w14:paraId="373F61D1" w14:textId="2FD2D82A" w:rsidR="00600698" w:rsidRPr="00007B3E" w:rsidDel="00CB2812" w:rsidRDefault="00600698" w:rsidP="00CB2812">
            <w:pPr>
              <w:numPr>
                <w:ilvl w:val="1"/>
                <w:numId w:val="1"/>
              </w:numPr>
              <w:tabs>
                <w:tab w:val="left" w:pos="2730"/>
              </w:tabs>
              <w:spacing w:before="240" w:after="240"/>
              <w:ind w:left="1134"/>
              <w:jc w:val="left"/>
              <w:outlineLvl w:val="2"/>
              <w:rPr>
                <w:del w:id="7643" w:author="Houyem Rais" w:date="2024-02-22T15:03:00Z"/>
                <w:rFonts w:asciiTheme="minorHAnsi" w:hAnsiTheme="minorHAnsi" w:cstheme="minorHAnsi"/>
                <w:b/>
                <w:bCs/>
                <w:sz w:val="20"/>
                <w:szCs w:val="20"/>
                <w:lang w:val="fr-FR"/>
              </w:rPr>
              <w:pPrChange w:id="7644" w:author="Houyem Rais" w:date="2024-02-22T15:03:00Z">
                <w:pPr>
                  <w:spacing w:before="20" w:after="40"/>
                </w:pPr>
              </w:pPrChange>
            </w:pPr>
            <w:del w:id="7645" w:author="Houyem Rais" w:date="2024-02-22T15:03:00Z">
              <w:r w:rsidRPr="00007B3E" w:rsidDel="00CB2812">
                <w:rPr>
                  <w:rFonts w:asciiTheme="minorHAnsi" w:hAnsiTheme="minorHAnsi" w:cstheme="minorHAnsi"/>
                  <w:b/>
                  <w:bCs/>
                  <w:sz w:val="20"/>
                  <w:szCs w:val="20"/>
                  <w:lang w:val="fr-FR"/>
                </w:rPr>
                <w:delText>1</w:delText>
              </w:r>
              <w:r w:rsidDel="00CB2812">
                <w:rPr>
                  <w:rFonts w:asciiTheme="minorHAnsi" w:hAnsiTheme="minorHAnsi" w:cstheme="minorHAnsi"/>
                  <w:b/>
                  <w:bCs/>
                  <w:sz w:val="20"/>
                  <w:szCs w:val="20"/>
                  <w:lang w:val="fr-FR"/>
                </w:rPr>
                <w:delText>7</w:delText>
              </w:r>
              <w:r w:rsidRPr="00007B3E" w:rsidDel="00CB2812">
                <w:rPr>
                  <w:rFonts w:asciiTheme="minorHAnsi" w:hAnsiTheme="minorHAnsi" w:cstheme="minorHAnsi"/>
                  <w:b/>
                  <w:bCs/>
                  <w:sz w:val="20"/>
                  <w:szCs w:val="20"/>
                  <w:lang w:val="fr-FR"/>
                </w:rPr>
                <w:delText>,</w:delText>
              </w:r>
              <w:r w:rsidDel="00CB2812">
                <w:rPr>
                  <w:rFonts w:asciiTheme="minorHAnsi" w:hAnsiTheme="minorHAnsi" w:cstheme="minorHAnsi"/>
                  <w:b/>
                  <w:bCs/>
                  <w:sz w:val="20"/>
                  <w:szCs w:val="20"/>
                  <w:lang w:val="fr-FR"/>
                </w:rPr>
                <w:delText>31</w:delText>
              </w:r>
            </w:del>
          </w:p>
        </w:tc>
      </w:tr>
    </w:tbl>
    <w:p w14:paraId="30198D9F" w14:textId="790CDBA5" w:rsidR="00C81879" w:rsidRPr="00007B3E" w:rsidDel="00CB2812" w:rsidRDefault="00C81879" w:rsidP="00CB2812">
      <w:pPr>
        <w:pStyle w:val="ListParagraph"/>
        <w:numPr>
          <w:ilvl w:val="1"/>
          <w:numId w:val="1"/>
        </w:numPr>
        <w:tabs>
          <w:tab w:val="left" w:pos="2730"/>
        </w:tabs>
        <w:spacing w:before="240" w:after="240"/>
        <w:ind w:left="1134"/>
        <w:jc w:val="left"/>
        <w:outlineLvl w:val="2"/>
        <w:rPr>
          <w:del w:id="7646" w:author="Houyem Rais" w:date="2024-02-22T15:03:00Z"/>
          <w:b/>
          <w:bCs/>
          <w:color w:val="002060"/>
          <w:u w:val="single"/>
        </w:rPr>
        <w:pPrChange w:id="7647" w:author="Houyem Rais" w:date="2024-02-22T15:03:00Z">
          <w:pPr>
            <w:pStyle w:val="ListParagraph"/>
            <w:numPr>
              <w:numId w:val="37"/>
            </w:numPr>
            <w:ind w:left="720"/>
          </w:pPr>
        </w:pPrChange>
      </w:pPr>
      <w:del w:id="7648" w:author="Houyem Rais" w:date="2024-02-22T15:03:00Z">
        <w:r w:rsidRPr="00007B3E" w:rsidDel="00CB2812">
          <w:rPr>
            <w:b/>
            <w:bCs/>
            <w:color w:val="002060"/>
            <w:u w:val="single"/>
          </w:rPr>
          <w:delText>Le résultat pour la SNCFT</w:delText>
        </w:r>
      </w:del>
    </w:p>
    <w:p w14:paraId="1CAD1C48" w14:textId="55B755AE" w:rsidR="009249CC" w:rsidRPr="00007B3E" w:rsidDel="00CB2812" w:rsidRDefault="00AD5904" w:rsidP="00CB2812">
      <w:pPr>
        <w:numPr>
          <w:ilvl w:val="1"/>
          <w:numId w:val="1"/>
        </w:numPr>
        <w:tabs>
          <w:tab w:val="left" w:pos="2730"/>
        </w:tabs>
        <w:spacing w:before="240" w:after="240"/>
        <w:ind w:left="1134"/>
        <w:jc w:val="left"/>
        <w:outlineLvl w:val="2"/>
        <w:rPr>
          <w:del w:id="7649" w:author="Houyem Rais" w:date="2024-02-22T15:03:00Z"/>
          <w:lang w:bidi="ar-TN"/>
        </w:rPr>
        <w:pPrChange w:id="7650" w:author="Houyem Rais" w:date="2024-02-22T15:03:00Z">
          <w:pPr/>
        </w:pPrChange>
      </w:pPr>
      <w:del w:id="7651" w:author="Houyem Rais" w:date="2024-02-22T15:03:00Z">
        <w:r w:rsidRPr="00007B3E" w:rsidDel="00CB2812">
          <w:rPr>
            <w:lang w:bidi="ar-TN"/>
          </w:rPr>
          <w:delText xml:space="preserve">Ce tableau montre que les redevances </w:delText>
        </w:r>
        <w:r w:rsidR="003226D2" w:rsidRPr="00007B3E" w:rsidDel="00CB2812">
          <w:rPr>
            <w:lang w:bidi="ar-TN"/>
          </w:rPr>
          <w:delText xml:space="preserve">prévues </w:delText>
        </w:r>
        <w:r w:rsidRPr="00007B3E" w:rsidDel="00CB2812">
          <w:rPr>
            <w:lang w:bidi="ar-TN"/>
          </w:rPr>
          <w:delText>de sillons de fret et de passagers</w:delText>
        </w:r>
        <w:r w:rsidR="00BF3115" w:rsidRPr="00007B3E" w:rsidDel="00CB2812">
          <w:rPr>
            <w:lang w:bidi="ar-TN"/>
          </w:rPr>
          <w:delText xml:space="preserve"> ne sont pas </w:delText>
        </w:r>
        <w:r w:rsidR="00D108A0" w:rsidRPr="00007B3E" w:rsidDel="00CB2812">
          <w:rPr>
            <w:lang w:bidi="ar-TN"/>
          </w:rPr>
          <w:delText>trop</w:delText>
        </w:r>
        <w:r w:rsidR="00BF3115" w:rsidRPr="00007B3E" w:rsidDel="00CB2812">
          <w:rPr>
            <w:lang w:bidi="ar-TN"/>
          </w:rPr>
          <w:delText xml:space="preserve"> loin de</w:delText>
        </w:r>
        <w:r w:rsidRPr="00007B3E" w:rsidDel="00CB2812">
          <w:rPr>
            <w:lang w:bidi="ar-TN"/>
          </w:rPr>
          <w:delText xml:space="preserve"> l’EBE de la SNCFT de la ligne</w:delText>
        </w:r>
        <w:r w:rsidR="00BF3115" w:rsidRPr="00007B3E" w:rsidDel="00CB2812">
          <w:rPr>
            <w:lang w:bidi="ar-TN"/>
          </w:rPr>
          <w:delText xml:space="preserve">. Cela </w:delText>
        </w:r>
        <w:r w:rsidR="007B0CC9" w:rsidRPr="00007B3E" w:rsidDel="00CB2812">
          <w:rPr>
            <w:lang w:bidi="ar-TN"/>
          </w:rPr>
          <w:delText>aboutit à un résultat net de la SNCFT de -</w:delText>
        </w:r>
        <w:r w:rsidR="00600698" w:rsidDel="00CB2812">
          <w:rPr>
            <w:lang w:bidi="ar-TN"/>
          </w:rPr>
          <w:delText>2,6</w:delText>
        </w:r>
        <w:r w:rsidR="007B0CC9" w:rsidRPr="00007B3E" w:rsidDel="00CB2812">
          <w:rPr>
            <w:lang w:bidi="ar-TN"/>
          </w:rPr>
          <w:delText xml:space="preserve"> MDT</w:delText>
        </w:r>
        <w:r w:rsidR="009D4D88" w:rsidRPr="00007B3E" w:rsidDel="00CB2812">
          <w:rPr>
            <w:lang w:bidi="ar-TN"/>
          </w:rPr>
          <w:delText xml:space="preserve"> pendant la première année d’exploitation</w:delText>
        </w:r>
        <w:r w:rsidR="00D108A0" w:rsidRPr="00007B3E" w:rsidDel="00CB2812">
          <w:rPr>
            <w:lang w:bidi="ar-TN"/>
          </w:rPr>
          <w:delText xml:space="preserve"> (CE 2023).</w:delText>
        </w:r>
      </w:del>
    </w:p>
    <w:p w14:paraId="53E368E7" w14:textId="51EE1091" w:rsidR="00777E4F" w:rsidRPr="00007B3E" w:rsidDel="00CB2812" w:rsidRDefault="00777E4F" w:rsidP="00CB2812">
      <w:pPr>
        <w:numPr>
          <w:ilvl w:val="1"/>
          <w:numId w:val="1"/>
        </w:numPr>
        <w:tabs>
          <w:tab w:val="left" w:pos="2730"/>
        </w:tabs>
        <w:spacing w:before="240" w:after="240"/>
        <w:ind w:left="1134"/>
        <w:jc w:val="left"/>
        <w:outlineLvl w:val="2"/>
        <w:rPr>
          <w:del w:id="7652" w:author="Houyem Rais" w:date="2024-02-22T15:03:00Z"/>
          <w:lang w:bidi="ar-TN"/>
        </w:rPr>
        <w:pPrChange w:id="7653" w:author="Houyem Rais" w:date="2024-02-22T15:03:00Z">
          <w:pPr/>
        </w:pPrChange>
      </w:pPr>
      <w:del w:id="7654" w:author="Houyem Rais" w:date="2024-02-22T15:03:00Z">
        <w:r w:rsidRPr="00007B3E" w:rsidDel="00CB2812">
          <w:rPr>
            <w:lang w:bidi="ar-TN"/>
          </w:rPr>
          <w:delText>Cette situation où les redevances prévues pour l'utilisation des sillons frôlent ou excèdent l'Excédent Brut d'Exploitation (EBE) de la SNCFT dès la première année d'exploitation indique une tension sur la viabilité financière immédiate du projet pour l'opérateur national. Cependant, une analyse plus approfondie peut révéler plusieurs avantages économiques et perspectives à long terme qui pourraient compenser ce déficit initial.</w:delText>
        </w:r>
      </w:del>
    </w:p>
    <w:p w14:paraId="563C38CA" w14:textId="6C0E8622" w:rsidR="00777E4F" w:rsidRPr="00007B3E" w:rsidDel="00CB2812" w:rsidRDefault="00777E4F" w:rsidP="00CB2812">
      <w:pPr>
        <w:pStyle w:val="ListParagraph"/>
        <w:numPr>
          <w:ilvl w:val="1"/>
          <w:numId w:val="1"/>
        </w:numPr>
        <w:tabs>
          <w:tab w:val="left" w:pos="2730"/>
        </w:tabs>
        <w:spacing w:before="240" w:after="240"/>
        <w:ind w:left="1134"/>
        <w:jc w:val="left"/>
        <w:outlineLvl w:val="2"/>
        <w:rPr>
          <w:del w:id="7655" w:author="Houyem Rais" w:date="2024-02-22T15:03:00Z"/>
          <w:lang w:bidi="ar-TN"/>
        </w:rPr>
        <w:pPrChange w:id="7656" w:author="Houyem Rais" w:date="2024-02-22T15:03:00Z">
          <w:pPr>
            <w:pStyle w:val="ListParagraph"/>
          </w:pPr>
        </w:pPrChange>
      </w:pPr>
      <w:del w:id="7657" w:author="Houyem Rais" w:date="2024-02-22T15:03:00Z">
        <w:r w:rsidRPr="00007B3E" w:rsidDel="00CB2812">
          <w:rPr>
            <w:b/>
            <w:bCs/>
            <w:lang w:bidi="ar-TN"/>
          </w:rPr>
          <w:delText xml:space="preserve">Développement économique induit </w:delText>
        </w:r>
        <w:r w:rsidRPr="00007B3E" w:rsidDel="00CB2812">
          <w:rPr>
            <w:lang w:bidi="ar-TN"/>
          </w:rPr>
          <w:delText>: Le lancement d'une nouvelle ligne ferroviaire peut stimuler l'activité économique dans les régions desservies, en facilitant le commerce, le tourisme et l'industrie. Cela peut conduire à une augmentation du trafic au fil du temps, dépassant les prévisions initiales et augmentant ainsi les revenus futurs.</w:delText>
        </w:r>
      </w:del>
    </w:p>
    <w:p w14:paraId="5F5B732D" w14:textId="3140F371" w:rsidR="00777E4F" w:rsidRPr="00007B3E" w:rsidDel="00CB2812" w:rsidRDefault="00777E4F" w:rsidP="00CB2812">
      <w:pPr>
        <w:pStyle w:val="ListParagraph"/>
        <w:numPr>
          <w:ilvl w:val="1"/>
          <w:numId w:val="1"/>
        </w:numPr>
        <w:tabs>
          <w:tab w:val="left" w:pos="2730"/>
        </w:tabs>
        <w:spacing w:before="240" w:after="240"/>
        <w:ind w:left="1134"/>
        <w:jc w:val="left"/>
        <w:outlineLvl w:val="2"/>
        <w:rPr>
          <w:del w:id="7658" w:author="Houyem Rais" w:date="2024-02-22T15:03:00Z"/>
          <w:lang w:bidi="ar-TN"/>
        </w:rPr>
        <w:pPrChange w:id="7659" w:author="Houyem Rais" w:date="2024-02-22T15:03:00Z">
          <w:pPr>
            <w:pStyle w:val="ListParagraph"/>
          </w:pPr>
        </w:pPrChange>
      </w:pPr>
      <w:del w:id="7660" w:author="Houyem Rais" w:date="2024-02-22T15:03:00Z">
        <w:r w:rsidRPr="00007B3E" w:rsidDel="00CB2812">
          <w:rPr>
            <w:b/>
            <w:bCs/>
            <w:lang w:bidi="ar-TN"/>
          </w:rPr>
          <w:delText xml:space="preserve">Amélioration de l'efficacité </w:delText>
        </w:r>
        <w:r w:rsidRPr="00007B3E" w:rsidDel="00CB2812">
          <w:rPr>
            <w:lang w:bidi="ar-TN"/>
          </w:rPr>
          <w:delText>: L'optimisation des opérations ferroviaires pourrait conduire à une réduction des coûts à long terme. La modernisation de l'infrastructure et l'introduction de nouvelles technologies peuvent entraîner des gains d'efficacité qui se traduiront par une baisse des coûts d'exploitation.</w:delText>
        </w:r>
      </w:del>
    </w:p>
    <w:p w14:paraId="525E5E5D" w14:textId="74CC5D3A" w:rsidR="00777E4F" w:rsidRPr="00007B3E" w:rsidDel="00CB2812" w:rsidRDefault="00777E4F" w:rsidP="00CB2812">
      <w:pPr>
        <w:pStyle w:val="ListParagraph"/>
        <w:numPr>
          <w:ilvl w:val="1"/>
          <w:numId w:val="1"/>
        </w:numPr>
        <w:tabs>
          <w:tab w:val="left" w:pos="2730"/>
        </w:tabs>
        <w:spacing w:before="240" w:after="240"/>
        <w:ind w:left="1134"/>
        <w:jc w:val="left"/>
        <w:outlineLvl w:val="2"/>
        <w:rPr>
          <w:del w:id="7661" w:author="Houyem Rais" w:date="2024-02-22T15:03:00Z"/>
          <w:lang w:bidi="ar-TN"/>
        </w:rPr>
        <w:pPrChange w:id="7662" w:author="Houyem Rais" w:date="2024-02-22T15:03:00Z">
          <w:pPr>
            <w:pStyle w:val="ListParagraph"/>
          </w:pPr>
        </w:pPrChange>
      </w:pPr>
      <w:del w:id="7663" w:author="Houyem Rais" w:date="2024-02-22T15:03:00Z">
        <w:r w:rsidRPr="00007B3E" w:rsidDel="00CB2812">
          <w:rPr>
            <w:b/>
            <w:bCs/>
            <w:lang w:bidi="ar-TN"/>
          </w:rPr>
          <w:delText xml:space="preserve">Investissements en capital différés </w:delText>
        </w:r>
        <w:r w:rsidRPr="00007B3E" w:rsidDel="00CB2812">
          <w:rPr>
            <w:lang w:bidi="ar-TN"/>
          </w:rPr>
          <w:delText>: Les frais initiaux élevés associés au lancement d'un service peuvent être compensés par les économies réalisées grâce au report des investissements en capital qui seraient autrement nécessaires pour maintenir une ancienne infrastructure ou pour développer de nouvelles routes.</w:delText>
        </w:r>
      </w:del>
    </w:p>
    <w:p w14:paraId="65FD2CC3" w14:textId="66BEC147" w:rsidR="00777E4F" w:rsidRPr="00007B3E" w:rsidDel="00CB2812" w:rsidRDefault="00777E4F" w:rsidP="00CB2812">
      <w:pPr>
        <w:pStyle w:val="ListParagraph"/>
        <w:numPr>
          <w:ilvl w:val="1"/>
          <w:numId w:val="1"/>
        </w:numPr>
        <w:tabs>
          <w:tab w:val="left" w:pos="2730"/>
        </w:tabs>
        <w:spacing w:before="240" w:after="240"/>
        <w:ind w:left="1134"/>
        <w:jc w:val="left"/>
        <w:outlineLvl w:val="2"/>
        <w:rPr>
          <w:del w:id="7664" w:author="Houyem Rais" w:date="2024-02-22T15:03:00Z"/>
          <w:lang w:bidi="ar-TN"/>
        </w:rPr>
        <w:pPrChange w:id="7665" w:author="Houyem Rais" w:date="2024-02-22T15:03:00Z">
          <w:pPr>
            <w:pStyle w:val="ListParagraph"/>
          </w:pPr>
        </w:pPrChange>
      </w:pPr>
      <w:del w:id="7666" w:author="Houyem Rais" w:date="2024-02-22T15:03:00Z">
        <w:r w:rsidRPr="00007B3E" w:rsidDel="00CB2812">
          <w:rPr>
            <w:b/>
            <w:bCs/>
            <w:lang w:bidi="ar-TN"/>
          </w:rPr>
          <w:delText>Subventions et aides gouvernementales</w:delText>
        </w:r>
        <w:r w:rsidR="00016BEF" w:rsidRPr="00007B3E" w:rsidDel="00CB2812">
          <w:rPr>
            <w:b/>
            <w:bCs/>
            <w:lang w:bidi="ar-TN"/>
          </w:rPr>
          <w:delText xml:space="preserve"> </w:delText>
        </w:r>
        <w:r w:rsidRPr="00007B3E" w:rsidDel="00CB2812">
          <w:rPr>
            <w:lang w:bidi="ar-TN"/>
          </w:rPr>
          <w:delText xml:space="preserve">: Les opérations ferroviaires, en particulier celles qui sont stratégiques pour le développement national, peuvent bénéficier de subventions ou d'incitations gouvernementales qui contribuent à équilibrer les comptes durant </w:delText>
        </w:r>
        <w:r w:rsidR="00016BEF" w:rsidRPr="00007B3E" w:rsidDel="00CB2812">
          <w:rPr>
            <w:lang w:bidi="ar-TN"/>
          </w:rPr>
          <w:delText>la période</w:delText>
        </w:r>
        <w:r w:rsidRPr="00007B3E" w:rsidDel="00CB2812">
          <w:rPr>
            <w:lang w:bidi="ar-TN"/>
          </w:rPr>
          <w:delText xml:space="preserve"> d'exploitation.</w:delText>
        </w:r>
      </w:del>
    </w:p>
    <w:p w14:paraId="3CAB254F" w14:textId="08E831A7" w:rsidR="00777E4F" w:rsidRPr="00007B3E" w:rsidDel="00CB2812" w:rsidRDefault="00777E4F" w:rsidP="00CB2812">
      <w:pPr>
        <w:pStyle w:val="ListParagraph"/>
        <w:numPr>
          <w:ilvl w:val="1"/>
          <w:numId w:val="1"/>
        </w:numPr>
        <w:tabs>
          <w:tab w:val="left" w:pos="2730"/>
        </w:tabs>
        <w:spacing w:before="240" w:after="240"/>
        <w:ind w:left="1134"/>
        <w:jc w:val="left"/>
        <w:outlineLvl w:val="2"/>
        <w:rPr>
          <w:del w:id="7667" w:author="Houyem Rais" w:date="2024-02-22T15:03:00Z"/>
          <w:lang w:bidi="ar-TN"/>
        </w:rPr>
        <w:pPrChange w:id="7668" w:author="Houyem Rais" w:date="2024-02-22T15:03:00Z">
          <w:pPr>
            <w:pStyle w:val="ListParagraph"/>
          </w:pPr>
        </w:pPrChange>
      </w:pPr>
      <w:del w:id="7669" w:author="Houyem Rais" w:date="2024-02-22T15:03:00Z">
        <w:r w:rsidRPr="00007B3E" w:rsidDel="00CB2812">
          <w:rPr>
            <w:b/>
            <w:bCs/>
            <w:lang w:bidi="ar-TN"/>
          </w:rPr>
          <w:delText>Valeur ajoutée sociale et environnementale</w:delText>
        </w:r>
        <w:r w:rsidR="00016BEF" w:rsidRPr="00007B3E" w:rsidDel="00CB2812">
          <w:rPr>
            <w:b/>
            <w:bCs/>
            <w:lang w:bidi="ar-TN"/>
          </w:rPr>
          <w:delText xml:space="preserve"> </w:delText>
        </w:r>
        <w:r w:rsidRPr="00007B3E" w:rsidDel="00CB2812">
          <w:rPr>
            <w:lang w:bidi="ar-TN"/>
          </w:rPr>
          <w:delText>: Les avantages indirects, tels que la réduction de la congestion routière, la diminution de la pollution et l'amélioration de la mobilité urbaine, peuvent justifier un soutien initial à la ligne, avec des retombées positives à long terme sur la santé publique et la qualité de vie.</w:delText>
        </w:r>
      </w:del>
    </w:p>
    <w:p w14:paraId="4E6D123C" w14:textId="05B691E8" w:rsidR="00777E4F" w:rsidRPr="00007B3E" w:rsidDel="00CB2812" w:rsidRDefault="00777E4F" w:rsidP="00CB2812">
      <w:pPr>
        <w:numPr>
          <w:ilvl w:val="1"/>
          <w:numId w:val="1"/>
        </w:numPr>
        <w:tabs>
          <w:tab w:val="left" w:pos="2730"/>
        </w:tabs>
        <w:spacing w:before="240" w:after="240"/>
        <w:ind w:left="1134"/>
        <w:jc w:val="left"/>
        <w:outlineLvl w:val="2"/>
        <w:rPr>
          <w:del w:id="7670" w:author="Houyem Rais" w:date="2024-02-22T15:03:00Z"/>
          <w:vanish/>
          <w:lang w:bidi="ar-TN"/>
        </w:rPr>
        <w:pPrChange w:id="7671" w:author="Houyem Rais" w:date="2024-02-22T15:03:00Z">
          <w:pPr/>
        </w:pPrChange>
      </w:pPr>
      <w:del w:id="7672" w:author="Houyem Rais" w:date="2024-02-22T15:03:00Z">
        <w:r w:rsidRPr="00007B3E" w:rsidDel="00CB2812">
          <w:rPr>
            <w:lang w:bidi="ar-TN"/>
          </w:rPr>
          <w:delText>Pour ces raisons, bien que les résultats nets de la SNCFT apparaissent négatifs, les avantages à long terme et la valeur stratégique du projet devraient être pris en compte dans l'évaluation globale de la viabilité financière. Il est essentiel que la SNCFT, avec le soutien de l'État et des partenaires privés, établisse une stratégie financière robuste qui équilibre les coûts initiaux avec les bénéfices économiques, sociaux et environnementaux à long terme.</w:delText>
        </w:r>
        <w:r w:rsidRPr="00007B3E" w:rsidDel="00CB2812">
          <w:rPr>
            <w:vanish/>
            <w:lang w:bidi="ar-TN"/>
          </w:rPr>
          <w:delText>Top of Form</w:delText>
        </w:r>
      </w:del>
    </w:p>
    <w:p w14:paraId="6F9DCE1E" w14:textId="48083265" w:rsidR="00803013" w:rsidRPr="00007B3E" w:rsidDel="00CB2812" w:rsidRDefault="00803013" w:rsidP="00CB2812">
      <w:pPr>
        <w:numPr>
          <w:ilvl w:val="1"/>
          <w:numId w:val="1"/>
        </w:numPr>
        <w:tabs>
          <w:tab w:val="left" w:pos="2730"/>
        </w:tabs>
        <w:spacing w:before="240" w:after="240"/>
        <w:ind w:left="1134"/>
        <w:jc w:val="left"/>
        <w:outlineLvl w:val="2"/>
        <w:rPr>
          <w:del w:id="7673" w:author="Houyem Rais" w:date="2024-02-22T15:03:00Z"/>
          <w:lang w:bidi="ar-TN"/>
        </w:rPr>
        <w:pPrChange w:id="7674" w:author="Houyem Rais" w:date="2024-02-22T15:03:00Z">
          <w:pPr/>
        </w:pPrChange>
      </w:pPr>
    </w:p>
    <w:p w14:paraId="13A570E2" w14:textId="0429EB4C" w:rsidR="007164CB" w:rsidRPr="0028073E" w:rsidDel="00CB2812" w:rsidRDefault="009C3A05" w:rsidP="00CB2812">
      <w:pPr>
        <w:pStyle w:val="ListParagraph"/>
        <w:numPr>
          <w:ilvl w:val="1"/>
          <w:numId w:val="1"/>
        </w:numPr>
        <w:tabs>
          <w:tab w:val="left" w:pos="2730"/>
        </w:tabs>
        <w:spacing w:before="240" w:after="240"/>
        <w:ind w:left="1134"/>
        <w:jc w:val="left"/>
        <w:outlineLvl w:val="2"/>
        <w:rPr>
          <w:del w:id="7675" w:author="Houyem Rais" w:date="2024-02-22T15:03:00Z"/>
          <w:b/>
          <w:bCs/>
          <w:color w:val="002060"/>
          <w:u w:val="single"/>
        </w:rPr>
        <w:pPrChange w:id="7676" w:author="Houyem Rais" w:date="2024-02-22T15:03:00Z">
          <w:pPr>
            <w:pStyle w:val="ListParagraph"/>
            <w:numPr>
              <w:numId w:val="37"/>
            </w:numPr>
            <w:ind w:left="720"/>
          </w:pPr>
        </w:pPrChange>
      </w:pPr>
      <w:del w:id="7677" w:author="Houyem Rais" w:date="2024-02-22T15:03:00Z">
        <w:r w:rsidRPr="0028073E" w:rsidDel="00CB2812">
          <w:rPr>
            <w:b/>
            <w:bCs/>
            <w:color w:val="002060"/>
            <w:u w:val="single"/>
          </w:rPr>
          <w:delText>Les flux de trésorerie</w:delText>
        </w:r>
      </w:del>
    </w:p>
    <w:p w14:paraId="32D05D0F" w14:textId="15605C1D" w:rsidR="009C3A05" w:rsidDel="00CB2812" w:rsidRDefault="009C3A05" w:rsidP="00CB2812">
      <w:pPr>
        <w:numPr>
          <w:ilvl w:val="1"/>
          <w:numId w:val="1"/>
        </w:numPr>
        <w:tabs>
          <w:tab w:val="left" w:pos="2730"/>
        </w:tabs>
        <w:spacing w:before="240" w:after="240"/>
        <w:ind w:left="1134"/>
        <w:jc w:val="left"/>
        <w:outlineLvl w:val="2"/>
        <w:rPr>
          <w:del w:id="7678" w:author="Houyem Rais" w:date="2024-02-22T15:03:00Z"/>
          <w:lang w:bidi="ar-TN"/>
        </w:rPr>
        <w:pPrChange w:id="7679" w:author="Houyem Rais" w:date="2024-02-22T15:03:00Z">
          <w:pPr/>
        </w:pPrChange>
      </w:pPr>
      <w:del w:id="7680" w:author="Houyem Rais" w:date="2024-02-22T15:03:00Z">
        <w:r w:rsidDel="00CB2812">
          <w:rPr>
            <w:lang w:bidi="ar-TN"/>
          </w:rPr>
          <w:delText>Les flux de Cash Flows entre les différentes parties du projet sont synthétisés dans la figure suivante.</w:delText>
        </w:r>
      </w:del>
    </w:p>
    <w:p w14:paraId="4A7603B6" w14:textId="68BA7CB3" w:rsidR="009C3A05" w:rsidDel="00CB2812" w:rsidRDefault="000B1997" w:rsidP="00CB2812">
      <w:pPr>
        <w:keepNext/>
        <w:numPr>
          <w:ilvl w:val="1"/>
          <w:numId w:val="1"/>
        </w:numPr>
        <w:tabs>
          <w:tab w:val="left" w:pos="2730"/>
        </w:tabs>
        <w:spacing w:before="240" w:after="240"/>
        <w:ind w:left="1134"/>
        <w:jc w:val="left"/>
        <w:outlineLvl w:val="2"/>
        <w:rPr>
          <w:del w:id="7681" w:author="Houyem Rais" w:date="2024-02-22T15:03:00Z"/>
        </w:rPr>
        <w:pPrChange w:id="7682" w:author="Houyem Rais" w:date="2024-02-22T15:03:00Z">
          <w:pPr>
            <w:keepNext/>
            <w:jc w:val="center"/>
          </w:pPr>
        </w:pPrChange>
      </w:pPr>
      <w:ins w:id="7683" w:author="Farouk Bouhafs" w:date="2024-02-14T15:07:00Z">
        <w:del w:id="7684" w:author="Houyem Rais" w:date="2024-02-22T15:03:00Z">
          <w:r w:rsidDel="00CB2812">
            <w:rPr>
              <w:noProof/>
            </w:rPr>
            <w:drawing>
              <wp:inline distT="0" distB="0" distL="0" distR="0" wp14:anchorId="6236BF0C" wp14:editId="290580E9">
                <wp:extent cx="5117632" cy="2799166"/>
                <wp:effectExtent l="0" t="0" r="6985" b="1270"/>
                <wp:docPr id="1455762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123" cy="2805998"/>
                        </a:xfrm>
                        <a:prstGeom prst="rect">
                          <a:avLst/>
                        </a:prstGeom>
                        <a:noFill/>
                      </pic:spPr>
                    </pic:pic>
                  </a:graphicData>
                </a:graphic>
              </wp:inline>
            </w:drawing>
          </w:r>
        </w:del>
      </w:ins>
      <w:del w:id="7685" w:author="Houyem Rais" w:date="2024-02-22T15:03:00Z">
        <w:r w:rsidR="009C3A05" w:rsidDel="00CB2812">
          <w:rPr>
            <w:noProof/>
            <w:lang w:bidi="ar-TN"/>
          </w:rPr>
          <w:drawing>
            <wp:inline distT="0" distB="0" distL="0" distR="0" wp14:anchorId="04377AD8" wp14:editId="7DF76A74">
              <wp:extent cx="4835479" cy="2662140"/>
              <wp:effectExtent l="0" t="0" r="3810" b="5080"/>
              <wp:docPr id="13118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9560" cy="2669892"/>
                      </a:xfrm>
                      <a:prstGeom prst="rect">
                        <a:avLst/>
                      </a:prstGeom>
                      <a:noFill/>
                    </pic:spPr>
                  </pic:pic>
                </a:graphicData>
              </a:graphic>
            </wp:inline>
          </w:drawing>
        </w:r>
      </w:del>
    </w:p>
    <w:p w14:paraId="257D83A9" w14:textId="717BD6B1" w:rsidR="009C3A05" w:rsidRPr="00007B3E" w:rsidDel="00CB2812" w:rsidRDefault="009C3A05" w:rsidP="00CB2812">
      <w:pPr>
        <w:pStyle w:val="Caption"/>
        <w:numPr>
          <w:ilvl w:val="1"/>
          <w:numId w:val="1"/>
        </w:numPr>
        <w:tabs>
          <w:tab w:val="left" w:pos="2730"/>
        </w:tabs>
        <w:spacing w:before="240" w:after="240"/>
        <w:ind w:left="1134"/>
        <w:jc w:val="left"/>
        <w:outlineLvl w:val="2"/>
        <w:rPr>
          <w:del w:id="7686" w:author="Houyem Rais" w:date="2024-02-22T15:03:00Z"/>
          <w:lang w:bidi="ar-TN"/>
        </w:rPr>
        <w:pPrChange w:id="7687" w:author="Houyem Rais" w:date="2024-02-22T15:03:00Z">
          <w:pPr>
            <w:pStyle w:val="Caption"/>
            <w:jc w:val="center"/>
          </w:pPr>
        </w:pPrChange>
      </w:pPr>
      <w:bookmarkStart w:id="7688" w:name="_Toc158885108"/>
      <w:del w:id="7689" w:author="Houyem Rais" w:date="2024-02-22T15:03:00Z">
        <w:r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16</w:delText>
        </w:r>
        <w:r w:rsidDel="00CB2812">
          <w:rPr>
            <w:noProof/>
          </w:rPr>
          <w:fldChar w:fldCharType="end"/>
        </w:r>
        <w:r w:rsidDel="00CB2812">
          <w:delText xml:space="preserve"> Flux de trésorerie du projet du Barreau Est</w:delText>
        </w:r>
        <w:bookmarkEnd w:id="7688"/>
      </w:del>
    </w:p>
    <w:p w14:paraId="041438DF" w14:textId="3632F5B9" w:rsidR="00A46DC0" w:rsidRPr="00007B3E" w:rsidDel="00CB2812" w:rsidRDefault="00A46DC0" w:rsidP="00CB2812">
      <w:pPr>
        <w:pStyle w:val="Titre41"/>
        <w:numPr>
          <w:ilvl w:val="1"/>
          <w:numId w:val="1"/>
        </w:numPr>
        <w:tabs>
          <w:tab w:val="left" w:pos="2730"/>
        </w:tabs>
        <w:ind w:left="1134"/>
        <w:outlineLvl w:val="2"/>
        <w:rPr>
          <w:del w:id="7690" w:author="Houyem Rais" w:date="2024-02-22T15:03:00Z"/>
          <w:lang w:val="fr-FR"/>
        </w:rPr>
        <w:pPrChange w:id="7691" w:author="Houyem Rais" w:date="2024-02-22T15:03:00Z">
          <w:pPr>
            <w:pStyle w:val="Titre41"/>
          </w:pPr>
        </w:pPrChange>
      </w:pPr>
      <w:bookmarkStart w:id="7692" w:name="_Toc158885017"/>
      <w:del w:id="7693" w:author="Houyem Rais" w:date="2024-02-22T15:03:00Z">
        <w:r w:rsidRPr="00007B3E" w:rsidDel="00CB2812">
          <w:rPr>
            <w:lang w:val="fr-FR"/>
          </w:rPr>
          <w:delText>Les hypothèses macro-économiques et financières</w:delText>
        </w:r>
        <w:bookmarkEnd w:id="7692"/>
      </w:del>
    </w:p>
    <w:p w14:paraId="6ACA6ACC" w14:textId="774A98FA" w:rsidR="00323052" w:rsidRPr="00007B3E" w:rsidDel="00CB2812" w:rsidRDefault="00323052" w:rsidP="00CB2812">
      <w:pPr>
        <w:numPr>
          <w:ilvl w:val="1"/>
          <w:numId w:val="1"/>
        </w:numPr>
        <w:tabs>
          <w:tab w:val="left" w:pos="2730"/>
        </w:tabs>
        <w:spacing w:before="240" w:after="240"/>
        <w:ind w:left="1134"/>
        <w:jc w:val="left"/>
        <w:outlineLvl w:val="2"/>
        <w:rPr>
          <w:del w:id="7694" w:author="Houyem Rais" w:date="2024-02-22T15:03:00Z"/>
          <w:b/>
          <w:bCs/>
          <w:u w:val="single"/>
        </w:rPr>
        <w:pPrChange w:id="7695" w:author="Houyem Rais" w:date="2024-02-22T15:03:00Z">
          <w:pPr/>
        </w:pPrChange>
      </w:pPr>
      <w:del w:id="7696" w:author="Houyem Rais" w:date="2024-02-22T15:03:00Z">
        <w:r w:rsidRPr="00007B3E" w:rsidDel="00CB2812">
          <w:rPr>
            <w:b/>
            <w:bCs/>
            <w:u w:val="single"/>
          </w:rPr>
          <w:delText>Taux d'inflation :</w:delText>
        </w:r>
      </w:del>
    </w:p>
    <w:p w14:paraId="72700672" w14:textId="1AC86E1B" w:rsidR="00323052" w:rsidRPr="00007B3E" w:rsidDel="00CB2812" w:rsidRDefault="00323052" w:rsidP="00CB2812">
      <w:pPr>
        <w:numPr>
          <w:ilvl w:val="1"/>
          <w:numId w:val="1"/>
        </w:numPr>
        <w:tabs>
          <w:tab w:val="left" w:pos="2730"/>
        </w:tabs>
        <w:spacing w:before="240" w:after="240"/>
        <w:ind w:left="1134"/>
        <w:jc w:val="left"/>
        <w:outlineLvl w:val="2"/>
        <w:rPr>
          <w:del w:id="7697" w:author="Houyem Rais" w:date="2024-02-22T15:03:00Z"/>
        </w:rPr>
        <w:pPrChange w:id="7698" w:author="Houyem Rais" w:date="2024-02-22T15:03:00Z">
          <w:pPr/>
        </w:pPrChange>
      </w:pPr>
      <w:del w:id="7699" w:author="Houyem Rais" w:date="2024-02-22T15:03:00Z">
        <w:r w:rsidRPr="00007B3E" w:rsidDel="00CB2812">
          <w:delText>L’étude rétrospective du taux d’inflation annuel moyen à la consommation en Tunisie pendant la dernière décennie montre que ce taux est caractérisé par une tendance croissante accélérée, comme démontré dans le tableau suivant.</w:delText>
        </w:r>
      </w:del>
    </w:p>
    <w:p w14:paraId="2EB01EFF" w14:textId="01578976" w:rsidR="0028073E" w:rsidDel="00CB2812" w:rsidRDefault="0028073E" w:rsidP="00CB2812">
      <w:pPr>
        <w:widowControl/>
        <w:numPr>
          <w:ilvl w:val="1"/>
          <w:numId w:val="1"/>
        </w:numPr>
        <w:tabs>
          <w:tab w:val="left" w:pos="2730"/>
        </w:tabs>
        <w:autoSpaceDE/>
        <w:autoSpaceDN/>
        <w:spacing w:before="240" w:after="240" w:line="259" w:lineRule="auto"/>
        <w:ind w:left="1134"/>
        <w:jc w:val="left"/>
        <w:outlineLvl w:val="2"/>
        <w:rPr>
          <w:del w:id="7700" w:author="Houyem Rais" w:date="2024-02-22T15:03:00Z"/>
          <w:rFonts w:eastAsiaTheme="minorHAnsi" w:cstheme="majorBidi"/>
          <w:b/>
          <w:bCs/>
          <w:i/>
          <w:color w:val="0070C0"/>
          <w:sz w:val="18"/>
          <w:szCs w:val="18"/>
        </w:rPr>
        <w:pPrChange w:id="7701" w:author="Houyem Rais" w:date="2024-02-22T15:03:00Z">
          <w:pPr>
            <w:widowControl/>
            <w:autoSpaceDE/>
            <w:autoSpaceDN/>
            <w:spacing w:before="0" w:after="160" w:line="259" w:lineRule="auto"/>
            <w:jc w:val="left"/>
          </w:pPr>
        </w:pPrChange>
      </w:pPr>
      <w:bookmarkStart w:id="7702" w:name="_Toc144481094"/>
      <w:del w:id="7703" w:author="Houyem Rais" w:date="2024-02-22T15:03:00Z">
        <w:r w:rsidDel="00CB2812">
          <w:br w:type="page"/>
        </w:r>
      </w:del>
    </w:p>
    <w:p w14:paraId="4EB44ACF" w14:textId="707060FB" w:rsidR="00323052" w:rsidRPr="00007B3E" w:rsidDel="00CB2812" w:rsidRDefault="00323052" w:rsidP="00CB2812">
      <w:pPr>
        <w:pStyle w:val="Caption"/>
        <w:numPr>
          <w:ilvl w:val="1"/>
          <w:numId w:val="1"/>
        </w:numPr>
        <w:tabs>
          <w:tab w:val="left" w:pos="2730"/>
        </w:tabs>
        <w:spacing w:before="240" w:after="240"/>
        <w:ind w:left="1134"/>
        <w:jc w:val="left"/>
        <w:outlineLvl w:val="2"/>
        <w:rPr>
          <w:del w:id="7704" w:author="Houyem Rais" w:date="2024-02-22T15:03:00Z"/>
        </w:rPr>
        <w:pPrChange w:id="7705" w:author="Houyem Rais" w:date="2024-02-22T15:03:00Z">
          <w:pPr>
            <w:pStyle w:val="Caption"/>
          </w:pPr>
        </w:pPrChange>
      </w:pPr>
      <w:bookmarkStart w:id="7706" w:name="_Toc158885077"/>
      <w:del w:id="770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708" w:author="Farouk Bouhafs" w:date="2024-02-09T12:22:00Z">
        <w:del w:id="7709" w:author="Houyem Rais" w:date="2024-02-22T15:03:00Z">
          <w:r w:rsidR="00125256" w:rsidDel="00CB2812">
            <w:rPr>
              <w:noProof/>
            </w:rPr>
            <w:delText>42</w:delText>
          </w:r>
        </w:del>
      </w:ins>
      <w:del w:id="7710" w:author="Houyem Rais" w:date="2024-02-22T15:03:00Z">
        <w:r w:rsidR="00E874ED" w:rsidDel="00CB2812">
          <w:rPr>
            <w:noProof/>
          </w:rPr>
          <w:delText>41</w:delText>
        </w:r>
        <w:r w:rsidDel="00CB2812">
          <w:rPr>
            <w:noProof/>
          </w:rPr>
          <w:fldChar w:fldCharType="end"/>
        </w:r>
        <w:r w:rsidRPr="00007B3E" w:rsidDel="00CB2812">
          <w:delText xml:space="preserve"> Etude rétrospective de l'inflation en Tunisie</w:delText>
        </w:r>
        <w:bookmarkEnd w:id="7702"/>
        <w:bookmarkEnd w:id="7706"/>
      </w:del>
    </w:p>
    <w:tbl>
      <w:tblPr>
        <w:tblW w:w="977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126"/>
        <w:gridCol w:w="612"/>
        <w:gridCol w:w="612"/>
        <w:gridCol w:w="612"/>
        <w:gridCol w:w="612"/>
        <w:gridCol w:w="612"/>
        <w:gridCol w:w="612"/>
        <w:gridCol w:w="612"/>
        <w:gridCol w:w="612"/>
        <w:gridCol w:w="612"/>
        <w:gridCol w:w="612"/>
        <w:gridCol w:w="612"/>
        <w:gridCol w:w="913"/>
      </w:tblGrid>
      <w:tr w:rsidR="00E24E40" w:rsidRPr="00007B3E" w:rsidDel="00CB2812" w14:paraId="0DE6F985" w14:textId="7852345A" w:rsidTr="0028073E">
        <w:trPr>
          <w:trHeight w:val="328"/>
          <w:tblHeader/>
          <w:del w:id="7711" w:author="Houyem Rais" w:date="2024-02-22T15:03:00Z"/>
        </w:trPr>
        <w:tc>
          <w:tcPr>
            <w:tcW w:w="2126" w:type="dxa"/>
            <w:shd w:val="clear" w:color="auto" w:fill="B4C6E7" w:themeFill="accent1" w:themeFillTint="66"/>
            <w:noWrap/>
            <w:vAlign w:val="center"/>
            <w:hideMark/>
          </w:tcPr>
          <w:p w14:paraId="75A6C9BA" w14:textId="5E8C14D9"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12" w:author="Houyem Rais" w:date="2024-02-22T15:03:00Z"/>
                <w:rFonts w:cs="Calibri"/>
                <w:b/>
                <w:bCs/>
                <w:color w:val="000000"/>
                <w:sz w:val="20"/>
                <w:szCs w:val="20"/>
                <w:lang w:eastAsia="fr-FR"/>
              </w:rPr>
              <w:pPrChange w:id="7713" w:author="Houyem Rais" w:date="2024-02-22T15:03:00Z">
                <w:pPr>
                  <w:spacing w:before="0" w:after="0" w:line="240" w:lineRule="auto"/>
                  <w:jc w:val="left"/>
                </w:pPr>
              </w:pPrChange>
            </w:pPr>
            <w:del w:id="7714" w:author="Houyem Rais" w:date="2024-02-22T15:03:00Z">
              <w:r w:rsidRPr="00007B3E" w:rsidDel="00CB2812">
                <w:rPr>
                  <w:rFonts w:cs="Calibri"/>
                  <w:b/>
                  <w:bCs/>
                  <w:color w:val="000000"/>
                  <w:sz w:val="20"/>
                  <w:szCs w:val="20"/>
                  <w:lang w:eastAsia="fr-FR"/>
                </w:rPr>
                <w:delText>Année</w:delText>
              </w:r>
            </w:del>
          </w:p>
        </w:tc>
        <w:tc>
          <w:tcPr>
            <w:tcW w:w="612" w:type="dxa"/>
            <w:shd w:val="clear" w:color="auto" w:fill="B4C6E7" w:themeFill="accent1" w:themeFillTint="66"/>
            <w:noWrap/>
            <w:vAlign w:val="center"/>
            <w:hideMark/>
          </w:tcPr>
          <w:p w14:paraId="1A95DF4E" w14:textId="4CD369EF"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15" w:author="Houyem Rais" w:date="2024-02-22T15:03:00Z"/>
                <w:rFonts w:cs="Calibri"/>
                <w:color w:val="000000"/>
                <w:sz w:val="20"/>
                <w:szCs w:val="20"/>
                <w:lang w:eastAsia="fr-FR"/>
              </w:rPr>
              <w:pPrChange w:id="7716" w:author="Houyem Rais" w:date="2024-02-22T15:03:00Z">
                <w:pPr>
                  <w:spacing w:before="0" w:after="0" w:line="240" w:lineRule="auto"/>
                  <w:jc w:val="center"/>
                </w:pPr>
              </w:pPrChange>
            </w:pPr>
            <w:del w:id="7717" w:author="Houyem Rais" w:date="2024-02-22T15:03:00Z">
              <w:r w:rsidRPr="00007B3E" w:rsidDel="00CB2812">
                <w:rPr>
                  <w:rFonts w:cs="Calibri"/>
                  <w:color w:val="000000"/>
                  <w:sz w:val="20"/>
                  <w:szCs w:val="20"/>
                  <w:lang w:eastAsia="fr-FR"/>
                </w:rPr>
                <w:delText>2012</w:delText>
              </w:r>
            </w:del>
          </w:p>
        </w:tc>
        <w:tc>
          <w:tcPr>
            <w:tcW w:w="612" w:type="dxa"/>
            <w:shd w:val="clear" w:color="auto" w:fill="B4C6E7" w:themeFill="accent1" w:themeFillTint="66"/>
            <w:noWrap/>
            <w:vAlign w:val="center"/>
            <w:hideMark/>
          </w:tcPr>
          <w:p w14:paraId="02A47B32" w14:textId="75E83804"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18" w:author="Houyem Rais" w:date="2024-02-22T15:03:00Z"/>
                <w:rFonts w:cs="Calibri"/>
                <w:color w:val="000000"/>
                <w:sz w:val="20"/>
                <w:szCs w:val="20"/>
                <w:lang w:eastAsia="fr-FR"/>
              </w:rPr>
              <w:pPrChange w:id="7719" w:author="Houyem Rais" w:date="2024-02-22T15:03:00Z">
                <w:pPr>
                  <w:spacing w:before="0" w:after="0" w:line="240" w:lineRule="auto"/>
                  <w:jc w:val="center"/>
                </w:pPr>
              </w:pPrChange>
            </w:pPr>
            <w:del w:id="7720" w:author="Houyem Rais" w:date="2024-02-22T15:03:00Z">
              <w:r w:rsidRPr="00007B3E" w:rsidDel="00CB2812">
                <w:rPr>
                  <w:rFonts w:cs="Calibri"/>
                  <w:color w:val="000000"/>
                  <w:sz w:val="20"/>
                  <w:szCs w:val="20"/>
                  <w:lang w:eastAsia="fr-FR"/>
                </w:rPr>
                <w:delText>2013</w:delText>
              </w:r>
            </w:del>
          </w:p>
        </w:tc>
        <w:tc>
          <w:tcPr>
            <w:tcW w:w="612" w:type="dxa"/>
            <w:shd w:val="clear" w:color="auto" w:fill="B4C6E7" w:themeFill="accent1" w:themeFillTint="66"/>
            <w:noWrap/>
            <w:vAlign w:val="center"/>
            <w:hideMark/>
          </w:tcPr>
          <w:p w14:paraId="7B16E80E" w14:textId="40F4264B"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21" w:author="Houyem Rais" w:date="2024-02-22T15:03:00Z"/>
                <w:rFonts w:cs="Calibri"/>
                <w:color w:val="000000"/>
                <w:sz w:val="20"/>
                <w:szCs w:val="20"/>
                <w:lang w:eastAsia="fr-FR"/>
              </w:rPr>
              <w:pPrChange w:id="7722" w:author="Houyem Rais" w:date="2024-02-22T15:03:00Z">
                <w:pPr>
                  <w:spacing w:before="0" w:after="0" w:line="240" w:lineRule="auto"/>
                  <w:jc w:val="center"/>
                </w:pPr>
              </w:pPrChange>
            </w:pPr>
            <w:del w:id="7723" w:author="Houyem Rais" w:date="2024-02-22T15:03:00Z">
              <w:r w:rsidRPr="00007B3E" w:rsidDel="00CB2812">
                <w:rPr>
                  <w:rFonts w:cs="Calibri"/>
                  <w:color w:val="000000"/>
                  <w:sz w:val="20"/>
                  <w:szCs w:val="20"/>
                  <w:lang w:eastAsia="fr-FR"/>
                </w:rPr>
                <w:delText>2014</w:delText>
              </w:r>
            </w:del>
          </w:p>
        </w:tc>
        <w:tc>
          <w:tcPr>
            <w:tcW w:w="612" w:type="dxa"/>
            <w:shd w:val="clear" w:color="auto" w:fill="B4C6E7" w:themeFill="accent1" w:themeFillTint="66"/>
            <w:noWrap/>
            <w:vAlign w:val="center"/>
            <w:hideMark/>
          </w:tcPr>
          <w:p w14:paraId="38D15873" w14:textId="1E708062"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24" w:author="Houyem Rais" w:date="2024-02-22T15:03:00Z"/>
                <w:rFonts w:cs="Calibri"/>
                <w:color w:val="000000"/>
                <w:sz w:val="20"/>
                <w:szCs w:val="20"/>
                <w:lang w:eastAsia="fr-FR"/>
              </w:rPr>
              <w:pPrChange w:id="7725" w:author="Houyem Rais" w:date="2024-02-22T15:03:00Z">
                <w:pPr>
                  <w:spacing w:before="0" w:after="0" w:line="240" w:lineRule="auto"/>
                  <w:jc w:val="center"/>
                </w:pPr>
              </w:pPrChange>
            </w:pPr>
            <w:del w:id="7726" w:author="Houyem Rais" w:date="2024-02-22T15:03:00Z">
              <w:r w:rsidRPr="00007B3E" w:rsidDel="00CB2812">
                <w:rPr>
                  <w:rFonts w:cs="Calibri"/>
                  <w:color w:val="000000"/>
                  <w:sz w:val="20"/>
                  <w:szCs w:val="20"/>
                  <w:lang w:eastAsia="fr-FR"/>
                </w:rPr>
                <w:delText>2015</w:delText>
              </w:r>
            </w:del>
          </w:p>
        </w:tc>
        <w:tc>
          <w:tcPr>
            <w:tcW w:w="612" w:type="dxa"/>
            <w:shd w:val="clear" w:color="auto" w:fill="B4C6E7" w:themeFill="accent1" w:themeFillTint="66"/>
            <w:noWrap/>
            <w:vAlign w:val="center"/>
            <w:hideMark/>
          </w:tcPr>
          <w:p w14:paraId="523B0BD1" w14:textId="7D99D91E"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27" w:author="Houyem Rais" w:date="2024-02-22T15:03:00Z"/>
                <w:rFonts w:cs="Calibri"/>
                <w:color w:val="000000"/>
                <w:sz w:val="20"/>
                <w:szCs w:val="20"/>
                <w:lang w:eastAsia="fr-FR"/>
              </w:rPr>
              <w:pPrChange w:id="7728" w:author="Houyem Rais" w:date="2024-02-22T15:03:00Z">
                <w:pPr>
                  <w:spacing w:before="0" w:after="0" w:line="240" w:lineRule="auto"/>
                  <w:jc w:val="center"/>
                </w:pPr>
              </w:pPrChange>
            </w:pPr>
            <w:del w:id="7729" w:author="Houyem Rais" w:date="2024-02-22T15:03:00Z">
              <w:r w:rsidRPr="00007B3E" w:rsidDel="00CB2812">
                <w:rPr>
                  <w:rFonts w:cs="Calibri"/>
                  <w:color w:val="000000"/>
                  <w:sz w:val="20"/>
                  <w:szCs w:val="20"/>
                  <w:lang w:eastAsia="fr-FR"/>
                </w:rPr>
                <w:delText>2016</w:delText>
              </w:r>
            </w:del>
          </w:p>
        </w:tc>
        <w:tc>
          <w:tcPr>
            <w:tcW w:w="612" w:type="dxa"/>
            <w:shd w:val="clear" w:color="auto" w:fill="B4C6E7" w:themeFill="accent1" w:themeFillTint="66"/>
            <w:noWrap/>
            <w:vAlign w:val="center"/>
            <w:hideMark/>
          </w:tcPr>
          <w:p w14:paraId="3E413B2D" w14:textId="23DBB478"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30" w:author="Houyem Rais" w:date="2024-02-22T15:03:00Z"/>
                <w:rFonts w:cs="Calibri"/>
                <w:color w:val="000000"/>
                <w:sz w:val="20"/>
                <w:szCs w:val="20"/>
                <w:lang w:eastAsia="fr-FR"/>
              </w:rPr>
              <w:pPrChange w:id="7731" w:author="Houyem Rais" w:date="2024-02-22T15:03:00Z">
                <w:pPr>
                  <w:spacing w:before="0" w:after="0" w:line="240" w:lineRule="auto"/>
                  <w:jc w:val="center"/>
                </w:pPr>
              </w:pPrChange>
            </w:pPr>
            <w:del w:id="7732" w:author="Houyem Rais" w:date="2024-02-22T15:03:00Z">
              <w:r w:rsidRPr="00007B3E" w:rsidDel="00CB2812">
                <w:rPr>
                  <w:rFonts w:cs="Calibri"/>
                  <w:color w:val="000000"/>
                  <w:sz w:val="20"/>
                  <w:szCs w:val="20"/>
                  <w:lang w:eastAsia="fr-FR"/>
                </w:rPr>
                <w:delText>2017</w:delText>
              </w:r>
            </w:del>
          </w:p>
        </w:tc>
        <w:tc>
          <w:tcPr>
            <w:tcW w:w="612" w:type="dxa"/>
            <w:shd w:val="clear" w:color="auto" w:fill="B4C6E7" w:themeFill="accent1" w:themeFillTint="66"/>
            <w:noWrap/>
            <w:vAlign w:val="center"/>
            <w:hideMark/>
          </w:tcPr>
          <w:p w14:paraId="6787F68D" w14:textId="2DEEE48B"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33" w:author="Houyem Rais" w:date="2024-02-22T15:03:00Z"/>
                <w:rFonts w:cs="Calibri"/>
                <w:color w:val="000000"/>
                <w:sz w:val="20"/>
                <w:szCs w:val="20"/>
                <w:lang w:eastAsia="fr-FR"/>
              </w:rPr>
              <w:pPrChange w:id="7734" w:author="Houyem Rais" w:date="2024-02-22T15:03:00Z">
                <w:pPr>
                  <w:spacing w:before="0" w:after="0" w:line="240" w:lineRule="auto"/>
                  <w:jc w:val="center"/>
                </w:pPr>
              </w:pPrChange>
            </w:pPr>
            <w:del w:id="7735" w:author="Houyem Rais" w:date="2024-02-22T15:03:00Z">
              <w:r w:rsidRPr="00007B3E" w:rsidDel="00CB2812">
                <w:rPr>
                  <w:rFonts w:cs="Calibri"/>
                  <w:color w:val="000000"/>
                  <w:sz w:val="20"/>
                  <w:szCs w:val="20"/>
                  <w:lang w:eastAsia="fr-FR"/>
                </w:rPr>
                <w:delText>2018</w:delText>
              </w:r>
            </w:del>
          </w:p>
        </w:tc>
        <w:tc>
          <w:tcPr>
            <w:tcW w:w="612" w:type="dxa"/>
            <w:shd w:val="clear" w:color="auto" w:fill="B4C6E7" w:themeFill="accent1" w:themeFillTint="66"/>
            <w:noWrap/>
            <w:vAlign w:val="center"/>
            <w:hideMark/>
          </w:tcPr>
          <w:p w14:paraId="660A6AD1" w14:textId="004E5795"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36" w:author="Houyem Rais" w:date="2024-02-22T15:03:00Z"/>
                <w:rFonts w:cs="Calibri"/>
                <w:color w:val="000000"/>
                <w:sz w:val="20"/>
                <w:szCs w:val="20"/>
                <w:lang w:eastAsia="fr-FR"/>
              </w:rPr>
              <w:pPrChange w:id="7737" w:author="Houyem Rais" w:date="2024-02-22T15:03:00Z">
                <w:pPr>
                  <w:spacing w:before="0" w:after="0" w:line="240" w:lineRule="auto"/>
                  <w:jc w:val="center"/>
                </w:pPr>
              </w:pPrChange>
            </w:pPr>
            <w:del w:id="7738" w:author="Houyem Rais" w:date="2024-02-22T15:03:00Z">
              <w:r w:rsidRPr="00007B3E" w:rsidDel="00CB2812">
                <w:rPr>
                  <w:rFonts w:cs="Calibri"/>
                  <w:color w:val="000000"/>
                  <w:sz w:val="20"/>
                  <w:szCs w:val="20"/>
                  <w:lang w:eastAsia="fr-FR"/>
                </w:rPr>
                <w:delText>2019</w:delText>
              </w:r>
            </w:del>
          </w:p>
        </w:tc>
        <w:tc>
          <w:tcPr>
            <w:tcW w:w="612" w:type="dxa"/>
            <w:shd w:val="clear" w:color="auto" w:fill="B4C6E7" w:themeFill="accent1" w:themeFillTint="66"/>
            <w:noWrap/>
            <w:vAlign w:val="center"/>
            <w:hideMark/>
          </w:tcPr>
          <w:p w14:paraId="38B0CDD6" w14:textId="27B5F9B3"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39" w:author="Houyem Rais" w:date="2024-02-22T15:03:00Z"/>
                <w:rFonts w:cs="Calibri"/>
                <w:color w:val="000000"/>
                <w:sz w:val="20"/>
                <w:szCs w:val="20"/>
                <w:lang w:eastAsia="fr-FR"/>
              </w:rPr>
              <w:pPrChange w:id="7740" w:author="Houyem Rais" w:date="2024-02-22T15:03:00Z">
                <w:pPr>
                  <w:spacing w:before="0" w:after="0" w:line="240" w:lineRule="auto"/>
                  <w:jc w:val="center"/>
                </w:pPr>
              </w:pPrChange>
            </w:pPr>
            <w:del w:id="7741" w:author="Houyem Rais" w:date="2024-02-22T15:03:00Z">
              <w:r w:rsidRPr="00007B3E" w:rsidDel="00CB2812">
                <w:rPr>
                  <w:rFonts w:cs="Calibri"/>
                  <w:color w:val="000000"/>
                  <w:sz w:val="20"/>
                  <w:szCs w:val="20"/>
                  <w:lang w:eastAsia="fr-FR"/>
                </w:rPr>
                <w:delText>2020</w:delText>
              </w:r>
            </w:del>
          </w:p>
        </w:tc>
        <w:tc>
          <w:tcPr>
            <w:tcW w:w="612" w:type="dxa"/>
            <w:shd w:val="clear" w:color="auto" w:fill="B4C6E7" w:themeFill="accent1" w:themeFillTint="66"/>
            <w:noWrap/>
            <w:vAlign w:val="center"/>
            <w:hideMark/>
          </w:tcPr>
          <w:p w14:paraId="71D55285" w14:textId="24FE2B10"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42" w:author="Houyem Rais" w:date="2024-02-22T15:03:00Z"/>
                <w:rFonts w:cs="Calibri"/>
                <w:color w:val="000000"/>
                <w:sz w:val="20"/>
                <w:szCs w:val="20"/>
                <w:lang w:eastAsia="fr-FR"/>
              </w:rPr>
              <w:pPrChange w:id="7743" w:author="Houyem Rais" w:date="2024-02-22T15:03:00Z">
                <w:pPr>
                  <w:spacing w:before="0" w:after="0" w:line="240" w:lineRule="auto"/>
                  <w:jc w:val="center"/>
                </w:pPr>
              </w:pPrChange>
            </w:pPr>
            <w:del w:id="7744" w:author="Houyem Rais" w:date="2024-02-22T15:03:00Z">
              <w:r w:rsidRPr="00007B3E" w:rsidDel="00CB2812">
                <w:rPr>
                  <w:rFonts w:cs="Calibri"/>
                  <w:color w:val="000000"/>
                  <w:sz w:val="20"/>
                  <w:szCs w:val="20"/>
                  <w:lang w:eastAsia="fr-FR"/>
                </w:rPr>
                <w:delText>2021</w:delText>
              </w:r>
            </w:del>
          </w:p>
        </w:tc>
        <w:tc>
          <w:tcPr>
            <w:tcW w:w="612" w:type="dxa"/>
            <w:shd w:val="clear" w:color="auto" w:fill="B4C6E7" w:themeFill="accent1" w:themeFillTint="66"/>
            <w:noWrap/>
            <w:vAlign w:val="center"/>
            <w:hideMark/>
          </w:tcPr>
          <w:p w14:paraId="1FCBB8F8" w14:textId="753F4D8A"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45" w:author="Houyem Rais" w:date="2024-02-22T15:03:00Z"/>
                <w:rFonts w:cs="Calibri"/>
                <w:color w:val="000000"/>
                <w:sz w:val="20"/>
                <w:szCs w:val="20"/>
                <w:lang w:eastAsia="fr-FR"/>
              </w:rPr>
              <w:pPrChange w:id="7746" w:author="Houyem Rais" w:date="2024-02-22T15:03:00Z">
                <w:pPr>
                  <w:spacing w:before="0" w:after="0" w:line="240" w:lineRule="auto"/>
                  <w:jc w:val="center"/>
                </w:pPr>
              </w:pPrChange>
            </w:pPr>
            <w:del w:id="7747" w:author="Houyem Rais" w:date="2024-02-22T15:03:00Z">
              <w:r w:rsidRPr="00007B3E" w:rsidDel="00CB2812">
                <w:rPr>
                  <w:rFonts w:cs="Calibri"/>
                  <w:color w:val="000000"/>
                  <w:sz w:val="20"/>
                  <w:szCs w:val="20"/>
                  <w:lang w:eastAsia="fr-FR"/>
                </w:rPr>
                <w:delText>2022</w:delText>
              </w:r>
            </w:del>
          </w:p>
        </w:tc>
        <w:tc>
          <w:tcPr>
            <w:tcW w:w="913" w:type="dxa"/>
            <w:shd w:val="clear" w:color="auto" w:fill="B4C6E7" w:themeFill="accent1" w:themeFillTint="66"/>
            <w:vAlign w:val="center"/>
          </w:tcPr>
          <w:p w14:paraId="6583D749" w14:textId="34D8B2DA" w:rsidR="00323052" w:rsidRPr="00007B3E" w:rsidDel="00CB2812" w:rsidRDefault="00323052" w:rsidP="00CB2812">
            <w:pPr>
              <w:numPr>
                <w:ilvl w:val="1"/>
                <w:numId w:val="1"/>
              </w:numPr>
              <w:tabs>
                <w:tab w:val="left" w:pos="2730"/>
              </w:tabs>
              <w:spacing w:before="240" w:after="240" w:line="240" w:lineRule="auto"/>
              <w:ind w:left="1134" w:right="-74"/>
              <w:jc w:val="left"/>
              <w:outlineLvl w:val="2"/>
              <w:rPr>
                <w:del w:id="7748" w:author="Houyem Rais" w:date="2024-02-22T15:03:00Z"/>
                <w:rFonts w:cs="Calibri"/>
                <w:b/>
                <w:bCs/>
                <w:color w:val="000000"/>
                <w:sz w:val="20"/>
                <w:szCs w:val="20"/>
                <w:lang w:eastAsia="fr-FR"/>
              </w:rPr>
              <w:pPrChange w:id="7749" w:author="Houyem Rais" w:date="2024-02-22T15:03:00Z">
                <w:pPr>
                  <w:spacing w:before="0" w:after="0" w:line="240" w:lineRule="auto"/>
                  <w:ind w:left="-66" w:right="-74"/>
                  <w:jc w:val="center"/>
                </w:pPr>
              </w:pPrChange>
            </w:pPr>
            <w:del w:id="7750" w:author="Houyem Rais" w:date="2024-02-22T15:03:00Z">
              <w:r w:rsidRPr="00007B3E" w:rsidDel="00CB2812">
                <w:rPr>
                  <w:rFonts w:cs="Calibri"/>
                  <w:b/>
                  <w:bCs/>
                  <w:color w:val="000000"/>
                  <w:sz w:val="20"/>
                  <w:szCs w:val="20"/>
                  <w:lang w:eastAsia="fr-FR"/>
                </w:rPr>
                <w:delText>Moyenne</w:delText>
              </w:r>
            </w:del>
          </w:p>
        </w:tc>
      </w:tr>
      <w:tr w:rsidR="00323052" w:rsidRPr="00007B3E" w:rsidDel="00CB2812" w14:paraId="043B7845" w14:textId="3AB1A3B8" w:rsidTr="0028073E">
        <w:trPr>
          <w:trHeight w:val="464"/>
          <w:del w:id="7751" w:author="Houyem Rais" w:date="2024-02-22T15:03:00Z"/>
        </w:trPr>
        <w:tc>
          <w:tcPr>
            <w:tcW w:w="2126" w:type="dxa"/>
            <w:shd w:val="clear" w:color="auto" w:fill="auto"/>
            <w:noWrap/>
            <w:vAlign w:val="center"/>
            <w:hideMark/>
          </w:tcPr>
          <w:p w14:paraId="70FF094D" w14:textId="55537E40"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52" w:author="Houyem Rais" w:date="2024-02-22T15:03:00Z"/>
                <w:rFonts w:cs="Calibri"/>
                <w:b/>
                <w:bCs/>
                <w:color w:val="000000"/>
                <w:sz w:val="20"/>
                <w:szCs w:val="20"/>
                <w:lang w:eastAsia="fr-FR"/>
              </w:rPr>
              <w:pPrChange w:id="7753" w:author="Houyem Rais" w:date="2024-02-22T15:03:00Z">
                <w:pPr>
                  <w:spacing w:before="0" w:after="0" w:line="240" w:lineRule="auto"/>
                  <w:jc w:val="left"/>
                </w:pPr>
              </w:pPrChange>
            </w:pPr>
            <w:del w:id="7754" w:author="Houyem Rais" w:date="2024-02-22T15:03:00Z">
              <w:r w:rsidRPr="00007B3E" w:rsidDel="00CB2812">
                <w:rPr>
                  <w:rFonts w:cs="Calibri"/>
                  <w:b/>
                  <w:bCs/>
                  <w:color w:val="000000"/>
                  <w:sz w:val="20"/>
                  <w:szCs w:val="20"/>
                  <w:lang w:eastAsia="fr-FR"/>
                </w:rPr>
                <w:delText>Inflation, prix à la consommation (% annuel)</w:delText>
              </w:r>
            </w:del>
          </w:p>
        </w:tc>
        <w:tc>
          <w:tcPr>
            <w:tcW w:w="612" w:type="dxa"/>
            <w:shd w:val="clear" w:color="auto" w:fill="auto"/>
            <w:noWrap/>
            <w:vAlign w:val="center"/>
            <w:hideMark/>
          </w:tcPr>
          <w:p w14:paraId="0314D2B3" w14:textId="6EDB7922"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55" w:author="Houyem Rais" w:date="2024-02-22T15:03:00Z"/>
                <w:sz w:val="20"/>
                <w:szCs w:val="20"/>
              </w:rPr>
              <w:pPrChange w:id="7756" w:author="Houyem Rais" w:date="2024-02-22T15:03:00Z">
                <w:pPr>
                  <w:spacing w:before="0" w:after="0" w:line="240" w:lineRule="auto"/>
                  <w:ind w:right="-79"/>
                </w:pPr>
              </w:pPrChange>
            </w:pPr>
            <w:del w:id="7757" w:author="Houyem Rais" w:date="2024-02-22T15:03:00Z">
              <w:r w:rsidRPr="00007B3E" w:rsidDel="00CB2812">
                <w:rPr>
                  <w:sz w:val="20"/>
                  <w:szCs w:val="20"/>
                </w:rPr>
                <w:delText>0,05%</w:delText>
              </w:r>
            </w:del>
          </w:p>
        </w:tc>
        <w:tc>
          <w:tcPr>
            <w:tcW w:w="612" w:type="dxa"/>
            <w:shd w:val="clear" w:color="auto" w:fill="auto"/>
            <w:noWrap/>
            <w:vAlign w:val="center"/>
            <w:hideMark/>
          </w:tcPr>
          <w:p w14:paraId="50E3DD17" w14:textId="7722F267"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58" w:author="Houyem Rais" w:date="2024-02-22T15:03:00Z"/>
                <w:sz w:val="20"/>
                <w:szCs w:val="20"/>
              </w:rPr>
              <w:pPrChange w:id="7759" w:author="Houyem Rais" w:date="2024-02-22T15:03:00Z">
                <w:pPr>
                  <w:spacing w:before="0" w:after="0" w:line="240" w:lineRule="auto"/>
                  <w:ind w:right="-79"/>
                </w:pPr>
              </w:pPrChange>
            </w:pPr>
            <w:del w:id="7760" w:author="Houyem Rais" w:date="2024-02-22T15:03:00Z">
              <w:r w:rsidRPr="00007B3E" w:rsidDel="00CB2812">
                <w:rPr>
                  <w:sz w:val="20"/>
                  <w:szCs w:val="20"/>
                </w:rPr>
                <w:delText>5,32%</w:delText>
              </w:r>
            </w:del>
          </w:p>
        </w:tc>
        <w:tc>
          <w:tcPr>
            <w:tcW w:w="612" w:type="dxa"/>
            <w:shd w:val="clear" w:color="auto" w:fill="auto"/>
            <w:noWrap/>
            <w:vAlign w:val="center"/>
            <w:hideMark/>
          </w:tcPr>
          <w:p w14:paraId="50A5A0CF" w14:textId="10F906ED"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61" w:author="Houyem Rais" w:date="2024-02-22T15:03:00Z"/>
                <w:sz w:val="20"/>
                <w:szCs w:val="20"/>
              </w:rPr>
              <w:pPrChange w:id="7762" w:author="Houyem Rais" w:date="2024-02-22T15:03:00Z">
                <w:pPr>
                  <w:spacing w:before="0" w:after="0" w:line="240" w:lineRule="auto"/>
                  <w:ind w:right="-79"/>
                </w:pPr>
              </w:pPrChange>
            </w:pPr>
            <w:del w:id="7763" w:author="Houyem Rais" w:date="2024-02-22T15:03:00Z">
              <w:r w:rsidRPr="00007B3E" w:rsidDel="00CB2812">
                <w:rPr>
                  <w:sz w:val="20"/>
                  <w:szCs w:val="20"/>
                </w:rPr>
                <w:delText>4,63%</w:delText>
              </w:r>
            </w:del>
          </w:p>
        </w:tc>
        <w:tc>
          <w:tcPr>
            <w:tcW w:w="612" w:type="dxa"/>
            <w:shd w:val="clear" w:color="auto" w:fill="auto"/>
            <w:noWrap/>
            <w:vAlign w:val="center"/>
            <w:hideMark/>
          </w:tcPr>
          <w:p w14:paraId="7D1713CA" w14:textId="4D8A8A21"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64" w:author="Houyem Rais" w:date="2024-02-22T15:03:00Z"/>
                <w:sz w:val="20"/>
                <w:szCs w:val="20"/>
              </w:rPr>
              <w:pPrChange w:id="7765" w:author="Houyem Rais" w:date="2024-02-22T15:03:00Z">
                <w:pPr>
                  <w:spacing w:before="0" w:after="0" w:line="240" w:lineRule="auto"/>
                  <w:ind w:right="-79"/>
                </w:pPr>
              </w:pPrChange>
            </w:pPr>
            <w:del w:id="7766" w:author="Houyem Rais" w:date="2024-02-22T15:03:00Z">
              <w:r w:rsidRPr="00007B3E" w:rsidDel="00CB2812">
                <w:rPr>
                  <w:sz w:val="20"/>
                  <w:szCs w:val="20"/>
                </w:rPr>
                <w:delText>4,44%</w:delText>
              </w:r>
            </w:del>
          </w:p>
        </w:tc>
        <w:tc>
          <w:tcPr>
            <w:tcW w:w="612" w:type="dxa"/>
            <w:shd w:val="clear" w:color="auto" w:fill="auto"/>
            <w:noWrap/>
            <w:vAlign w:val="center"/>
            <w:hideMark/>
          </w:tcPr>
          <w:p w14:paraId="795F307A" w14:textId="370B718E"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67" w:author="Houyem Rais" w:date="2024-02-22T15:03:00Z"/>
                <w:sz w:val="20"/>
                <w:szCs w:val="20"/>
              </w:rPr>
              <w:pPrChange w:id="7768" w:author="Houyem Rais" w:date="2024-02-22T15:03:00Z">
                <w:pPr>
                  <w:spacing w:before="0" w:after="0" w:line="240" w:lineRule="auto"/>
                  <w:ind w:right="-79"/>
                </w:pPr>
              </w:pPrChange>
            </w:pPr>
            <w:del w:id="7769" w:author="Houyem Rais" w:date="2024-02-22T15:03:00Z">
              <w:r w:rsidRPr="00007B3E" w:rsidDel="00CB2812">
                <w:rPr>
                  <w:sz w:val="20"/>
                  <w:szCs w:val="20"/>
                </w:rPr>
                <w:delText>3,63%</w:delText>
              </w:r>
            </w:del>
          </w:p>
        </w:tc>
        <w:tc>
          <w:tcPr>
            <w:tcW w:w="612" w:type="dxa"/>
            <w:shd w:val="clear" w:color="auto" w:fill="auto"/>
            <w:noWrap/>
            <w:vAlign w:val="center"/>
            <w:hideMark/>
          </w:tcPr>
          <w:p w14:paraId="53D3C183" w14:textId="00957FFD"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70" w:author="Houyem Rais" w:date="2024-02-22T15:03:00Z"/>
                <w:sz w:val="20"/>
                <w:szCs w:val="20"/>
              </w:rPr>
              <w:pPrChange w:id="7771" w:author="Houyem Rais" w:date="2024-02-22T15:03:00Z">
                <w:pPr>
                  <w:spacing w:before="0" w:after="0" w:line="240" w:lineRule="auto"/>
                  <w:ind w:right="-79"/>
                </w:pPr>
              </w:pPrChange>
            </w:pPr>
            <w:del w:id="7772" w:author="Houyem Rais" w:date="2024-02-22T15:03:00Z">
              <w:r w:rsidRPr="00007B3E" w:rsidDel="00CB2812">
                <w:rPr>
                  <w:sz w:val="20"/>
                  <w:szCs w:val="20"/>
                </w:rPr>
                <w:delText>5,31%</w:delText>
              </w:r>
            </w:del>
          </w:p>
        </w:tc>
        <w:tc>
          <w:tcPr>
            <w:tcW w:w="612" w:type="dxa"/>
            <w:shd w:val="clear" w:color="auto" w:fill="auto"/>
            <w:noWrap/>
            <w:vAlign w:val="center"/>
            <w:hideMark/>
          </w:tcPr>
          <w:p w14:paraId="7DB3AEE7" w14:textId="1657B77A"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73" w:author="Houyem Rais" w:date="2024-02-22T15:03:00Z"/>
                <w:sz w:val="20"/>
                <w:szCs w:val="20"/>
              </w:rPr>
              <w:pPrChange w:id="7774" w:author="Houyem Rais" w:date="2024-02-22T15:03:00Z">
                <w:pPr>
                  <w:spacing w:before="0" w:after="0" w:line="240" w:lineRule="auto"/>
                  <w:ind w:right="-79"/>
                </w:pPr>
              </w:pPrChange>
            </w:pPr>
            <w:del w:id="7775" w:author="Houyem Rais" w:date="2024-02-22T15:03:00Z">
              <w:r w:rsidRPr="00007B3E" w:rsidDel="00CB2812">
                <w:rPr>
                  <w:sz w:val="20"/>
                  <w:szCs w:val="20"/>
                </w:rPr>
                <w:delText>7,31%</w:delText>
              </w:r>
            </w:del>
          </w:p>
        </w:tc>
        <w:tc>
          <w:tcPr>
            <w:tcW w:w="612" w:type="dxa"/>
            <w:shd w:val="clear" w:color="auto" w:fill="auto"/>
            <w:noWrap/>
            <w:vAlign w:val="center"/>
            <w:hideMark/>
          </w:tcPr>
          <w:p w14:paraId="7149DED5" w14:textId="63DAA406"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76" w:author="Houyem Rais" w:date="2024-02-22T15:03:00Z"/>
                <w:sz w:val="20"/>
                <w:szCs w:val="20"/>
              </w:rPr>
              <w:pPrChange w:id="7777" w:author="Houyem Rais" w:date="2024-02-22T15:03:00Z">
                <w:pPr>
                  <w:spacing w:before="0" w:after="0" w:line="240" w:lineRule="auto"/>
                  <w:ind w:right="-79"/>
                </w:pPr>
              </w:pPrChange>
            </w:pPr>
            <w:del w:id="7778" w:author="Houyem Rais" w:date="2024-02-22T15:03:00Z">
              <w:r w:rsidRPr="00007B3E" w:rsidDel="00CB2812">
                <w:rPr>
                  <w:sz w:val="20"/>
                  <w:szCs w:val="20"/>
                </w:rPr>
                <w:delText>6,72%</w:delText>
              </w:r>
            </w:del>
          </w:p>
        </w:tc>
        <w:tc>
          <w:tcPr>
            <w:tcW w:w="612" w:type="dxa"/>
            <w:shd w:val="clear" w:color="auto" w:fill="auto"/>
            <w:noWrap/>
            <w:vAlign w:val="center"/>
            <w:hideMark/>
          </w:tcPr>
          <w:p w14:paraId="39F68897" w14:textId="299E1AB8"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79" w:author="Houyem Rais" w:date="2024-02-22T15:03:00Z"/>
                <w:sz w:val="20"/>
                <w:szCs w:val="20"/>
              </w:rPr>
              <w:pPrChange w:id="7780" w:author="Houyem Rais" w:date="2024-02-22T15:03:00Z">
                <w:pPr>
                  <w:spacing w:before="0" w:after="0" w:line="240" w:lineRule="auto"/>
                  <w:ind w:right="-79"/>
                </w:pPr>
              </w:pPrChange>
            </w:pPr>
            <w:del w:id="7781" w:author="Houyem Rais" w:date="2024-02-22T15:03:00Z">
              <w:r w:rsidRPr="00007B3E" w:rsidDel="00CB2812">
                <w:rPr>
                  <w:sz w:val="20"/>
                  <w:szCs w:val="20"/>
                </w:rPr>
                <w:delText>5,63%</w:delText>
              </w:r>
            </w:del>
          </w:p>
        </w:tc>
        <w:tc>
          <w:tcPr>
            <w:tcW w:w="612" w:type="dxa"/>
            <w:shd w:val="clear" w:color="auto" w:fill="auto"/>
            <w:noWrap/>
            <w:vAlign w:val="center"/>
            <w:hideMark/>
          </w:tcPr>
          <w:p w14:paraId="41E2E265" w14:textId="43C5A1AC"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82" w:author="Houyem Rais" w:date="2024-02-22T15:03:00Z"/>
                <w:sz w:val="20"/>
                <w:szCs w:val="20"/>
              </w:rPr>
              <w:pPrChange w:id="7783" w:author="Houyem Rais" w:date="2024-02-22T15:03:00Z">
                <w:pPr>
                  <w:spacing w:before="0" w:after="0" w:line="240" w:lineRule="auto"/>
                  <w:ind w:right="-79"/>
                </w:pPr>
              </w:pPrChange>
            </w:pPr>
            <w:del w:id="7784" w:author="Houyem Rais" w:date="2024-02-22T15:03:00Z">
              <w:r w:rsidRPr="00007B3E" w:rsidDel="00CB2812">
                <w:rPr>
                  <w:sz w:val="20"/>
                  <w:szCs w:val="20"/>
                </w:rPr>
                <w:delText>5,71%</w:delText>
              </w:r>
            </w:del>
          </w:p>
        </w:tc>
        <w:tc>
          <w:tcPr>
            <w:tcW w:w="612" w:type="dxa"/>
            <w:shd w:val="clear" w:color="auto" w:fill="auto"/>
            <w:noWrap/>
            <w:vAlign w:val="center"/>
            <w:hideMark/>
          </w:tcPr>
          <w:p w14:paraId="381418DB" w14:textId="6ECA8344" w:rsidR="00323052" w:rsidRPr="00007B3E" w:rsidDel="00CB2812" w:rsidRDefault="00323052" w:rsidP="00CB2812">
            <w:pPr>
              <w:numPr>
                <w:ilvl w:val="1"/>
                <w:numId w:val="1"/>
              </w:numPr>
              <w:tabs>
                <w:tab w:val="left" w:pos="2730"/>
              </w:tabs>
              <w:spacing w:before="240" w:after="240" w:line="240" w:lineRule="auto"/>
              <w:ind w:left="1134" w:right="-79"/>
              <w:jc w:val="left"/>
              <w:outlineLvl w:val="2"/>
              <w:rPr>
                <w:del w:id="7785" w:author="Houyem Rais" w:date="2024-02-22T15:03:00Z"/>
                <w:sz w:val="20"/>
                <w:szCs w:val="20"/>
              </w:rPr>
              <w:pPrChange w:id="7786" w:author="Houyem Rais" w:date="2024-02-22T15:03:00Z">
                <w:pPr>
                  <w:spacing w:before="0" w:after="0" w:line="240" w:lineRule="auto"/>
                  <w:ind w:right="-79"/>
                </w:pPr>
              </w:pPrChange>
            </w:pPr>
            <w:del w:id="7787" w:author="Houyem Rais" w:date="2024-02-22T15:03:00Z">
              <w:r w:rsidRPr="00007B3E" w:rsidDel="00CB2812">
                <w:rPr>
                  <w:sz w:val="20"/>
                  <w:szCs w:val="20"/>
                </w:rPr>
                <w:delText>8,31%</w:delText>
              </w:r>
            </w:del>
          </w:p>
        </w:tc>
        <w:tc>
          <w:tcPr>
            <w:tcW w:w="913" w:type="dxa"/>
            <w:vAlign w:val="center"/>
          </w:tcPr>
          <w:p w14:paraId="760A4D11" w14:textId="1C606FE7" w:rsidR="00323052" w:rsidRPr="00007B3E" w:rsidDel="00CB2812" w:rsidRDefault="00323052" w:rsidP="00CB2812">
            <w:pPr>
              <w:numPr>
                <w:ilvl w:val="1"/>
                <w:numId w:val="1"/>
              </w:numPr>
              <w:tabs>
                <w:tab w:val="left" w:pos="2730"/>
              </w:tabs>
              <w:spacing w:before="240" w:after="240" w:line="240" w:lineRule="auto"/>
              <w:ind w:left="1134"/>
              <w:jc w:val="left"/>
              <w:outlineLvl w:val="2"/>
              <w:rPr>
                <w:del w:id="7788" w:author="Houyem Rais" w:date="2024-02-22T15:03:00Z"/>
                <w:b/>
                <w:bCs/>
                <w:sz w:val="20"/>
                <w:szCs w:val="20"/>
              </w:rPr>
              <w:pPrChange w:id="7789" w:author="Houyem Rais" w:date="2024-02-22T15:03:00Z">
                <w:pPr>
                  <w:spacing w:before="0" w:after="0" w:line="240" w:lineRule="auto"/>
                </w:pPr>
              </w:pPrChange>
            </w:pPr>
            <w:del w:id="7790" w:author="Houyem Rais" w:date="2024-02-22T15:03:00Z">
              <w:r w:rsidRPr="00007B3E" w:rsidDel="00CB2812">
                <w:rPr>
                  <w:b/>
                  <w:bCs/>
                  <w:sz w:val="20"/>
                  <w:szCs w:val="20"/>
                </w:rPr>
                <w:delText>5,19%</w:delText>
              </w:r>
            </w:del>
          </w:p>
        </w:tc>
      </w:tr>
    </w:tbl>
    <w:p w14:paraId="7881A28A" w14:textId="61A487BF" w:rsidR="00323052" w:rsidRPr="00007B3E" w:rsidDel="00CB2812" w:rsidRDefault="00323052" w:rsidP="00CB2812">
      <w:pPr>
        <w:numPr>
          <w:ilvl w:val="1"/>
          <w:numId w:val="1"/>
        </w:numPr>
        <w:tabs>
          <w:tab w:val="left" w:pos="2730"/>
        </w:tabs>
        <w:spacing w:before="240" w:after="240"/>
        <w:ind w:left="1134"/>
        <w:jc w:val="left"/>
        <w:outlineLvl w:val="2"/>
        <w:rPr>
          <w:del w:id="7791" w:author="Houyem Rais" w:date="2024-02-22T15:03:00Z"/>
        </w:rPr>
        <w:pPrChange w:id="7792" w:author="Houyem Rais" w:date="2024-02-22T15:03:00Z">
          <w:pPr/>
        </w:pPrChange>
      </w:pPr>
      <w:del w:id="7793" w:author="Houyem Rais" w:date="2024-02-22T15:03:00Z">
        <w:r w:rsidRPr="00007B3E" w:rsidDel="00CB2812">
          <w:rPr>
            <w:b/>
            <w:bCs/>
            <w:sz w:val="20"/>
          </w:rPr>
          <w:delText>Source</w:delText>
        </w:r>
        <w:r w:rsidRPr="00007B3E" w:rsidDel="00CB2812">
          <w:rPr>
            <w:sz w:val="20"/>
          </w:rPr>
          <w:delText> : Données de la Banque Mondiale</w:delText>
        </w:r>
      </w:del>
    </w:p>
    <w:p w14:paraId="2045802C" w14:textId="06A29DC8" w:rsidR="00323052" w:rsidRPr="00007B3E" w:rsidDel="00CB2812" w:rsidRDefault="00323052" w:rsidP="00CB2812">
      <w:pPr>
        <w:numPr>
          <w:ilvl w:val="1"/>
          <w:numId w:val="1"/>
        </w:numPr>
        <w:tabs>
          <w:tab w:val="left" w:pos="2730"/>
        </w:tabs>
        <w:spacing w:before="240" w:after="240"/>
        <w:ind w:left="1134"/>
        <w:jc w:val="left"/>
        <w:outlineLvl w:val="2"/>
        <w:rPr>
          <w:del w:id="7794" w:author="Houyem Rais" w:date="2024-02-22T15:03:00Z"/>
        </w:rPr>
        <w:pPrChange w:id="7795" w:author="Houyem Rais" w:date="2024-02-22T15:03:00Z">
          <w:pPr/>
        </w:pPrChange>
      </w:pPr>
      <w:del w:id="7796" w:author="Houyem Rais" w:date="2024-02-22T15:03:00Z">
        <w:r w:rsidRPr="00007B3E" w:rsidDel="00CB2812">
          <w:delText>Le taux d'inflation sur les prix à la consommation s'est établi en Tunisie à 8,3% en 2022, après 5,7% l'année précédente, induit principalement par la hausse des prix des produits alimentaires résultant notamment de celle des cours mondiaux des matières premières de base. De même, la hausse des prix de certaines fonctions de consommation telles que l’énergie, les biens et services de transports, le logement, etc. ont aussi concouru au relèvement des prix intérieurs</w:delText>
        </w:r>
        <w:r w:rsidR="00600698" w:rsidRPr="00007B3E" w:rsidDel="00CB2812">
          <w:delText>.</w:delText>
        </w:r>
        <w:r w:rsidR="00600698" w:rsidDel="00CB2812">
          <w:delText xml:space="preserve"> </w:delText>
        </w:r>
        <w:r w:rsidRPr="00007B3E" w:rsidDel="00CB2812">
          <w:delText>En novembre 2023, l'inflation s’est établie à 8,3% par rapport à la même période de l'année précédente.</w:delText>
        </w:r>
        <w:r w:rsidRPr="00007B3E" w:rsidDel="00CB2812">
          <w:rPr>
            <w:rStyle w:val="FootnoteReference"/>
          </w:rPr>
          <w:footnoteReference w:id="28"/>
        </w:r>
      </w:del>
    </w:p>
    <w:p w14:paraId="2552CB2A" w14:textId="37D2D274" w:rsidR="00323052" w:rsidRPr="00007B3E" w:rsidDel="00CB2812" w:rsidRDefault="00323052" w:rsidP="00CB2812">
      <w:pPr>
        <w:numPr>
          <w:ilvl w:val="1"/>
          <w:numId w:val="1"/>
        </w:numPr>
        <w:tabs>
          <w:tab w:val="left" w:pos="2730"/>
        </w:tabs>
        <w:spacing w:before="240" w:after="240"/>
        <w:ind w:left="1134"/>
        <w:jc w:val="left"/>
        <w:outlineLvl w:val="2"/>
        <w:rPr>
          <w:del w:id="7799" w:author="Houyem Rais" w:date="2024-02-22T15:03:00Z"/>
        </w:rPr>
        <w:pPrChange w:id="7800" w:author="Houyem Rais" w:date="2024-02-22T15:03:00Z">
          <w:pPr>
            <w:spacing w:after="0"/>
          </w:pPr>
        </w:pPrChange>
      </w:pPr>
      <w:del w:id="7801" w:author="Houyem Rais" w:date="2024-02-22T15:03:00Z">
        <w:r w:rsidRPr="00007B3E" w:rsidDel="00CB2812">
          <w:delText>Dans cette étude, nous avons retenu les taux moyens d’inflation annuels suivants pendant toute la période de concession :</w:delText>
        </w:r>
      </w:del>
    </w:p>
    <w:p w14:paraId="2AD84DBE" w14:textId="1713DBCB" w:rsidR="00600698" w:rsidRPr="00600698" w:rsidDel="00CB2812" w:rsidRDefault="00600698" w:rsidP="00CB2812">
      <w:pPr>
        <w:pStyle w:val="ListParagraph"/>
        <w:numPr>
          <w:ilvl w:val="1"/>
          <w:numId w:val="1"/>
        </w:numPr>
        <w:tabs>
          <w:tab w:val="left" w:pos="2730"/>
        </w:tabs>
        <w:spacing w:before="240" w:after="240"/>
        <w:ind w:left="1134"/>
        <w:jc w:val="left"/>
        <w:outlineLvl w:val="2"/>
        <w:rPr>
          <w:del w:id="7802" w:author="Houyem Rais" w:date="2024-02-22T15:03:00Z"/>
        </w:rPr>
        <w:pPrChange w:id="7803" w:author="Houyem Rais" w:date="2024-02-22T15:03:00Z">
          <w:pPr>
            <w:pStyle w:val="ListParagraph"/>
          </w:pPr>
        </w:pPrChange>
      </w:pPr>
      <w:del w:id="7804" w:author="Houyem Rais" w:date="2024-02-22T15:03:00Z">
        <w:r w:rsidRPr="00600698" w:rsidDel="00CB2812">
          <w:delText>Taux d’inflation pendant la période de construction – CAPEX : 8%</w:delText>
        </w:r>
      </w:del>
    </w:p>
    <w:p w14:paraId="7448C00E" w14:textId="0DB945B5" w:rsidR="00323052" w:rsidRPr="00600698" w:rsidDel="00CB2812" w:rsidRDefault="00323052" w:rsidP="00CB2812">
      <w:pPr>
        <w:pStyle w:val="ListParagraph"/>
        <w:numPr>
          <w:ilvl w:val="1"/>
          <w:numId w:val="1"/>
        </w:numPr>
        <w:tabs>
          <w:tab w:val="left" w:pos="2730"/>
        </w:tabs>
        <w:spacing w:before="240" w:after="240"/>
        <w:ind w:left="1134"/>
        <w:jc w:val="left"/>
        <w:outlineLvl w:val="2"/>
        <w:rPr>
          <w:del w:id="7805" w:author="Houyem Rais" w:date="2024-02-22T15:03:00Z"/>
        </w:rPr>
        <w:pPrChange w:id="7806" w:author="Houyem Rais" w:date="2024-02-22T15:03:00Z">
          <w:pPr>
            <w:pStyle w:val="ListParagraph"/>
          </w:pPr>
        </w:pPrChange>
      </w:pPr>
      <w:del w:id="7807" w:author="Houyem Rais" w:date="2024-02-22T15:03:00Z">
        <w:r w:rsidRPr="00600698" w:rsidDel="00CB2812">
          <w:delText>Taux d'inflation – OPEX (hors personnel) et autres revenus d’exploitation : 6% par an</w:delText>
        </w:r>
      </w:del>
    </w:p>
    <w:p w14:paraId="387C1681" w14:textId="5980EC65" w:rsidR="00600698" w:rsidRPr="00600698" w:rsidDel="00CB2812" w:rsidRDefault="00323052" w:rsidP="00CB2812">
      <w:pPr>
        <w:pStyle w:val="ListParagraph"/>
        <w:numPr>
          <w:ilvl w:val="1"/>
          <w:numId w:val="1"/>
        </w:numPr>
        <w:tabs>
          <w:tab w:val="left" w:pos="2730"/>
        </w:tabs>
        <w:spacing w:before="240" w:after="240"/>
        <w:ind w:left="1134"/>
        <w:jc w:val="left"/>
        <w:outlineLvl w:val="2"/>
        <w:rPr>
          <w:del w:id="7808" w:author="Houyem Rais" w:date="2024-02-22T15:03:00Z"/>
        </w:rPr>
        <w:pPrChange w:id="7809" w:author="Houyem Rais" w:date="2024-02-22T15:03:00Z">
          <w:pPr>
            <w:pStyle w:val="ListParagraph"/>
          </w:pPr>
        </w:pPrChange>
      </w:pPr>
      <w:del w:id="7810" w:author="Houyem Rais" w:date="2024-02-22T15:03:00Z">
        <w:r w:rsidRPr="00600698" w:rsidDel="00CB2812">
          <w:delText xml:space="preserve">Taux de croissance des tarifs de redevance de sillons : 5% </w:delText>
        </w:r>
        <w:r w:rsidR="00600698" w:rsidRPr="00600698" w:rsidDel="00CB2812">
          <w:delText>tous les 5 ans</w:delText>
        </w:r>
      </w:del>
    </w:p>
    <w:p w14:paraId="2D26027D" w14:textId="242ECAD2" w:rsidR="00600698" w:rsidRPr="00600698" w:rsidDel="00CB2812" w:rsidRDefault="00600698" w:rsidP="00CB2812">
      <w:pPr>
        <w:pStyle w:val="ListParagraph"/>
        <w:numPr>
          <w:ilvl w:val="1"/>
          <w:numId w:val="1"/>
        </w:numPr>
        <w:tabs>
          <w:tab w:val="left" w:pos="2730"/>
        </w:tabs>
        <w:spacing w:before="240" w:after="240"/>
        <w:ind w:left="1134"/>
        <w:jc w:val="left"/>
        <w:outlineLvl w:val="2"/>
        <w:rPr>
          <w:del w:id="7811" w:author="Houyem Rais" w:date="2024-02-22T15:03:00Z"/>
        </w:rPr>
        <w:pPrChange w:id="7812" w:author="Houyem Rais" w:date="2024-02-22T15:03:00Z">
          <w:pPr>
            <w:pStyle w:val="ListParagraph"/>
          </w:pPr>
        </w:pPrChange>
      </w:pPr>
      <w:del w:id="7813" w:author="Houyem Rais" w:date="2024-02-22T15:03:00Z">
        <w:r w:rsidRPr="00600698" w:rsidDel="00CB2812">
          <w:delText>Taux de croissance des tarifs de la SNCFT : 5% tous les 5 ans</w:delText>
        </w:r>
      </w:del>
    </w:p>
    <w:p w14:paraId="6CD0242B" w14:textId="18B45C78" w:rsidR="00323052" w:rsidRPr="00600698" w:rsidDel="00CB2812" w:rsidRDefault="00323052" w:rsidP="00CB2812">
      <w:pPr>
        <w:pStyle w:val="ListParagraph"/>
        <w:numPr>
          <w:ilvl w:val="1"/>
          <w:numId w:val="1"/>
        </w:numPr>
        <w:tabs>
          <w:tab w:val="left" w:pos="2730"/>
        </w:tabs>
        <w:spacing w:before="240" w:after="240"/>
        <w:ind w:left="1134"/>
        <w:jc w:val="left"/>
        <w:outlineLvl w:val="2"/>
        <w:rPr>
          <w:del w:id="7814" w:author="Houyem Rais" w:date="2024-02-22T15:03:00Z"/>
        </w:rPr>
        <w:pPrChange w:id="7815" w:author="Houyem Rais" w:date="2024-02-22T15:03:00Z">
          <w:pPr>
            <w:pStyle w:val="ListParagraph"/>
          </w:pPr>
        </w:pPrChange>
      </w:pPr>
      <w:del w:id="7816" w:author="Houyem Rais" w:date="2024-02-22T15:03:00Z">
        <w:r w:rsidRPr="00600698" w:rsidDel="00CB2812">
          <w:delText>Taux d’augmentation salariale annuelle : 3% par an</w:delText>
        </w:r>
        <w:r w:rsidR="00600698" w:rsidRPr="00600698" w:rsidDel="00CB2812">
          <w:delText>.</w:delText>
        </w:r>
      </w:del>
    </w:p>
    <w:p w14:paraId="6980165A" w14:textId="37F60DD6" w:rsidR="00323052" w:rsidRPr="00007B3E" w:rsidDel="00CB2812" w:rsidRDefault="00323052" w:rsidP="00CB2812">
      <w:pPr>
        <w:numPr>
          <w:ilvl w:val="1"/>
          <w:numId w:val="1"/>
        </w:numPr>
        <w:tabs>
          <w:tab w:val="left" w:pos="2730"/>
        </w:tabs>
        <w:spacing w:before="240" w:after="240"/>
        <w:ind w:left="1134"/>
        <w:jc w:val="left"/>
        <w:outlineLvl w:val="2"/>
        <w:rPr>
          <w:del w:id="7817" w:author="Houyem Rais" w:date="2024-02-22T15:03:00Z"/>
          <w:b/>
          <w:bCs/>
          <w:u w:val="single"/>
        </w:rPr>
        <w:pPrChange w:id="7818" w:author="Houyem Rais" w:date="2024-02-22T15:03:00Z">
          <w:pPr/>
        </w:pPrChange>
      </w:pPr>
      <w:del w:id="7819" w:author="Houyem Rais" w:date="2024-02-22T15:03:00Z">
        <w:r w:rsidRPr="00007B3E" w:rsidDel="00CB2812">
          <w:rPr>
            <w:b/>
            <w:bCs/>
            <w:u w:val="single"/>
          </w:rPr>
          <w:delText>Taux d’actualisation des flux de trésorerie :</w:delText>
        </w:r>
      </w:del>
    </w:p>
    <w:p w14:paraId="71E66BC2" w14:textId="0E2DC81C" w:rsidR="00323052" w:rsidRPr="00007B3E" w:rsidDel="00CB2812" w:rsidRDefault="00323052" w:rsidP="00CB2812">
      <w:pPr>
        <w:numPr>
          <w:ilvl w:val="1"/>
          <w:numId w:val="1"/>
        </w:numPr>
        <w:tabs>
          <w:tab w:val="left" w:pos="2730"/>
        </w:tabs>
        <w:spacing w:before="240" w:after="240"/>
        <w:ind w:left="1134"/>
        <w:jc w:val="left"/>
        <w:outlineLvl w:val="2"/>
        <w:rPr>
          <w:del w:id="7820" w:author="Houyem Rais" w:date="2024-02-22T15:03:00Z"/>
        </w:rPr>
        <w:pPrChange w:id="7821" w:author="Houyem Rais" w:date="2024-02-22T15:03:00Z">
          <w:pPr/>
        </w:pPrChange>
      </w:pPr>
      <w:del w:id="7822" w:author="Houyem Rais" w:date="2024-02-22T15:03:00Z">
        <w:r w:rsidRPr="00007B3E" w:rsidDel="00CB2812">
          <w:delText>Le taux d’actualisation des flux de trésorerie peut être calculé comme suit.</w:delText>
        </w:r>
      </w:del>
    </w:p>
    <w:p w14:paraId="2FC0F55A" w14:textId="5D3C6BED" w:rsidR="00323052" w:rsidRPr="00007B3E" w:rsidDel="00CB2812" w:rsidRDefault="00323052" w:rsidP="00CB2812">
      <w:pPr>
        <w:pStyle w:val="Caption"/>
        <w:numPr>
          <w:ilvl w:val="1"/>
          <w:numId w:val="1"/>
        </w:numPr>
        <w:tabs>
          <w:tab w:val="left" w:pos="2730"/>
        </w:tabs>
        <w:spacing w:before="240" w:after="240"/>
        <w:ind w:left="1134"/>
        <w:jc w:val="left"/>
        <w:outlineLvl w:val="2"/>
        <w:rPr>
          <w:del w:id="7823" w:author="Houyem Rais" w:date="2024-02-22T15:03:00Z"/>
        </w:rPr>
        <w:pPrChange w:id="7824" w:author="Houyem Rais" w:date="2024-02-22T15:03:00Z">
          <w:pPr>
            <w:pStyle w:val="Caption"/>
          </w:pPr>
        </w:pPrChange>
      </w:pPr>
      <w:bookmarkStart w:id="7825" w:name="_Toc144481095"/>
      <w:bookmarkStart w:id="7826" w:name="_Toc158885078"/>
      <w:del w:id="782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828" w:author="Farouk Bouhafs" w:date="2024-02-09T12:22:00Z">
        <w:del w:id="7829" w:author="Houyem Rais" w:date="2024-02-22T15:03:00Z">
          <w:r w:rsidR="00125256" w:rsidDel="00CB2812">
            <w:rPr>
              <w:noProof/>
            </w:rPr>
            <w:delText>43</w:delText>
          </w:r>
        </w:del>
      </w:ins>
      <w:del w:id="7830" w:author="Houyem Rais" w:date="2024-02-22T15:03:00Z">
        <w:r w:rsidR="00E874ED" w:rsidDel="00CB2812">
          <w:rPr>
            <w:noProof/>
          </w:rPr>
          <w:delText>42</w:delText>
        </w:r>
        <w:r w:rsidDel="00CB2812">
          <w:rPr>
            <w:noProof/>
          </w:rPr>
          <w:fldChar w:fldCharType="end"/>
        </w:r>
        <w:r w:rsidRPr="00007B3E" w:rsidDel="00CB2812">
          <w:delText xml:space="preserve"> Calcul du taux d’actualisation des flux de trésorerie</w:delText>
        </w:r>
        <w:bookmarkEnd w:id="7825"/>
        <w:bookmarkEnd w:id="7826"/>
      </w:del>
    </w:p>
    <w:tbl>
      <w:tblPr>
        <w:tblStyle w:val="TableGrid"/>
        <w:tblW w:w="0" w:type="auto"/>
        <w:tblLook w:val="04A0" w:firstRow="1" w:lastRow="0" w:firstColumn="1" w:lastColumn="0" w:noHBand="0" w:noVBand="1"/>
      </w:tblPr>
      <w:tblGrid>
        <w:gridCol w:w="3137"/>
        <w:gridCol w:w="1949"/>
        <w:gridCol w:w="3976"/>
      </w:tblGrid>
      <w:tr w:rsidR="008E36DE" w:rsidRPr="00007B3E" w:rsidDel="00CB2812" w14:paraId="5F9FD8D5" w14:textId="217D0E1B" w:rsidTr="008E36DE">
        <w:trPr>
          <w:del w:id="7831" w:author="Houyem Rais" w:date="2024-02-22T15:03:00Z"/>
        </w:trPr>
        <w:tc>
          <w:tcPr>
            <w:tcW w:w="3256" w:type="dxa"/>
            <w:shd w:val="clear" w:color="auto" w:fill="D9E2F3" w:themeFill="accent1" w:themeFillTint="33"/>
          </w:tcPr>
          <w:p w14:paraId="18914B8C" w14:textId="4DA0B920" w:rsidR="00323052" w:rsidRPr="00007B3E" w:rsidDel="00CB2812" w:rsidRDefault="00323052" w:rsidP="00CB2812">
            <w:pPr>
              <w:numPr>
                <w:ilvl w:val="1"/>
                <w:numId w:val="1"/>
              </w:numPr>
              <w:tabs>
                <w:tab w:val="left" w:pos="2730"/>
              </w:tabs>
              <w:spacing w:before="240" w:after="240"/>
              <w:ind w:left="1134"/>
              <w:jc w:val="left"/>
              <w:outlineLvl w:val="2"/>
              <w:rPr>
                <w:del w:id="7832" w:author="Houyem Rais" w:date="2024-02-22T15:03:00Z"/>
                <w:b/>
                <w:bCs/>
                <w:sz w:val="20"/>
                <w:szCs w:val="20"/>
                <w:lang w:val="fr-FR"/>
              </w:rPr>
              <w:pPrChange w:id="7833" w:author="Houyem Rais" w:date="2024-02-22T15:03:00Z">
                <w:pPr>
                  <w:spacing w:before="20" w:after="40"/>
                </w:pPr>
              </w:pPrChange>
            </w:pPr>
            <w:del w:id="7834" w:author="Houyem Rais" w:date="2024-02-22T15:03:00Z">
              <w:r w:rsidRPr="00007B3E" w:rsidDel="00CB2812">
                <w:rPr>
                  <w:b/>
                  <w:bCs/>
                  <w:sz w:val="20"/>
                  <w:szCs w:val="20"/>
                  <w:lang w:val="fr-FR"/>
                </w:rPr>
                <w:delText>Composante</w:delText>
              </w:r>
            </w:del>
          </w:p>
        </w:tc>
        <w:tc>
          <w:tcPr>
            <w:tcW w:w="1417" w:type="dxa"/>
            <w:shd w:val="clear" w:color="auto" w:fill="D9E2F3" w:themeFill="accent1" w:themeFillTint="33"/>
          </w:tcPr>
          <w:p w14:paraId="190C0923" w14:textId="34DF7578" w:rsidR="00323052" w:rsidRPr="00007B3E" w:rsidDel="00CB2812" w:rsidRDefault="00323052" w:rsidP="00CB2812">
            <w:pPr>
              <w:numPr>
                <w:ilvl w:val="1"/>
                <w:numId w:val="1"/>
              </w:numPr>
              <w:tabs>
                <w:tab w:val="left" w:pos="2730"/>
              </w:tabs>
              <w:spacing w:before="240" w:after="240"/>
              <w:ind w:left="1134"/>
              <w:jc w:val="left"/>
              <w:outlineLvl w:val="2"/>
              <w:rPr>
                <w:del w:id="7835" w:author="Houyem Rais" w:date="2024-02-22T15:03:00Z"/>
                <w:b/>
                <w:bCs/>
                <w:sz w:val="20"/>
                <w:szCs w:val="20"/>
                <w:lang w:val="fr-FR"/>
              </w:rPr>
              <w:pPrChange w:id="7836" w:author="Houyem Rais" w:date="2024-02-22T15:03:00Z">
                <w:pPr>
                  <w:spacing w:before="20" w:after="40"/>
                  <w:jc w:val="center"/>
                </w:pPr>
              </w:pPrChange>
            </w:pPr>
            <w:del w:id="7837" w:author="Houyem Rais" w:date="2024-02-22T15:03:00Z">
              <w:r w:rsidRPr="00007B3E" w:rsidDel="00CB2812">
                <w:rPr>
                  <w:b/>
                  <w:bCs/>
                  <w:sz w:val="20"/>
                  <w:szCs w:val="20"/>
                  <w:lang w:val="fr-FR"/>
                </w:rPr>
                <w:delText>Valeur</w:delText>
              </w:r>
            </w:del>
          </w:p>
        </w:tc>
        <w:tc>
          <w:tcPr>
            <w:tcW w:w="4343" w:type="dxa"/>
            <w:shd w:val="clear" w:color="auto" w:fill="D9E2F3" w:themeFill="accent1" w:themeFillTint="33"/>
          </w:tcPr>
          <w:p w14:paraId="7DC73DEE" w14:textId="4E334F7B" w:rsidR="00323052" w:rsidRPr="00007B3E" w:rsidDel="00CB2812" w:rsidRDefault="00323052" w:rsidP="00CB2812">
            <w:pPr>
              <w:numPr>
                <w:ilvl w:val="1"/>
                <w:numId w:val="1"/>
              </w:numPr>
              <w:tabs>
                <w:tab w:val="left" w:pos="2730"/>
              </w:tabs>
              <w:spacing w:before="240" w:after="240"/>
              <w:ind w:left="1134"/>
              <w:jc w:val="left"/>
              <w:outlineLvl w:val="2"/>
              <w:rPr>
                <w:del w:id="7838" w:author="Houyem Rais" w:date="2024-02-22T15:03:00Z"/>
                <w:b/>
                <w:bCs/>
                <w:sz w:val="20"/>
                <w:szCs w:val="20"/>
                <w:lang w:val="fr-FR"/>
              </w:rPr>
              <w:pPrChange w:id="7839" w:author="Houyem Rais" w:date="2024-02-22T15:03:00Z">
                <w:pPr>
                  <w:spacing w:before="20" w:after="40"/>
                </w:pPr>
              </w:pPrChange>
            </w:pPr>
            <w:del w:id="7840" w:author="Houyem Rais" w:date="2024-02-22T15:03:00Z">
              <w:r w:rsidRPr="00007B3E" w:rsidDel="00CB2812">
                <w:rPr>
                  <w:b/>
                  <w:bCs/>
                  <w:sz w:val="20"/>
                  <w:szCs w:val="20"/>
                  <w:lang w:val="fr-FR"/>
                </w:rPr>
                <w:delText>Formule</w:delText>
              </w:r>
            </w:del>
          </w:p>
        </w:tc>
      </w:tr>
      <w:tr w:rsidR="00323052" w:rsidRPr="00007B3E" w:rsidDel="00CB2812" w14:paraId="03938EF4" w14:textId="1A3D39B4">
        <w:trPr>
          <w:trHeight w:val="54"/>
          <w:del w:id="7841" w:author="Houyem Rais" w:date="2024-02-22T15:03:00Z"/>
        </w:trPr>
        <w:tc>
          <w:tcPr>
            <w:tcW w:w="3256" w:type="dxa"/>
          </w:tcPr>
          <w:p w14:paraId="124E4982" w14:textId="01D88BF9" w:rsidR="00323052" w:rsidRPr="00007B3E" w:rsidDel="00CB2812" w:rsidRDefault="00323052" w:rsidP="00CB2812">
            <w:pPr>
              <w:numPr>
                <w:ilvl w:val="1"/>
                <w:numId w:val="1"/>
              </w:numPr>
              <w:tabs>
                <w:tab w:val="left" w:pos="2730"/>
              </w:tabs>
              <w:spacing w:before="240" w:after="240"/>
              <w:ind w:left="1134"/>
              <w:jc w:val="left"/>
              <w:outlineLvl w:val="2"/>
              <w:rPr>
                <w:del w:id="7842" w:author="Houyem Rais" w:date="2024-02-22T15:03:00Z"/>
                <w:sz w:val="20"/>
                <w:szCs w:val="20"/>
                <w:lang w:val="fr-FR"/>
              </w:rPr>
              <w:pPrChange w:id="7843" w:author="Houyem Rais" w:date="2024-02-22T15:03:00Z">
                <w:pPr>
                  <w:spacing w:before="20" w:after="40"/>
                </w:pPr>
              </w:pPrChange>
            </w:pPr>
            <w:del w:id="7844" w:author="Houyem Rais" w:date="2024-02-22T15:03:00Z">
              <w:r w:rsidRPr="00007B3E" w:rsidDel="00CB2812">
                <w:rPr>
                  <w:sz w:val="20"/>
                  <w:szCs w:val="20"/>
                  <w:lang w:val="fr-FR"/>
                </w:rPr>
                <w:delText>Taux sans risque (Tunisie)</w:delText>
              </w:r>
            </w:del>
          </w:p>
        </w:tc>
        <w:tc>
          <w:tcPr>
            <w:tcW w:w="1417" w:type="dxa"/>
          </w:tcPr>
          <w:p w14:paraId="6066C9CE" w14:textId="7021349B" w:rsidR="00323052" w:rsidRPr="00007B3E" w:rsidDel="00CB2812" w:rsidRDefault="00323052" w:rsidP="00CB2812">
            <w:pPr>
              <w:numPr>
                <w:ilvl w:val="1"/>
                <w:numId w:val="1"/>
              </w:numPr>
              <w:tabs>
                <w:tab w:val="left" w:pos="2730"/>
              </w:tabs>
              <w:spacing w:before="240" w:after="240"/>
              <w:ind w:left="1134"/>
              <w:jc w:val="left"/>
              <w:outlineLvl w:val="2"/>
              <w:rPr>
                <w:del w:id="7845" w:author="Houyem Rais" w:date="2024-02-22T15:03:00Z"/>
                <w:sz w:val="20"/>
                <w:szCs w:val="20"/>
                <w:lang w:val="fr-FR"/>
              </w:rPr>
              <w:pPrChange w:id="7846" w:author="Houyem Rais" w:date="2024-02-22T15:03:00Z">
                <w:pPr>
                  <w:spacing w:before="20" w:after="40"/>
                  <w:jc w:val="center"/>
                </w:pPr>
              </w:pPrChange>
            </w:pPr>
            <w:del w:id="7847" w:author="Houyem Rais" w:date="2024-02-22T15:03:00Z">
              <w:r w:rsidRPr="00007B3E" w:rsidDel="00CB2812">
                <w:rPr>
                  <w:sz w:val="20"/>
                  <w:szCs w:val="20"/>
                  <w:lang w:val="fr-FR"/>
                </w:rPr>
                <w:delText>9%</w:delText>
              </w:r>
            </w:del>
          </w:p>
        </w:tc>
        <w:tc>
          <w:tcPr>
            <w:tcW w:w="4343" w:type="dxa"/>
          </w:tcPr>
          <w:p w14:paraId="6258CBE9" w14:textId="59728AA1" w:rsidR="00323052" w:rsidRPr="00007B3E" w:rsidDel="00CB2812" w:rsidRDefault="00323052" w:rsidP="00CB2812">
            <w:pPr>
              <w:numPr>
                <w:ilvl w:val="1"/>
                <w:numId w:val="1"/>
              </w:numPr>
              <w:tabs>
                <w:tab w:val="left" w:pos="2730"/>
              </w:tabs>
              <w:spacing w:before="240" w:after="240"/>
              <w:ind w:left="1134"/>
              <w:jc w:val="left"/>
              <w:outlineLvl w:val="2"/>
              <w:rPr>
                <w:del w:id="7848" w:author="Houyem Rais" w:date="2024-02-22T15:03:00Z"/>
                <w:sz w:val="20"/>
                <w:szCs w:val="20"/>
                <w:lang w:val="fr-FR"/>
              </w:rPr>
              <w:pPrChange w:id="7849" w:author="Houyem Rais" w:date="2024-02-22T15:03:00Z">
                <w:pPr>
                  <w:spacing w:before="20" w:after="40"/>
                </w:pPr>
              </w:pPrChange>
            </w:pPr>
            <w:del w:id="7850" w:author="Houyem Rais" w:date="2024-02-22T15:03:00Z">
              <w:r w:rsidRPr="00007B3E" w:rsidDel="00CB2812">
                <w:rPr>
                  <w:sz w:val="20"/>
                  <w:szCs w:val="20"/>
                  <w:lang w:val="fr-FR"/>
                </w:rPr>
                <w:delText>Taux attribué sur les Bonds de trésorerie</w:delText>
              </w:r>
            </w:del>
          </w:p>
        </w:tc>
      </w:tr>
      <w:tr w:rsidR="00323052" w:rsidRPr="00007B3E" w:rsidDel="00CB2812" w14:paraId="294A4277" w14:textId="552665F2">
        <w:trPr>
          <w:del w:id="7851" w:author="Houyem Rais" w:date="2024-02-22T15:03:00Z"/>
        </w:trPr>
        <w:tc>
          <w:tcPr>
            <w:tcW w:w="3256" w:type="dxa"/>
          </w:tcPr>
          <w:p w14:paraId="4EDFC9EE" w14:textId="3037F3F8" w:rsidR="00323052" w:rsidRPr="00007B3E" w:rsidDel="00CB2812" w:rsidRDefault="00323052" w:rsidP="00CB2812">
            <w:pPr>
              <w:numPr>
                <w:ilvl w:val="1"/>
                <w:numId w:val="1"/>
              </w:numPr>
              <w:tabs>
                <w:tab w:val="left" w:pos="2730"/>
              </w:tabs>
              <w:spacing w:before="240" w:after="240"/>
              <w:ind w:left="1134"/>
              <w:jc w:val="left"/>
              <w:outlineLvl w:val="2"/>
              <w:rPr>
                <w:del w:id="7852" w:author="Houyem Rais" w:date="2024-02-22T15:03:00Z"/>
                <w:sz w:val="20"/>
                <w:szCs w:val="20"/>
                <w:lang w:val="fr-FR"/>
              </w:rPr>
              <w:pPrChange w:id="7853" w:author="Houyem Rais" w:date="2024-02-22T15:03:00Z">
                <w:pPr>
                  <w:spacing w:before="20" w:after="40"/>
                </w:pPr>
              </w:pPrChange>
            </w:pPr>
            <w:del w:id="7854" w:author="Houyem Rais" w:date="2024-02-22T15:03:00Z">
              <w:r w:rsidRPr="00007B3E" w:rsidDel="00CB2812">
                <w:rPr>
                  <w:sz w:val="20"/>
                  <w:szCs w:val="20"/>
                  <w:lang w:val="fr-FR"/>
                </w:rPr>
                <w:delText>Prime de risque de marché</w:delText>
              </w:r>
            </w:del>
          </w:p>
        </w:tc>
        <w:tc>
          <w:tcPr>
            <w:tcW w:w="1417" w:type="dxa"/>
          </w:tcPr>
          <w:p w14:paraId="7A529E80" w14:textId="5D6803EC" w:rsidR="00323052" w:rsidRPr="00007B3E" w:rsidDel="00CB2812" w:rsidRDefault="00323052" w:rsidP="00CB2812">
            <w:pPr>
              <w:numPr>
                <w:ilvl w:val="1"/>
                <w:numId w:val="1"/>
              </w:numPr>
              <w:tabs>
                <w:tab w:val="left" w:pos="2730"/>
              </w:tabs>
              <w:spacing w:before="240" w:after="240"/>
              <w:ind w:left="1134"/>
              <w:jc w:val="left"/>
              <w:outlineLvl w:val="2"/>
              <w:rPr>
                <w:del w:id="7855" w:author="Houyem Rais" w:date="2024-02-22T15:03:00Z"/>
                <w:sz w:val="20"/>
                <w:szCs w:val="20"/>
                <w:lang w:val="fr-FR"/>
              </w:rPr>
              <w:pPrChange w:id="7856" w:author="Houyem Rais" w:date="2024-02-22T15:03:00Z">
                <w:pPr>
                  <w:spacing w:before="20" w:after="40"/>
                  <w:jc w:val="center"/>
                </w:pPr>
              </w:pPrChange>
            </w:pPr>
            <w:del w:id="7857" w:author="Houyem Rais" w:date="2024-02-22T15:03:00Z">
              <w:r w:rsidRPr="00007B3E" w:rsidDel="00CB2812">
                <w:rPr>
                  <w:sz w:val="20"/>
                  <w:szCs w:val="20"/>
                  <w:lang w:val="fr-FR"/>
                </w:rPr>
                <w:delText>13,66%</w:delText>
              </w:r>
            </w:del>
          </w:p>
        </w:tc>
        <w:tc>
          <w:tcPr>
            <w:tcW w:w="4343" w:type="dxa"/>
          </w:tcPr>
          <w:p w14:paraId="4E979C0B" w14:textId="58F8A031" w:rsidR="00323052" w:rsidRPr="00007B3E" w:rsidDel="00CB2812" w:rsidRDefault="00323052" w:rsidP="00CB2812">
            <w:pPr>
              <w:numPr>
                <w:ilvl w:val="1"/>
                <w:numId w:val="1"/>
              </w:numPr>
              <w:tabs>
                <w:tab w:val="left" w:pos="2730"/>
              </w:tabs>
              <w:spacing w:before="240" w:after="240"/>
              <w:ind w:left="1134"/>
              <w:jc w:val="left"/>
              <w:outlineLvl w:val="2"/>
              <w:rPr>
                <w:del w:id="7858" w:author="Houyem Rais" w:date="2024-02-22T15:03:00Z"/>
                <w:sz w:val="20"/>
                <w:szCs w:val="20"/>
                <w:lang w:val="fr-FR"/>
              </w:rPr>
              <w:pPrChange w:id="7859" w:author="Houyem Rais" w:date="2024-02-22T15:03:00Z">
                <w:pPr>
                  <w:spacing w:before="20" w:after="40"/>
                </w:pPr>
              </w:pPrChange>
            </w:pPr>
            <w:del w:id="7860" w:author="Houyem Rais" w:date="2024-02-22T15:03:00Z">
              <w:r w:rsidRPr="00007B3E" w:rsidDel="00CB2812">
                <w:rPr>
                  <w:sz w:val="20"/>
                  <w:szCs w:val="20"/>
                  <w:lang w:val="fr-FR"/>
                </w:rPr>
                <w:delText xml:space="preserve">= Rm – Rf </w:delText>
              </w:r>
              <w:r w:rsidRPr="00007B3E" w:rsidDel="00CB2812">
                <w:rPr>
                  <w:rStyle w:val="FootnoteReference"/>
                  <w:sz w:val="20"/>
                  <w:szCs w:val="20"/>
                  <w:lang w:val="fr-FR"/>
                </w:rPr>
                <w:footnoteReference w:id="29"/>
              </w:r>
            </w:del>
          </w:p>
        </w:tc>
      </w:tr>
      <w:tr w:rsidR="00323052" w:rsidRPr="00007B3E" w:rsidDel="00CB2812" w14:paraId="750343FE" w14:textId="56B3E765">
        <w:trPr>
          <w:del w:id="7863" w:author="Houyem Rais" w:date="2024-02-22T15:03:00Z"/>
        </w:trPr>
        <w:tc>
          <w:tcPr>
            <w:tcW w:w="3256" w:type="dxa"/>
          </w:tcPr>
          <w:p w14:paraId="20E49B5C" w14:textId="58894B4E" w:rsidR="00323052" w:rsidRPr="00007B3E" w:rsidDel="00CB2812" w:rsidRDefault="00323052" w:rsidP="00CB2812">
            <w:pPr>
              <w:numPr>
                <w:ilvl w:val="1"/>
                <w:numId w:val="1"/>
              </w:numPr>
              <w:tabs>
                <w:tab w:val="left" w:pos="2730"/>
              </w:tabs>
              <w:spacing w:before="240" w:after="240"/>
              <w:ind w:left="1134"/>
              <w:jc w:val="left"/>
              <w:outlineLvl w:val="2"/>
              <w:rPr>
                <w:del w:id="7864" w:author="Houyem Rais" w:date="2024-02-22T15:03:00Z"/>
                <w:sz w:val="20"/>
                <w:szCs w:val="20"/>
                <w:lang w:val="fr-FR"/>
              </w:rPr>
              <w:pPrChange w:id="7865" w:author="Houyem Rais" w:date="2024-02-22T15:03:00Z">
                <w:pPr>
                  <w:spacing w:before="20" w:after="40"/>
                </w:pPr>
              </w:pPrChange>
            </w:pPr>
            <w:del w:id="7866" w:author="Houyem Rais" w:date="2024-02-22T15:03:00Z">
              <w:r w:rsidRPr="00007B3E" w:rsidDel="00CB2812">
                <w:rPr>
                  <w:sz w:val="20"/>
                  <w:szCs w:val="20"/>
                  <w:lang w:val="fr-FR"/>
                </w:rPr>
                <w:delText>Bêta des capitaux propres</w:delText>
              </w:r>
            </w:del>
          </w:p>
        </w:tc>
        <w:tc>
          <w:tcPr>
            <w:tcW w:w="1417" w:type="dxa"/>
          </w:tcPr>
          <w:p w14:paraId="7D28E0E0" w14:textId="6EBE1CD5" w:rsidR="00323052" w:rsidRPr="00007B3E" w:rsidDel="00CB2812" w:rsidRDefault="00323052" w:rsidP="00CB2812">
            <w:pPr>
              <w:numPr>
                <w:ilvl w:val="1"/>
                <w:numId w:val="1"/>
              </w:numPr>
              <w:tabs>
                <w:tab w:val="left" w:pos="2730"/>
              </w:tabs>
              <w:spacing w:before="240" w:after="240"/>
              <w:ind w:left="1134"/>
              <w:jc w:val="left"/>
              <w:outlineLvl w:val="2"/>
              <w:rPr>
                <w:del w:id="7867" w:author="Houyem Rais" w:date="2024-02-22T15:03:00Z"/>
                <w:sz w:val="20"/>
                <w:szCs w:val="20"/>
                <w:lang w:val="fr-FR"/>
              </w:rPr>
              <w:pPrChange w:id="7868" w:author="Houyem Rais" w:date="2024-02-22T15:03:00Z">
                <w:pPr>
                  <w:spacing w:before="20" w:after="40"/>
                  <w:jc w:val="center"/>
                </w:pPr>
              </w:pPrChange>
            </w:pPr>
            <w:del w:id="7869" w:author="Houyem Rais" w:date="2024-02-22T15:03:00Z">
              <w:r w:rsidRPr="00007B3E" w:rsidDel="00CB2812">
                <w:rPr>
                  <w:sz w:val="20"/>
                  <w:szCs w:val="20"/>
                  <w:lang w:val="fr-FR"/>
                </w:rPr>
                <w:delText>0,8</w:delText>
              </w:r>
            </w:del>
          </w:p>
        </w:tc>
        <w:tc>
          <w:tcPr>
            <w:tcW w:w="4343" w:type="dxa"/>
          </w:tcPr>
          <w:p w14:paraId="2447E404" w14:textId="0E6513C3" w:rsidR="00323052" w:rsidRPr="00007B3E" w:rsidDel="00CB2812" w:rsidRDefault="00323052" w:rsidP="00CB2812">
            <w:pPr>
              <w:numPr>
                <w:ilvl w:val="1"/>
                <w:numId w:val="1"/>
              </w:numPr>
              <w:tabs>
                <w:tab w:val="left" w:pos="2730"/>
              </w:tabs>
              <w:spacing w:before="240" w:after="240"/>
              <w:ind w:left="1134"/>
              <w:jc w:val="left"/>
              <w:outlineLvl w:val="2"/>
              <w:rPr>
                <w:del w:id="7870" w:author="Houyem Rais" w:date="2024-02-22T15:03:00Z"/>
                <w:sz w:val="20"/>
                <w:szCs w:val="20"/>
                <w:lang w:val="fr-FR"/>
              </w:rPr>
              <w:pPrChange w:id="7871" w:author="Houyem Rais" w:date="2024-02-22T15:03:00Z">
                <w:pPr>
                  <w:spacing w:before="20" w:after="40"/>
                </w:pPr>
              </w:pPrChange>
            </w:pPr>
          </w:p>
        </w:tc>
      </w:tr>
      <w:tr w:rsidR="00323052" w:rsidRPr="00007B3E" w:rsidDel="00CB2812" w14:paraId="49787F79" w14:textId="1915F356">
        <w:trPr>
          <w:del w:id="7872" w:author="Houyem Rais" w:date="2024-02-22T15:03:00Z"/>
        </w:trPr>
        <w:tc>
          <w:tcPr>
            <w:tcW w:w="3256" w:type="dxa"/>
            <w:shd w:val="clear" w:color="auto" w:fill="F2F2F2" w:themeFill="background1" w:themeFillShade="F2"/>
          </w:tcPr>
          <w:p w14:paraId="19545F9C" w14:textId="5C2E1F2B" w:rsidR="00323052" w:rsidRPr="00A8239A" w:rsidDel="00CB2812" w:rsidRDefault="00323052" w:rsidP="00CB2812">
            <w:pPr>
              <w:numPr>
                <w:ilvl w:val="1"/>
                <w:numId w:val="1"/>
              </w:numPr>
              <w:tabs>
                <w:tab w:val="left" w:pos="2730"/>
              </w:tabs>
              <w:spacing w:before="240" w:after="240"/>
              <w:ind w:left="1134"/>
              <w:jc w:val="left"/>
              <w:outlineLvl w:val="2"/>
              <w:rPr>
                <w:del w:id="7873" w:author="Houyem Rais" w:date="2024-02-22T15:03:00Z"/>
                <w:sz w:val="20"/>
                <w:szCs w:val="20"/>
                <w:lang w:val="fr-FR"/>
              </w:rPr>
              <w:pPrChange w:id="7874" w:author="Houyem Rais" w:date="2024-02-22T15:03:00Z">
                <w:pPr>
                  <w:spacing w:before="20" w:after="40"/>
                </w:pPr>
              </w:pPrChange>
            </w:pPr>
            <w:del w:id="7875" w:author="Houyem Rais" w:date="2024-02-22T15:03:00Z">
              <w:r w:rsidRPr="00220A4E" w:rsidDel="00CB2812">
                <w:rPr>
                  <w:sz w:val="20"/>
                  <w:szCs w:val="20"/>
                  <w:lang w:val="fr-FR"/>
                </w:rPr>
                <w:delText>Taux d’actualisation des flux de trésorerie</w:delText>
              </w:r>
            </w:del>
          </w:p>
        </w:tc>
        <w:tc>
          <w:tcPr>
            <w:tcW w:w="1417" w:type="dxa"/>
            <w:shd w:val="clear" w:color="auto" w:fill="F2F2F2" w:themeFill="background1" w:themeFillShade="F2"/>
          </w:tcPr>
          <w:p w14:paraId="54E4B2B8" w14:textId="5E2AE1B7" w:rsidR="00323052" w:rsidRPr="00A8239A" w:rsidDel="00CB2812" w:rsidRDefault="00323052" w:rsidP="00CB2812">
            <w:pPr>
              <w:numPr>
                <w:ilvl w:val="1"/>
                <w:numId w:val="1"/>
              </w:numPr>
              <w:tabs>
                <w:tab w:val="left" w:pos="2730"/>
              </w:tabs>
              <w:spacing w:before="240" w:after="240"/>
              <w:ind w:left="1134"/>
              <w:jc w:val="left"/>
              <w:outlineLvl w:val="2"/>
              <w:rPr>
                <w:del w:id="7876" w:author="Houyem Rais" w:date="2024-02-22T15:03:00Z"/>
                <w:sz w:val="20"/>
                <w:szCs w:val="20"/>
                <w:lang w:val="fr-FR"/>
              </w:rPr>
              <w:pPrChange w:id="7877" w:author="Houyem Rais" w:date="2024-02-22T15:03:00Z">
                <w:pPr>
                  <w:spacing w:before="20" w:after="40"/>
                  <w:jc w:val="center"/>
                </w:pPr>
              </w:pPrChange>
            </w:pPr>
            <w:del w:id="7878" w:author="Houyem Rais" w:date="2024-02-22T15:03:00Z">
              <w:r w:rsidRPr="00A8239A" w:rsidDel="00CB2812">
                <w:rPr>
                  <w:sz w:val="20"/>
                  <w:szCs w:val="20"/>
                </w:rPr>
                <w:delText>19,93%</w:delText>
              </w:r>
            </w:del>
          </w:p>
        </w:tc>
        <w:tc>
          <w:tcPr>
            <w:tcW w:w="4343" w:type="dxa"/>
            <w:shd w:val="clear" w:color="auto" w:fill="F2F2F2" w:themeFill="background1" w:themeFillShade="F2"/>
          </w:tcPr>
          <w:p w14:paraId="64A92EE2" w14:textId="6DE5846B" w:rsidR="00323052" w:rsidRPr="00600698" w:rsidDel="00CB2812" w:rsidRDefault="00323052" w:rsidP="00CB2812">
            <w:pPr>
              <w:numPr>
                <w:ilvl w:val="1"/>
                <w:numId w:val="1"/>
              </w:numPr>
              <w:tabs>
                <w:tab w:val="left" w:pos="2730"/>
              </w:tabs>
              <w:spacing w:before="240" w:after="240"/>
              <w:ind w:left="1134"/>
              <w:jc w:val="left"/>
              <w:outlineLvl w:val="2"/>
              <w:rPr>
                <w:del w:id="7879" w:author="Houyem Rais" w:date="2024-02-22T15:03:00Z"/>
                <w:sz w:val="20"/>
                <w:szCs w:val="20"/>
                <w:lang w:val="fr-FR"/>
              </w:rPr>
              <w:pPrChange w:id="7880" w:author="Houyem Rais" w:date="2024-02-22T15:03:00Z">
                <w:pPr>
                  <w:spacing w:before="20" w:after="40"/>
                </w:pPr>
              </w:pPrChange>
            </w:pPr>
            <w:del w:id="7881" w:author="Houyem Rais" w:date="2024-02-22T15:03:00Z">
              <w:r w:rsidRPr="00600698" w:rsidDel="00CB2812">
                <w:rPr>
                  <w:sz w:val="20"/>
                  <w:szCs w:val="20"/>
                  <w:lang w:val="fr-FR"/>
                </w:rPr>
                <w:delText>= Taux sans risque + (Prime de risque de marché * Bêta des capitaux propres)</w:delText>
              </w:r>
            </w:del>
          </w:p>
        </w:tc>
      </w:tr>
    </w:tbl>
    <w:p w14:paraId="2EBF29F6" w14:textId="5530F0FF" w:rsidR="00323052" w:rsidRPr="00007B3E" w:rsidDel="00CB2812" w:rsidRDefault="00323052" w:rsidP="00CB2812">
      <w:pPr>
        <w:numPr>
          <w:ilvl w:val="1"/>
          <w:numId w:val="1"/>
        </w:numPr>
        <w:tabs>
          <w:tab w:val="left" w:pos="2730"/>
        </w:tabs>
        <w:spacing w:before="240" w:after="240"/>
        <w:ind w:left="1134"/>
        <w:jc w:val="left"/>
        <w:outlineLvl w:val="2"/>
        <w:rPr>
          <w:del w:id="7882" w:author="Houyem Rais" w:date="2024-02-22T15:03:00Z"/>
        </w:rPr>
        <w:pPrChange w:id="7883" w:author="Houyem Rais" w:date="2024-02-22T15:03:00Z">
          <w:pPr/>
        </w:pPrChange>
      </w:pPr>
      <w:del w:id="7884" w:author="Houyem Rais" w:date="2024-02-22T15:03:00Z">
        <w:r w:rsidRPr="00007B3E" w:rsidDel="00CB2812">
          <w:delText xml:space="preserve">Cependant, nous avons retenu pour l’étude financière un taux d’actualisation sans risque de </w:delText>
        </w:r>
        <w:r w:rsidRPr="00007B3E" w:rsidDel="00CB2812">
          <w:rPr>
            <w:b/>
            <w:bCs/>
          </w:rPr>
          <w:delText xml:space="preserve">9% </w:delText>
        </w:r>
        <w:r w:rsidRPr="00007B3E" w:rsidDel="00CB2812">
          <w:rPr>
            <w:u w:val="single"/>
          </w:rPr>
          <w:delText>pour le secteur privé et le secteur public</w:delText>
        </w:r>
        <w:r w:rsidRPr="00007B3E" w:rsidDel="00CB2812">
          <w:delText>. L'utilisation du taux sans risque garantit que les fluctuations du marché ne biaisent pas l'évaluation du projet. Cela permet d'obtenir une valeur actuelle nette (VAN) qui reflète principalement les caractéristiques économiques du projet lui-même indépendamment des conditions du marché, ce qui peut contribuer à une meilleure prévisibilité des flux de trésorerie futurs du projet.</w:delText>
        </w:r>
      </w:del>
    </w:p>
    <w:p w14:paraId="76B99682" w14:textId="26C20D52" w:rsidR="00323052" w:rsidRPr="00007B3E" w:rsidDel="00CB2812" w:rsidRDefault="00323052" w:rsidP="00CB2812">
      <w:pPr>
        <w:numPr>
          <w:ilvl w:val="1"/>
          <w:numId w:val="1"/>
        </w:numPr>
        <w:tabs>
          <w:tab w:val="left" w:pos="2730"/>
        </w:tabs>
        <w:spacing w:before="240" w:after="240"/>
        <w:ind w:left="1134"/>
        <w:jc w:val="left"/>
        <w:outlineLvl w:val="2"/>
        <w:rPr>
          <w:del w:id="7885" w:author="Houyem Rais" w:date="2024-02-22T15:03:00Z"/>
        </w:rPr>
        <w:pPrChange w:id="7886" w:author="Houyem Rais" w:date="2024-02-22T15:03:00Z">
          <w:pPr/>
        </w:pPrChange>
      </w:pPr>
      <w:del w:id="7887" w:author="Houyem Rais" w:date="2024-02-22T15:03:00Z">
        <w:r w:rsidRPr="00007B3E" w:rsidDel="00CB2812">
          <w:delText>Les autres paramètres clés sont comme suit :</w:delText>
        </w:r>
      </w:del>
    </w:p>
    <w:p w14:paraId="4B3B4922" w14:textId="15067A9D" w:rsidR="00323052" w:rsidRPr="00007B3E" w:rsidDel="00CB2812" w:rsidRDefault="00323052"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7888" w:author="Houyem Rais" w:date="2024-02-22T15:03:00Z"/>
        </w:rPr>
        <w:pPrChange w:id="7889" w:author="Houyem Rais" w:date="2024-02-22T15:03:00Z">
          <w:pPr>
            <w:pStyle w:val="ListParagraph"/>
            <w:widowControl/>
            <w:numPr>
              <w:numId w:val="24"/>
            </w:numPr>
            <w:autoSpaceDE/>
            <w:autoSpaceDN/>
            <w:spacing w:before="0" w:after="120" w:line="276" w:lineRule="auto"/>
            <w:ind w:left="720"/>
            <w:contextualSpacing/>
          </w:pPr>
        </w:pPrChange>
      </w:pPr>
      <w:del w:id="7890" w:author="Houyem Rais" w:date="2024-02-22T15:03:00Z">
        <w:r w:rsidRPr="00007B3E" w:rsidDel="00CB2812">
          <w:rPr>
            <w:b/>
            <w:bCs/>
            <w:u w:val="single"/>
          </w:rPr>
          <w:delText>Impôt sur les Sociétés </w:delText>
        </w:r>
        <w:r w:rsidRPr="00007B3E" w:rsidDel="00CB2812">
          <w:delText>: 25,0% (en règle générale)</w:delText>
        </w:r>
      </w:del>
    </w:p>
    <w:p w14:paraId="624D9900" w14:textId="2F15F049" w:rsidR="00A46DC0" w:rsidRPr="00007B3E" w:rsidDel="00CB2812" w:rsidRDefault="00323052" w:rsidP="00CB2812">
      <w:pPr>
        <w:pStyle w:val="ListParagraph"/>
        <w:widowControl/>
        <w:numPr>
          <w:ilvl w:val="1"/>
          <w:numId w:val="1"/>
        </w:numPr>
        <w:tabs>
          <w:tab w:val="left" w:pos="2730"/>
        </w:tabs>
        <w:autoSpaceDE/>
        <w:autoSpaceDN/>
        <w:spacing w:before="240" w:after="240" w:line="276" w:lineRule="auto"/>
        <w:ind w:left="1134"/>
        <w:contextualSpacing/>
        <w:jc w:val="left"/>
        <w:outlineLvl w:val="2"/>
        <w:rPr>
          <w:del w:id="7891" w:author="Houyem Rais" w:date="2024-02-22T15:03:00Z"/>
        </w:rPr>
        <w:pPrChange w:id="7892" w:author="Houyem Rais" w:date="2024-02-22T15:03:00Z">
          <w:pPr>
            <w:pStyle w:val="ListParagraph"/>
            <w:widowControl/>
            <w:numPr>
              <w:numId w:val="24"/>
            </w:numPr>
            <w:autoSpaceDE/>
            <w:autoSpaceDN/>
            <w:spacing w:before="0" w:after="120" w:line="276" w:lineRule="auto"/>
            <w:ind w:left="720"/>
            <w:contextualSpacing/>
          </w:pPr>
        </w:pPrChange>
      </w:pPr>
      <w:del w:id="7893" w:author="Houyem Rais" w:date="2024-02-22T15:03:00Z">
        <w:r w:rsidRPr="00007B3E" w:rsidDel="00CB2812">
          <w:rPr>
            <w:b/>
            <w:bCs/>
            <w:u w:val="single"/>
          </w:rPr>
          <w:delText>Taux TVA </w:delText>
        </w:r>
        <w:r w:rsidRPr="00007B3E" w:rsidDel="00CB2812">
          <w:delText>: 19,0%.</w:delText>
        </w:r>
      </w:del>
    </w:p>
    <w:p w14:paraId="55F38145" w14:textId="3F11E916" w:rsidR="00A46DC0" w:rsidRPr="00007B3E" w:rsidDel="00CB2812" w:rsidRDefault="00A46DC0" w:rsidP="00CB2812">
      <w:pPr>
        <w:pStyle w:val="Titre41"/>
        <w:numPr>
          <w:ilvl w:val="1"/>
          <w:numId w:val="1"/>
        </w:numPr>
        <w:tabs>
          <w:tab w:val="left" w:pos="2730"/>
        </w:tabs>
        <w:ind w:left="1134"/>
        <w:outlineLvl w:val="2"/>
        <w:rPr>
          <w:del w:id="7894" w:author="Houyem Rais" w:date="2024-02-22T15:03:00Z"/>
          <w:lang w:val="fr-FR"/>
        </w:rPr>
        <w:pPrChange w:id="7895" w:author="Houyem Rais" w:date="2024-02-22T15:03:00Z">
          <w:pPr>
            <w:pStyle w:val="Titre41"/>
            <w:spacing w:after="0"/>
          </w:pPr>
        </w:pPrChange>
      </w:pPr>
      <w:bookmarkStart w:id="7896" w:name="_Toc158885018"/>
      <w:del w:id="7897" w:author="Houyem Rais" w:date="2024-02-22T15:03:00Z">
        <w:r w:rsidRPr="00007B3E" w:rsidDel="00CB2812">
          <w:rPr>
            <w:lang w:val="fr-FR"/>
          </w:rPr>
          <w:delText>Les paramètres sous-jacents du modèle financier</w:delText>
        </w:r>
        <w:bookmarkEnd w:id="7896"/>
      </w:del>
    </w:p>
    <w:p w14:paraId="7D4D95EC" w14:textId="6B6EF59C" w:rsidR="00323052" w:rsidRPr="00007B3E" w:rsidDel="00CB2812" w:rsidRDefault="00323052" w:rsidP="00CB2812">
      <w:pPr>
        <w:numPr>
          <w:ilvl w:val="1"/>
          <w:numId w:val="1"/>
        </w:numPr>
        <w:tabs>
          <w:tab w:val="left" w:pos="2730"/>
        </w:tabs>
        <w:spacing w:before="240" w:after="240"/>
        <w:ind w:left="1134"/>
        <w:jc w:val="left"/>
        <w:outlineLvl w:val="2"/>
        <w:rPr>
          <w:del w:id="7898" w:author="Houyem Rais" w:date="2024-02-22T15:03:00Z"/>
        </w:rPr>
        <w:pPrChange w:id="7899" w:author="Houyem Rais" w:date="2024-02-22T15:03:00Z">
          <w:pPr>
            <w:spacing w:before="0"/>
          </w:pPr>
        </w:pPrChange>
      </w:pPr>
      <w:del w:id="7900" w:author="Houyem Rais" w:date="2024-02-22T15:03:00Z">
        <w:r w:rsidRPr="00007B3E" w:rsidDel="00CB2812">
          <w:delText>Les hypothèses suivantes ont été utilisées dans le modèle financier pour toutes les variantes du projet :</w:delText>
        </w:r>
      </w:del>
    </w:p>
    <w:p w14:paraId="247D830F" w14:textId="57A31025"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01" w:author="Houyem Rais" w:date="2024-02-22T15:03:00Z"/>
        </w:rPr>
        <w:pPrChange w:id="7902" w:author="Houyem Rais" w:date="2024-02-22T15:03:00Z">
          <w:pPr>
            <w:pStyle w:val="ListParagraph"/>
            <w:ind w:left="754" w:hanging="357"/>
          </w:pPr>
        </w:pPrChange>
      </w:pPr>
      <w:del w:id="7903" w:author="Houyem Rais" w:date="2024-02-22T15:03:00Z">
        <w:r w:rsidRPr="00007B3E" w:rsidDel="00CB2812">
          <w:delText>Durée du contrat PPP :</w:delText>
        </w:r>
        <w:r w:rsidRPr="00007B3E" w:rsidDel="00CB2812">
          <w:tab/>
        </w:r>
        <w:r w:rsidR="008664CF" w:rsidRPr="00007B3E" w:rsidDel="00CB2812">
          <w:delText>35</w:delText>
        </w:r>
        <w:r w:rsidRPr="00007B3E" w:rsidDel="00CB2812">
          <w:delText xml:space="preserve"> ans </w:delText>
        </w:r>
      </w:del>
    </w:p>
    <w:p w14:paraId="7E19A7E5" w14:textId="52058A01"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04" w:author="Houyem Rais" w:date="2024-02-22T15:03:00Z"/>
        </w:rPr>
        <w:pPrChange w:id="7905" w:author="Houyem Rais" w:date="2024-02-22T15:03:00Z">
          <w:pPr>
            <w:pStyle w:val="ListParagraph"/>
            <w:ind w:left="754" w:hanging="357"/>
          </w:pPr>
        </w:pPrChange>
      </w:pPr>
      <w:del w:id="7906" w:author="Houyem Rais" w:date="2024-02-22T15:03:00Z">
        <w:r w:rsidRPr="00007B3E" w:rsidDel="00CB2812">
          <w:delText xml:space="preserve">Durée de la période de construction : 3 ans </w:delText>
        </w:r>
      </w:del>
    </w:p>
    <w:p w14:paraId="394AE70A" w14:textId="367CB8FB"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07" w:author="Houyem Rais" w:date="2024-02-22T15:03:00Z"/>
        </w:rPr>
        <w:pPrChange w:id="7908" w:author="Houyem Rais" w:date="2024-02-22T15:03:00Z">
          <w:pPr>
            <w:pStyle w:val="ListParagraph"/>
            <w:ind w:left="754" w:hanging="357"/>
          </w:pPr>
        </w:pPrChange>
      </w:pPr>
      <w:del w:id="7909" w:author="Houyem Rais" w:date="2024-02-22T15:03:00Z">
        <w:r w:rsidRPr="00007B3E" w:rsidDel="00CB2812">
          <w:delText>Période de construction : 202</w:delText>
        </w:r>
        <w:r w:rsidR="008664CF" w:rsidRPr="00007B3E" w:rsidDel="00CB2812">
          <w:delText>5</w:delText>
        </w:r>
        <w:r w:rsidRPr="00007B3E" w:rsidDel="00CB2812">
          <w:delText xml:space="preserve"> - 202</w:delText>
        </w:r>
        <w:r w:rsidR="008664CF" w:rsidRPr="00007B3E" w:rsidDel="00CB2812">
          <w:delText>7</w:delText>
        </w:r>
      </w:del>
    </w:p>
    <w:p w14:paraId="098E4560" w14:textId="69A720C7"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10" w:author="Houyem Rais" w:date="2024-02-22T15:03:00Z"/>
        </w:rPr>
        <w:pPrChange w:id="7911" w:author="Houyem Rais" w:date="2024-02-22T15:03:00Z">
          <w:pPr>
            <w:pStyle w:val="ListParagraph"/>
            <w:ind w:left="754" w:hanging="357"/>
          </w:pPr>
        </w:pPrChange>
      </w:pPr>
      <w:del w:id="7912" w:author="Houyem Rais" w:date="2024-02-22T15:03:00Z">
        <w:r w:rsidRPr="00007B3E" w:rsidDel="00CB2812">
          <w:delText>Durée de la période d’exploitation : 3</w:delText>
        </w:r>
        <w:r w:rsidR="008664CF" w:rsidRPr="00007B3E" w:rsidDel="00CB2812">
          <w:delText>2</w:delText>
        </w:r>
        <w:r w:rsidRPr="00007B3E" w:rsidDel="00CB2812">
          <w:delText xml:space="preserve"> ans</w:delText>
        </w:r>
      </w:del>
    </w:p>
    <w:p w14:paraId="32082614" w14:textId="052B6FB8"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13" w:author="Houyem Rais" w:date="2024-02-22T15:03:00Z"/>
        </w:rPr>
        <w:pPrChange w:id="7914" w:author="Houyem Rais" w:date="2024-02-22T15:03:00Z">
          <w:pPr>
            <w:pStyle w:val="ListParagraph"/>
            <w:ind w:left="754" w:hanging="357"/>
          </w:pPr>
        </w:pPrChange>
      </w:pPr>
      <w:del w:id="7915" w:author="Houyem Rais" w:date="2024-02-22T15:03:00Z">
        <w:r w:rsidRPr="00007B3E" w:rsidDel="00CB2812">
          <w:delText>Date de début du contrat : 1</w:delText>
        </w:r>
        <w:r w:rsidRPr="00007B3E" w:rsidDel="00CB2812">
          <w:rPr>
            <w:vertAlign w:val="superscript"/>
          </w:rPr>
          <w:delText>er</w:delText>
        </w:r>
        <w:r w:rsidRPr="00007B3E" w:rsidDel="00CB2812">
          <w:delText xml:space="preserve"> janvier 202</w:delText>
        </w:r>
        <w:r w:rsidR="008664CF" w:rsidRPr="00007B3E" w:rsidDel="00CB2812">
          <w:delText>5</w:delText>
        </w:r>
      </w:del>
    </w:p>
    <w:p w14:paraId="7DA99B90" w14:textId="63F46BE3"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16" w:author="Houyem Rais" w:date="2024-02-22T15:03:00Z"/>
        </w:rPr>
        <w:pPrChange w:id="7917" w:author="Houyem Rais" w:date="2024-02-22T15:03:00Z">
          <w:pPr>
            <w:pStyle w:val="ListParagraph"/>
            <w:ind w:left="754" w:hanging="357"/>
          </w:pPr>
        </w:pPrChange>
      </w:pPr>
      <w:del w:id="7918" w:author="Houyem Rais" w:date="2024-02-22T15:03:00Z">
        <w:r w:rsidRPr="00007B3E" w:rsidDel="00CB2812">
          <w:delText>Date de début de l’exploitation : 1</w:delText>
        </w:r>
        <w:r w:rsidRPr="00007B3E" w:rsidDel="00CB2812">
          <w:rPr>
            <w:vertAlign w:val="superscript"/>
          </w:rPr>
          <w:delText>er</w:delText>
        </w:r>
        <w:r w:rsidRPr="00007B3E" w:rsidDel="00CB2812">
          <w:delText xml:space="preserve"> janvier 20</w:delText>
        </w:r>
        <w:r w:rsidR="008664CF" w:rsidRPr="00007B3E" w:rsidDel="00CB2812">
          <w:delText>28</w:delText>
        </w:r>
      </w:del>
    </w:p>
    <w:p w14:paraId="6EC1DC65" w14:textId="2C041C99"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19" w:author="Houyem Rais" w:date="2024-02-22T15:03:00Z"/>
        </w:rPr>
        <w:pPrChange w:id="7920" w:author="Houyem Rais" w:date="2024-02-22T15:03:00Z">
          <w:pPr>
            <w:pStyle w:val="ListParagraph"/>
            <w:ind w:left="754" w:hanging="357"/>
          </w:pPr>
        </w:pPrChange>
      </w:pPr>
      <w:del w:id="7921" w:author="Houyem Rais" w:date="2024-02-22T15:03:00Z">
        <w:r w:rsidRPr="00007B3E" w:rsidDel="00CB2812">
          <w:delText>Date de fin du contrat : 31 décembre 20</w:delText>
        </w:r>
        <w:r w:rsidR="008664CF" w:rsidRPr="00007B3E" w:rsidDel="00CB2812">
          <w:delText>59</w:delText>
        </w:r>
        <w:r w:rsidRPr="00007B3E" w:rsidDel="00CB2812">
          <w:delText>.</w:delText>
        </w:r>
      </w:del>
    </w:p>
    <w:p w14:paraId="1E30FCEA" w14:textId="3D6D82E1" w:rsidR="00323052" w:rsidRPr="00007B3E" w:rsidDel="00CB2812" w:rsidRDefault="00323052" w:rsidP="00CB2812">
      <w:pPr>
        <w:numPr>
          <w:ilvl w:val="1"/>
          <w:numId w:val="1"/>
        </w:numPr>
        <w:tabs>
          <w:tab w:val="left" w:pos="2730"/>
        </w:tabs>
        <w:spacing w:before="240" w:after="240"/>
        <w:ind w:left="1134"/>
        <w:jc w:val="left"/>
        <w:outlineLvl w:val="2"/>
        <w:rPr>
          <w:del w:id="7922" w:author="Houyem Rais" w:date="2024-02-22T15:03:00Z"/>
        </w:rPr>
        <w:pPrChange w:id="7923" w:author="Houyem Rais" w:date="2024-02-22T15:03:00Z">
          <w:pPr>
            <w:spacing w:after="0"/>
          </w:pPr>
        </w:pPrChange>
      </w:pPr>
      <w:del w:id="7924" w:author="Houyem Rais" w:date="2024-02-22T15:03:00Z">
        <w:r w:rsidRPr="00007B3E" w:rsidDel="00CB2812">
          <w:delText>Les hypothèses de structures financières sont présentées comme suit :</w:delText>
        </w:r>
      </w:del>
    </w:p>
    <w:p w14:paraId="3A8A19FF" w14:textId="7660803F" w:rsidR="006B74B9" w:rsidDel="00CB2812" w:rsidRDefault="006B74B9" w:rsidP="00CB2812">
      <w:pPr>
        <w:pStyle w:val="ListParagraph"/>
        <w:numPr>
          <w:ilvl w:val="1"/>
          <w:numId w:val="1"/>
        </w:numPr>
        <w:tabs>
          <w:tab w:val="left" w:pos="2730"/>
        </w:tabs>
        <w:spacing w:before="240" w:after="240"/>
        <w:ind w:left="1134"/>
        <w:jc w:val="left"/>
        <w:outlineLvl w:val="2"/>
        <w:rPr>
          <w:del w:id="7925" w:author="Houyem Rais" w:date="2024-02-22T15:03:00Z"/>
        </w:rPr>
        <w:pPrChange w:id="7926" w:author="Houyem Rais" w:date="2024-02-22T15:03:00Z">
          <w:pPr>
            <w:pStyle w:val="ListParagraph"/>
            <w:ind w:left="754" w:hanging="357"/>
          </w:pPr>
        </w:pPrChange>
      </w:pPr>
      <w:del w:id="7927" w:author="Houyem Rais" w:date="2024-02-22T15:03:00Z">
        <w:r w:rsidDel="00CB2812">
          <w:delText>Ratio Dette/ Fonds Propres - Concession : 65/35</w:delText>
        </w:r>
      </w:del>
    </w:p>
    <w:p w14:paraId="5F141A63" w14:textId="745672B9" w:rsidR="006B74B9" w:rsidDel="00CB2812" w:rsidRDefault="006B74B9" w:rsidP="00CB2812">
      <w:pPr>
        <w:pStyle w:val="ListParagraph"/>
        <w:numPr>
          <w:ilvl w:val="1"/>
          <w:numId w:val="1"/>
        </w:numPr>
        <w:tabs>
          <w:tab w:val="left" w:pos="2730"/>
        </w:tabs>
        <w:spacing w:before="240" w:after="240"/>
        <w:ind w:left="1134"/>
        <w:jc w:val="left"/>
        <w:outlineLvl w:val="2"/>
        <w:rPr>
          <w:del w:id="7928" w:author="Houyem Rais" w:date="2024-02-22T15:03:00Z"/>
        </w:rPr>
        <w:pPrChange w:id="7929" w:author="Houyem Rais" w:date="2024-02-22T15:03:00Z">
          <w:pPr>
            <w:pStyle w:val="ListParagraph"/>
            <w:ind w:left="754" w:hanging="357"/>
          </w:pPr>
        </w:pPrChange>
      </w:pPr>
      <w:del w:id="7930" w:author="Houyem Rais" w:date="2024-02-22T15:03:00Z">
        <w:r w:rsidDel="00CB2812">
          <w:delText>Ratio Dette/ Fonds Propres - Partenariat : 75/25</w:delText>
        </w:r>
      </w:del>
    </w:p>
    <w:p w14:paraId="7632E9C8" w14:textId="708485CF"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31" w:author="Houyem Rais" w:date="2024-02-22T15:03:00Z"/>
        </w:rPr>
        <w:pPrChange w:id="7932" w:author="Houyem Rais" w:date="2024-02-22T15:03:00Z">
          <w:pPr>
            <w:pStyle w:val="ListParagraph"/>
            <w:ind w:left="754" w:hanging="357"/>
          </w:pPr>
        </w:pPrChange>
      </w:pPr>
      <w:del w:id="7933" w:author="Houyem Rais" w:date="2024-02-22T15:03:00Z">
        <w:r w:rsidRPr="00007B3E" w:rsidDel="00CB2812">
          <w:delText>Maturité de la dette : 3</w:delText>
        </w:r>
        <w:r w:rsidR="008664CF" w:rsidRPr="00007B3E" w:rsidDel="00CB2812">
          <w:delText>2</w:delText>
        </w:r>
        <w:r w:rsidRPr="00007B3E" w:rsidDel="00CB2812">
          <w:delText xml:space="preserve"> ans</w:delText>
        </w:r>
      </w:del>
    </w:p>
    <w:p w14:paraId="1E3186AA" w14:textId="69E21883" w:rsidR="006B74B9" w:rsidDel="00CB2812" w:rsidRDefault="00323052" w:rsidP="00CB2812">
      <w:pPr>
        <w:pStyle w:val="ListParagraph"/>
        <w:numPr>
          <w:ilvl w:val="1"/>
          <w:numId w:val="1"/>
        </w:numPr>
        <w:tabs>
          <w:tab w:val="left" w:pos="2730"/>
        </w:tabs>
        <w:spacing w:before="240" w:after="240"/>
        <w:ind w:left="1134"/>
        <w:jc w:val="left"/>
        <w:outlineLvl w:val="2"/>
        <w:rPr>
          <w:del w:id="7934" w:author="Houyem Rais" w:date="2024-02-22T15:03:00Z"/>
        </w:rPr>
        <w:pPrChange w:id="7935" w:author="Houyem Rais" w:date="2024-02-22T15:03:00Z">
          <w:pPr>
            <w:pStyle w:val="ListParagraph"/>
            <w:ind w:left="754" w:hanging="357"/>
          </w:pPr>
        </w:pPrChange>
      </w:pPr>
      <w:del w:id="7936" w:author="Houyem Rais" w:date="2024-02-22T15:03:00Z">
        <w:r w:rsidRPr="00007B3E" w:rsidDel="00CB2812">
          <w:delText>Taux d'intérêt de la dette du secteur privé : 8,0%</w:delText>
        </w:r>
      </w:del>
    </w:p>
    <w:p w14:paraId="16A3177B" w14:textId="3FB365C3" w:rsidR="006B74B9" w:rsidRPr="006B74B9" w:rsidDel="00CB2812" w:rsidRDefault="006B74B9" w:rsidP="00CB2812">
      <w:pPr>
        <w:pStyle w:val="ListParagraph"/>
        <w:numPr>
          <w:ilvl w:val="1"/>
          <w:numId w:val="1"/>
        </w:numPr>
        <w:tabs>
          <w:tab w:val="left" w:pos="2730"/>
        </w:tabs>
        <w:spacing w:before="240" w:after="240"/>
        <w:ind w:left="1134"/>
        <w:jc w:val="left"/>
        <w:outlineLvl w:val="2"/>
        <w:rPr>
          <w:del w:id="7937" w:author="Houyem Rais" w:date="2024-02-22T15:03:00Z"/>
        </w:rPr>
        <w:pPrChange w:id="7938" w:author="Houyem Rais" w:date="2024-02-22T15:03:00Z">
          <w:pPr>
            <w:pStyle w:val="ListParagraph"/>
            <w:ind w:left="754" w:hanging="357"/>
          </w:pPr>
        </w:pPrChange>
      </w:pPr>
      <w:del w:id="7939" w:author="Houyem Rais" w:date="2024-02-22T15:03:00Z">
        <w:r w:rsidRPr="006B74B9" w:rsidDel="00CB2812">
          <w:delText>Taux d’intérêt de la dette publique : 6%</w:delText>
        </w:r>
      </w:del>
    </w:p>
    <w:p w14:paraId="17020260" w14:textId="066D3412"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40" w:author="Houyem Rais" w:date="2024-02-22T15:03:00Z"/>
        </w:rPr>
        <w:pPrChange w:id="7941" w:author="Houyem Rais" w:date="2024-02-22T15:03:00Z">
          <w:pPr>
            <w:pStyle w:val="ListParagraph"/>
            <w:ind w:left="754" w:hanging="357"/>
          </w:pPr>
        </w:pPrChange>
      </w:pPr>
      <w:del w:id="7942" w:author="Houyem Rais" w:date="2024-02-22T15:03:00Z">
        <w:r w:rsidRPr="00007B3E" w:rsidDel="00CB2812">
          <w:delText>Délai de grâce : 3 ans (soit la période de construction)</w:delText>
        </w:r>
      </w:del>
    </w:p>
    <w:p w14:paraId="4321E8B4" w14:textId="305B6815"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43" w:author="Houyem Rais" w:date="2024-02-22T15:03:00Z"/>
        </w:rPr>
        <w:pPrChange w:id="7944" w:author="Houyem Rais" w:date="2024-02-22T15:03:00Z">
          <w:pPr>
            <w:pStyle w:val="ListParagraph"/>
            <w:spacing w:after="0"/>
            <w:ind w:left="754" w:hanging="357"/>
          </w:pPr>
        </w:pPrChange>
      </w:pPr>
      <w:del w:id="7945" w:author="Houyem Rais" w:date="2024-02-22T15:03:00Z">
        <w:r w:rsidRPr="00007B3E" w:rsidDel="00CB2812">
          <w:delText>Modalité de remboursement : P+I constant.</w:delText>
        </w:r>
      </w:del>
    </w:p>
    <w:p w14:paraId="06E91457" w14:textId="5A2D0596" w:rsidR="00323052" w:rsidRPr="00007B3E" w:rsidDel="00CB2812" w:rsidRDefault="00323052" w:rsidP="00CB2812">
      <w:pPr>
        <w:pStyle w:val="Bullet2"/>
        <w:numPr>
          <w:ilvl w:val="1"/>
          <w:numId w:val="1"/>
        </w:numPr>
        <w:tabs>
          <w:tab w:val="left" w:pos="2730"/>
        </w:tabs>
        <w:spacing w:before="240" w:after="240"/>
        <w:ind w:left="1134"/>
        <w:jc w:val="left"/>
        <w:outlineLvl w:val="2"/>
        <w:rPr>
          <w:del w:id="7946" w:author="Houyem Rais" w:date="2024-02-22T15:03:00Z"/>
        </w:rPr>
        <w:pPrChange w:id="7947" w:author="Houyem Rais" w:date="2024-02-22T15:03:00Z">
          <w:pPr>
            <w:pStyle w:val="Bullet2"/>
            <w:spacing w:after="40"/>
            <w:ind w:left="1134" w:hanging="357"/>
          </w:pPr>
        </w:pPrChange>
      </w:pPr>
      <w:del w:id="7948" w:author="Houyem Rais" w:date="2024-02-22T15:03:00Z">
        <w:r w:rsidRPr="00007B3E" w:rsidDel="00CB2812">
          <w:delText>La maturité de la dette est la durée au bout de laquelle la dette est complètement remboursée. Cette durée est inférieure à la durée du contrat de 3 ans. C’est une exigence faite par les banques pour avoir une marge de manœuvre de 3 ans en cas d’événement entravant le déroulement du contrat (retard pendant la période de construction, événement de force majeure, etc.).</w:delText>
        </w:r>
      </w:del>
    </w:p>
    <w:p w14:paraId="36BE0401" w14:textId="7ABE9C0E" w:rsidR="00323052" w:rsidRPr="00007B3E" w:rsidDel="00CB2812" w:rsidRDefault="00323052" w:rsidP="00CB2812">
      <w:pPr>
        <w:pStyle w:val="Bullet2"/>
        <w:numPr>
          <w:ilvl w:val="1"/>
          <w:numId w:val="1"/>
        </w:numPr>
        <w:tabs>
          <w:tab w:val="left" w:pos="2730"/>
        </w:tabs>
        <w:spacing w:before="240" w:after="240"/>
        <w:ind w:left="1134"/>
        <w:jc w:val="left"/>
        <w:outlineLvl w:val="2"/>
        <w:rPr>
          <w:del w:id="7949" w:author="Houyem Rais" w:date="2024-02-22T15:03:00Z"/>
        </w:rPr>
        <w:pPrChange w:id="7950" w:author="Houyem Rais" w:date="2024-02-22T15:03:00Z">
          <w:pPr>
            <w:pStyle w:val="Bullet2"/>
            <w:spacing w:after="40"/>
            <w:ind w:left="1134" w:hanging="357"/>
          </w:pPr>
        </w:pPrChange>
      </w:pPr>
      <w:del w:id="7951" w:author="Houyem Rais" w:date="2024-02-22T15:03:00Z">
        <w:r w:rsidRPr="00007B3E" w:rsidDel="00CB2812">
          <w:delText>Le délai de grâce est la durée pendant laquelle la société de projet ne rembourse pas d’annuité de dette aux banques. Elle est calée à 3 ans pour couvrir la période de construction, c’est-à-dire que la première annuité est payée à la fin de la première année d’exploitation.</w:delText>
        </w:r>
      </w:del>
    </w:p>
    <w:p w14:paraId="32AC6F42" w14:textId="2A9FD3BD" w:rsidR="00323052" w:rsidRPr="00007B3E" w:rsidDel="00CB2812" w:rsidRDefault="00323052" w:rsidP="00CB2812">
      <w:pPr>
        <w:pStyle w:val="Bullet2"/>
        <w:numPr>
          <w:ilvl w:val="1"/>
          <w:numId w:val="1"/>
        </w:numPr>
        <w:tabs>
          <w:tab w:val="left" w:pos="2730"/>
        </w:tabs>
        <w:spacing w:before="240" w:after="240"/>
        <w:ind w:left="1134"/>
        <w:jc w:val="left"/>
        <w:outlineLvl w:val="2"/>
        <w:rPr>
          <w:del w:id="7952" w:author="Houyem Rais" w:date="2024-02-22T15:03:00Z"/>
        </w:rPr>
        <w:pPrChange w:id="7953" w:author="Houyem Rais" w:date="2024-02-22T15:03:00Z">
          <w:pPr>
            <w:pStyle w:val="Bullet2"/>
            <w:spacing w:after="40"/>
            <w:ind w:left="1134" w:hanging="357"/>
          </w:pPr>
        </w:pPrChange>
      </w:pPr>
      <w:del w:id="7954" w:author="Houyem Rais" w:date="2024-02-22T15:03:00Z">
        <w:r w:rsidRPr="00007B3E" w:rsidDel="00CB2812">
          <w:delText>La modalité de remboursement choisie est le P+I constant. L’autre modalité possible est l’amortissement linéaire. Pour le P+I, P signifie le principal de la dette et I signifie intérêt de la dette. Comme cette quantité est constante, cela implique que la société de projet paie beaucoup d’intérêt au départ (peu de principal) et peu d’intérêt à la fin du contrat (beaucoup de principal). Le P+I est souvent préféré par les investisseurs car il permet une annuité constante.</w:delText>
        </w:r>
      </w:del>
    </w:p>
    <w:p w14:paraId="39AAE0EB" w14:textId="1FD80595" w:rsidR="00323052" w:rsidRPr="00007B3E" w:rsidDel="00CB2812" w:rsidRDefault="00323052" w:rsidP="00CB2812">
      <w:pPr>
        <w:numPr>
          <w:ilvl w:val="1"/>
          <w:numId w:val="1"/>
        </w:numPr>
        <w:tabs>
          <w:tab w:val="left" w:pos="2730"/>
        </w:tabs>
        <w:spacing w:before="240" w:after="240"/>
        <w:ind w:left="1134"/>
        <w:jc w:val="left"/>
        <w:outlineLvl w:val="2"/>
        <w:rPr>
          <w:del w:id="7955" w:author="Houyem Rais" w:date="2024-02-22T15:03:00Z"/>
        </w:rPr>
        <w:pPrChange w:id="7956" w:author="Houyem Rais" w:date="2024-02-22T15:03:00Z">
          <w:pPr>
            <w:spacing w:after="0"/>
          </w:pPr>
        </w:pPrChange>
      </w:pPr>
      <w:del w:id="7957" w:author="Houyem Rais" w:date="2024-02-22T15:03:00Z">
        <w:r w:rsidRPr="00007B3E" w:rsidDel="00CB2812">
          <w:delText xml:space="preserve">Les autres hypothèses pour le contrat </w:delText>
        </w:r>
        <w:r w:rsidRPr="00007B3E" w:rsidDel="00CB2812">
          <w:rPr>
            <w:b/>
            <w:bCs/>
            <w:u w:val="single"/>
          </w:rPr>
          <w:delText>EPC+F</w:delText>
        </w:r>
        <w:r w:rsidRPr="00007B3E" w:rsidDel="00CB2812">
          <w:delText xml:space="preserve"> sont comme suit :</w:delText>
        </w:r>
      </w:del>
    </w:p>
    <w:p w14:paraId="6B83733B" w14:textId="63E944D0"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58" w:author="Houyem Rais" w:date="2024-02-22T15:03:00Z"/>
        </w:rPr>
        <w:pPrChange w:id="7959" w:author="Houyem Rais" w:date="2024-02-22T15:03:00Z">
          <w:pPr>
            <w:pStyle w:val="ListParagraph"/>
          </w:pPr>
        </w:pPrChange>
      </w:pPr>
      <w:del w:id="7960" w:author="Houyem Rais" w:date="2024-02-22T15:03:00Z">
        <w:r w:rsidRPr="00007B3E" w:rsidDel="00CB2812">
          <w:delText>Commission d'engagement : 1,5%</w:delText>
        </w:r>
      </w:del>
    </w:p>
    <w:p w14:paraId="2CE892CC" w14:textId="68C50F7E" w:rsidR="00323052" w:rsidRPr="00007B3E" w:rsidDel="00CB2812" w:rsidRDefault="00323052" w:rsidP="00CB2812">
      <w:pPr>
        <w:pStyle w:val="ListParagraph"/>
        <w:numPr>
          <w:ilvl w:val="1"/>
          <w:numId w:val="1"/>
        </w:numPr>
        <w:tabs>
          <w:tab w:val="left" w:pos="2730"/>
        </w:tabs>
        <w:spacing w:before="240" w:after="240"/>
        <w:ind w:left="1134"/>
        <w:jc w:val="left"/>
        <w:outlineLvl w:val="2"/>
        <w:rPr>
          <w:del w:id="7961" w:author="Houyem Rais" w:date="2024-02-22T15:03:00Z"/>
        </w:rPr>
        <w:pPrChange w:id="7962" w:author="Houyem Rais" w:date="2024-02-22T15:03:00Z">
          <w:pPr>
            <w:pStyle w:val="ListParagraph"/>
          </w:pPr>
        </w:pPrChange>
      </w:pPr>
      <w:del w:id="7963" w:author="Houyem Rais" w:date="2024-02-22T15:03:00Z">
        <w:r w:rsidRPr="00007B3E" w:rsidDel="00CB2812">
          <w:delText>Commission d’arrangement : 1,5%</w:delText>
        </w:r>
      </w:del>
    </w:p>
    <w:p w14:paraId="71547964" w14:textId="35807176" w:rsidR="00323052" w:rsidRPr="00DA71A8" w:rsidDel="00CB2812" w:rsidRDefault="00323052" w:rsidP="00CB2812">
      <w:pPr>
        <w:pStyle w:val="ListParagraph"/>
        <w:numPr>
          <w:ilvl w:val="1"/>
          <w:numId w:val="1"/>
        </w:numPr>
        <w:tabs>
          <w:tab w:val="left" w:pos="2730"/>
        </w:tabs>
        <w:spacing w:before="240" w:after="240"/>
        <w:ind w:left="1134"/>
        <w:jc w:val="left"/>
        <w:outlineLvl w:val="2"/>
        <w:rPr>
          <w:del w:id="7964" w:author="Houyem Rais" w:date="2024-02-22T15:03:00Z"/>
        </w:rPr>
        <w:pPrChange w:id="7965" w:author="Houyem Rais" w:date="2024-02-22T15:03:00Z">
          <w:pPr>
            <w:pStyle w:val="ListParagraph"/>
          </w:pPr>
        </w:pPrChange>
      </w:pPr>
      <w:del w:id="7966" w:author="Houyem Rais" w:date="2024-02-22T15:03:00Z">
        <w:r w:rsidRPr="00DA71A8" w:rsidDel="00CB2812">
          <w:delText>Durée de maturité de la dette souveraine : 1</w:delText>
        </w:r>
        <w:r w:rsidR="007B4B60" w:rsidRPr="00DA71A8" w:rsidDel="00CB2812">
          <w:delText>5</w:delText>
        </w:r>
        <w:r w:rsidRPr="00DA71A8" w:rsidDel="00CB2812">
          <w:delText xml:space="preserve"> ans</w:delText>
        </w:r>
      </w:del>
    </w:p>
    <w:p w14:paraId="48EC76B3" w14:textId="00E80320" w:rsidR="00DA7A6B" w:rsidRPr="00A8239A" w:rsidDel="00CB2812" w:rsidRDefault="00323052" w:rsidP="00CB2812">
      <w:pPr>
        <w:pStyle w:val="ListParagraph"/>
        <w:numPr>
          <w:ilvl w:val="1"/>
          <w:numId w:val="1"/>
        </w:numPr>
        <w:tabs>
          <w:tab w:val="left" w:pos="2730"/>
        </w:tabs>
        <w:spacing w:before="240" w:after="240"/>
        <w:ind w:left="1134"/>
        <w:jc w:val="left"/>
        <w:outlineLvl w:val="2"/>
        <w:rPr>
          <w:del w:id="7967" w:author="Houyem Rais" w:date="2024-02-22T15:03:00Z"/>
          <w:b/>
          <w:color w:val="004BE2"/>
          <w:sz w:val="24"/>
          <w:szCs w:val="24"/>
        </w:rPr>
        <w:pPrChange w:id="7968" w:author="Houyem Rais" w:date="2024-02-22T15:03:00Z">
          <w:pPr>
            <w:pStyle w:val="ListParagraph"/>
          </w:pPr>
        </w:pPrChange>
      </w:pPr>
      <w:del w:id="7969" w:author="Houyem Rais" w:date="2024-02-22T15:03:00Z">
        <w:r w:rsidRPr="00DA71A8" w:rsidDel="00CB2812">
          <w:delText xml:space="preserve">Taux d’intérêt public : </w:delText>
        </w:r>
        <w:r w:rsidR="00DA71A8" w:rsidDel="00CB2812">
          <w:delText>6</w:delText>
        </w:r>
        <w:r w:rsidRPr="00DA71A8" w:rsidDel="00CB2812">
          <w:delText>%.</w:delText>
        </w:r>
      </w:del>
    </w:p>
    <w:p w14:paraId="22CC2AED" w14:textId="46B87458" w:rsidR="00A46DC0" w:rsidRPr="00007B3E" w:rsidDel="00CB2812" w:rsidRDefault="00A46DC0" w:rsidP="00CB2812">
      <w:pPr>
        <w:pStyle w:val="Titre31"/>
        <w:numPr>
          <w:ilvl w:val="1"/>
          <w:numId w:val="1"/>
        </w:numPr>
        <w:tabs>
          <w:tab w:val="left" w:pos="2730"/>
        </w:tabs>
        <w:ind w:left="1134"/>
        <w:outlineLvl w:val="2"/>
        <w:rPr>
          <w:del w:id="7970" w:author="Houyem Rais" w:date="2024-02-22T15:03:00Z"/>
        </w:rPr>
        <w:pPrChange w:id="7971" w:author="Houyem Rais" w:date="2024-02-22T15:03:00Z">
          <w:pPr>
            <w:pStyle w:val="Titre31"/>
          </w:pPr>
        </w:pPrChange>
      </w:pPr>
      <w:del w:id="7972" w:author="Houyem Rais" w:date="2024-02-22T15:03:00Z">
        <w:r w:rsidRPr="00007B3E" w:rsidDel="00CB2812">
          <w:delText>Résultats de la modélisation financière des scénarios de réalisation</w:delText>
        </w:r>
      </w:del>
    </w:p>
    <w:p w14:paraId="0D978172" w14:textId="773D764A" w:rsidR="00A46DC0" w:rsidRPr="00007B3E" w:rsidDel="00CB2812" w:rsidRDefault="00184C3B" w:rsidP="00CB2812">
      <w:pPr>
        <w:pStyle w:val="Titre41"/>
        <w:numPr>
          <w:ilvl w:val="1"/>
          <w:numId w:val="1"/>
        </w:numPr>
        <w:tabs>
          <w:tab w:val="left" w:pos="2730"/>
        </w:tabs>
        <w:ind w:left="1134"/>
        <w:outlineLvl w:val="2"/>
        <w:rPr>
          <w:del w:id="7973" w:author="Houyem Rais" w:date="2024-02-22T15:03:00Z"/>
          <w:lang w:val="fr-FR"/>
        </w:rPr>
        <w:pPrChange w:id="7974" w:author="Houyem Rais" w:date="2024-02-22T15:03:00Z">
          <w:pPr>
            <w:pStyle w:val="Titre41"/>
          </w:pPr>
        </w:pPrChange>
      </w:pPr>
      <w:bookmarkStart w:id="7975" w:name="_Toc158885019"/>
      <w:del w:id="7976" w:author="Houyem Rais" w:date="2024-02-22T15:03:00Z">
        <w:r w:rsidRPr="00007B3E" w:rsidDel="00CB2812">
          <w:rPr>
            <w:lang w:val="fr-FR"/>
          </w:rPr>
          <w:delText xml:space="preserve">Option 1 : Contrat de </w:delText>
        </w:r>
        <w:r w:rsidR="001E3CE6" w:rsidRPr="00007B3E" w:rsidDel="00CB2812">
          <w:rPr>
            <w:lang w:val="fr-FR"/>
          </w:rPr>
          <w:delText>C</w:delText>
        </w:r>
        <w:r w:rsidRPr="00007B3E" w:rsidDel="00CB2812">
          <w:rPr>
            <w:lang w:val="fr-FR"/>
          </w:rPr>
          <w:delText>oncession</w:delText>
        </w:r>
        <w:bookmarkEnd w:id="7975"/>
      </w:del>
    </w:p>
    <w:p w14:paraId="77B2C0EC" w14:textId="0E7D8B78" w:rsidR="00184C3B" w:rsidRPr="00007B3E" w:rsidDel="00CB2812" w:rsidRDefault="00184C3B" w:rsidP="00CB2812">
      <w:pPr>
        <w:pStyle w:val="ListParagraph"/>
        <w:numPr>
          <w:ilvl w:val="1"/>
          <w:numId w:val="1"/>
        </w:numPr>
        <w:tabs>
          <w:tab w:val="left" w:pos="2730"/>
        </w:tabs>
        <w:spacing w:before="240" w:after="240"/>
        <w:ind w:left="1134"/>
        <w:jc w:val="left"/>
        <w:outlineLvl w:val="2"/>
        <w:rPr>
          <w:del w:id="7977" w:author="Houyem Rais" w:date="2024-02-22T15:03:00Z"/>
          <w:rFonts w:eastAsia="Calibri"/>
          <w:b/>
          <w:bCs/>
          <w:u w:val="single"/>
        </w:rPr>
        <w:pPrChange w:id="7978" w:author="Houyem Rais" w:date="2024-02-22T15:03:00Z">
          <w:pPr>
            <w:pStyle w:val="ListParagraph"/>
            <w:numPr>
              <w:numId w:val="25"/>
            </w:numPr>
            <w:ind w:left="720"/>
          </w:pPr>
        </w:pPrChange>
      </w:pPr>
      <w:del w:id="7979" w:author="Houyem Rais" w:date="2024-02-22T15:03:00Z">
        <w:r w:rsidRPr="00007B3E" w:rsidDel="00CB2812">
          <w:rPr>
            <w:rFonts w:eastAsia="Calibri"/>
            <w:b/>
            <w:bCs/>
            <w:u w:val="single"/>
          </w:rPr>
          <w:delText>Scénario sans subvention publique :</w:delText>
        </w:r>
      </w:del>
    </w:p>
    <w:p w14:paraId="0DBC2252" w14:textId="1863F622" w:rsidR="00184C3B" w:rsidRPr="00007B3E" w:rsidDel="00CB2812" w:rsidRDefault="00184C3B" w:rsidP="00CB2812">
      <w:pPr>
        <w:numPr>
          <w:ilvl w:val="1"/>
          <w:numId w:val="1"/>
        </w:numPr>
        <w:tabs>
          <w:tab w:val="left" w:pos="2730"/>
        </w:tabs>
        <w:spacing w:before="240" w:after="240"/>
        <w:ind w:left="1134"/>
        <w:jc w:val="left"/>
        <w:outlineLvl w:val="2"/>
        <w:rPr>
          <w:del w:id="7980" w:author="Houyem Rais" w:date="2024-02-22T15:03:00Z"/>
          <w:lang w:bidi="ar-TN"/>
        </w:rPr>
        <w:pPrChange w:id="7981" w:author="Houyem Rais" w:date="2024-02-22T15:03:00Z">
          <w:pPr/>
        </w:pPrChange>
      </w:pPr>
      <w:del w:id="7982" w:author="Houyem Rais" w:date="2024-02-22T15:03:00Z">
        <w:r w:rsidRPr="00007B3E" w:rsidDel="00CB2812">
          <w:rPr>
            <w:lang w:bidi="ar-TN"/>
          </w:rPr>
          <w:delText>Selon ce scénario, le partenaire privé supporte la totalité du coût d’investissement du projet.</w:delText>
        </w:r>
      </w:del>
    </w:p>
    <w:p w14:paraId="057D582B" w14:textId="544B27D3" w:rsidR="00184C3B" w:rsidRPr="00007B3E" w:rsidDel="00CB2812" w:rsidRDefault="00184C3B" w:rsidP="00CB2812">
      <w:pPr>
        <w:pStyle w:val="Caption"/>
        <w:numPr>
          <w:ilvl w:val="1"/>
          <w:numId w:val="1"/>
        </w:numPr>
        <w:tabs>
          <w:tab w:val="left" w:pos="2730"/>
        </w:tabs>
        <w:spacing w:before="240" w:after="240"/>
        <w:ind w:left="1134"/>
        <w:jc w:val="left"/>
        <w:outlineLvl w:val="2"/>
        <w:rPr>
          <w:del w:id="7983" w:author="Houyem Rais" w:date="2024-02-22T15:03:00Z"/>
        </w:rPr>
        <w:pPrChange w:id="7984" w:author="Houyem Rais" w:date="2024-02-22T15:03:00Z">
          <w:pPr>
            <w:pStyle w:val="Caption"/>
          </w:pPr>
        </w:pPrChange>
      </w:pPr>
      <w:bookmarkStart w:id="7985" w:name="_Toc144481096"/>
      <w:bookmarkStart w:id="7986" w:name="_Toc158885079"/>
      <w:del w:id="798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7988" w:author="Farouk Bouhafs" w:date="2024-02-09T12:22:00Z">
        <w:del w:id="7989" w:author="Houyem Rais" w:date="2024-02-22T15:03:00Z">
          <w:r w:rsidR="00125256" w:rsidDel="00CB2812">
            <w:rPr>
              <w:noProof/>
            </w:rPr>
            <w:delText>44</w:delText>
          </w:r>
        </w:del>
      </w:ins>
      <w:del w:id="7990" w:author="Houyem Rais" w:date="2024-02-22T15:03:00Z">
        <w:r w:rsidR="00E874ED" w:rsidDel="00CB2812">
          <w:rPr>
            <w:noProof/>
          </w:rPr>
          <w:delText>43</w:delText>
        </w:r>
        <w:r w:rsidDel="00CB2812">
          <w:rPr>
            <w:noProof/>
          </w:rPr>
          <w:fldChar w:fldCharType="end"/>
        </w:r>
        <w:r w:rsidRPr="00007B3E" w:rsidDel="00CB2812">
          <w:delText xml:space="preserve"> Emplois et ressources à la fin de la période de construction – Option 1 – Concession sans subvention (Partenaire privé)</w:delText>
        </w:r>
        <w:bookmarkEnd w:id="7985"/>
        <w:bookmarkEnd w:id="7986"/>
      </w:del>
    </w:p>
    <w:tbl>
      <w:tblPr>
        <w:tblW w:w="5000" w:type="pct"/>
        <w:tblLayout w:type="fixed"/>
        <w:tblLook w:val="04A0" w:firstRow="1" w:lastRow="0" w:firstColumn="1" w:lastColumn="0" w:noHBand="0" w:noVBand="1"/>
      </w:tblPr>
      <w:tblGrid>
        <w:gridCol w:w="2123"/>
        <w:gridCol w:w="850"/>
        <w:gridCol w:w="852"/>
        <w:gridCol w:w="2923"/>
        <w:gridCol w:w="1116"/>
        <w:gridCol w:w="1198"/>
      </w:tblGrid>
      <w:tr w:rsidR="00184C3B" w:rsidRPr="00007B3E" w:rsidDel="00CB2812" w14:paraId="226CD25D" w14:textId="5C41B89F" w:rsidTr="00A8239A">
        <w:trPr>
          <w:trHeight w:val="397"/>
          <w:del w:id="7991" w:author="Houyem Rais" w:date="2024-02-22T15:03:00Z"/>
        </w:trPr>
        <w:tc>
          <w:tcPr>
            <w:tcW w:w="2109"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4AC1BD3" w14:textId="5B0E85F9" w:rsidR="00184C3B" w:rsidRPr="00007B3E" w:rsidDel="00CB2812" w:rsidRDefault="00184C3B" w:rsidP="00CB2812">
            <w:pPr>
              <w:numPr>
                <w:ilvl w:val="1"/>
                <w:numId w:val="1"/>
              </w:numPr>
              <w:tabs>
                <w:tab w:val="left" w:pos="2730"/>
              </w:tabs>
              <w:spacing w:before="240" w:after="240" w:line="240" w:lineRule="auto"/>
              <w:ind w:left="1134"/>
              <w:jc w:val="left"/>
              <w:outlineLvl w:val="2"/>
              <w:rPr>
                <w:del w:id="7992" w:author="Houyem Rais" w:date="2024-02-22T15:03:00Z"/>
                <w:b/>
                <w:bCs/>
                <w:lang w:bidi="ar-TN"/>
              </w:rPr>
              <w:pPrChange w:id="7993" w:author="Houyem Rais" w:date="2024-02-22T15:03:00Z">
                <w:pPr>
                  <w:spacing w:line="240" w:lineRule="auto"/>
                </w:pPr>
              </w:pPrChange>
            </w:pPr>
            <w:del w:id="7994" w:author="Houyem Rais" w:date="2024-02-22T15:03:00Z">
              <w:r w:rsidRPr="00007B3E" w:rsidDel="00CB2812">
                <w:rPr>
                  <w:b/>
                  <w:bCs/>
                  <w:lang w:bidi="ar-TN"/>
                </w:rPr>
                <w:delText>Emplois (en MDT)</w:delText>
              </w:r>
            </w:del>
          </w:p>
        </w:tc>
        <w:tc>
          <w:tcPr>
            <w:tcW w:w="2891"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49B43BF4" w14:textId="6424363D" w:rsidR="00184C3B" w:rsidRPr="00007B3E" w:rsidDel="00CB2812" w:rsidRDefault="00184C3B" w:rsidP="00CB2812">
            <w:pPr>
              <w:numPr>
                <w:ilvl w:val="1"/>
                <w:numId w:val="1"/>
              </w:numPr>
              <w:tabs>
                <w:tab w:val="left" w:pos="2730"/>
              </w:tabs>
              <w:spacing w:before="240" w:after="240" w:line="240" w:lineRule="auto"/>
              <w:ind w:left="1134"/>
              <w:jc w:val="left"/>
              <w:outlineLvl w:val="2"/>
              <w:rPr>
                <w:del w:id="7995" w:author="Houyem Rais" w:date="2024-02-22T15:03:00Z"/>
                <w:b/>
                <w:bCs/>
                <w:lang w:bidi="ar-TN"/>
              </w:rPr>
              <w:pPrChange w:id="7996" w:author="Houyem Rais" w:date="2024-02-22T15:03:00Z">
                <w:pPr>
                  <w:spacing w:line="240" w:lineRule="auto"/>
                </w:pPr>
              </w:pPrChange>
            </w:pPr>
            <w:del w:id="7997" w:author="Houyem Rais" w:date="2024-02-22T15:03:00Z">
              <w:r w:rsidRPr="00007B3E" w:rsidDel="00CB2812">
                <w:rPr>
                  <w:b/>
                  <w:bCs/>
                  <w:lang w:bidi="ar-TN"/>
                </w:rPr>
                <w:delText>Ressources (en MDT)</w:delText>
              </w:r>
            </w:del>
          </w:p>
        </w:tc>
      </w:tr>
      <w:tr w:rsidR="00C5570A" w:rsidRPr="00007B3E" w:rsidDel="00CB2812" w14:paraId="5CF61E01" w14:textId="09DBC945" w:rsidTr="00A8239A">
        <w:trPr>
          <w:trHeight w:val="340"/>
          <w:del w:id="7998" w:author="Houyem Rais" w:date="2024-02-22T15:03:00Z"/>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43CF01A4" w14:textId="26960B1C" w:rsidR="002E45B3" w:rsidRPr="00007B3E" w:rsidDel="00CB2812" w:rsidRDefault="002E45B3" w:rsidP="00CB2812">
            <w:pPr>
              <w:numPr>
                <w:ilvl w:val="1"/>
                <w:numId w:val="1"/>
              </w:numPr>
              <w:tabs>
                <w:tab w:val="left" w:pos="2730"/>
              </w:tabs>
              <w:spacing w:before="240" w:after="240" w:line="240" w:lineRule="auto"/>
              <w:ind w:left="1134"/>
              <w:jc w:val="left"/>
              <w:outlineLvl w:val="2"/>
              <w:rPr>
                <w:del w:id="7999" w:author="Houyem Rais" w:date="2024-02-22T15:03:00Z"/>
                <w:lang w:bidi="ar-TN"/>
              </w:rPr>
              <w:pPrChange w:id="8000" w:author="Houyem Rais" w:date="2024-02-22T15:03:00Z">
                <w:pPr>
                  <w:spacing w:line="240" w:lineRule="auto"/>
                </w:pPr>
              </w:pPrChange>
            </w:pPr>
            <w:del w:id="8001" w:author="Houyem Rais" w:date="2024-02-22T15:03:00Z">
              <w:r w:rsidRPr="00007B3E" w:rsidDel="00CB2812">
                <w:rPr>
                  <w:lang w:bidi="ar-TN"/>
                </w:rPr>
                <w:delText>Coût de construction</w:delText>
              </w:r>
            </w:del>
          </w:p>
        </w:tc>
        <w:tc>
          <w:tcPr>
            <w:tcW w:w="469" w:type="pct"/>
            <w:tcBorders>
              <w:top w:val="nil"/>
              <w:left w:val="nil"/>
              <w:bottom w:val="single" w:sz="4" w:space="0" w:color="auto"/>
              <w:right w:val="single" w:sz="4" w:space="0" w:color="auto"/>
            </w:tcBorders>
            <w:shd w:val="clear" w:color="auto" w:fill="auto"/>
            <w:noWrap/>
          </w:tcPr>
          <w:p w14:paraId="777ED1D5" w14:textId="3BAA09A8"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02" w:author="Houyem Rais" w:date="2024-02-22T15:03:00Z"/>
                <w:lang w:bidi="ar-TN"/>
              </w:rPr>
              <w:pPrChange w:id="8003" w:author="Houyem Rais" w:date="2024-02-22T15:03:00Z">
                <w:pPr>
                  <w:spacing w:line="240" w:lineRule="auto"/>
                </w:pPr>
              </w:pPrChange>
            </w:pPr>
            <w:del w:id="8004" w:author="Houyem Rais" w:date="2024-02-22T15:03:00Z">
              <w:r w:rsidRPr="00E5251A" w:rsidDel="00CB2812">
                <w:delText>741,6</w:delText>
              </w:r>
            </w:del>
          </w:p>
        </w:tc>
        <w:tc>
          <w:tcPr>
            <w:tcW w:w="470" w:type="pct"/>
            <w:tcBorders>
              <w:top w:val="nil"/>
              <w:left w:val="nil"/>
              <w:bottom w:val="single" w:sz="4" w:space="0" w:color="auto"/>
              <w:right w:val="single" w:sz="4" w:space="0" w:color="auto"/>
            </w:tcBorders>
            <w:shd w:val="clear" w:color="auto" w:fill="auto"/>
            <w:noWrap/>
          </w:tcPr>
          <w:p w14:paraId="5744CFBD" w14:textId="31F1FF40"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05" w:author="Houyem Rais" w:date="2024-02-22T15:03:00Z"/>
                <w:lang w:bidi="ar-TN"/>
              </w:rPr>
              <w:pPrChange w:id="8006" w:author="Houyem Rais" w:date="2024-02-22T15:03:00Z">
                <w:pPr>
                  <w:spacing w:line="240" w:lineRule="auto"/>
                </w:pPr>
              </w:pPrChange>
            </w:pPr>
            <w:del w:id="8007" w:author="Houyem Rais" w:date="2024-02-22T15:03:00Z">
              <w:r w:rsidRPr="00E5251A" w:rsidDel="00CB2812">
                <w:delText>92,7%</w:delText>
              </w:r>
            </w:del>
          </w:p>
        </w:tc>
        <w:tc>
          <w:tcPr>
            <w:tcW w:w="1613" w:type="pct"/>
            <w:tcBorders>
              <w:top w:val="nil"/>
              <w:left w:val="nil"/>
              <w:bottom w:val="single" w:sz="4" w:space="0" w:color="auto"/>
              <w:right w:val="single" w:sz="4" w:space="0" w:color="auto"/>
            </w:tcBorders>
            <w:shd w:val="clear" w:color="auto" w:fill="auto"/>
            <w:noWrap/>
            <w:vAlign w:val="bottom"/>
          </w:tcPr>
          <w:p w14:paraId="05E26D24" w14:textId="658CC731"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08" w:author="Houyem Rais" w:date="2024-02-22T15:03:00Z"/>
                <w:lang w:bidi="ar-TN"/>
              </w:rPr>
              <w:pPrChange w:id="8009" w:author="Houyem Rais" w:date="2024-02-22T15:03:00Z">
                <w:pPr>
                  <w:spacing w:line="240" w:lineRule="auto"/>
                </w:pPr>
              </w:pPrChange>
            </w:pPr>
            <w:del w:id="8010" w:author="Houyem Rais" w:date="2024-02-22T15:03:00Z">
              <w:r w:rsidRPr="00007B3E" w:rsidDel="00CB2812">
                <w:rPr>
                  <w:lang w:bidi="ar-TN"/>
                </w:rPr>
                <w:delText>Fonds propres</w:delText>
              </w:r>
            </w:del>
          </w:p>
        </w:tc>
        <w:tc>
          <w:tcPr>
            <w:tcW w:w="616" w:type="pct"/>
            <w:tcBorders>
              <w:top w:val="nil"/>
              <w:left w:val="nil"/>
              <w:bottom w:val="single" w:sz="4" w:space="0" w:color="auto"/>
              <w:right w:val="single" w:sz="4" w:space="0" w:color="auto"/>
            </w:tcBorders>
            <w:shd w:val="clear" w:color="auto" w:fill="auto"/>
            <w:noWrap/>
          </w:tcPr>
          <w:p w14:paraId="5A81ABA2" w14:textId="193F172F"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11" w:author="Houyem Rais" w:date="2024-02-22T15:03:00Z"/>
                <w:lang w:bidi="ar-TN"/>
              </w:rPr>
              <w:pPrChange w:id="8012" w:author="Houyem Rais" w:date="2024-02-22T15:03:00Z">
                <w:pPr>
                  <w:spacing w:line="240" w:lineRule="auto"/>
                </w:pPr>
              </w:pPrChange>
            </w:pPr>
            <w:del w:id="8013" w:author="Houyem Rais" w:date="2024-02-22T15:03:00Z">
              <w:r w:rsidRPr="004A7128" w:rsidDel="00CB2812">
                <w:delText>259,6</w:delText>
              </w:r>
            </w:del>
          </w:p>
        </w:tc>
        <w:tc>
          <w:tcPr>
            <w:tcW w:w="662" w:type="pct"/>
            <w:tcBorders>
              <w:top w:val="nil"/>
              <w:left w:val="nil"/>
              <w:bottom w:val="single" w:sz="4" w:space="0" w:color="auto"/>
              <w:right w:val="single" w:sz="4" w:space="0" w:color="auto"/>
            </w:tcBorders>
            <w:shd w:val="clear" w:color="auto" w:fill="auto"/>
            <w:noWrap/>
          </w:tcPr>
          <w:p w14:paraId="3BA2507A" w14:textId="735E75D8"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14" w:author="Houyem Rais" w:date="2024-02-22T15:03:00Z"/>
                <w:lang w:bidi="ar-TN"/>
              </w:rPr>
              <w:pPrChange w:id="8015" w:author="Houyem Rais" w:date="2024-02-22T15:03:00Z">
                <w:pPr>
                  <w:spacing w:line="240" w:lineRule="auto"/>
                </w:pPr>
              </w:pPrChange>
            </w:pPr>
            <w:del w:id="8016" w:author="Houyem Rais" w:date="2024-02-22T15:03:00Z">
              <w:r w:rsidRPr="004A7128" w:rsidDel="00CB2812">
                <w:delText>32,4%</w:delText>
              </w:r>
            </w:del>
          </w:p>
        </w:tc>
      </w:tr>
      <w:tr w:rsidR="00C5570A" w:rsidRPr="00007B3E" w:rsidDel="00CB2812" w14:paraId="3CF08DA8" w14:textId="386D8103" w:rsidTr="00A8239A">
        <w:trPr>
          <w:trHeight w:val="340"/>
          <w:del w:id="8017" w:author="Houyem Rais" w:date="2024-02-22T15:03:00Z"/>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68E9E35A" w14:textId="58AF799C"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18" w:author="Houyem Rais" w:date="2024-02-22T15:03:00Z"/>
                <w:lang w:bidi="ar-TN"/>
              </w:rPr>
              <w:pPrChange w:id="8019" w:author="Houyem Rais" w:date="2024-02-22T15:03:00Z">
                <w:pPr>
                  <w:spacing w:line="240" w:lineRule="auto"/>
                </w:pPr>
              </w:pPrChange>
            </w:pPr>
            <w:del w:id="8020" w:author="Houyem Rais" w:date="2024-02-22T15:03:00Z">
              <w:r w:rsidRPr="00007B3E" w:rsidDel="00CB2812">
                <w:rPr>
                  <w:lang w:bidi="ar-TN"/>
                </w:rPr>
                <w:delText>Intérêts intercalaires</w:delText>
              </w:r>
            </w:del>
          </w:p>
        </w:tc>
        <w:tc>
          <w:tcPr>
            <w:tcW w:w="469" w:type="pct"/>
            <w:tcBorders>
              <w:top w:val="nil"/>
              <w:left w:val="nil"/>
              <w:bottom w:val="single" w:sz="4" w:space="0" w:color="auto"/>
              <w:right w:val="single" w:sz="4" w:space="0" w:color="auto"/>
            </w:tcBorders>
            <w:shd w:val="clear" w:color="auto" w:fill="auto"/>
            <w:noWrap/>
          </w:tcPr>
          <w:p w14:paraId="6FC3EF79" w14:textId="517892CA"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21" w:author="Houyem Rais" w:date="2024-02-22T15:03:00Z"/>
                <w:lang w:bidi="ar-TN"/>
              </w:rPr>
              <w:pPrChange w:id="8022" w:author="Houyem Rais" w:date="2024-02-22T15:03:00Z">
                <w:pPr>
                  <w:spacing w:line="240" w:lineRule="auto"/>
                </w:pPr>
              </w:pPrChange>
            </w:pPr>
            <w:del w:id="8023" w:author="Houyem Rais" w:date="2024-02-22T15:03:00Z">
              <w:r w:rsidRPr="00E5251A" w:rsidDel="00CB2812">
                <w:delText>58,4</w:delText>
              </w:r>
            </w:del>
          </w:p>
        </w:tc>
        <w:tc>
          <w:tcPr>
            <w:tcW w:w="470" w:type="pct"/>
            <w:tcBorders>
              <w:top w:val="nil"/>
              <w:left w:val="nil"/>
              <w:bottom w:val="single" w:sz="4" w:space="0" w:color="auto"/>
              <w:right w:val="single" w:sz="4" w:space="0" w:color="auto"/>
            </w:tcBorders>
            <w:shd w:val="clear" w:color="auto" w:fill="auto"/>
            <w:noWrap/>
          </w:tcPr>
          <w:p w14:paraId="4AC6F7DB" w14:textId="4B2731DC"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24" w:author="Houyem Rais" w:date="2024-02-22T15:03:00Z"/>
                <w:lang w:bidi="ar-TN"/>
              </w:rPr>
              <w:pPrChange w:id="8025" w:author="Houyem Rais" w:date="2024-02-22T15:03:00Z">
                <w:pPr>
                  <w:spacing w:line="240" w:lineRule="auto"/>
                </w:pPr>
              </w:pPrChange>
            </w:pPr>
            <w:del w:id="8026" w:author="Houyem Rais" w:date="2024-02-22T15:03:00Z">
              <w:r w:rsidRPr="00E5251A" w:rsidDel="00CB2812">
                <w:delText>7,3%</w:delText>
              </w:r>
            </w:del>
          </w:p>
        </w:tc>
        <w:tc>
          <w:tcPr>
            <w:tcW w:w="1613" w:type="pct"/>
            <w:tcBorders>
              <w:top w:val="nil"/>
              <w:left w:val="nil"/>
              <w:bottom w:val="single" w:sz="4" w:space="0" w:color="auto"/>
              <w:right w:val="single" w:sz="4" w:space="0" w:color="auto"/>
            </w:tcBorders>
            <w:shd w:val="clear" w:color="auto" w:fill="auto"/>
            <w:noWrap/>
            <w:vAlign w:val="bottom"/>
          </w:tcPr>
          <w:p w14:paraId="4E1F72FC" w14:textId="48572A0C"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27" w:author="Houyem Rais" w:date="2024-02-22T15:03:00Z"/>
                <w:lang w:bidi="ar-TN"/>
              </w:rPr>
              <w:pPrChange w:id="8028" w:author="Houyem Rais" w:date="2024-02-22T15:03:00Z">
                <w:pPr>
                  <w:spacing w:line="240" w:lineRule="auto"/>
                </w:pPr>
              </w:pPrChange>
            </w:pPr>
            <w:del w:id="8029" w:author="Houyem Rais" w:date="2024-02-22T15:03:00Z">
              <w:r w:rsidRPr="00007B3E" w:rsidDel="00CB2812">
                <w:rPr>
                  <w:lang w:bidi="ar-TN"/>
                </w:rPr>
                <w:delText>Dette</w:delText>
              </w:r>
            </w:del>
          </w:p>
        </w:tc>
        <w:tc>
          <w:tcPr>
            <w:tcW w:w="616" w:type="pct"/>
            <w:tcBorders>
              <w:top w:val="nil"/>
              <w:left w:val="nil"/>
              <w:bottom w:val="single" w:sz="4" w:space="0" w:color="auto"/>
              <w:right w:val="single" w:sz="4" w:space="0" w:color="auto"/>
            </w:tcBorders>
            <w:shd w:val="clear" w:color="auto" w:fill="auto"/>
            <w:noWrap/>
          </w:tcPr>
          <w:p w14:paraId="278B1300" w14:textId="1649578D"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30" w:author="Houyem Rais" w:date="2024-02-22T15:03:00Z"/>
                <w:lang w:bidi="ar-TN"/>
              </w:rPr>
              <w:pPrChange w:id="8031" w:author="Houyem Rais" w:date="2024-02-22T15:03:00Z">
                <w:pPr>
                  <w:spacing w:line="240" w:lineRule="auto"/>
                </w:pPr>
              </w:pPrChange>
            </w:pPr>
            <w:del w:id="8032" w:author="Houyem Rais" w:date="2024-02-22T15:03:00Z">
              <w:r w:rsidRPr="004A7128" w:rsidDel="00CB2812">
                <w:delText>540,5</w:delText>
              </w:r>
            </w:del>
          </w:p>
        </w:tc>
        <w:tc>
          <w:tcPr>
            <w:tcW w:w="662" w:type="pct"/>
            <w:tcBorders>
              <w:top w:val="nil"/>
              <w:left w:val="nil"/>
              <w:bottom w:val="single" w:sz="4" w:space="0" w:color="auto"/>
              <w:right w:val="single" w:sz="4" w:space="0" w:color="auto"/>
            </w:tcBorders>
            <w:shd w:val="clear" w:color="auto" w:fill="auto"/>
            <w:noWrap/>
          </w:tcPr>
          <w:p w14:paraId="1D64BE98" w14:textId="09F934DC" w:rsidR="002E45B3" w:rsidRPr="00007B3E" w:rsidDel="00CB2812" w:rsidRDefault="002E45B3" w:rsidP="00CB2812">
            <w:pPr>
              <w:numPr>
                <w:ilvl w:val="1"/>
                <w:numId w:val="1"/>
              </w:numPr>
              <w:tabs>
                <w:tab w:val="left" w:pos="2730"/>
              </w:tabs>
              <w:spacing w:before="240" w:after="240" w:line="240" w:lineRule="auto"/>
              <w:ind w:left="1134"/>
              <w:jc w:val="left"/>
              <w:outlineLvl w:val="2"/>
              <w:rPr>
                <w:del w:id="8033" w:author="Houyem Rais" w:date="2024-02-22T15:03:00Z"/>
                <w:lang w:bidi="ar-TN"/>
              </w:rPr>
              <w:pPrChange w:id="8034" w:author="Houyem Rais" w:date="2024-02-22T15:03:00Z">
                <w:pPr>
                  <w:spacing w:line="240" w:lineRule="auto"/>
                </w:pPr>
              </w:pPrChange>
            </w:pPr>
            <w:del w:id="8035" w:author="Houyem Rais" w:date="2024-02-22T15:03:00Z">
              <w:r w:rsidRPr="004A7128" w:rsidDel="00CB2812">
                <w:delText>67,6%</w:delText>
              </w:r>
            </w:del>
          </w:p>
        </w:tc>
      </w:tr>
      <w:tr w:rsidR="00C5570A" w:rsidRPr="00007B3E" w:rsidDel="00CB2812" w14:paraId="333B3472" w14:textId="338A47FE" w:rsidTr="00A8239A">
        <w:trPr>
          <w:trHeight w:val="340"/>
          <w:del w:id="8036" w:author="Houyem Rais" w:date="2024-02-22T15:03:00Z"/>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737747F6" w14:textId="4D0306F4"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37" w:author="Houyem Rais" w:date="2024-02-22T15:03:00Z"/>
                <w:b/>
                <w:bCs/>
                <w:lang w:bidi="ar-TN"/>
              </w:rPr>
              <w:pPrChange w:id="8038" w:author="Houyem Rais" w:date="2024-02-22T15:03:00Z">
                <w:pPr>
                  <w:spacing w:line="240" w:lineRule="auto"/>
                </w:pPr>
              </w:pPrChange>
            </w:pPr>
            <w:del w:id="8039" w:author="Houyem Rais" w:date="2024-02-22T15:03:00Z">
              <w:r w:rsidRPr="00007B3E" w:rsidDel="00CB2812">
                <w:rPr>
                  <w:b/>
                  <w:bCs/>
                  <w:lang w:bidi="ar-TN"/>
                </w:rPr>
                <w:delText> </w:delText>
              </w:r>
            </w:del>
          </w:p>
        </w:tc>
        <w:tc>
          <w:tcPr>
            <w:tcW w:w="469" w:type="pct"/>
            <w:tcBorders>
              <w:top w:val="nil"/>
              <w:left w:val="nil"/>
              <w:bottom w:val="single" w:sz="4" w:space="0" w:color="auto"/>
              <w:right w:val="single" w:sz="4" w:space="0" w:color="auto"/>
            </w:tcBorders>
            <w:shd w:val="clear" w:color="auto" w:fill="auto"/>
            <w:noWrap/>
          </w:tcPr>
          <w:p w14:paraId="421091B7" w14:textId="082E91AA"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40" w:author="Houyem Rais" w:date="2024-02-22T15:03:00Z"/>
                <w:lang w:bidi="ar-TN"/>
              </w:rPr>
              <w:pPrChange w:id="8041" w:author="Houyem Rais" w:date="2024-02-22T15:03:00Z">
                <w:pPr>
                  <w:spacing w:line="240" w:lineRule="auto"/>
                </w:pPr>
              </w:pPrChange>
            </w:pPr>
          </w:p>
        </w:tc>
        <w:tc>
          <w:tcPr>
            <w:tcW w:w="470" w:type="pct"/>
            <w:tcBorders>
              <w:top w:val="nil"/>
              <w:left w:val="nil"/>
              <w:bottom w:val="single" w:sz="4" w:space="0" w:color="auto"/>
              <w:right w:val="single" w:sz="4" w:space="0" w:color="auto"/>
            </w:tcBorders>
            <w:shd w:val="clear" w:color="auto" w:fill="auto"/>
            <w:noWrap/>
          </w:tcPr>
          <w:p w14:paraId="10B3024F" w14:textId="7D96E41F"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42" w:author="Houyem Rais" w:date="2024-02-22T15:03:00Z"/>
                <w:lang w:bidi="ar-TN"/>
              </w:rPr>
              <w:pPrChange w:id="8043" w:author="Houyem Rais" w:date="2024-02-22T15:03:00Z">
                <w:pPr>
                  <w:spacing w:line="240" w:lineRule="auto"/>
                </w:pPr>
              </w:pPrChange>
            </w:pPr>
          </w:p>
        </w:tc>
        <w:tc>
          <w:tcPr>
            <w:tcW w:w="1613" w:type="pct"/>
            <w:tcBorders>
              <w:top w:val="nil"/>
              <w:left w:val="nil"/>
              <w:bottom w:val="single" w:sz="4" w:space="0" w:color="auto"/>
              <w:right w:val="single" w:sz="4" w:space="0" w:color="auto"/>
            </w:tcBorders>
            <w:shd w:val="clear" w:color="auto" w:fill="auto"/>
            <w:noWrap/>
            <w:vAlign w:val="bottom"/>
          </w:tcPr>
          <w:p w14:paraId="3E6C4899" w14:textId="2B76CBB4"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44" w:author="Houyem Rais" w:date="2024-02-22T15:03:00Z"/>
                <w:lang w:bidi="ar-TN"/>
              </w:rPr>
              <w:pPrChange w:id="8045" w:author="Houyem Rais" w:date="2024-02-22T15:03:00Z">
                <w:pPr>
                  <w:spacing w:line="240" w:lineRule="auto"/>
                </w:pPr>
              </w:pPrChange>
            </w:pPr>
            <w:del w:id="8046" w:author="Houyem Rais" w:date="2024-02-22T15:03:00Z">
              <w:r w:rsidRPr="00007B3E" w:rsidDel="00CB2812">
                <w:rPr>
                  <w:lang w:bidi="ar-TN"/>
                </w:rPr>
                <w:delText>Subvention d'investissement</w:delText>
              </w:r>
            </w:del>
          </w:p>
        </w:tc>
        <w:tc>
          <w:tcPr>
            <w:tcW w:w="616" w:type="pct"/>
            <w:tcBorders>
              <w:top w:val="nil"/>
              <w:left w:val="nil"/>
              <w:bottom w:val="single" w:sz="4" w:space="0" w:color="auto"/>
              <w:right w:val="single" w:sz="4" w:space="0" w:color="auto"/>
            </w:tcBorders>
            <w:shd w:val="clear" w:color="auto" w:fill="auto"/>
            <w:noWrap/>
            <w:vAlign w:val="bottom"/>
          </w:tcPr>
          <w:p w14:paraId="5B29DC63" w14:textId="27467E2C"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47" w:author="Houyem Rais" w:date="2024-02-22T15:03:00Z"/>
                <w:lang w:bidi="ar-TN"/>
              </w:rPr>
              <w:pPrChange w:id="8048" w:author="Houyem Rais" w:date="2024-02-22T15:03:00Z">
                <w:pPr>
                  <w:spacing w:line="240" w:lineRule="auto"/>
                </w:pPr>
              </w:pPrChange>
            </w:pPr>
            <w:del w:id="8049" w:author="Houyem Rais" w:date="2024-02-22T15:03:00Z">
              <w:r w:rsidRPr="00007B3E" w:rsidDel="00CB2812">
                <w:rPr>
                  <w:lang w:bidi="ar-TN"/>
                </w:rPr>
                <w:delText>0</w:delText>
              </w:r>
            </w:del>
          </w:p>
        </w:tc>
        <w:tc>
          <w:tcPr>
            <w:tcW w:w="662" w:type="pct"/>
            <w:tcBorders>
              <w:top w:val="nil"/>
              <w:left w:val="nil"/>
              <w:bottom w:val="single" w:sz="4" w:space="0" w:color="auto"/>
              <w:right w:val="single" w:sz="4" w:space="0" w:color="auto"/>
            </w:tcBorders>
            <w:shd w:val="clear" w:color="auto" w:fill="auto"/>
            <w:noWrap/>
            <w:vAlign w:val="bottom"/>
          </w:tcPr>
          <w:p w14:paraId="6FF8B4C1" w14:textId="35FFDB3B"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50" w:author="Houyem Rais" w:date="2024-02-22T15:03:00Z"/>
                <w:lang w:bidi="ar-TN"/>
              </w:rPr>
              <w:pPrChange w:id="8051" w:author="Houyem Rais" w:date="2024-02-22T15:03:00Z">
                <w:pPr>
                  <w:spacing w:line="240" w:lineRule="auto"/>
                </w:pPr>
              </w:pPrChange>
            </w:pPr>
            <w:del w:id="8052" w:author="Houyem Rais" w:date="2024-02-22T15:03:00Z">
              <w:r w:rsidRPr="00007B3E" w:rsidDel="00CB2812">
                <w:rPr>
                  <w:lang w:bidi="ar-TN"/>
                </w:rPr>
                <w:delText>0,00%</w:delText>
              </w:r>
            </w:del>
          </w:p>
        </w:tc>
      </w:tr>
      <w:tr w:rsidR="00C5570A" w:rsidRPr="00007B3E" w:rsidDel="00CB2812" w14:paraId="6888DDBB" w14:textId="60B8E60E" w:rsidTr="00A8239A">
        <w:trPr>
          <w:trHeight w:val="397"/>
          <w:del w:id="8053" w:author="Houyem Rais" w:date="2024-02-22T15:03:00Z"/>
        </w:trPr>
        <w:tc>
          <w:tcPr>
            <w:tcW w:w="1171" w:type="pct"/>
            <w:tcBorders>
              <w:top w:val="nil"/>
              <w:left w:val="single" w:sz="4" w:space="0" w:color="auto"/>
              <w:bottom w:val="single" w:sz="4" w:space="0" w:color="auto"/>
              <w:right w:val="single" w:sz="4" w:space="0" w:color="auto"/>
            </w:tcBorders>
            <w:shd w:val="clear" w:color="000000" w:fill="D9D9D9"/>
            <w:noWrap/>
            <w:vAlign w:val="center"/>
            <w:hideMark/>
          </w:tcPr>
          <w:p w14:paraId="0157B549" w14:textId="0F634C94"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54" w:author="Houyem Rais" w:date="2024-02-22T15:03:00Z"/>
                <w:b/>
                <w:bCs/>
                <w:lang w:bidi="ar-TN"/>
              </w:rPr>
              <w:pPrChange w:id="8055" w:author="Houyem Rais" w:date="2024-02-22T15:03:00Z">
                <w:pPr>
                  <w:spacing w:line="240" w:lineRule="auto"/>
                </w:pPr>
              </w:pPrChange>
            </w:pPr>
            <w:del w:id="8056" w:author="Houyem Rais" w:date="2024-02-22T15:03:00Z">
              <w:r w:rsidRPr="00007B3E" w:rsidDel="00CB2812">
                <w:rPr>
                  <w:b/>
                  <w:bCs/>
                  <w:lang w:bidi="ar-TN"/>
                </w:rPr>
                <w:delText>Total</w:delText>
              </w:r>
            </w:del>
          </w:p>
        </w:tc>
        <w:tc>
          <w:tcPr>
            <w:tcW w:w="469" w:type="pct"/>
            <w:tcBorders>
              <w:top w:val="nil"/>
              <w:left w:val="nil"/>
              <w:bottom w:val="single" w:sz="4" w:space="0" w:color="auto"/>
              <w:right w:val="single" w:sz="4" w:space="0" w:color="auto"/>
            </w:tcBorders>
            <w:shd w:val="clear" w:color="000000" w:fill="D9D9D9"/>
            <w:noWrap/>
          </w:tcPr>
          <w:p w14:paraId="1CD26A05" w14:textId="3A8598DA" w:rsidR="008145C9" w:rsidRPr="002E45B3" w:rsidDel="00CB2812" w:rsidRDefault="008145C9" w:rsidP="00CB2812">
            <w:pPr>
              <w:numPr>
                <w:ilvl w:val="1"/>
                <w:numId w:val="1"/>
              </w:numPr>
              <w:tabs>
                <w:tab w:val="left" w:pos="2730"/>
              </w:tabs>
              <w:spacing w:before="240" w:after="240" w:line="240" w:lineRule="auto"/>
              <w:ind w:left="1134"/>
              <w:jc w:val="left"/>
              <w:outlineLvl w:val="2"/>
              <w:rPr>
                <w:del w:id="8057" w:author="Houyem Rais" w:date="2024-02-22T15:03:00Z"/>
                <w:b/>
                <w:bCs/>
                <w:lang w:bidi="ar-TN"/>
              </w:rPr>
              <w:pPrChange w:id="8058" w:author="Houyem Rais" w:date="2024-02-22T15:03:00Z">
                <w:pPr>
                  <w:spacing w:line="240" w:lineRule="auto"/>
                </w:pPr>
              </w:pPrChange>
            </w:pPr>
            <w:del w:id="8059" w:author="Houyem Rais" w:date="2024-02-22T15:03:00Z">
              <w:r w:rsidRPr="00A8239A" w:rsidDel="00CB2812">
                <w:rPr>
                  <w:b/>
                  <w:bCs/>
                </w:rPr>
                <w:delText>800,0</w:delText>
              </w:r>
            </w:del>
          </w:p>
        </w:tc>
        <w:tc>
          <w:tcPr>
            <w:tcW w:w="470" w:type="pct"/>
            <w:tcBorders>
              <w:top w:val="nil"/>
              <w:left w:val="nil"/>
              <w:bottom w:val="single" w:sz="4" w:space="0" w:color="auto"/>
              <w:right w:val="single" w:sz="4" w:space="0" w:color="auto"/>
            </w:tcBorders>
            <w:shd w:val="clear" w:color="000000" w:fill="D9D9D9"/>
            <w:noWrap/>
            <w:hideMark/>
          </w:tcPr>
          <w:p w14:paraId="4F39F3A5" w14:textId="3A493EBC" w:rsidR="008145C9" w:rsidRPr="002E45B3" w:rsidDel="00CB2812" w:rsidRDefault="008145C9" w:rsidP="00CB2812">
            <w:pPr>
              <w:numPr>
                <w:ilvl w:val="1"/>
                <w:numId w:val="1"/>
              </w:numPr>
              <w:tabs>
                <w:tab w:val="left" w:pos="2730"/>
              </w:tabs>
              <w:spacing w:before="240" w:after="240" w:line="240" w:lineRule="auto"/>
              <w:ind w:left="1134"/>
              <w:jc w:val="left"/>
              <w:outlineLvl w:val="2"/>
              <w:rPr>
                <w:del w:id="8060" w:author="Houyem Rais" w:date="2024-02-22T15:03:00Z"/>
                <w:b/>
                <w:bCs/>
                <w:lang w:bidi="ar-TN"/>
              </w:rPr>
              <w:pPrChange w:id="8061" w:author="Houyem Rais" w:date="2024-02-22T15:03:00Z">
                <w:pPr>
                  <w:spacing w:line="240" w:lineRule="auto"/>
                </w:pPr>
              </w:pPrChange>
            </w:pPr>
            <w:del w:id="8062" w:author="Houyem Rais" w:date="2024-02-22T15:03:00Z">
              <w:r w:rsidRPr="00A8239A" w:rsidDel="00CB2812">
                <w:rPr>
                  <w:b/>
                  <w:bCs/>
                </w:rPr>
                <w:delText>100%</w:delText>
              </w:r>
            </w:del>
          </w:p>
        </w:tc>
        <w:tc>
          <w:tcPr>
            <w:tcW w:w="1613" w:type="pct"/>
            <w:tcBorders>
              <w:top w:val="nil"/>
              <w:left w:val="nil"/>
              <w:bottom w:val="single" w:sz="4" w:space="0" w:color="auto"/>
              <w:right w:val="single" w:sz="4" w:space="0" w:color="auto"/>
            </w:tcBorders>
            <w:shd w:val="clear" w:color="000000" w:fill="D9D9D9"/>
            <w:noWrap/>
            <w:vAlign w:val="center"/>
            <w:hideMark/>
          </w:tcPr>
          <w:p w14:paraId="7D44DE43" w14:textId="24875608"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63" w:author="Houyem Rais" w:date="2024-02-22T15:03:00Z"/>
                <w:b/>
                <w:bCs/>
                <w:lang w:bidi="ar-TN"/>
              </w:rPr>
              <w:pPrChange w:id="8064" w:author="Houyem Rais" w:date="2024-02-22T15:03:00Z">
                <w:pPr>
                  <w:spacing w:line="240" w:lineRule="auto"/>
                </w:pPr>
              </w:pPrChange>
            </w:pPr>
            <w:del w:id="8065" w:author="Houyem Rais" w:date="2024-02-22T15:03:00Z">
              <w:r w:rsidRPr="00007B3E" w:rsidDel="00CB2812">
                <w:rPr>
                  <w:b/>
                  <w:bCs/>
                  <w:lang w:bidi="ar-TN"/>
                </w:rPr>
                <w:delText>Total</w:delText>
              </w:r>
            </w:del>
          </w:p>
        </w:tc>
        <w:tc>
          <w:tcPr>
            <w:tcW w:w="616" w:type="pct"/>
            <w:tcBorders>
              <w:top w:val="nil"/>
              <w:left w:val="nil"/>
              <w:bottom w:val="single" w:sz="4" w:space="0" w:color="auto"/>
              <w:right w:val="single" w:sz="4" w:space="0" w:color="auto"/>
            </w:tcBorders>
            <w:shd w:val="clear" w:color="000000" w:fill="D9D9D9"/>
            <w:noWrap/>
            <w:vAlign w:val="bottom"/>
          </w:tcPr>
          <w:p w14:paraId="560FA647" w14:textId="0A8EFD47" w:rsidR="008145C9" w:rsidRPr="00007B3E" w:rsidDel="00CB2812" w:rsidRDefault="002E45B3" w:rsidP="00CB2812">
            <w:pPr>
              <w:numPr>
                <w:ilvl w:val="1"/>
                <w:numId w:val="1"/>
              </w:numPr>
              <w:tabs>
                <w:tab w:val="left" w:pos="2730"/>
              </w:tabs>
              <w:spacing w:before="240" w:after="240" w:line="240" w:lineRule="auto"/>
              <w:ind w:left="1134"/>
              <w:jc w:val="left"/>
              <w:outlineLvl w:val="2"/>
              <w:rPr>
                <w:del w:id="8066" w:author="Houyem Rais" w:date="2024-02-22T15:03:00Z"/>
                <w:b/>
                <w:bCs/>
                <w:lang w:bidi="ar-TN"/>
              </w:rPr>
              <w:pPrChange w:id="8067" w:author="Houyem Rais" w:date="2024-02-22T15:03:00Z">
                <w:pPr>
                  <w:spacing w:line="240" w:lineRule="auto"/>
                </w:pPr>
              </w:pPrChange>
            </w:pPr>
            <w:del w:id="8068" w:author="Houyem Rais" w:date="2024-02-22T15:03:00Z">
              <w:r w:rsidRPr="00007B3E" w:rsidDel="00CB2812">
                <w:rPr>
                  <w:b/>
                  <w:bCs/>
                  <w:lang w:bidi="ar-TN"/>
                </w:rPr>
                <w:delText>80</w:delText>
              </w:r>
              <w:r w:rsidDel="00CB2812">
                <w:rPr>
                  <w:b/>
                  <w:bCs/>
                  <w:lang w:bidi="ar-TN"/>
                </w:rPr>
                <w:delText>0</w:delText>
              </w:r>
              <w:r w:rsidR="008145C9" w:rsidRPr="00007B3E" w:rsidDel="00CB2812">
                <w:rPr>
                  <w:b/>
                  <w:bCs/>
                  <w:lang w:bidi="ar-TN"/>
                </w:rPr>
                <w:delText>,0</w:delText>
              </w:r>
            </w:del>
          </w:p>
        </w:tc>
        <w:tc>
          <w:tcPr>
            <w:tcW w:w="662" w:type="pct"/>
            <w:tcBorders>
              <w:top w:val="nil"/>
              <w:left w:val="nil"/>
              <w:bottom w:val="single" w:sz="4" w:space="0" w:color="auto"/>
              <w:right w:val="single" w:sz="4" w:space="0" w:color="auto"/>
            </w:tcBorders>
            <w:shd w:val="clear" w:color="000000" w:fill="D9D9D9"/>
            <w:noWrap/>
            <w:vAlign w:val="bottom"/>
            <w:hideMark/>
          </w:tcPr>
          <w:p w14:paraId="316AC809" w14:textId="08F95830" w:rsidR="008145C9" w:rsidRPr="00007B3E" w:rsidDel="00CB2812" w:rsidRDefault="008145C9" w:rsidP="00CB2812">
            <w:pPr>
              <w:numPr>
                <w:ilvl w:val="1"/>
                <w:numId w:val="1"/>
              </w:numPr>
              <w:tabs>
                <w:tab w:val="left" w:pos="2730"/>
              </w:tabs>
              <w:spacing w:before="240" w:after="240" w:line="240" w:lineRule="auto"/>
              <w:ind w:left="1134"/>
              <w:jc w:val="left"/>
              <w:outlineLvl w:val="2"/>
              <w:rPr>
                <w:del w:id="8069" w:author="Houyem Rais" w:date="2024-02-22T15:03:00Z"/>
                <w:b/>
                <w:bCs/>
                <w:lang w:bidi="ar-TN"/>
              </w:rPr>
              <w:pPrChange w:id="8070" w:author="Houyem Rais" w:date="2024-02-22T15:03:00Z">
                <w:pPr>
                  <w:spacing w:line="240" w:lineRule="auto"/>
                </w:pPr>
              </w:pPrChange>
            </w:pPr>
            <w:del w:id="8071" w:author="Houyem Rais" w:date="2024-02-22T15:03:00Z">
              <w:r w:rsidRPr="00007B3E" w:rsidDel="00CB2812">
                <w:rPr>
                  <w:b/>
                  <w:bCs/>
                  <w:lang w:bidi="ar-TN"/>
                </w:rPr>
                <w:delText>100%</w:delText>
              </w:r>
            </w:del>
          </w:p>
        </w:tc>
      </w:tr>
    </w:tbl>
    <w:p w14:paraId="02A4E9D4" w14:textId="36D44DF1" w:rsidR="00C05BF0" w:rsidRPr="00007B3E" w:rsidDel="00CB2812" w:rsidRDefault="00C05BF0" w:rsidP="00CB2812">
      <w:pPr>
        <w:numPr>
          <w:ilvl w:val="1"/>
          <w:numId w:val="1"/>
        </w:numPr>
        <w:tabs>
          <w:tab w:val="left" w:pos="2730"/>
        </w:tabs>
        <w:spacing w:before="240" w:after="240"/>
        <w:ind w:left="1134"/>
        <w:jc w:val="left"/>
        <w:outlineLvl w:val="2"/>
        <w:rPr>
          <w:del w:id="8072" w:author="Houyem Rais" w:date="2024-02-22T15:03:00Z"/>
          <w:rFonts w:eastAsia="Calibri"/>
        </w:rPr>
        <w:pPrChange w:id="8073" w:author="Houyem Rais" w:date="2024-02-22T15:03:00Z">
          <w:pPr/>
        </w:pPrChange>
      </w:pPr>
      <w:del w:id="8074" w:author="Houyem Rais" w:date="2024-02-22T15:03:00Z">
        <w:r w:rsidRPr="00007B3E" w:rsidDel="00CB2812">
          <w:rPr>
            <w:rFonts w:eastAsia="Calibri"/>
          </w:rPr>
          <w:delText xml:space="preserve">Le coût de </w:delText>
        </w:r>
        <w:r w:rsidRPr="00007B3E" w:rsidDel="00CB2812">
          <w:rPr>
            <w:lang w:bidi="ar-TN"/>
          </w:rPr>
          <w:delText>construction</w:delText>
        </w:r>
        <w:r w:rsidRPr="00007B3E" w:rsidDel="00CB2812">
          <w:rPr>
            <w:rFonts w:eastAsia="Calibri"/>
          </w:rPr>
          <w:delText xml:space="preserve"> est de </w:delText>
        </w:r>
        <w:r w:rsidRPr="00007B3E" w:rsidDel="00CB2812">
          <w:rPr>
            <w:lang w:eastAsia="fr-FR"/>
          </w:rPr>
          <w:delText>587,7</w:delText>
        </w:r>
        <w:r w:rsidRPr="00007B3E" w:rsidDel="00CB2812">
          <w:rPr>
            <w:rFonts w:eastAsia="Calibri"/>
          </w:rPr>
          <w:delText xml:space="preserve"> MDT (TTC-CE 2023). En y appliquant l’inflation pendant la période de construction, nous obtenons le montant actualisé de 741,6 MDT.</w:delText>
        </w:r>
      </w:del>
    </w:p>
    <w:p w14:paraId="65AF2E51" w14:textId="3E258C98" w:rsidR="00184C3B" w:rsidRPr="00007B3E" w:rsidDel="00CB2812" w:rsidRDefault="00184C3B" w:rsidP="00CB2812">
      <w:pPr>
        <w:numPr>
          <w:ilvl w:val="1"/>
          <w:numId w:val="1"/>
        </w:numPr>
        <w:tabs>
          <w:tab w:val="left" w:pos="2730"/>
        </w:tabs>
        <w:spacing w:before="240" w:after="240"/>
        <w:ind w:left="1134"/>
        <w:jc w:val="left"/>
        <w:outlineLvl w:val="2"/>
        <w:rPr>
          <w:del w:id="8075" w:author="Houyem Rais" w:date="2024-02-22T15:03:00Z"/>
          <w:rFonts w:eastAsia="Calibri"/>
        </w:rPr>
        <w:pPrChange w:id="8076" w:author="Houyem Rais" w:date="2024-02-22T15:03:00Z">
          <w:pPr/>
        </w:pPrChange>
      </w:pPr>
      <w:del w:id="8077" w:author="Houyem Rais" w:date="2024-02-22T15:03:00Z">
        <w:r w:rsidRPr="00007B3E" w:rsidDel="00CB2812">
          <w:rPr>
            <w:rFonts w:eastAsia="Calibri"/>
          </w:rPr>
          <w:delText xml:space="preserve">Le financement du coût de construction se fait en partie par de la dette qui génère des intérêts intercalaires de </w:delText>
        </w:r>
        <w:r w:rsidR="00C5570A" w:rsidDel="00CB2812">
          <w:rPr>
            <w:rFonts w:eastAsia="Calibri"/>
          </w:rPr>
          <w:delText>58</w:delText>
        </w:r>
        <w:r w:rsidR="00AF3443" w:rsidRPr="00007B3E" w:rsidDel="00CB2812">
          <w:rPr>
            <w:rFonts w:eastAsia="Calibri"/>
          </w:rPr>
          <w:delText>,4</w:delText>
        </w:r>
        <w:r w:rsidRPr="00007B3E" w:rsidDel="00CB2812">
          <w:rPr>
            <w:rFonts w:eastAsia="Calibri"/>
          </w:rPr>
          <w:delText xml:space="preserve"> MDT. Le coût total du projet à la fin de la période de construction ressort à </w:delText>
        </w:r>
        <w:r w:rsidR="00715D18" w:rsidRPr="00007B3E" w:rsidDel="00CB2812">
          <w:rPr>
            <w:rFonts w:eastAsia="Calibri"/>
            <w:b/>
            <w:bCs/>
          </w:rPr>
          <w:delText>80</w:delText>
        </w:r>
        <w:r w:rsidR="00C5570A" w:rsidDel="00CB2812">
          <w:rPr>
            <w:rFonts w:eastAsia="Calibri"/>
            <w:b/>
            <w:bCs/>
          </w:rPr>
          <w:delText>0</w:delText>
        </w:r>
        <w:r w:rsidR="001E3CE6" w:rsidRPr="00007B3E" w:rsidDel="00CB2812">
          <w:rPr>
            <w:rFonts w:eastAsia="Calibri"/>
            <w:b/>
            <w:bCs/>
          </w:rPr>
          <w:delText xml:space="preserve"> </w:delText>
        </w:r>
        <w:r w:rsidRPr="00007B3E" w:rsidDel="00CB2812">
          <w:rPr>
            <w:rFonts w:eastAsia="Calibri"/>
            <w:b/>
            <w:bCs/>
          </w:rPr>
          <w:delText>MDT</w:delText>
        </w:r>
        <w:r w:rsidRPr="00007B3E" w:rsidDel="00CB2812">
          <w:rPr>
            <w:rFonts w:eastAsia="Calibri"/>
          </w:rPr>
          <w:delText xml:space="preserve">. Ce montant est financé par de la dette à hauteur de </w:delText>
        </w:r>
        <w:r w:rsidR="006D6B93" w:rsidDel="00CB2812">
          <w:rPr>
            <w:rFonts w:eastAsia="Calibri"/>
          </w:rPr>
          <w:delText>540,5</w:delText>
        </w:r>
        <w:r w:rsidR="001E3CE6" w:rsidRPr="00007B3E" w:rsidDel="00CB2812">
          <w:rPr>
            <w:rFonts w:eastAsia="Calibri"/>
          </w:rPr>
          <w:delText xml:space="preserve"> </w:delText>
        </w:r>
        <w:r w:rsidRPr="00007B3E" w:rsidDel="00CB2812">
          <w:rPr>
            <w:rFonts w:eastAsia="Calibri"/>
          </w:rPr>
          <w:delText xml:space="preserve">MDT et des fonds propres à hauteur de </w:delText>
        </w:r>
        <w:r w:rsidR="006D6B93" w:rsidDel="00CB2812">
          <w:rPr>
            <w:rFonts w:eastAsia="Calibri"/>
          </w:rPr>
          <w:delText>259,6</w:delText>
        </w:r>
        <w:r w:rsidR="001E3CE6" w:rsidRPr="00007B3E" w:rsidDel="00CB2812">
          <w:rPr>
            <w:rFonts w:eastAsia="Calibri"/>
          </w:rPr>
          <w:delText xml:space="preserve"> </w:delText>
        </w:r>
        <w:r w:rsidRPr="00007B3E" w:rsidDel="00CB2812">
          <w:rPr>
            <w:rFonts w:eastAsia="Calibri"/>
          </w:rPr>
          <w:delText xml:space="preserve">MDT. </w:delText>
        </w:r>
      </w:del>
    </w:p>
    <w:p w14:paraId="0C90BC09" w14:textId="1A517E82" w:rsidR="00184C3B" w:rsidRPr="00007B3E" w:rsidDel="00CB2812" w:rsidRDefault="00230930" w:rsidP="00CB2812">
      <w:pPr>
        <w:keepNext/>
        <w:numPr>
          <w:ilvl w:val="1"/>
          <w:numId w:val="1"/>
        </w:numPr>
        <w:tabs>
          <w:tab w:val="left" w:pos="2730"/>
        </w:tabs>
        <w:spacing w:before="240" w:after="240"/>
        <w:ind w:left="1134"/>
        <w:jc w:val="left"/>
        <w:outlineLvl w:val="2"/>
        <w:rPr>
          <w:del w:id="8078" w:author="Houyem Rais" w:date="2024-02-22T15:03:00Z"/>
        </w:rPr>
        <w:pPrChange w:id="8079" w:author="Houyem Rais" w:date="2024-02-22T15:03:00Z">
          <w:pPr>
            <w:keepNext/>
            <w:jc w:val="center"/>
          </w:pPr>
        </w:pPrChange>
      </w:pPr>
      <w:ins w:id="8080" w:author="Farouk Bouhafs" w:date="2024-02-14T15:14:00Z">
        <w:del w:id="8081" w:author="Houyem Rais" w:date="2024-02-22T15:03:00Z">
          <w:r w:rsidDel="00CB2812">
            <w:rPr>
              <w:noProof/>
            </w:rPr>
            <w:drawing>
              <wp:inline distT="0" distB="0" distL="0" distR="0" wp14:anchorId="3E49DFA1" wp14:editId="3310D827">
                <wp:extent cx="5594684" cy="2153116"/>
                <wp:effectExtent l="0" t="0" r="6350" b="0"/>
                <wp:docPr id="1960037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825" cy="2165101"/>
                        </a:xfrm>
                        <a:prstGeom prst="rect">
                          <a:avLst/>
                        </a:prstGeom>
                        <a:noFill/>
                      </pic:spPr>
                    </pic:pic>
                  </a:graphicData>
                </a:graphic>
              </wp:inline>
            </w:drawing>
          </w:r>
        </w:del>
      </w:ins>
      <w:del w:id="8082" w:author="Houyem Rais" w:date="2024-02-22T15:03:00Z">
        <w:r w:rsidR="00A551B9" w:rsidRPr="00A551B9" w:rsidDel="00CB2812">
          <w:rPr>
            <w:noProof/>
          </w:rPr>
          <w:drawing>
            <wp:inline distT="0" distB="0" distL="0" distR="0" wp14:anchorId="3D26F0E2" wp14:editId="2331F0DA">
              <wp:extent cx="5564459" cy="2171930"/>
              <wp:effectExtent l="0" t="0" r="0" b="0"/>
              <wp:docPr id="1704221892" name="Picture 170422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21892" name=""/>
                      <pic:cNvPicPr/>
                    </pic:nvPicPr>
                    <pic:blipFill>
                      <a:blip r:embed="rId34"/>
                      <a:stretch>
                        <a:fillRect/>
                      </a:stretch>
                    </pic:blipFill>
                    <pic:spPr>
                      <a:xfrm>
                        <a:off x="0" y="0"/>
                        <a:ext cx="5572728" cy="2175158"/>
                      </a:xfrm>
                      <a:prstGeom prst="rect">
                        <a:avLst/>
                      </a:prstGeom>
                    </pic:spPr>
                  </pic:pic>
                </a:graphicData>
              </a:graphic>
            </wp:inline>
          </w:drawing>
        </w:r>
      </w:del>
    </w:p>
    <w:p w14:paraId="278A5A3F" w14:textId="456CD028" w:rsidR="00184C3B" w:rsidRPr="00007B3E" w:rsidDel="00CB2812" w:rsidRDefault="00184C3B" w:rsidP="00CB2812">
      <w:pPr>
        <w:pStyle w:val="Caption"/>
        <w:numPr>
          <w:ilvl w:val="1"/>
          <w:numId w:val="1"/>
        </w:numPr>
        <w:tabs>
          <w:tab w:val="left" w:pos="2730"/>
        </w:tabs>
        <w:spacing w:before="240" w:after="240"/>
        <w:ind w:left="1134"/>
        <w:jc w:val="left"/>
        <w:outlineLvl w:val="2"/>
        <w:rPr>
          <w:del w:id="8083" w:author="Houyem Rais" w:date="2024-02-22T15:03:00Z"/>
          <w:rFonts w:eastAsia="Calibri"/>
        </w:rPr>
        <w:pPrChange w:id="8084" w:author="Houyem Rais" w:date="2024-02-22T15:03:00Z">
          <w:pPr>
            <w:pStyle w:val="Caption"/>
            <w:jc w:val="center"/>
          </w:pPr>
        </w:pPrChange>
      </w:pPr>
      <w:bookmarkStart w:id="8085" w:name="_Toc142174824"/>
      <w:bookmarkStart w:id="8086" w:name="_Toc158885109"/>
      <w:del w:id="8087"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17</w:delText>
        </w:r>
        <w:r w:rsidDel="00CB2812">
          <w:rPr>
            <w:noProof/>
          </w:rPr>
          <w:fldChar w:fldCharType="end"/>
        </w:r>
        <w:r w:rsidRPr="00007B3E" w:rsidDel="00CB2812">
          <w:delText xml:space="preserve"> Evolution des cash-flows – Option 1 – Concession sans subvention (Partenaire privé)</w:delText>
        </w:r>
        <w:bookmarkEnd w:id="8085"/>
        <w:bookmarkEnd w:id="8086"/>
      </w:del>
    </w:p>
    <w:p w14:paraId="01B4E67A" w14:textId="1E2B847C" w:rsidR="00184C3B" w:rsidRPr="00007B3E" w:rsidDel="00CB2812" w:rsidRDefault="00184C3B" w:rsidP="00CB2812">
      <w:pPr>
        <w:numPr>
          <w:ilvl w:val="1"/>
          <w:numId w:val="1"/>
        </w:numPr>
        <w:tabs>
          <w:tab w:val="left" w:pos="2730"/>
        </w:tabs>
        <w:spacing w:before="240" w:after="240"/>
        <w:ind w:left="1134"/>
        <w:jc w:val="left"/>
        <w:outlineLvl w:val="2"/>
        <w:rPr>
          <w:del w:id="8088" w:author="Houyem Rais" w:date="2024-02-22T15:03:00Z"/>
          <w:lang w:bidi="ar-TN"/>
        </w:rPr>
        <w:pPrChange w:id="8089" w:author="Houyem Rais" w:date="2024-02-22T15:03:00Z">
          <w:pPr/>
        </w:pPrChange>
      </w:pPr>
      <w:del w:id="8090" w:author="Houyem Rais" w:date="2024-02-22T15:03:00Z">
        <w:r w:rsidRPr="00007B3E" w:rsidDel="00CB2812">
          <w:rPr>
            <w:lang w:bidi="ar-TN"/>
          </w:rPr>
          <w:delText xml:space="preserve">La courbe des revenus correspond aux recettes générées par le projet, i.e. les recettes </w:delText>
        </w:r>
        <w:r w:rsidR="008868EC" w:rsidRPr="00007B3E" w:rsidDel="00CB2812">
          <w:rPr>
            <w:lang w:bidi="ar-TN"/>
          </w:rPr>
          <w:delText>de la vente de sillons</w:delText>
        </w:r>
        <w:r w:rsidRPr="00007B3E" w:rsidDel="00CB2812">
          <w:rPr>
            <w:lang w:bidi="ar-TN"/>
          </w:rPr>
          <w:delText xml:space="preserve"> et les revenus annexes de l’exploitation du projet</w:delText>
        </w:r>
        <w:r w:rsidR="008868EC" w:rsidRPr="00007B3E" w:rsidDel="00CB2812">
          <w:rPr>
            <w:lang w:bidi="ar-TN"/>
          </w:rPr>
          <w:delText xml:space="preserve"> (publicité, location des </w:delText>
        </w:r>
        <w:r w:rsidR="0051575C" w:rsidRPr="00007B3E" w:rsidDel="00CB2812">
          <w:rPr>
            <w:lang w:bidi="ar-TN"/>
          </w:rPr>
          <w:delText>espaces commerciaux</w:delText>
        </w:r>
        <w:r w:rsidR="008868EC" w:rsidRPr="00007B3E" w:rsidDel="00CB2812">
          <w:rPr>
            <w:lang w:bidi="ar-TN"/>
          </w:rPr>
          <w:delText>)</w:delText>
        </w:r>
        <w:r w:rsidRPr="00007B3E" w:rsidDel="00CB2812">
          <w:rPr>
            <w:lang w:bidi="ar-TN"/>
          </w:rPr>
          <w:delText xml:space="preserve">. Dans le cas de cette option, le partenaire privé perçoit les recettes de </w:delText>
        </w:r>
        <w:r w:rsidR="001E3CE6" w:rsidRPr="00007B3E" w:rsidDel="00CB2812">
          <w:rPr>
            <w:lang w:bidi="ar-TN"/>
          </w:rPr>
          <w:delText>tarifs de sillons ainsi que les revenus annexes</w:delText>
        </w:r>
        <w:r w:rsidRPr="00007B3E" w:rsidDel="00CB2812">
          <w:rPr>
            <w:lang w:bidi="ar-TN"/>
          </w:rPr>
          <w:delText xml:space="preserve"> et les utilises pour couvrir ses coûts de construction, d’exploitation et de maintenance.</w:delText>
        </w:r>
      </w:del>
    </w:p>
    <w:p w14:paraId="2D61921F" w14:textId="425957C8" w:rsidR="00FB6A0F" w:rsidRPr="00007B3E" w:rsidDel="00CB2812" w:rsidRDefault="00897CA3" w:rsidP="00CB2812">
      <w:pPr>
        <w:numPr>
          <w:ilvl w:val="1"/>
          <w:numId w:val="1"/>
        </w:numPr>
        <w:tabs>
          <w:tab w:val="left" w:pos="2730"/>
        </w:tabs>
        <w:spacing w:before="240" w:after="240"/>
        <w:ind w:left="1134"/>
        <w:jc w:val="left"/>
        <w:outlineLvl w:val="2"/>
        <w:rPr>
          <w:del w:id="8091" w:author="Houyem Rais" w:date="2024-02-22T15:03:00Z"/>
          <w:lang w:bidi="ar-TN"/>
        </w:rPr>
        <w:pPrChange w:id="8092" w:author="Houyem Rais" w:date="2024-02-22T15:03:00Z">
          <w:pPr>
            <w:jc w:val="center"/>
          </w:pPr>
        </w:pPrChange>
      </w:pPr>
      <w:ins w:id="8093" w:author="Farouk Bouhafs" w:date="2024-02-14T15:14:00Z">
        <w:del w:id="8094" w:author="Houyem Rais" w:date="2024-02-22T15:03:00Z">
          <w:r w:rsidDel="00CB2812">
            <w:rPr>
              <w:noProof/>
              <w:lang w:bidi="ar-TN"/>
            </w:rPr>
            <w:drawing>
              <wp:inline distT="0" distB="0" distL="0" distR="0" wp14:anchorId="43E9C4B3" wp14:editId="46BF46ED">
                <wp:extent cx="5668979" cy="2121821"/>
                <wp:effectExtent l="0" t="0" r="8255" b="0"/>
                <wp:docPr id="165887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500" cy="2142976"/>
                        </a:xfrm>
                        <a:prstGeom prst="rect">
                          <a:avLst/>
                        </a:prstGeom>
                        <a:noFill/>
                      </pic:spPr>
                    </pic:pic>
                  </a:graphicData>
                </a:graphic>
              </wp:inline>
            </w:drawing>
          </w:r>
        </w:del>
      </w:ins>
      <w:del w:id="8095" w:author="Houyem Rais" w:date="2024-02-22T15:03:00Z">
        <w:r w:rsidR="00806462" w:rsidRPr="00806462" w:rsidDel="00CB2812">
          <w:rPr>
            <w:noProof/>
            <w:lang w:bidi="ar-TN"/>
          </w:rPr>
          <w:drawing>
            <wp:inline distT="0" distB="0" distL="0" distR="0" wp14:anchorId="02F2708A" wp14:editId="3559A535">
              <wp:extent cx="5760720" cy="2360295"/>
              <wp:effectExtent l="0" t="0" r="0" b="1905"/>
              <wp:docPr id="634498121" name="Picture 6344981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8121" name="Picture 1" descr="A screenshot of a graph&#10;&#10;Description automatically generated"/>
                      <pic:cNvPicPr/>
                    </pic:nvPicPr>
                    <pic:blipFill>
                      <a:blip r:embed="rId36"/>
                      <a:stretch>
                        <a:fillRect/>
                      </a:stretch>
                    </pic:blipFill>
                    <pic:spPr>
                      <a:xfrm>
                        <a:off x="0" y="0"/>
                        <a:ext cx="5760720" cy="2360295"/>
                      </a:xfrm>
                      <a:prstGeom prst="rect">
                        <a:avLst/>
                      </a:prstGeom>
                    </pic:spPr>
                  </pic:pic>
                </a:graphicData>
              </a:graphic>
            </wp:inline>
          </w:drawing>
        </w:r>
      </w:del>
    </w:p>
    <w:p w14:paraId="2C2A120D" w14:textId="3EF77740" w:rsidR="00FC4437" w:rsidRPr="00007B3E" w:rsidDel="00CB2812" w:rsidRDefault="00FC4437" w:rsidP="00CB2812">
      <w:pPr>
        <w:pStyle w:val="Caption"/>
        <w:numPr>
          <w:ilvl w:val="1"/>
          <w:numId w:val="1"/>
        </w:numPr>
        <w:tabs>
          <w:tab w:val="left" w:pos="2730"/>
        </w:tabs>
        <w:spacing w:before="240" w:after="240"/>
        <w:ind w:left="1134"/>
        <w:jc w:val="left"/>
        <w:outlineLvl w:val="2"/>
        <w:rPr>
          <w:del w:id="8096" w:author="Houyem Rais" w:date="2024-02-22T15:03:00Z"/>
          <w:rFonts w:eastAsia="Calibri"/>
          <w:rtl/>
        </w:rPr>
        <w:pPrChange w:id="8097" w:author="Houyem Rais" w:date="2024-02-22T15:03:00Z">
          <w:pPr>
            <w:pStyle w:val="Caption"/>
            <w:jc w:val="center"/>
          </w:pPr>
        </w:pPrChange>
      </w:pPr>
      <w:bookmarkStart w:id="8098" w:name="_Toc158885110"/>
      <w:del w:id="8099"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18</w:delText>
        </w:r>
        <w:r w:rsidDel="00CB2812">
          <w:rPr>
            <w:noProof/>
          </w:rPr>
          <w:fldChar w:fldCharType="end"/>
        </w:r>
        <w:r w:rsidRPr="00007B3E" w:rsidDel="00CB2812">
          <w:delText xml:space="preserve"> Evolution des cash-flows – Option 1 – Concession sans subvention (Sec</w:delText>
        </w:r>
        <w:r w:rsidR="00591228" w:rsidRPr="00007B3E" w:rsidDel="00CB2812">
          <w:delText>teur Public</w:delText>
        </w:r>
        <w:r w:rsidRPr="00007B3E" w:rsidDel="00CB2812">
          <w:delText>)</w:delText>
        </w:r>
        <w:bookmarkEnd w:id="8098"/>
      </w:del>
    </w:p>
    <w:p w14:paraId="13FA83A8" w14:textId="3DDE3566" w:rsidR="00184C3B" w:rsidRPr="00007B3E" w:rsidDel="00CB2812" w:rsidRDefault="00184C3B" w:rsidP="00CB2812">
      <w:pPr>
        <w:numPr>
          <w:ilvl w:val="1"/>
          <w:numId w:val="1"/>
        </w:numPr>
        <w:tabs>
          <w:tab w:val="left" w:pos="2730"/>
        </w:tabs>
        <w:spacing w:before="240" w:after="240"/>
        <w:ind w:left="1134"/>
        <w:jc w:val="left"/>
        <w:outlineLvl w:val="2"/>
        <w:rPr>
          <w:del w:id="8100" w:author="Houyem Rais" w:date="2024-02-22T15:03:00Z"/>
          <w:lang w:bidi="ar-TN"/>
        </w:rPr>
        <w:pPrChange w:id="8101" w:author="Houyem Rais" w:date="2024-02-22T15:03:00Z">
          <w:pPr/>
        </w:pPrChange>
      </w:pPr>
      <w:del w:id="8102" w:author="Houyem Rais" w:date="2024-02-22T15:03:00Z">
        <w:r w:rsidRPr="00007B3E" w:rsidDel="00CB2812">
          <w:rPr>
            <w:lang w:bidi="ar-TN"/>
          </w:rPr>
          <w:delText xml:space="preserve">La courbe des recettes et des cashflows pour le </w:delText>
        </w:r>
        <w:r w:rsidR="0033385E" w:rsidRPr="00007B3E" w:rsidDel="00CB2812">
          <w:rPr>
            <w:lang w:bidi="ar-TN"/>
          </w:rPr>
          <w:delText>secteur</w:delText>
        </w:r>
        <w:r w:rsidRPr="00007B3E" w:rsidDel="00CB2812">
          <w:rPr>
            <w:lang w:bidi="ar-TN"/>
          </w:rPr>
          <w:delText xml:space="preserve"> public </w:delText>
        </w:r>
        <w:r w:rsidR="00F75C92" w:rsidRPr="00007B3E" w:rsidDel="00CB2812">
          <w:rPr>
            <w:lang w:bidi="ar-TN"/>
          </w:rPr>
          <w:delText xml:space="preserve">correspond aux </w:delText>
        </w:r>
        <w:r w:rsidR="0033385E" w:rsidRPr="00007B3E" w:rsidDel="00CB2812">
          <w:rPr>
            <w:lang w:bidi="ar-TN"/>
          </w:rPr>
          <w:delText>revenus et charges de la SNCFT après la mise en œuvre de la ligne</w:delText>
        </w:r>
        <w:r w:rsidRPr="00007B3E" w:rsidDel="00CB2812">
          <w:rPr>
            <w:lang w:bidi="ar-TN"/>
          </w:rPr>
          <w:delText xml:space="preserve">. </w:delText>
        </w:r>
        <w:r w:rsidR="00FB6A0F" w:rsidRPr="00007B3E" w:rsidDel="00CB2812">
          <w:rPr>
            <w:lang w:bidi="ar-TN"/>
          </w:rPr>
          <w:delText>L’Etat</w:delText>
        </w:r>
        <w:r w:rsidRPr="00007B3E" w:rsidDel="00CB2812">
          <w:rPr>
            <w:lang w:bidi="ar-TN"/>
          </w:rPr>
          <w:delText xml:space="preserve"> devra en revanche percevoir des impôts et des taxes le long de la période de la concession, cependant, la société de projet n’arrive à générer aucun profit tout au long du projet, ce qui annule ces impôts.</w:delText>
        </w:r>
        <w:r w:rsidR="00591228" w:rsidRPr="00007B3E" w:rsidDel="00CB2812">
          <w:rPr>
            <w:lang w:bidi="ar-TN"/>
          </w:rPr>
          <w:delText xml:space="preserve"> Les cashflows de la SNCFT Réseau sont nuls.</w:delText>
        </w:r>
      </w:del>
    </w:p>
    <w:p w14:paraId="0C997364" w14:textId="70D945C0" w:rsidR="00184C3B" w:rsidRPr="00007B3E" w:rsidDel="00CB2812" w:rsidRDefault="00184C3B" w:rsidP="00CB2812">
      <w:pPr>
        <w:numPr>
          <w:ilvl w:val="1"/>
          <w:numId w:val="1"/>
        </w:numPr>
        <w:tabs>
          <w:tab w:val="left" w:pos="2730"/>
        </w:tabs>
        <w:spacing w:before="240" w:after="240"/>
        <w:ind w:left="1134"/>
        <w:jc w:val="left"/>
        <w:outlineLvl w:val="2"/>
        <w:rPr>
          <w:del w:id="8103" w:author="Houyem Rais" w:date="2024-02-22T15:03:00Z"/>
        </w:rPr>
        <w:pPrChange w:id="8104" w:author="Houyem Rais" w:date="2024-02-22T15:03:00Z">
          <w:pPr/>
        </w:pPrChange>
      </w:pPr>
      <w:del w:id="8105" w:author="Houyem Rais" w:date="2024-02-22T15:03:00Z">
        <w:r w:rsidRPr="00007B3E" w:rsidDel="00CB2812">
          <w:delText xml:space="preserve">Ce scénario génère un </w:delText>
        </w:r>
        <w:r w:rsidRPr="00007B3E" w:rsidDel="00CB2812">
          <w:rPr>
            <w:b/>
            <w:bCs/>
            <w:color w:val="C00000"/>
          </w:rPr>
          <w:delText xml:space="preserve">TRI des fonds propres </w:delText>
        </w:r>
        <w:r w:rsidRPr="00A8239A" w:rsidDel="00CB2812">
          <w:rPr>
            <w:b/>
            <w:bCs/>
            <w:color w:val="C00000"/>
          </w:rPr>
          <w:delText xml:space="preserve">et un ADSCR minimum </w:delText>
        </w:r>
        <w:r w:rsidR="007A1AEA" w:rsidRPr="00007B3E" w:rsidDel="00CB2812">
          <w:rPr>
            <w:b/>
            <w:bCs/>
            <w:color w:val="C00000"/>
          </w:rPr>
          <w:delText>nul</w:delText>
        </w:r>
        <w:r w:rsidR="007A1AEA" w:rsidDel="00CB2812">
          <w:rPr>
            <w:b/>
            <w:bCs/>
            <w:color w:val="C00000"/>
          </w:rPr>
          <w:delText>s</w:delText>
        </w:r>
        <w:r w:rsidRPr="00007B3E" w:rsidDel="00CB2812">
          <w:delText>, ce qui signifie que la mise en œuvre du projet sous forme d’une concession sans subvention publique n’est pas du tout rentable pour le partenaire privé et ne lui permet pas de payer le service annuel de sa dette contractée.</w:delText>
        </w:r>
      </w:del>
    </w:p>
    <w:p w14:paraId="07D793AA" w14:textId="28DC6F22" w:rsidR="00184C3B" w:rsidRPr="00007B3E" w:rsidDel="00CB2812" w:rsidRDefault="00184C3B" w:rsidP="00CB2812">
      <w:pPr>
        <w:numPr>
          <w:ilvl w:val="1"/>
          <w:numId w:val="1"/>
        </w:numPr>
        <w:tabs>
          <w:tab w:val="left" w:pos="2730"/>
        </w:tabs>
        <w:spacing w:before="240" w:after="240"/>
        <w:ind w:left="1134"/>
        <w:jc w:val="left"/>
        <w:outlineLvl w:val="2"/>
        <w:rPr>
          <w:del w:id="8106" w:author="Houyem Rais" w:date="2024-02-22T15:03:00Z"/>
          <w:b/>
          <w:bCs/>
          <w:color w:val="FF0000"/>
          <w:u w:val="single"/>
        </w:rPr>
        <w:pPrChange w:id="8107" w:author="Houyem Rais" w:date="2024-02-22T15:03:00Z">
          <w:pPr/>
        </w:pPrChange>
      </w:pPr>
      <w:del w:id="8108" w:author="Houyem Rais" w:date="2024-02-22T15:03:00Z">
        <w:r w:rsidRPr="00007B3E" w:rsidDel="00CB2812">
          <w:rPr>
            <w:b/>
            <w:bCs/>
            <w:color w:val="FF0000"/>
            <w:u w:val="single"/>
          </w:rPr>
          <w:delText>Test de sensibilité</w:delText>
        </w:r>
      </w:del>
    </w:p>
    <w:p w14:paraId="127ED6E8" w14:textId="072E819B" w:rsidR="00FB79DF" w:rsidDel="00CB2812" w:rsidRDefault="00184C3B" w:rsidP="00CB2812">
      <w:pPr>
        <w:numPr>
          <w:ilvl w:val="1"/>
          <w:numId w:val="1"/>
        </w:numPr>
        <w:tabs>
          <w:tab w:val="left" w:pos="2730"/>
        </w:tabs>
        <w:spacing w:before="240" w:after="240"/>
        <w:ind w:left="1134"/>
        <w:jc w:val="left"/>
        <w:outlineLvl w:val="2"/>
        <w:rPr>
          <w:del w:id="8109" w:author="Houyem Rais" w:date="2024-02-22T15:03:00Z"/>
          <w:lang w:bidi="ar-TN"/>
        </w:rPr>
        <w:pPrChange w:id="8110" w:author="Houyem Rais" w:date="2024-02-22T15:03:00Z">
          <w:pPr/>
        </w:pPrChange>
      </w:pPr>
      <w:del w:id="8111" w:author="Houyem Rais" w:date="2024-02-22T15:03:00Z">
        <w:r w:rsidRPr="00007B3E" w:rsidDel="00CB2812">
          <w:rPr>
            <w:lang w:bidi="ar-TN"/>
          </w:rPr>
          <w:delText xml:space="preserve">Pour atteindre la rentabilité minimale du projet dans le cadre d'un contrat de concession (un TRI des fonds propres de 15%) tout en évitant la subvention publique, il est nécessaire de multiplier le tarif des </w:delText>
        </w:r>
        <w:r w:rsidR="001E3CE6" w:rsidRPr="00007B3E" w:rsidDel="00CB2812">
          <w:rPr>
            <w:lang w:bidi="ar-TN"/>
          </w:rPr>
          <w:delText>sillons de trains de passagers et de fret</w:delText>
        </w:r>
        <w:r w:rsidRPr="00007B3E" w:rsidDel="00CB2812">
          <w:rPr>
            <w:lang w:bidi="ar-TN"/>
          </w:rPr>
          <w:delText xml:space="preserve"> par </w:delText>
        </w:r>
        <w:r w:rsidR="00A218F0" w:rsidRPr="00007B3E" w:rsidDel="00CB2812">
          <w:rPr>
            <w:lang w:bidi="ar-TN"/>
          </w:rPr>
          <w:delText xml:space="preserve">un facteur de </w:delText>
        </w:r>
        <w:r w:rsidR="00C31E8F" w:rsidDel="00CB2812">
          <w:rPr>
            <w:b/>
            <w:bCs/>
            <w:i/>
            <w:iCs/>
            <w:lang w:bidi="ar-TN"/>
          </w:rPr>
          <w:delText>7</w:delText>
        </w:r>
        <w:r w:rsidR="00A218F0" w:rsidRPr="00A8239A" w:rsidDel="00CB2812">
          <w:rPr>
            <w:b/>
            <w:bCs/>
            <w:i/>
            <w:iCs/>
            <w:lang w:bidi="ar-TN"/>
          </w:rPr>
          <w:delText>,</w:delText>
        </w:r>
        <w:r w:rsidR="00C31E8F" w:rsidDel="00CB2812">
          <w:rPr>
            <w:b/>
            <w:bCs/>
            <w:i/>
            <w:iCs/>
            <w:lang w:bidi="ar-TN"/>
          </w:rPr>
          <w:delText>2</w:delText>
        </w:r>
      </w:del>
      <w:ins w:id="8112" w:author="Farouk Bouhafs" w:date="2024-02-14T15:16:00Z">
        <w:del w:id="8113" w:author="Houyem Rais" w:date="2024-02-22T15:03:00Z">
          <w:r w:rsidR="006610B0" w:rsidDel="00CB2812">
            <w:rPr>
              <w:b/>
              <w:bCs/>
              <w:i/>
              <w:iCs/>
              <w:lang w:bidi="ar-TN"/>
            </w:rPr>
            <w:delText>1</w:delText>
          </w:r>
        </w:del>
      </w:ins>
      <w:del w:id="8114" w:author="Houyem Rais" w:date="2024-02-22T15:03:00Z">
        <w:r w:rsidRPr="00007B3E" w:rsidDel="00CB2812">
          <w:rPr>
            <w:lang w:bidi="ar-TN"/>
          </w:rPr>
          <w:delText xml:space="preserve">. Cela entraînerait des tarifs de </w:delText>
        </w:r>
        <w:r w:rsidR="00C31E8F" w:rsidDel="00CB2812">
          <w:rPr>
            <w:b/>
            <w:bCs/>
            <w:i/>
            <w:iCs/>
            <w:lang w:bidi="ar-TN"/>
          </w:rPr>
          <w:delText>216</w:delText>
        </w:r>
        <w:r w:rsidR="00C31E8F" w:rsidRPr="00A8239A" w:rsidDel="00CB2812">
          <w:rPr>
            <w:b/>
            <w:bCs/>
            <w:i/>
            <w:iCs/>
            <w:lang w:bidi="ar-TN"/>
          </w:rPr>
          <w:delText xml:space="preserve"> </w:delText>
        </w:r>
      </w:del>
      <w:ins w:id="8115" w:author="Farouk Bouhafs" w:date="2024-02-14T15:16:00Z">
        <w:del w:id="8116" w:author="Houyem Rais" w:date="2024-02-22T15:03:00Z">
          <w:r w:rsidR="006610B0" w:rsidDel="00CB2812">
            <w:rPr>
              <w:b/>
              <w:bCs/>
              <w:i/>
              <w:iCs/>
              <w:lang w:bidi="ar-TN"/>
            </w:rPr>
            <w:delText>213</w:delText>
          </w:r>
          <w:r w:rsidR="006610B0" w:rsidRPr="00A8239A" w:rsidDel="00CB2812">
            <w:rPr>
              <w:b/>
              <w:bCs/>
              <w:i/>
              <w:iCs/>
              <w:lang w:bidi="ar-TN"/>
            </w:rPr>
            <w:delText xml:space="preserve"> </w:delText>
          </w:r>
        </w:del>
      </w:ins>
      <w:del w:id="8117" w:author="Houyem Rais" w:date="2024-02-22T15:03:00Z">
        <w:r w:rsidR="001879C7" w:rsidRPr="00A8239A" w:rsidDel="00CB2812">
          <w:rPr>
            <w:b/>
            <w:bCs/>
            <w:i/>
            <w:iCs/>
            <w:lang w:bidi="ar-TN"/>
          </w:rPr>
          <w:delText>DT/Train fret/km</w:delText>
        </w:r>
        <w:r w:rsidRPr="00007B3E" w:rsidDel="00CB2812">
          <w:rPr>
            <w:lang w:bidi="ar-TN"/>
          </w:rPr>
          <w:delText xml:space="preserve"> pour les </w:delText>
        </w:r>
        <w:r w:rsidR="001E3CE6" w:rsidRPr="00007B3E" w:rsidDel="00CB2812">
          <w:rPr>
            <w:lang w:bidi="ar-TN"/>
          </w:rPr>
          <w:delText>sillons de fret</w:delText>
        </w:r>
        <w:r w:rsidRPr="00007B3E" w:rsidDel="00CB2812">
          <w:rPr>
            <w:lang w:bidi="ar-TN"/>
          </w:rPr>
          <w:delText xml:space="preserve"> et de </w:delText>
        </w:r>
        <w:r w:rsidR="00C31E8F" w:rsidDel="00CB2812">
          <w:rPr>
            <w:b/>
            <w:bCs/>
            <w:i/>
            <w:iCs/>
            <w:lang w:bidi="ar-TN"/>
          </w:rPr>
          <w:delText>216</w:delText>
        </w:r>
        <w:r w:rsidR="00C31E8F" w:rsidRPr="00A8239A" w:rsidDel="00CB2812">
          <w:rPr>
            <w:b/>
            <w:bCs/>
            <w:i/>
            <w:iCs/>
            <w:lang w:bidi="ar-TN"/>
          </w:rPr>
          <w:delText xml:space="preserve"> </w:delText>
        </w:r>
      </w:del>
      <w:ins w:id="8118" w:author="Farouk Bouhafs" w:date="2024-02-14T15:16:00Z">
        <w:del w:id="8119" w:author="Houyem Rais" w:date="2024-02-22T15:03:00Z">
          <w:r w:rsidR="006610B0" w:rsidDel="00CB2812">
            <w:rPr>
              <w:b/>
              <w:bCs/>
              <w:i/>
              <w:iCs/>
              <w:lang w:bidi="ar-TN"/>
            </w:rPr>
            <w:delText>213</w:delText>
          </w:r>
          <w:r w:rsidR="006610B0" w:rsidRPr="00A8239A" w:rsidDel="00CB2812">
            <w:rPr>
              <w:b/>
              <w:bCs/>
              <w:i/>
              <w:iCs/>
              <w:lang w:bidi="ar-TN"/>
            </w:rPr>
            <w:delText xml:space="preserve"> </w:delText>
          </w:r>
        </w:del>
      </w:ins>
      <w:del w:id="8120" w:author="Houyem Rais" w:date="2024-02-22T15:03:00Z">
        <w:r w:rsidR="001879C7" w:rsidRPr="00A8239A" w:rsidDel="00CB2812">
          <w:rPr>
            <w:b/>
            <w:bCs/>
            <w:i/>
            <w:iCs/>
            <w:lang w:bidi="ar-TN"/>
          </w:rPr>
          <w:delText>DT/Train passager/km</w:delText>
        </w:r>
        <w:r w:rsidR="001879C7" w:rsidRPr="00007B3E" w:rsidDel="00CB2812">
          <w:rPr>
            <w:lang w:bidi="ar-TN"/>
          </w:rPr>
          <w:delText xml:space="preserve"> </w:delText>
        </w:r>
        <w:r w:rsidRPr="00007B3E" w:rsidDel="00CB2812">
          <w:rPr>
            <w:lang w:bidi="ar-TN"/>
          </w:rPr>
          <w:delText xml:space="preserve">pour les </w:delText>
        </w:r>
        <w:r w:rsidR="001E3CE6" w:rsidRPr="00007B3E" w:rsidDel="00CB2812">
          <w:rPr>
            <w:lang w:bidi="ar-TN"/>
          </w:rPr>
          <w:delText>sillions passagers</w:delText>
        </w:r>
        <w:r w:rsidRPr="00007B3E" w:rsidDel="00CB2812">
          <w:rPr>
            <w:lang w:bidi="ar-TN"/>
          </w:rPr>
          <w:delText>.</w:delText>
        </w:r>
      </w:del>
    </w:p>
    <w:p w14:paraId="5DA237FD" w14:textId="59CF3FA1" w:rsidR="00FE3098" w:rsidRPr="00007B3E" w:rsidDel="00CB2812" w:rsidRDefault="00FE3098" w:rsidP="00CB2812">
      <w:pPr>
        <w:numPr>
          <w:ilvl w:val="1"/>
          <w:numId w:val="1"/>
        </w:numPr>
        <w:tabs>
          <w:tab w:val="left" w:pos="2730"/>
        </w:tabs>
        <w:spacing w:before="240" w:after="240"/>
        <w:ind w:left="1134"/>
        <w:jc w:val="left"/>
        <w:outlineLvl w:val="2"/>
        <w:rPr>
          <w:del w:id="8121" w:author="Houyem Rais" w:date="2024-02-22T15:03:00Z"/>
          <w:lang w:bidi="ar-TN"/>
        </w:rPr>
        <w:pPrChange w:id="8122" w:author="Houyem Rais" w:date="2024-02-22T15:03:00Z">
          <w:pPr/>
        </w:pPrChange>
      </w:pPr>
      <w:del w:id="8123" w:author="Houyem Rais" w:date="2024-02-22T15:03:00Z">
        <w:r w:rsidDel="00CB2812">
          <w:rPr>
            <w:lang w:bidi="ar-TN"/>
          </w:rPr>
          <w:delText xml:space="preserve">Si nous voulons appliquer </w:delText>
        </w:r>
        <w:r w:rsidR="00FB79DF" w:rsidDel="00CB2812">
          <w:rPr>
            <w:lang w:bidi="ar-TN"/>
          </w:rPr>
          <w:delText xml:space="preserve">ce test sur les tarifs de sillons fret seulement, </w:delText>
        </w:r>
        <w:r w:rsidR="0030414D" w:rsidDel="00CB2812">
          <w:rPr>
            <w:lang w:bidi="ar-TN"/>
          </w:rPr>
          <w:delText xml:space="preserve">la redevance de sillons de trains de marchandise devra passer à </w:delText>
        </w:r>
        <w:r w:rsidR="0030414D" w:rsidRPr="00A8239A" w:rsidDel="00CB2812">
          <w:rPr>
            <w:b/>
            <w:bCs/>
            <w:i/>
            <w:iCs/>
            <w:lang w:bidi="ar-TN"/>
          </w:rPr>
          <w:delText xml:space="preserve">410 </w:delText>
        </w:r>
      </w:del>
      <w:ins w:id="8124" w:author="Farouk Bouhafs" w:date="2024-02-14T15:17:00Z">
        <w:del w:id="8125" w:author="Houyem Rais" w:date="2024-02-22T15:03:00Z">
          <w:r w:rsidR="004D385C" w:rsidDel="00CB2812">
            <w:rPr>
              <w:b/>
              <w:bCs/>
              <w:i/>
              <w:iCs/>
              <w:lang w:bidi="ar-TN"/>
            </w:rPr>
            <w:delText>387</w:delText>
          </w:r>
          <w:r w:rsidR="004D385C" w:rsidRPr="00A8239A" w:rsidDel="00CB2812">
            <w:rPr>
              <w:b/>
              <w:bCs/>
              <w:i/>
              <w:iCs/>
              <w:lang w:bidi="ar-TN"/>
            </w:rPr>
            <w:delText xml:space="preserve"> </w:delText>
          </w:r>
        </w:del>
      </w:ins>
      <w:del w:id="8126" w:author="Houyem Rais" w:date="2024-02-22T15:03:00Z">
        <w:r w:rsidR="0030414D" w:rsidRPr="00A8239A" w:rsidDel="00CB2812">
          <w:rPr>
            <w:b/>
            <w:bCs/>
            <w:i/>
            <w:iCs/>
            <w:lang w:bidi="ar-TN"/>
          </w:rPr>
          <w:delText>DT/Train fret/km</w:delText>
        </w:r>
        <w:r w:rsidR="0030414D" w:rsidDel="00CB2812">
          <w:rPr>
            <w:lang w:bidi="ar-TN"/>
          </w:rPr>
          <w:delText>.</w:delText>
        </w:r>
      </w:del>
    </w:p>
    <w:p w14:paraId="01F129BC" w14:textId="7B192E99" w:rsidR="00184C3B" w:rsidRPr="00007B3E" w:rsidDel="00CB2812" w:rsidRDefault="00184C3B" w:rsidP="00CB2812">
      <w:pPr>
        <w:pStyle w:val="ListParagraph"/>
        <w:numPr>
          <w:ilvl w:val="1"/>
          <w:numId w:val="1"/>
        </w:numPr>
        <w:tabs>
          <w:tab w:val="left" w:pos="2730"/>
        </w:tabs>
        <w:spacing w:before="240" w:after="240"/>
        <w:ind w:left="1134"/>
        <w:jc w:val="left"/>
        <w:outlineLvl w:val="2"/>
        <w:rPr>
          <w:del w:id="8127" w:author="Houyem Rais" w:date="2024-02-22T15:03:00Z"/>
          <w:rFonts w:eastAsia="Calibri"/>
          <w:b/>
          <w:bCs/>
          <w:u w:val="single"/>
        </w:rPr>
        <w:pPrChange w:id="8128" w:author="Houyem Rais" w:date="2024-02-22T15:03:00Z">
          <w:pPr>
            <w:pStyle w:val="ListParagraph"/>
            <w:numPr>
              <w:numId w:val="25"/>
            </w:numPr>
            <w:ind w:left="720"/>
          </w:pPr>
        </w:pPrChange>
      </w:pPr>
      <w:del w:id="8129" w:author="Houyem Rais" w:date="2024-02-22T15:03:00Z">
        <w:r w:rsidRPr="00007B3E" w:rsidDel="00CB2812">
          <w:rPr>
            <w:rFonts w:eastAsia="Calibri"/>
            <w:b/>
            <w:bCs/>
            <w:u w:val="single"/>
          </w:rPr>
          <w:delText>Scénario avec subvention publique :</w:delText>
        </w:r>
      </w:del>
    </w:p>
    <w:p w14:paraId="74DF4742" w14:textId="404CB57A" w:rsidR="00184C3B" w:rsidRPr="00007B3E" w:rsidDel="00CB2812" w:rsidRDefault="001E3CE6" w:rsidP="00CB2812">
      <w:pPr>
        <w:numPr>
          <w:ilvl w:val="1"/>
          <w:numId w:val="1"/>
        </w:numPr>
        <w:tabs>
          <w:tab w:val="left" w:pos="2730"/>
        </w:tabs>
        <w:spacing w:before="240" w:after="240"/>
        <w:ind w:left="1134"/>
        <w:jc w:val="left"/>
        <w:outlineLvl w:val="2"/>
        <w:rPr>
          <w:del w:id="8130" w:author="Houyem Rais" w:date="2024-02-22T15:03:00Z"/>
        </w:rPr>
        <w:pPrChange w:id="8131" w:author="Houyem Rais" w:date="2024-02-22T15:03:00Z">
          <w:pPr/>
        </w:pPrChange>
      </w:pPr>
      <w:del w:id="8132" w:author="Houyem Rais" w:date="2024-02-22T15:03:00Z">
        <w:r w:rsidRPr="00007B3E" w:rsidDel="00CB2812">
          <w:delText xml:space="preserve">Pour le partenaire privé, la subvention minimale ressort à </w:delText>
        </w:r>
        <w:r w:rsidR="00653678" w:rsidRPr="00A8239A" w:rsidDel="00CB2812">
          <w:rPr>
            <w:b/>
            <w:bCs/>
            <w:color w:val="C00000"/>
            <w:lang w:bidi="ar-TN"/>
          </w:rPr>
          <w:delText>99</w:delText>
        </w:r>
        <w:r w:rsidR="00E246EB" w:rsidRPr="00A8239A" w:rsidDel="00CB2812">
          <w:rPr>
            <w:b/>
            <w:bCs/>
            <w:color w:val="C00000"/>
            <w:lang w:bidi="ar-TN"/>
          </w:rPr>
          <w:delText>,</w:delText>
        </w:r>
        <w:r w:rsidR="00653678" w:rsidRPr="00A8239A" w:rsidDel="00CB2812">
          <w:rPr>
            <w:b/>
            <w:bCs/>
            <w:color w:val="C00000"/>
            <w:lang w:bidi="ar-TN"/>
          </w:rPr>
          <w:delText>5</w:delText>
        </w:r>
      </w:del>
      <w:ins w:id="8133" w:author="Farouk Bouhafs" w:date="2024-02-14T15:20:00Z">
        <w:del w:id="8134" w:author="Houyem Rais" w:date="2024-02-22T15:03:00Z">
          <w:r w:rsidR="00F46994" w:rsidDel="00CB2812">
            <w:rPr>
              <w:b/>
              <w:bCs/>
              <w:color w:val="C00000"/>
              <w:lang w:bidi="ar-TN"/>
            </w:rPr>
            <w:delText>8,3</w:delText>
          </w:r>
        </w:del>
      </w:ins>
      <w:del w:id="8135" w:author="Houyem Rais" w:date="2024-02-22T15:03:00Z">
        <w:r w:rsidR="00E246EB" w:rsidRPr="00A8239A" w:rsidDel="00CB2812">
          <w:rPr>
            <w:b/>
            <w:bCs/>
            <w:color w:val="C00000"/>
            <w:lang w:bidi="ar-TN"/>
          </w:rPr>
          <w:delText>%</w:delText>
        </w:r>
        <w:r w:rsidRPr="00A8239A" w:rsidDel="00CB2812">
          <w:rPr>
            <w:color w:val="C00000"/>
          </w:rPr>
          <w:delText xml:space="preserve"> </w:delText>
        </w:r>
        <w:r w:rsidRPr="00007B3E" w:rsidDel="00CB2812">
          <w:delText>du coût de construction pour atteindre la rentabilité minimale et un</w:delText>
        </w:r>
      </w:del>
      <w:ins w:id="8136" w:author="Farouk Bouhafs" w:date="2024-02-14T16:57:00Z">
        <w:del w:id="8137" w:author="Houyem Rais" w:date="2024-02-22T15:03:00Z">
          <w:r w:rsidR="00D90627" w:rsidDel="00CB2812">
            <w:delText>(</w:delText>
          </w:r>
        </w:del>
      </w:ins>
      <w:del w:id="8138" w:author="Houyem Rais" w:date="2024-02-22T15:03:00Z">
        <w:r w:rsidRPr="00007B3E" w:rsidDel="00CB2812">
          <w:delText xml:space="preserve"> TRI de fonds propres acceptable</w:delText>
        </w:r>
      </w:del>
      <w:ins w:id="8139" w:author="Farouk Bouhafs" w:date="2024-02-14T16:57:00Z">
        <w:del w:id="8140" w:author="Houyem Rais" w:date="2024-02-22T15:03:00Z">
          <w:r w:rsidR="00D90627" w:rsidDel="00CB2812">
            <w:delText>)</w:delText>
          </w:r>
        </w:del>
      </w:ins>
      <w:del w:id="8141" w:author="Houyem Rais" w:date="2024-02-22T15:03:00Z">
        <w:r w:rsidRPr="00007B3E" w:rsidDel="00CB2812">
          <w:delText>.</w:delText>
        </w:r>
      </w:del>
    </w:p>
    <w:p w14:paraId="1334DD26" w14:textId="55891A27" w:rsidR="001E3CE6" w:rsidDel="00CB2812" w:rsidRDefault="001E3CE6" w:rsidP="00CB2812">
      <w:pPr>
        <w:pStyle w:val="Caption"/>
        <w:numPr>
          <w:ilvl w:val="1"/>
          <w:numId w:val="1"/>
        </w:numPr>
        <w:tabs>
          <w:tab w:val="left" w:pos="2730"/>
        </w:tabs>
        <w:spacing w:before="240" w:after="240"/>
        <w:ind w:left="1134"/>
        <w:jc w:val="left"/>
        <w:outlineLvl w:val="2"/>
        <w:rPr>
          <w:del w:id="8142" w:author="Houyem Rais" w:date="2024-02-22T15:03:00Z"/>
        </w:rPr>
        <w:pPrChange w:id="8143" w:author="Houyem Rais" w:date="2024-02-22T15:03:00Z">
          <w:pPr>
            <w:pStyle w:val="Caption"/>
          </w:pPr>
        </w:pPrChange>
      </w:pPr>
      <w:bookmarkStart w:id="8144" w:name="_Toc144481098"/>
      <w:bookmarkStart w:id="8145" w:name="_Toc158885080"/>
      <w:del w:id="814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8147" w:author="Farouk Bouhafs" w:date="2024-02-09T12:22:00Z">
        <w:del w:id="8148" w:author="Houyem Rais" w:date="2024-02-22T15:03:00Z">
          <w:r w:rsidR="00125256" w:rsidDel="00CB2812">
            <w:rPr>
              <w:noProof/>
            </w:rPr>
            <w:delText>45</w:delText>
          </w:r>
        </w:del>
      </w:ins>
      <w:del w:id="8149" w:author="Houyem Rais" w:date="2024-02-22T15:03:00Z">
        <w:r w:rsidR="00E874ED" w:rsidDel="00CB2812">
          <w:rPr>
            <w:noProof/>
          </w:rPr>
          <w:delText>44</w:delText>
        </w:r>
        <w:r w:rsidDel="00CB2812">
          <w:rPr>
            <w:noProof/>
          </w:rPr>
          <w:fldChar w:fldCharType="end"/>
        </w:r>
        <w:r w:rsidRPr="00007B3E" w:rsidDel="00CB2812">
          <w:delText xml:space="preserve"> Emplois et ressources à la fin de la période de construction – Option 1 – Concession </w:delText>
        </w:r>
        <w:r w:rsidRPr="00007B3E" w:rsidDel="00CB2812">
          <w:rPr>
            <w:u w:val="single"/>
          </w:rPr>
          <w:delText>avec subvention</w:delText>
        </w:r>
        <w:r w:rsidRPr="00007B3E" w:rsidDel="00CB2812">
          <w:delText xml:space="preserve"> (Partenaire privé)</w:delText>
        </w:r>
        <w:bookmarkEnd w:id="8144"/>
        <w:bookmarkEnd w:id="8145"/>
      </w:del>
    </w:p>
    <w:tbl>
      <w:tblPr>
        <w:tblW w:w="8934" w:type="dxa"/>
        <w:tblLook w:val="04A0" w:firstRow="1" w:lastRow="0" w:firstColumn="1" w:lastColumn="0" w:noHBand="0" w:noVBand="1"/>
      </w:tblPr>
      <w:tblGrid>
        <w:gridCol w:w="1545"/>
        <w:gridCol w:w="1344"/>
        <w:gridCol w:w="1271"/>
        <w:gridCol w:w="1769"/>
        <w:gridCol w:w="1475"/>
        <w:gridCol w:w="1658"/>
      </w:tblGrid>
      <w:tr w:rsidR="001E3CE6" w:rsidRPr="00007B3E" w:rsidDel="00CB2812" w14:paraId="3F991E0E" w14:textId="04A72FFF" w:rsidTr="00A8239A">
        <w:trPr>
          <w:trHeight w:val="393"/>
          <w:tblHeader/>
          <w:del w:id="8150" w:author="Houyem Rais" w:date="2024-02-22T15:03:00Z"/>
        </w:trPr>
        <w:tc>
          <w:tcPr>
            <w:tcW w:w="398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E14A43D" w14:textId="00659805" w:rsidR="001E3CE6" w:rsidRPr="00007B3E" w:rsidDel="00CB2812" w:rsidRDefault="001E3CE6" w:rsidP="00CB2812">
            <w:pPr>
              <w:numPr>
                <w:ilvl w:val="1"/>
                <w:numId w:val="1"/>
              </w:numPr>
              <w:tabs>
                <w:tab w:val="left" w:pos="2730"/>
              </w:tabs>
              <w:spacing w:before="240" w:after="240" w:line="240" w:lineRule="auto"/>
              <w:ind w:left="1134"/>
              <w:jc w:val="left"/>
              <w:outlineLvl w:val="2"/>
              <w:rPr>
                <w:del w:id="8151" w:author="Houyem Rais" w:date="2024-02-22T15:03:00Z"/>
                <w:b/>
                <w:bCs/>
                <w:lang w:bidi="ar-TN"/>
              </w:rPr>
              <w:pPrChange w:id="8152" w:author="Houyem Rais" w:date="2024-02-22T15:03:00Z">
                <w:pPr>
                  <w:spacing w:before="0" w:after="0" w:line="240" w:lineRule="auto"/>
                </w:pPr>
              </w:pPrChange>
            </w:pPr>
            <w:del w:id="8153" w:author="Houyem Rais" w:date="2024-02-22T15:03:00Z">
              <w:r w:rsidRPr="00007B3E" w:rsidDel="00CB2812">
                <w:rPr>
                  <w:b/>
                  <w:bCs/>
                  <w:lang w:bidi="ar-TN"/>
                </w:rPr>
                <w:delText>Emplois (en MDT)</w:delText>
              </w:r>
            </w:del>
          </w:p>
        </w:tc>
        <w:tc>
          <w:tcPr>
            <w:tcW w:w="495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28EDA329" w14:textId="27766902" w:rsidR="001E3CE6" w:rsidRPr="00007B3E" w:rsidDel="00CB2812" w:rsidRDefault="001E3CE6" w:rsidP="00CB2812">
            <w:pPr>
              <w:numPr>
                <w:ilvl w:val="1"/>
                <w:numId w:val="1"/>
              </w:numPr>
              <w:tabs>
                <w:tab w:val="left" w:pos="2730"/>
              </w:tabs>
              <w:spacing w:before="240" w:after="240" w:line="240" w:lineRule="auto"/>
              <w:ind w:left="1134"/>
              <w:jc w:val="left"/>
              <w:outlineLvl w:val="2"/>
              <w:rPr>
                <w:del w:id="8154" w:author="Houyem Rais" w:date="2024-02-22T15:03:00Z"/>
                <w:b/>
                <w:bCs/>
                <w:lang w:bidi="ar-TN"/>
              </w:rPr>
              <w:pPrChange w:id="8155" w:author="Houyem Rais" w:date="2024-02-22T15:03:00Z">
                <w:pPr>
                  <w:spacing w:before="0" w:after="0" w:line="240" w:lineRule="auto"/>
                </w:pPr>
              </w:pPrChange>
            </w:pPr>
            <w:del w:id="8156" w:author="Houyem Rais" w:date="2024-02-22T15:03:00Z">
              <w:r w:rsidRPr="00007B3E" w:rsidDel="00CB2812">
                <w:rPr>
                  <w:b/>
                  <w:bCs/>
                  <w:lang w:bidi="ar-TN"/>
                </w:rPr>
                <w:delText>Ressources (en MDT)</w:delText>
              </w:r>
            </w:del>
          </w:p>
        </w:tc>
      </w:tr>
      <w:tr w:rsidR="00F045C2" w:rsidRPr="00007B3E" w:rsidDel="00CB2812" w14:paraId="325DFD7F" w14:textId="0AF9AAE0" w:rsidTr="0028073E">
        <w:trPr>
          <w:trHeight w:val="336"/>
          <w:del w:id="8157" w:author="Houyem Rais" w:date="2024-02-22T15:03:00Z"/>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7022E7D5" w14:textId="30EFB6F5"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58" w:author="Houyem Rais" w:date="2024-02-22T15:03:00Z"/>
                <w:lang w:bidi="ar-TN"/>
              </w:rPr>
              <w:pPrChange w:id="8159" w:author="Houyem Rais" w:date="2024-02-22T15:03:00Z">
                <w:pPr>
                  <w:spacing w:before="0" w:after="0" w:line="240" w:lineRule="auto"/>
                </w:pPr>
              </w:pPrChange>
            </w:pPr>
            <w:del w:id="8160" w:author="Houyem Rais" w:date="2024-02-22T15:03:00Z">
              <w:r w:rsidRPr="00007B3E" w:rsidDel="00CB2812">
                <w:rPr>
                  <w:lang w:bidi="ar-TN"/>
                </w:rPr>
                <w:delText>Coût de construction</w:delText>
              </w:r>
            </w:del>
          </w:p>
        </w:tc>
        <w:tc>
          <w:tcPr>
            <w:tcW w:w="1042" w:type="dxa"/>
            <w:tcBorders>
              <w:top w:val="nil"/>
              <w:left w:val="nil"/>
              <w:bottom w:val="single" w:sz="4" w:space="0" w:color="auto"/>
              <w:right w:val="single" w:sz="4" w:space="0" w:color="auto"/>
            </w:tcBorders>
            <w:shd w:val="clear" w:color="auto" w:fill="auto"/>
            <w:noWrap/>
          </w:tcPr>
          <w:p w14:paraId="0624D40A" w14:textId="07BABF4A"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61" w:author="Houyem Rais" w:date="2024-02-22T15:03:00Z"/>
                <w:lang w:bidi="ar-TN"/>
              </w:rPr>
              <w:pPrChange w:id="8162" w:author="Houyem Rais" w:date="2024-02-22T15:03:00Z">
                <w:pPr>
                  <w:spacing w:before="0" w:after="0" w:line="240" w:lineRule="auto"/>
                </w:pPr>
              </w:pPrChange>
            </w:pPr>
            <w:del w:id="8163" w:author="Houyem Rais" w:date="2024-02-22T15:03:00Z">
              <w:r w:rsidRPr="00007B3E" w:rsidDel="00CB2812">
                <w:delText>741,6</w:delText>
              </w:r>
            </w:del>
          </w:p>
        </w:tc>
        <w:tc>
          <w:tcPr>
            <w:tcW w:w="1039" w:type="dxa"/>
            <w:tcBorders>
              <w:top w:val="nil"/>
              <w:left w:val="nil"/>
              <w:bottom w:val="single" w:sz="4" w:space="0" w:color="auto"/>
              <w:right w:val="single" w:sz="4" w:space="0" w:color="auto"/>
            </w:tcBorders>
            <w:shd w:val="clear" w:color="auto" w:fill="auto"/>
            <w:noWrap/>
          </w:tcPr>
          <w:p w14:paraId="4DE72846" w14:textId="78551AC3"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64" w:author="Houyem Rais" w:date="2024-02-22T15:03:00Z"/>
              </w:rPr>
              <w:pPrChange w:id="8165" w:author="Houyem Rais" w:date="2024-02-22T15:03:00Z">
                <w:pPr>
                  <w:spacing w:before="0" w:after="0" w:line="240" w:lineRule="auto"/>
                </w:pPr>
              </w:pPrChange>
            </w:pPr>
            <w:del w:id="8166" w:author="Houyem Rais" w:date="2024-02-22T15:03:00Z">
              <w:r w:rsidRPr="00007B3E" w:rsidDel="00CB2812">
                <w:delText>99,</w:delText>
              </w:r>
              <w:r w:rsidDel="00CB2812">
                <w:delText>96</w:delText>
              </w:r>
              <w:r w:rsidRPr="00007B3E" w:rsidDel="00CB2812">
                <w:delText>%</w:delText>
              </w:r>
            </w:del>
          </w:p>
        </w:tc>
        <w:tc>
          <w:tcPr>
            <w:tcW w:w="2487" w:type="dxa"/>
            <w:tcBorders>
              <w:top w:val="nil"/>
              <w:left w:val="nil"/>
              <w:bottom w:val="single" w:sz="4" w:space="0" w:color="auto"/>
              <w:right w:val="single" w:sz="4" w:space="0" w:color="auto"/>
            </w:tcBorders>
            <w:shd w:val="clear" w:color="auto" w:fill="auto"/>
            <w:noWrap/>
          </w:tcPr>
          <w:p w14:paraId="3800D873" w14:textId="40E2AD94"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67" w:author="Houyem Rais" w:date="2024-02-22T15:03:00Z"/>
                <w:lang w:bidi="ar-TN"/>
              </w:rPr>
              <w:pPrChange w:id="8168" w:author="Houyem Rais" w:date="2024-02-22T15:03:00Z">
                <w:pPr>
                  <w:spacing w:before="0" w:after="0" w:line="240" w:lineRule="auto"/>
                </w:pPr>
              </w:pPrChange>
            </w:pPr>
            <w:del w:id="8169" w:author="Houyem Rais" w:date="2024-02-22T15:03:00Z">
              <w:r w:rsidRPr="00007B3E" w:rsidDel="00CB2812">
                <w:delText>Subvention d'investissement</w:delText>
              </w:r>
            </w:del>
          </w:p>
        </w:tc>
        <w:tc>
          <w:tcPr>
            <w:tcW w:w="1093" w:type="dxa"/>
            <w:tcBorders>
              <w:top w:val="nil"/>
              <w:left w:val="nil"/>
              <w:bottom w:val="single" w:sz="4" w:space="0" w:color="auto"/>
              <w:right w:val="single" w:sz="4" w:space="0" w:color="auto"/>
            </w:tcBorders>
            <w:shd w:val="clear" w:color="auto" w:fill="auto"/>
            <w:noWrap/>
          </w:tcPr>
          <w:p w14:paraId="137C9783" w14:textId="3C49CA47"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70" w:author="Houyem Rais" w:date="2024-02-22T15:03:00Z"/>
                <w:lang w:bidi="ar-TN"/>
              </w:rPr>
              <w:pPrChange w:id="8171" w:author="Houyem Rais" w:date="2024-02-22T15:03:00Z">
                <w:pPr>
                  <w:spacing w:before="0" w:after="0" w:line="240" w:lineRule="auto"/>
                </w:pPr>
              </w:pPrChange>
            </w:pPr>
            <w:del w:id="8172" w:author="Houyem Rais" w:date="2024-02-22T15:03:00Z">
              <w:r w:rsidRPr="006C0993" w:rsidDel="00CB2812">
                <w:delText>738</w:delText>
              </w:r>
            </w:del>
            <w:ins w:id="8173" w:author="Farouk Bouhafs" w:date="2024-02-14T17:01:00Z">
              <w:del w:id="8174" w:author="Houyem Rais" w:date="2024-02-22T15:03:00Z">
                <w:r w:rsidR="00171CD9" w:rsidRPr="006C0993" w:rsidDel="00CB2812">
                  <w:delText>7</w:delText>
                </w:r>
                <w:r w:rsidR="00171CD9" w:rsidDel="00CB2812">
                  <w:delText>2</w:delText>
                </w:r>
                <w:r w:rsidR="00171CD9" w:rsidRPr="006C0993" w:rsidDel="00CB2812">
                  <w:delText>8</w:delText>
                </w:r>
              </w:del>
            </w:ins>
            <w:del w:id="8175" w:author="Houyem Rais" w:date="2024-02-22T15:03:00Z">
              <w:r w:rsidRPr="006C0993" w:rsidDel="00CB2812">
                <w:delText>,0</w:delText>
              </w:r>
            </w:del>
            <w:ins w:id="8176" w:author="Farouk Bouhafs" w:date="2024-02-14T17:01:00Z">
              <w:del w:id="8177" w:author="Houyem Rais" w:date="2024-02-22T15:03:00Z">
                <w:r w:rsidR="00171CD9" w:rsidDel="00CB2812">
                  <w:delText>9</w:delText>
                </w:r>
              </w:del>
            </w:ins>
          </w:p>
        </w:tc>
        <w:tc>
          <w:tcPr>
            <w:tcW w:w="1374" w:type="dxa"/>
            <w:tcBorders>
              <w:top w:val="nil"/>
              <w:left w:val="nil"/>
              <w:bottom w:val="single" w:sz="4" w:space="0" w:color="auto"/>
              <w:right w:val="single" w:sz="4" w:space="0" w:color="auto"/>
            </w:tcBorders>
            <w:shd w:val="clear" w:color="auto" w:fill="auto"/>
            <w:noWrap/>
          </w:tcPr>
          <w:p w14:paraId="2DCD2700" w14:textId="289C3067"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78" w:author="Houyem Rais" w:date="2024-02-22T15:03:00Z"/>
                <w:lang w:bidi="ar-TN"/>
              </w:rPr>
              <w:pPrChange w:id="8179" w:author="Houyem Rais" w:date="2024-02-22T15:03:00Z">
                <w:pPr>
                  <w:spacing w:before="0" w:after="0" w:line="240" w:lineRule="auto"/>
                </w:pPr>
              </w:pPrChange>
            </w:pPr>
            <w:del w:id="8180" w:author="Houyem Rais" w:date="2024-02-22T15:03:00Z">
              <w:r w:rsidRPr="006C0993" w:rsidDel="00CB2812">
                <w:delText>99,47%</w:delText>
              </w:r>
            </w:del>
            <w:ins w:id="8181" w:author="Farouk Bouhafs" w:date="2024-02-14T17:01:00Z">
              <w:del w:id="8182" w:author="Houyem Rais" w:date="2024-02-22T15:03:00Z">
                <w:r w:rsidR="00171CD9" w:rsidDel="00CB2812">
                  <w:delText>98,16%</w:delText>
                </w:r>
              </w:del>
            </w:ins>
          </w:p>
        </w:tc>
      </w:tr>
      <w:tr w:rsidR="00F045C2" w:rsidRPr="00007B3E" w:rsidDel="00CB2812" w14:paraId="1DA4B995" w14:textId="7B6D05E0" w:rsidTr="0028073E">
        <w:trPr>
          <w:trHeight w:val="336"/>
          <w:del w:id="8183" w:author="Houyem Rais" w:date="2024-02-22T15:03:00Z"/>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5AD2CA73" w14:textId="1F1B50B0"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84" w:author="Houyem Rais" w:date="2024-02-22T15:03:00Z"/>
                <w:lang w:bidi="ar-TN"/>
              </w:rPr>
              <w:pPrChange w:id="8185" w:author="Houyem Rais" w:date="2024-02-22T15:03:00Z">
                <w:pPr>
                  <w:spacing w:before="0" w:after="0" w:line="240" w:lineRule="auto"/>
                </w:pPr>
              </w:pPrChange>
            </w:pPr>
            <w:del w:id="8186" w:author="Houyem Rais" w:date="2024-02-22T15:03:00Z">
              <w:r w:rsidRPr="00007B3E" w:rsidDel="00CB2812">
                <w:rPr>
                  <w:lang w:bidi="ar-TN"/>
                </w:rPr>
                <w:delText>Intérêts intercalaires</w:delText>
              </w:r>
            </w:del>
          </w:p>
        </w:tc>
        <w:tc>
          <w:tcPr>
            <w:tcW w:w="1042" w:type="dxa"/>
            <w:tcBorders>
              <w:top w:val="nil"/>
              <w:left w:val="nil"/>
              <w:bottom w:val="single" w:sz="4" w:space="0" w:color="auto"/>
              <w:right w:val="single" w:sz="4" w:space="0" w:color="auto"/>
            </w:tcBorders>
            <w:shd w:val="clear" w:color="auto" w:fill="auto"/>
            <w:noWrap/>
          </w:tcPr>
          <w:p w14:paraId="63AD8B65" w14:textId="4AC2C125"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87" w:author="Houyem Rais" w:date="2024-02-22T15:03:00Z"/>
                <w:lang w:bidi="ar-TN"/>
              </w:rPr>
              <w:pPrChange w:id="8188" w:author="Houyem Rais" w:date="2024-02-22T15:03:00Z">
                <w:pPr>
                  <w:spacing w:before="0" w:after="0" w:line="240" w:lineRule="auto"/>
                </w:pPr>
              </w:pPrChange>
            </w:pPr>
            <w:del w:id="8189" w:author="Houyem Rais" w:date="2024-02-22T15:03:00Z">
              <w:r w:rsidDel="00CB2812">
                <w:delText>0,3</w:delText>
              </w:r>
            </w:del>
            <w:ins w:id="8190" w:author="Farouk Bouhafs" w:date="2024-02-14T17:00:00Z">
              <w:del w:id="8191" w:author="Houyem Rais" w:date="2024-02-22T15:03:00Z">
                <w:r w:rsidR="00AA6D0E" w:rsidDel="00CB2812">
                  <w:delText>1,0</w:delText>
                </w:r>
              </w:del>
            </w:ins>
          </w:p>
        </w:tc>
        <w:tc>
          <w:tcPr>
            <w:tcW w:w="1039" w:type="dxa"/>
            <w:tcBorders>
              <w:top w:val="nil"/>
              <w:left w:val="nil"/>
              <w:bottom w:val="single" w:sz="4" w:space="0" w:color="auto"/>
              <w:right w:val="single" w:sz="4" w:space="0" w:color="auto"/>
            </w:tcBorders>
            <w:shd w:val="clear" w:color="auto" w:fill="auto"/>
            <w:noWrap/>
          </w:tcPr>
          <w:p w14:paraId="13C997EE" w14:textId="76FD6EA2"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92" w:author="Houyem Rais" w:date="2024-02-22T15:03:00Z"/>
              </w:rPr>
              <w:pPrChange w:id="8193" w:author="Houyem Rais" w:date="2024-02-22T15:03:00Z">
                <w:pPr>
                  <w:spacing w:before="0" w:after="0" w:line="240" w:lineRule="auto"/>
                </w:pPr>
              </w:pPrChange>
            </w:pPr>
            <w:del w:id="8194" w:author="Houyem Rais" w:date="2024-02-22T15:03:00Z">
              <w:r w:rsidRPr="00007B3E" w:rsidDel="00CB2812">
                <w:delText>0,</w:delText>
              </w:r>
              <w:r w:rsidDel="00CB2812">
                <w:delText>04</w:delText>
              </w:r>
            </w:del>
            <w:ins w:id="8195" w:author="Farouk Bouhafs" w:date="2024-02-14T17:00:00Z">
              <w:del w:id="8196" w:author="Houyem Rais" w:date="2024-02-22T15:03:00Z">
                <w:r w:rsidR="00AA6D0E" w:rsidDel="00CB2812">
                  <w:delText>1</w:delText>
                </w:r>
              </w:del>
            </w:ins>
            <w:del w:id="8197" w:author="Houyem Rais" w:date="2024-02-22T15:03:00Z">
              <w:r w:rsidRPr="00007B3E" w:rsidDel="00CB2812">
                <w:delText>%</w:delText>
              </w:r>
            </w:del>
          </w:p>
        </w:tc>
        <w:tc>
          <w:tcPr>
            <w:tcW w:w="2487" w:type="dxa"/>
            <w:tcBorders>
              <w:top w:val="nil"/>
              <w:left w:val="nil"/>
              <w:bottom w:val="single" w:sz="4" w:space="0" w:color="auto"/>
              <w:right w:val="single" w:sz="4" w:space="0" w:color="auto"/>
            </w:tcBorders>
            <w:shd w:val="clear" w:color="auto" w:fill="auto"/>
            <w:noWrap/>
          </w:tcPr>
          <w:p w14:paraId="37D65110" w14:textId="15728095" w:rsidR="00F045C2" w:rsidRPr="00007B3E" w:rsidDel="00CB2812" w:rsidRDefault="00F045C2" w:rsidP="00CB2812">
            <w:pPr>
              <w:numPr>
                <w:ilvl w:val="1"/>
                <w:numId w:val="1"/>
              </w:numPr>
              <w:tabs>
                <w:tab w:val="left" w:pos="2730"/>
              </w:tabs>
              <w:spacing w:before="240" w:after="240" w:line="240" w:lineRule="auto"/>
              <w:ind w:left="1134"/>
              <w:jc w:val="left"/>
              <w:outlineLvl w:val="2"/>
              <w:rPr>
                <w:del w:id="8198" w:author="Houyem Rais" w:date="2024-02-22T15:03:00Z"/>
                <w:lang w:bidi="ar-TN"/>
              </w:rPr>
              <w:pPrChange w:id="8199" w:author="Houyem Rais" w:date="2024-02-22T15:03:00Z">
                <w:pPr>
                  <w:spacing w:before="0" w:after="0" w:line="240" w:lineRule="auto"/>
                </w:pPr>
              </w:pPrChange>
            </w:pPr>
            <w:del w:id="8200" w:author="Houyem Rais" w:date="2024-02-22T15:03:00Z">
              <w:r w:rsidRPr="00007B3E" w:rsidDel="00CB2812">
                <w:delText>Fonds propres</w:delText>
              </w:r>
            </w:del>
          </w:p>
        </w:tc>
        <w:tc>
          <w:tcPr>
            <w:tcW w:w="1093" w:type="dxa"/>
            <w:tcBorders>
              <w:top w:val="nil"/>
              <w:left w:val="nil"/>
              <w:bottom w:val="single" w:sz="4" w:space="0" w:color="auto"/>
              <w:right w:val="single" w:sz="4" w:space="0" w:color="auto"/>
            </w:tcBorders>
            <w:shd w:val="clear" w:color="auto" w:fill="auto"/>
            <w:noWrap/>
          </w:tcPr>
          <w:p w14:paraId="33F0B738" w14:textId="07B06D8D"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01" w:author="Houyem Rais" w:date="2024-02-22T15:03:00Z"/>
                <w:lang w:bidi="ar-TN"/>
              </w:rPr>
              <w:pPrChange w:id="8202" w:author="Houyem Rais" w:date="2024-02-22T15:03:00Z">
                <w:pPr>
                  <w:spacing w:before="0" w:after="0" w:line="240" w:lineRule="auto"/>
                </w:pPr>
              </w:pPrChange>
            </w:pPr>
            <w:del w:id="8203" w:author="Houyem Rais" w:date="2024-02-22T15:03:00Z">
              <w:r w:rsidRPr="006C0993" w:rsidDel="00CB2812">
                <w:delText>1,3</w:delText>
              </w:r>
            </w:del>
            <w:ins w:id="8204" w:author="Farouk Bouhafs" w:date="2024-02-14T17:00:00Z">
              <w:del w:id="8205" w:author="Houyem Rais" w:date="2024-02-22T15:03:00Z">
                <w:r w:rsidR="009A7A63" w:rsidDel="00CB2812">
                  <w:delText>4,4</w:delText>
                </w:r>
              </w:del>
            </w:ins>
          </w:p>
        </w:tc>
        <w:tc>
          <w:tcPr>
            <w:tcW w:w="1374" w:type="dxa"/>
            <w:tcBorders>
              <w:top w:val="nil"/>
              <w:left w:val="nil"/>
              <w:bottom w:val="single" w:sz="4" w:space="0" w:color="auto"/>
              <w:right w:val="single" w:sz="4" w:space="0" w:color="auto"/>
            </w:tcBorders>
            <w:shd w:val="clear" w:color="auto" w:fill="auto"/>
            <w:noWrap/>
          </w:tcPr>
          <w:p w14:paraId="34B1A21B" w14:textId="2152AABE"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06" w:author="Houyem Rais" w:date="2024-02-22T15:03:00Z"/>
                <w:lang w:bidi="ar-TN"/>
              </w:rPr>
              <w:pPrChange w:id="8207" w:author="Houyem Rais" w:date="2024-02-22T15:03:00Z">
                <w:pPr>
                  <w:spacing w:before="0" w:after="0" w:line="240" w:lineRule="auto"/>
                </w:pPr>
              </w:pPrChange>
            </w:pPr>
            <w:del w:id="8208" w:author="Houyem Rais" w:date="2024-02-22T15:03:00Z">
              <w:r w:rsidRPr="006C0993" w:rsidDel="00CB2812">
                <w:delText>0,2</w:delText>
              </w:r>
            </w:del>
            <w:ins w:id="8209" w:author="Farouk Bouhafs" w:date="2024-02-14T17:00:00Z">
              <w:del w:id="8210" w:author="Houyem Rais" w:date="2024-02-22T15:03:00Z">
                <w:r w:rsidR="009A7A63" w:rsidDel="00CB2812">
                  <w:delText>6</w:delText>
                </w:r>
              </w:del>
            </w:ins>
            <w:del w:id="8211" w:author="Houyem Rais" w:date="2024-02-22T15:03:00Z">
              <w:r w:rsidRPr="006C0993" w:rsidDel="00CB2812">
                <w:delText>%</w:delText>
              </w:r>
            </w:del>
          </w:p>
        </w:tc>
      </w:tr>
      <w:tr w:rsidR="00F045C2" w:rsidRPr="00007B3E" w:rsidDel="00CB2812" w14:paraId="48A26940" w14:textId="48FCBE90" w:rsidTr="0028073E">
        <w:trPr>
          <w:trHeight w:val="336"/>
          <w:del w:id="8212" w:author="Houyem Rais" w:date="2024-02-22T15:03:00Z"/>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53703F73" w14:textId="01C15D6A"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13" w:author="Houyem Rais" w:date="2024-02-22T15:03:00Z"/>
                <w:b/>
                <w:bCs/>
                <w:lang w:bidi="ar-TN"/>
              </w:rPr>
              <w:pPrChange w:id="8214" w:author="Houyem Rais" w:date="2024-02-22T15:03:00Z">
                <w:pPr>
                  <w:spacing w:before="0" w:after="0" w:line="240" w:lineRule="auto"/>
                </w:pPr>
              </w:pPrChange>
            </w:pPr>
            <w:del w:id="8215" w:author="Houyem Rais" w:date="2024-02-22T15:03:00Z">
              <w:r w:rsidRPr="00007B3E" w:rsidDel="00CB2812">
                <w:rPr>
                  <w:b/>
                  <w:bCs/>
                  <w:lang w:bidi="ar-TN"/>
                </w:rPr>
                <w:delText> </w:delText>
              </w:r>
            </w:del>
          </w:p>
        </w:tc>
        <w:tc>
          <w:tcPr>
            <w:tcW w:w="1042" w:type="dxa"/>
            <w:tcBorders>
              <w:top w:val="nil"/>
              <w:left w:val="nil"/>
              <w:bottom w:val="single" w:sz="4" w:space="0" w:color="auto"/>
              <w:right w:val="single" w:sz="4" w:space="0" w:color="auto"/>
            </w:tcBorders>
            <w:shd w:val="clear" w:color="auto" w:fill="auto"/>
            <w:noWrap/>
            <w:hideMark/>
          </w:tcPr>
          <w:p w14:paraId="143F1312" w14:textId="7229631A"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16" w:author="Houyem Rais" w:date="2024-02-22T15:03:00Z"/>
                <w:lang w:bidi="ar-TN"/>
              </w:rPr>
              <w:pPrChange w:id="8217" w:author="Houyem Rais" w:date="2024-02-22T15:03:00Z">
                <w:pPr>
                  <w:spacing w:before="0" w:after="0" w:line="240" w:lineRule="auto"/>
                </w:pPr>
              </w:pPrChange>
            </w:pPr>
          </w:p>
        </w:tc>
        <w:tc>
          <w:tcPr>
            <w:tcW w:w="1039" w:type="dxa"/>
            <w:tcBorders>
              <w:top w:val="nil"/>
              <w:left w:val="nil"/>
              <w:bottom w:val="single" w:sz="4" w:space="0" w:color="auto"/>
              <w:right w:val="single" w:sz="4" w:space="0" w:color="auto"/>
            </w:tcBorders>
            <w:shd w:val="clear" w:color="auto" w:fill="auto"/>
            <w:noWrap/>
            <w:hideMark/>
          </w:tcPr>
          <w:p w14:paraId="52CB496B" w14:textId="38CBD41C"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18" w:author="Houyem Rais" w:date="2024-02-22T15:03:00Z"/>
                <w:lang w:bidi="ar-TN"/>
              </w:rPr>
              <w:pPrChange w:id="8219" w:author="Houyem Rais" w:date="2024-02-22T15:03:00Z">
                <w:pPr>
                  <w:spacing w:before="0" w:after="0" w:line="240" w:lineRule="auto"/>
                </w:pPr>
              </w:pPrChange>
            </w:pPr>
          </w:p>
        </w:tc>
        <w:tc>
          <w:tcPr>
            <w:tcW w:w="2487" w:type="dxa"/>
            <w:tcBorders>
              <w:top w:val="nil"/>
              <w:left w:val="nil"/>
              <w:bottom w:val="single" w:sz="4" w:space="0" w:color="auto"/>
              <w:right w:val="single" w:sz="4" w:space="0" w:color="auto"/>
            </w:tcBorders>
            <w:shd w:val="clear" w:color="auto" w:fill="auto"/>
            <w:noWrap/>
          </w:tcPr>
          <w:p w14:paraId="5BCC6A55" w14:textId="35BCA9F9"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20" w:author="Houyem Rais" w:date="2024-02-22T15:03:00Z"/>
                <w:lang w:bidi="ar-TN"/>
              </w:rPr>
              <w:pPrChange w:id="8221" w:author="Houyem Rais" w:date="2024-02-22T15:03:00Z">
                <w:pPr>
                  <w:spacing w:before="0" w:after="0" w:line="240" w:lineRule="auto"/>
                </w:pPr>
              </w:pPrChange>
            </w:pPr>
            <w:del w:id="8222" w:author="Houyem Rais" w:date="2024-02-22T15:03:00Z">
              <w:r w:rsidRPr="00007B3E" w:rsidDel="00CB2812">
                <w:delText>Dette</w:delText>
              </w:r>
            </w:del>
          </w:p>
        </w:tc>
        <w:tc>
          <w:tcPr>
            <w:tcW w:w="1093" w:type="dxa"/>
            <w:tcBorders>
              <w:top w:val="nil"/>
              <w:left w:val="nil"/>
              <w:bottom w:val="single" w:sz="4" w:space="0" w:color="auto"/>
              <w:right w:val="single" w:sz="4" w:space="0" w:color="auto"/>
            </w:tcBorders>
            <w:shd w:val="clear" w:color="auto" w:fill="auto"/>
            <w:noWrap/>
          </w:tcPr>
          <w:p w14:paraId="4C181E43" w14:textId="58DA7169" w:rsidR="00F045C2" w:rsidRPr="00007B3E" w:rsidDel="00CB2812" w:rsidRDefault="009A7A63" w:rsidP="00CB2812">
            <w:pPr>
              <w:numPr>
                <w:ilvl w:val="1"/>
                <w:numId w:val="1"/>
              </w:numPr>
              <w:tabs>
                <w:tab w:val="left" w:pos="2730"/>
              </w:tabs>
              <w:spacing w:before="240" w:after="240" w:line="240" w:lineRule="auto"/>
              <w:ind w:left="1134"/>
              <w:jc w:val="left"/>
              <w:outlineLvl w:val="2"/>
              <w:rPr>
                <w:del w:id="8223" w:author="Houyem Rais" w:date="2024-02-22T15:03:00Z"/>
                <w:lang w:bidi="ar-TN"/>
              </w:rPr>
              <w:pPrChange w:id="8224" w:author="Houyem Rais" w:date="2024-02-22T15:03:00Z">
                <w:pPr>
                  <w:spacing w:before="0" w:after="0" w:line="240" w:lineRule="auto"/>
                </w:pPr>
              </w:pPrChange>
            </w:pPr>
            <w:ins w:id="8225" w:author="Farouk Bouhafs" w:date="2024-02-14T17:00:00Z">
              <w:del w:id="8226" w:author="Houyem Rais" w:date="2024-02-22T15:03:00Z">
                <w:r w:rsidDel="00CB2812">
                  <w:delText>9,2</w:delText>
                </w:r>
              </w:del>
            </w:ins>
            <w:del w:id="8227" w:author="Houyem Rais" w:date="2024-02-22T15:03:00Z">
              <w:r w:rsidR="00F045C2" w:rsidRPr="006C0993" w:rsidDel="00CB2812">
                <w:delText>2,6</w:delText>
              </w:r>
            </w:del>
          </w:p>
        </w:tc>
        <w:tc>
          <w:tcPr>
            <w:tcW w:w="1374" w:type="dxa"/>
            <w:tcBorders>
              <w:top w:val="nil"/>
              <w:left w:val="nil"/>
              <w:bottom w:val="single" w:sz="4" w:space="0" w:color="auto"/>
              <w:right w:val="single" w:sz="4" w:space="0" w:color="auto"/>
            </w:tcBorders>
            <w:shd w:val="clear" w:color="auto" w:fill="auto"/>
            <w:noWrap/>
          </w:tcPr>
          <w:p w14:paraId="544DD2F2" w14:textId="7FBB2163" w:rsidR="00F045C2" w:rsidRPr="00007B3E" w:rsidDel="00CB2812" w:rsidRDefault="00F045C2" w:rsidP="00CB2812">
            <w:pPr>
              <w:numPr>
                <w:ilvl w:val="1"/>
                <w:numId w:val="1"/>
              </w:numPr>
              <w:tabs>
                <w:tab w:val="left" w:pos="2730"/>
              </w:tabs>
              <w:spacing w:before="240" w:after="240" w:line="240" w:lineRule="auto"/>
              <w:ind w:left="1134"/>
              <w:jc w:val="left"/>
              <w:outlineLvl w:val="2"/>
              <w:rPr>
                <w:del w:id="8228" w:author="Houyem Rais" w:date="2024-02-22T15:03:00Z"/>
                <w:lang w:bidi="ar-TN"/>
              </w:rPr>
              <w:pPrChange w:id="8229" w:author="Houyem Rais" w:date="2024-02-22T15:03:00Z">
                <w:pPr>
                  <w:spacing w:before="0" w:after="0" w:line="240" w:lineRule="auto"/>
                </w:pPr>
              </w:pPrChange>
            </w:pPr>
            <w:del w:id="8230" w:author="Houyem Rais" w:date="2024-02-22T15:03:00Z">
              <w:r w:rsidRPr="006C0993" w:rsidDel="00CB2812">
                <w:delText>0,4</w:delText>
              </w:r>
            </w:del>
            <w:ins w:id="8231" w:author="Farouk Bouhafs" w:date="2024-02-14T17:00:00Z">
              <w:del w:id="8232" w:author="Houyem Rais" w:date="2024-02-22T15:03:00Z">
                <w:r w:rsidR="009A7A63" w:rsidDel="00CB2812">
                  <w:delText>1</w:delText>
                </w:r>
              </w:del>
            </w:ins>
            <w:ins w:id="8233" w:author="Farouk Bouhafs" w:date="2024-02-14T17:01:00Z">
              <w:del w:id="8234" w:author="Houyem Rais" w:date="2024-02-22T15:03:00Z">
                <w:r w:rsidR="009A7A63" w:rsidDel="00CB2812">
                  <w:delText>,2</w:delText>
                </w:r>
              </w:del>
            </w:ins>
            <w:del w:id="8235" w:author="Houyem Rais" w:date="2024-02-22T15:03:00Z">
              <w:r w:rsidRPr="006C0993" w:rsidDel="00CB2812">
                <w:delText>%</w:delText>
              </w:r>
            </w:del>
          </w:p>
        </w:tc>
      </w:tr>
      <w:tr w:rsidR="00F045C2" w:rsidRPr="00007B3E" w:rsidDel="00CB2812" w14:paraId="02472B98" w14:textId="4AD20186" w:rsidTr="0028073E">
        <w:trPr>
          <w:trHeight w:val="393"/>
          <w:del w:id="8236" w:author="Houyem Rais" w:date="2024-02-22T15:03:00Z"/>
        </w:trPr>
        <w:tc>
          <w:tcPr>
            <w:tcW w:w="1899" w:type="dxa"/>
            <w:tcBorders>
              <w:top w:val="nil"/>
              <w:left w:val="single" w:sz="4" w:space="0" w:color="auto"/>
              <w:bottom w:val="single" w:sz="4" w:space="0" w:color="auto"/>
              <w:right w:val="single" w:sz="4" w:space="0" w:color="auto"/>
            </w:tcBorders>
            <w:shd w:val="clear" w:color="000000" w:fill="D9D9D9"/>
            <w:noWrap/>
            <w:vAlign w:val="center"/>
            <w:hideMark/>
          </w:tcPr>
          <w:p w14:paraId="19ACA634" w14:textId="3AAE58B4" w:rsidR="00F82981" w:rsidRPr="00007B3E" w:rsidDel="00CB2812" w:rsidRDefault="00F82981" w:rsidP="00CB2812">
            <w:pPr>
              <w:numPr>
                <w:ilvl w:val="1"/>
                <w:numId w:val="1"/>
              </w:numPr>
              <w:tabs>
                <w:tab w:val="left" w:pos="2730"/>
              </w:tabs>
              <w:spacing w:before="240" w:after="240" w:line="240" w:lineRule="auto"/>
              <w:ind w:left="1134"/>
              <w:jc w:val="left"/>
              <w:outlineLvl w:val="2"/>
              <w:rPr>
                <w:del w:id="8237" w:author="Houyem Rais" w:date="2024-02-22T15:03:00Z"/>
                <w:b/>
                <w:bCs/>
                <w:lang w:bidi="ar-TN"/>
              </w:rPr>
              <w:pPrChange w:id="8238" w:author="Houyem Rais" w:date="2024-02-22T15:03:00Z">
                <w:pPr>
                  <w:spacing w:before="0" w:after="0" w:line="240" w:lineRule="auto"/>
                </w:pPr>
              </w:pPrChange>
            </w:pPr>
            <w:del w:id="8239" w:author="Houyem Rais" w:date="2024-02-22T15:03:00Z">
              <w:r w:rsidRPr="00007B3E" w:rsidDel="00CB2812">
                <w:rPr>
                  <w:b/>
                  <w:bCs/>
                  <w:lang w:bidi="ar-TN"/>
                </w:rPr>
                <w:delText>Total</w:delText>
              </w:r>
            </w:del>
          </w:p>
        </w:tc>
        <w:tc>
          <w:tcPr>
            <w:tcW w:w="1042" w:type="dxa"/>
            <w:tcBorders>
              <w:top w:val="nil"/>
              <w:left w:val="nil"/>
              <w:bottom w:val="single" w:sz="4" w:space="0" w:color="auto"/>
              <w:right w:val="single" w:sz="4" w:space="0" w:color="auto"/>
            </w:tcBorders>
            <w:shd w:val="clear" w:color="000000" w:fill="D9D9D9"/>
            <w:noWrap/>
          </w:tcPr>
          <w:p w14:paraId="0F70C63A" w14:textId="1A600024" w:rsidR="00F82981" w:rsidRPr="00007B3E" w:rsidDel="00CB2812" w:rsidRDefault="00AD55A5" w:rsidP="00CB2812">
            <w:pPr>
              <w:numPr>
                <w:ilvl w:val="1"/>
                <w:numId w:val="1"/>
              </w:numPr>
              <w:tabs>
                <w:tab w:val="left" w:pos="2730"/>
              </w:tabs>
              <w:spacing w:before="240" w:after="240" w:line="240" w:lineRule="auto"/>
              <w:ind w:left="1134"/>
              <w:jc w:val="left"/>
              <w:outlineLvl w:val="2"/>
              <w:rPr>
                <w:del w:id="8240" w:author="Houyem Rais" w:date="2024-02-22T15:03:00Z"/>
                <w:b/>
                <w:bCs/>
                <w:lang w:bidi="ar-TN"/>
              </w:rPr>
              <w:pPrChange w:id="8241" w:author="Houyem Rais" w:date="2024-02-22T15:03:00Z">
                <w:pPr>
                  <w:spacing w:before="0" w:after="0" w:line="240" w:lineRule="auto"/>
                </w:pPr>
              </w:pPrChange>
            </w:pPr>
            <w:del w:id="8242" w:author="Houyem Rais" w:date="2024-02-22T15:03:00Z">
              <w:r w:rsidRPr="00007B3E" w:rsidDel="00CB2812">
                <w:rPr>
                  <w:b/>
                  <w:bCs/>
                </w:rPr>
                <w:delText>74</w:delText>
              </w:r>
            </w:del>
            <w:ins w:id="8243" w:author="Farouk Bouhafs" w:date="2024-02-14T17:00:00Z">
              <w:del w:id="8244" w:author="Houyem Rais" w:date="2024-02-22T15:03:00Z">
                <w:r w:rsidR="00AA6D0E" w:rsidDel="00CB2812">
                  <w:rPr>
                    <w:b/>
                    <w:bCs/>
                  </w:rPr>
                  <w:delText>2,6</w:delText>
                </w:r>
              </w:del>
            </w:ins>
            <w:del w:id="8245" w:author="Houyem Rais" w:date="2024-02-22T15:03:00Z">
              <w:r w:rsidDel="00CB2812">
                <w:rPr>
                  <w:b/>
                  <w:bCs/>
                </w:rPr>
                <w:delText>1</w:delText>
              </w:r>
              <w:r w:rsidR="00F82981" w:rsidRPr="00007B3E" w:rsidDel="00CB2812">
                <w:rPr>
                  <w:b/>
                  <w:bCs/>
                </w:rPr>
                <w:delText>,</w:delText>
              </w:r>
              <w:r w:rsidDel="00CB2812">
                <w:rPr>
                  <w:b/>
                  <w:bCs/>
                </w:rPr>
                <w:delText>9</w:delText>
              </w:r>
            </w:del>
          </w:p>
        </w:tc>
        <w:tc>
          <w:tcPr>
            <w:tcW w:w="1039" w:type="dxa"/>
            <w:tcBorders>
              <w:top w:val="nil"/>
              <w:left w:val="nil"/>
              <w:bottom w:val="single" w:sz="4" w:space="0" w:color="auto"/>
              <w:right w:val="single" w:sz="4" w:space="0" w:color="auto"/>
            </w:tcBorders>
            <w:shd w:val="clear" w:color="000000" w:fill="D9D9D9"/>
            <w:noWrap/>
            <w:hideMark/>
          </w:tcPr>
          <w:p w14:paraId="74714E6C" w14:textId="396D85AD" w:rsidR="00F82981" w:rsidRPr="00007B3E" w:rsidDel="00CB2812" w:rsidRDefault="00F82981" w:rsidP="00CB2812">
            <w:pPr>
              <w:numPr>
                <w:ilvl w:val="1"/>
                <w:numId w:val="1"/>
              </w:numPr>
              <w:tabs>
                <w:tab w:val="left" w:pos="2730"/>
              </w:tabs>
              <w:spacing w:before="240" w:after="240" w:line="240" w:lineRule="auto"/>
              <w:ind w:left="1134"/>
              <w:jc w:val="left"/>
              <w:outlineLvl w:val="2"/>
              <w:rPr>
                <w:del w:id="8246" w:author="Houyem Rais" w:date="2024-02-22T15:03:00Z"/>
                <w:b/>
                <w:bCs/>
                <w:lang w:bidi="ar-TN"/>
              </w:rPr>
              <w:pPrChange w:id="8247" w:author="Houyem Rais" w:date="2024-02-22T15:03:00Z">
                <w:pPr>
                  <w:spacing w:before="0" w:after="0" w:line="240" w:lineRule="auto"/>
                </w:pPr>
              </w:pPrChange>
            </w:pPr>
            <w:del w:id="8248" w:author="Houyem Rais" w:date="2024-02-22T15:03:00Z">
              <w:r w:rsidRPr="00007B3E" w:rsidDel="00CB2812">
                <w:rPr>
                  <w:b/>
                  <w:bCs/>
                </w:rPr>
                <w:delText>100%</w:delText>
              </w:r>
            </w:del>
          </w:p>
        </w:tc>
        <w:tc>
          <w:tcPr>
            <w:tcW w:w="2487" w:type="dxa"/>
            <w:tcBorders>
              <w:top w:val="nil"/>
              <w:left w:val="nil"/>
              <w:bottom w:val="single" w:sz="4" w:space="0" w:color="auto"/>
              <w:right w:val="single" w:sz="4" w:space="0" w:color="auto"/>
            </w:tcBorders>
            <w:shd w:val="clear" w:color="000000" w:fill="D9D9D9"/>
            <w:noWrap/>
            <w:hideMark/>
          </w:tcPr>
          <w:p w14:paraId="39DA7DA5" w14:textId="65991A93" w:rsidR="00F82981" w:rsidRPr="00007B3E" w:rsidDel="00CB2812" w:rsidRDefault="000A2041" w:rsidP="00CB2812">
            <w:pPr>
              <w:numPr>
                <w:ilvl w:val="1"/>
                <w:numId w:val="1"/>
              </w:numPr>
              <w:tabs>
                <w:tab w:val="left" w:pos="2730"/>
              </w:tabs>
              <w:spacing w:before="240" w:after="240" w:line="240" w:lineRule="auto"/>
              <w:ind w:left="1134"/>
              <w:jc w:val="left"/>
              <w:outlineLvl w:val="2"/>
              <w:rPr>
                <w:del w:id="8249" w:author="Houyem Rais" w:date="2024-02-22T15:03:00Z"/>
                <w:b/>
                <w:bCs/>
                <w:lang w:bidi="ar-TN"/>
              </w:rPr>
              <w:pPrChange w:id="8250" w:author="Houyem Rais" w:date="2024-02-22T15:03:00Z">
                <w:pPr>
                  <w:spacing w:before="0" w:after="0" w:line="240" w:lineRule="auto"/>
                </w:pPr>
              </w:pPrChange>
            </w:pPr>
            <w:del w:id="8251" w:author="Houyem Rais" w:date="2024-02-22T15:03:00Z">
              <w:r w:rsidRPr="00007B3E" w:rsidDel="00CB2812">
                <w:rPr>
                  <w:b/>
                  <w:bCs/>
                  <w:lang w:bidi="ar-TN"/>
                </w:rPr>
                <w:delText>Total</w:delText>
              </w:r>
            </w:del>
          </w:p>
        </w:tc>
        <w:tc>
          <w:tcPr>
            <w:tcW w:w="1093" w:type="dxa"/>
            <w:tcBorders>
              <w:top w:val="nil"/>
              <w:left w:val="nil"/>
              <w:bottom w:val="single" w:sz="4" w:space="0" w:color="auto"/>
              <w:right w:val="single" w:sz="4" w:space="0" w:color="auto"/>
            </w:tcBorders>
            <w:shd w:val="clear" w:color="000000" w:fill="D9D9D9"/>
            <w:noWrap/>
          </w:tcPr>
          <w:p w14:paraId="0E12F8E3" w14:textId="5D8337F2" w:rsidR="00F82981" w:rsidRPr="00007B3E" w:rsidDel="00CB2812" w:rsidRDefault="00AA6D0E" w:rsidP="00CB2812">
            <w:pPr>
              <w:numPr>
                <w:ilvl w:val="1"/>
                <w:numId w:val="1"/>
              </w:numPr>
              <w:tabs>
                <w:tab w:val="left" w:pos="2730"/>
              </w:tabs>
              <w:spacing w:before="240" w:after="240" w:line="240" w:lineRule="auto"/>
              <w:ind w:left="1134"/>
              <w:jc w:val="left"/>
              <w:outlineLvl w:val="2"/>
              <w:rPr>
                <w:del w:id="8252" w:author="Houyem Rais" w:date="2024-02-22T15:03:00Z"/>
                <w:b/>
                <w:bCs/>
                <w:lang w:bidi="ar-TN"/>
              </w:rPr>
              <w:pPrChange w:id="8253" w:author="Houyem Rais" w:date="2024-02-22T15:03:00Z">
                <w:pPr>
                  <w:spacing w:before="0" w:after="0" w:line="240" w:lineRule="auto"/>
                </w:pPr>
              </w:pPrChange>
            </w:pPr>
            <w:ins w:id="8254" w:author="Farouk Bouhafs" w:date="2024-02-14T17:00:00Z">
              <w:del w:id="8255" w:author="Houyem Rais" w:date="2024-02-22T15:03:00Z">
                <w:r w:rsidRPr="00007B3E" w:rsidDel="00CB2812">
                  <w:rPr>
                    <w:b/>
                    <w:bCs/>
                  </w:rPr>
                  <w:delText>74</w:delText>
                </w:r>
                <w:r w:rsidDel="00CB2812">
                  <w:rPr>
                    <w:b/>
                    <w:bCs/>
                  </w:rPr>
                  <w:delText>2,6</w:delText>
                </w:r>
              </w:del>
            </w:ins>
            <w:del w:id="8256" w:author="Houyem Rais" w:date="2024-02-22T15:03:00Z">
              <w:r w:rsidR="00AD55A5" w:rsidRPr="00007B3E" w:rsidDel="00CB2812">
                <w:rPr>
                  <w:b/>
                  <w:bCs/>
                </w:rPr>
                <w:delText>74</w:delText>
              </w:r>
              <w:r w:rsidR="00AD55A5" w:rsidDel="00CB2812">
                <w:rPr>
                  <w:b/>
                  <w:bCs/>
                </w:rPr>
                <w:delText>1</w:delText>
              </w:r>
              <w:r w:rsidR="00AD55A5" w:rsidRPr="00007B3E" w:rsidDel="00CB2812">
                <w:rPr>
                  <w:b/>
                  <w:bCs/>
                </w:rPr>
                <w:delText>,</w:delText>
              </w:r>
              <w:r w:rsidR="00AD55A5" w:rsidDel="00CB2812">
                <w:rPr>
                  <w:b/>
                  <w:bCs/>
                </w:rPr>
                <w:delText>9</w:delText>
              </w:r>
            </w:del>
          </w:p>
        </w:tc>
        <w:tc>
          <w:tcPr>
            <w:tcW w:w="1374" w:type="dxa"/>
            <w:tcBorders>
              <w:top w:val="nil"/>
              <w:left w:val="nil"/>
              <w:bottom w:val="single" w:sz="4" w:space="0" w:color="auto"/>
              <w:right w:val="single" w:sz="4" w:space="0" w:color="auto"/>
            </w:tcBorders>
            <w:shd w:val="clear" w:color="000000" w:fill="D9D9D9"/>
            <w:noWrap/>
            <w:hideMark/>
          </w:tcPr>
          <w:p w14:paraId="08E2DD0F" w14:textId="1C5D855D" w:rsidR="00F82981" w:rsidRPr="00007B3E" w:rsidDel="00CB2812" w:rsidRDefault="00F82981" w:rsidP="00CB2812">
            <w:pPr>
              <w:numPr>
                <w:ilvl w:val="1"/>
                <w:numId w:val="1"/>
              </w:numPr>
              <w:tabs>
                <w:tab w:val="left" w:pos="2730"/>
              </w:tabs>
              <w:spacing w:before="240" w:after="240" w:line="240" w:lineRule="auto"/>
              <w:ind w:left="1134"/>
              <w:jc w:val="left"/>
              <w:outlineLvl w:val="2"/>
              <w:rPr>
                <w:del w:id="8257" w:author="Houyem Rais" w:date="2024-02-22T15:03:00Z"/>
                <w:b/>
                <w:bCs/>
                <w:lang w:bidi="ar-TN"/>
              </w:rPr>
              <w:pPrChange w:id="8258" w:author="Houyem Rais" w:date="2024-02-22T15:03:00Z">
                <w:pPr>
                  <w:spacing w:before="0" w:after="0" w:line="240" w:lineRule="auto"/>
                </w:pPr>
              </w:pPrChange>
            </w:pPr>
            <w:del w:id="8259" w:author="Houyem Rais" w:date="2024-02-22T15:03:00Z">
              <w:r w:rsidRPr="00007B3E" w:rsidDel="00CB2812">
                <w:rPr>
                  <w:b/>
                  <w:bCs/>
                </w:rPr>
                <w:delText>100%</w:delText>
              </w:r>
            </w:del>
          </w:p>
        </w:tc>
      </w:tr>
    </w:tbl>
    <w:p w14:paraId="1D14AA83" w14:textId="377D7EFD" w:rsidR="00316FAD" w:rsidRPr="00007B3E" w:rsidDel="00CB2812" w:rsidRDefault="00316FAD" w:rsidP="00CB2812">
      <w:pPr>
        <w:widowControl/>
        <w:numPr>
          <w:ilvl w:val="1"/>
          <w:numId w:val="1"/>
        </w:numPr>
        <w:tabs>
          <w:tab w:val="left" w:pos="2730"/>
        </w:tabs>
        <w:autoSpaceDE/>
        <w:autoSpaceDN/>
        <w:spacing w:before="240" w:after="240" w:line="259" w:lineRule="auto"/>
        <w:ind w:left="1134"/>
        <w:jc w:val="left"/>
        <w:outlineLvl w:val="2"/>
        <w:rPr>
          <w:del w:id="8260" w:author="Houyem Rais" w:date="2024-02-22T15:03:00Z"/>
          <w:rFonts w:eastAsia="Calibri"/>
        </w:rPr>
        <w:pPrChange w:id="8261" w:author="Houyem Rais" w:date="2024-02-22T15:03:00Z">
          <w:pPr>
            <w:widowControl/>
            <w:autoSpaceDE/>
            <w:autoSpaceDN/>
            <w:spacing w:before="0" w:after="160" w:line="259" w:lineRule="auto"/>
            <w:jc w:val="left"/>
          </w:pPr>
        </w:pPrChange>
      </w:pPr>
      <w:del w:id="8262" w:author="Houyem Rais" w:date="2024-02-22T15:03:00Z">
        <w:r w:rsidRPr="00007B3E" w:rsidDel="00CB2812">
          <w:rPr>
            <w:rFonts w:eastAsia="Calibri"/>
          </w:rPr>
          <w:delText xml:space="preserve">Le coût de </w:delText>
        </w:r>
        <w:r w:rsidRPr="00007B3E" w:rsidDel="00CB2812">
          <w:rPr>
            <w:lang w:bidi="ar-TN"/>
          </w:rPr>
          <w:delText>construction</w:delText>
        </w:r>
        <w:r w:rsidRPr="00007B3E" w:rsidDel="00CB2812">
          <w:rPr>
            <w:rFonts w:eastAsia="Calibri"/>
          </w:rPr>
          <w:delText xml:space="preserve"> est de </w:delText>
        </w:r>
        <w:r w:rsidRPr="00007B3E" w:rsidDel="00CB2812">
          <w:rPr>
            <w:lang w:eastAsia="fr-FR"/>
          </w:rPr>
          <w:delText>587,7</w:delText>
        </w:r>
        <w:r w:rsidRPr="00007B3E" w:rsidDel="00CB2812">
          <w:rPr>
            <w:rFonts w:eastAsia="Calibri"/>
          </w:rPr>
          <w:delText xml:space="preserve"> MDT (TTC-CE 2023). En y appliquant l’inflation pendant la période de construction, nous obtenons le montant actualisé de 741,</w:delText>
        </w:r>
        <w:r w:rsidR="00F045C2" w:rsidDel="00CB2812">
          <w:rPr>
            <w:rFonts w:eastAsia="Calibri"/>
          </w:rPr>
          <w:delText>9</w:delText>
        </w:r>
        <w:r w:rsidR="00F045C2" w:rsidRPr="00007B3E" w:rsidDel="00CB2812">
          <w:rPr>
            <w:rFonts w:eastAsia="Calibri"/>
          </w:rPr>
          <w:delText xml:space="preserve"> </w:delText>
        </w:r>
      </w:del>
      <w:ins w:id="8263" w:author="Farouk Bouhafs" w:date="2024-02-14T17:01:00Z">
        <w:del w:id="8264" w:author="Houyem Rais" w:date="2024-02-22T15:03:00Z">
          <w:r w:rsidR="00171CD9" w:rsidDel="00CB2812">
            <w:rPr>
              <w:rFonts w:eastAsia="Calibri"/>
            </w:rPr>
            <w:delText>6</w:delText>
          </w:r>
          <w:r w:rsidR="00171CD9" w:rsidRPr="00007B3E" w:rsidDel="00CB2812">
            <w:rPr>
              <w:rFonts w:eastAsia="Calibri"/>
            </w:rPr>
            <w:delText xml:space="preserve"> </w:delText>
          </w:r>
        </w:del>
      </w:ins>
      <w:del w:id="8265" w:author="Houyem Rais" w:date="2024-02-22T15:03:00Z">
        <w:r w:rsidRPr="00007B3E" w:rsidDel="00CB2812">
          <w:rPr>
            <w:rFonts w:eastAsia="Calibri"/>
          </w:rPr>
          <w:delText>MDT.</w:delText>
        </w:r>
      </w:del>
    </w:p>
    <w:p w14:paraId="7F6020F6" w14:textId="3A22A881" w:rsidR="001E3CE6" w:rsidRPr="00007B3E" w:rsidDel="00CB2812" w:rsidRDefault="001E3CE6" w:rsidP="00CB2812">
      <w:pPr>
        <w:numPr>
          <w:ilvl w:val="1"/>
          <w:numId w:val="1"/>
        </w:numPr>
        <w:tabs>
          <w:tab w:val="left" w:pos="2730"/>
        </w:tabs>
        <w:spacing w:before="240" w:after="240"/>
        <w:ind w:left="1134"/>
        <w:jc w:val="left"/>
        <w:outlineLvl w:val="2"/>
        <w:rPr>
          <w:del w:id="8266" w:author="Houyem Rais" w:date="2024-02-22T15:03:00Z"/>
          <w:rFonts w:eastAsia="Calibri"/>
        </w:rPr>
        <w:pPrChange w:id="8267" w:author="Houyem Rais" w:date="2024-02-22T15:03:00Z">
          <w:pPr/>
        </w:pPrChange>
      </w:pPr>
      <w:del w:id="8268" w:author="Houyem Rais" w:date="2024-02-22T15:03:00Z">
        <w:r w:rsidRPr="00007B3E" w:rsidDel="00CB2812">
          <w:rPr>
            <w:rFonts w:eastAsia="Calibri"/>
          </w:rPr>
          <w:delText xml:space="preserve">Ce montant est financé par de la subvention à hauteur de </w:delText>
        </w:r>
        <w:r w:rsidR="00F045C2" w:rsidRPr="00007B3E" w:rsidDel="00CB2812">
          <w:rPr>
            <w:lang w:bidi="ar-TN"/>
          </w:rPr>
          <w:delText>7</w:delText>
        </w:r>
        <w:r w:rsidR="00F045C2" w:rsidDel="00CB2812">
          <w:rPr>
            <w:lang w:bidi="ar-TN"/>
          </w:rPr>
          <w:delText>38</w:delText>
        </w:r>
        <w:r w:rsidR="00316FAD" w:rsidRPr="00007B3E" w:rsidDel="00CB2812">
          <w:rPr>
            <w:lang w:bidi="ar-TN"/>
          </w:rPr>
          <w:delText>,1</w:delText>
        </w:r>
      </w:del>
      <w:ins w:id="8269" w:author="Farouk Bouhafs" w:date="2024-02-14T17:02:00Z">
        <w:del w:id="8270" w:author="Houyem Rais" w:date="2024-02-22T15:03:00Z">
          <w:r w:rsidR="00171CD9" w:rsidDel="00CB2812">
            <w:rPr>
              <w:lang w:bidi="ar-TN"/>
            </w:rPr>
            <w:delText>28,9</w:delText>
          </w:r>
        </w:del>
      </w:ins>
      <w:del w:id="8271" w:author="Houyem Rais" w:date="2024-02-22T15:03:00Z">
        <w:r w:rsidRPr="00007B3E" w:rsidDel="00CB2812">
          <w:rPr>
            <w:rFonts w:eastAsia="Calibri"/>
          </w:rPr>
          <w:delText xml:space="preserve"> MDT, de la dette à hauteur de </w:delText>
        </w:r>
        <w:r w:rsidR="00653678" w:rsidDel="00CB2812">
          <w:rPr>
            <w:lang w:bidi="ar-TN"/>
          </w:rPr>
          <w:delText>2</w:delText>
        </w:r>
        <w:r w:rsidR="00316FAD" w:rsidRPr="00007B3E" w:rsidDel="00CB2812">
          <w:rPr>
            <w:lang w:bidi="ar-TN"/>
          </w:rPr>
          <w:delText>,</w:delText>
        </w:r>
        <w:r w:rsidR="00653678" w:rsidDel="00CB2812">
          <w:rPr>
            <w:lang w:bidi="ar-TN"/>
          </w:rPr>
          <w:delText>6</w:delText>
        </w:r>
      </w:del>
      <w:ins w:id="8272" w:author="Farouk Bouhafs" w:date="2024-02-14T17:02:00Z">
        <w:del w:id="8273" w:author="Houyem Rais" w:date="2024-02-22T15:03:00Z">
          <w:r w:rsidR="00171CD9" w:rsidDel="00CB2812">
            <w:rPr>
              <w:lang w:bidi="ar-TN"/>
            </w:rPr>
            <w:delText>9,2</w:delText>
          </w:r>
        </w:del>
      </w:ins>
      <w:del w:id="8274" w:author="Houyem Rais" w:date="2024-02-22T15:03:00Z">
        <w:r w:rsidRPr="00007B3E" w:rsidDel="00CB2812">
          <w:rPr>
            <w:rFonts w:eastAsia="Calibri"/>
          </w:rPr>
          <w:delText xml:space="preserve"> MDT et des fonds propres à hauteur de </w:delText>
        </w:r>
      </w:del>
      <w:ins w:id="8275" w:author="Farouk Bouhafs" w:date="2024-02-14T17:02:00Z">
        <w:del w:id="8276" w:author="Houyem Rais" w:date="2024-02-22T15:03:00Z">
          <w:r w:rsidR="00171CD9" w:rsidDel="00CB2812">
            <w:rPr>
              <w:lang w:bidi="ar-TN"/>
            </w:rPr>
            <w:delText>4,4</w:delText>
          </w:r>
        </w:del>
      </w:ins>
      <w:del w:id="8277" w:author="Houyem Rais" w:date="2024-02-22T15:03:00Z">
        <w:r w:rsidR="00653678" w:rsidDel="00CB2812">
          <w:rPr>
            <w:lang w:bidi="ar-TN"/>
          </w:rPr>
          <w:delText>1</w:delText>
        </w:r>
        <w:r w:rsidR="00316FAD" w:rsidRPr="00007B3E" w:rsidDel="00CB2812">
          <w:rPr>
            <w:lang w:bidi="ar-TN"/>
          </w:rPr>
          <w:delText>,</w:delText>
        </w:r>
        <w:r w:rsidR="00653678" w:rsidDel="00CB2812">
          <w:rPr>
            <w:lang w:bidi="ar-TN"/>
          </w:rPr>
          <w:delText>3</w:delText>
        </w:r>
        <w:r w:rsidRPr="00007B3E" w:rsidDel="00CB2812">
          <w:rPr>
            <w:rFonts w:eastAsia="Calibri"/>
          </w:rPr>
          <w:delText xml:space="preserve"> MDT.</w:delText>
        </w:r>
      </w:del>
    </w:p>
    <w:p w14:paraId="25DD66CC" w14:textId="74F27237" w:rsidR="001E3CE6" w:rsidRPr="00007B3E" w:rsidDel="00CB2812" w:rsidRDefault="00F86932" w:rsidP="00CB2812">
      <w:pPr>
        <w:numPr>
          <w:ilvl w:val="1"/>
          <w:numId w:val="1"/>
        </w:numPr>
        <w:tabs>
          <w:tab w:val="left" w:pos="2730"/>
        </w:tabs>
        <w:spacing w:before="240" w:after="240"/>
        <w:ind w:left="1134"/>
        <w:jc w:val="left"/>
        <w:outlineLvl w:val="2"/>
        <w:rPr>
          <w:del w:id="8278" w:author="Houyem Rais" w:date="2024-02-22T15:03:00Z"/>
          <w:rtl/>
          <w:lang w:bidi="ar-TN"/>
        </w:rPr>
        <w:pPrChange w:id="8279" w:author="Houyem Rais" w:date="2024-02-22T15:03:00Z">
          <w:pPr>
            <w:jc w:val="center"/>
          </w:pPr>
        </w:pPrChange>
      </w:pPr>
      <w:ins w:id="8280" w:author="Farouk Bouhafs" w:date="2024-02-14T17:03:00Z">
        <w:del w:id="8281" w:author="Houyem Rais" w:date="2024-02-22T15:03:00Z">
          <w:r w:rsidDel="00CB2812">
            <w:rPr>
              <w:noProof/>
              <w:lang w:bidi="ar-TN"/>
            </w:rPr>
            <w:drawing>
              <wp:inline distT="0" distB="0" distL="0" distR="0" wp14:anchorId="7476C47F" wp14:editId="38D461F8">
                <wp:extent cx="5488539" cy="2112266"/>
                <wp:effectExtent l="0" t="0" r="0" b="2540"/>
                <wp:docPr id="1619561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9594" cy="2116521"/>
                        </a:xfrm>
                        <a:prstGeom prst="rect">
                          <a:avLst/>
                        </a:prstGeom>
                        <a:noFill/>
                      </pic:spPr>
                    </pic:pic>
                  </a:graphicData>
                </a:graphic>
              </wp:inline>
            </w:drawing>
          </w:r>
        </w:del>
      </w:ins>
      <w:del w:id="8282" w:author="Houyem Rais" w:date="2024-02-22T15:03:00Z">
        <w:r w:rsidR="003B1C19" w:rsidRPr="003B1C19" w:rsidDel="00CB2812">
          <w:rPr>
            <w:noProof/>
            <w:lang w:bidi="ar-TN"/>
          </w:rPr>
          <w:drawing>
            <wp:inline distT="0" distB="0" distL="0" distR="0" wp14:anchorId="139D12F6" wp14:editId="569E1B84">
              <wp:extent cx="5760720" cy="2243455"/>
              <wp:effectExtent l="0" t="0" r="0" b="4445"/>
              <wp:docPr id="872834349" name="Picture 87283434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4349" name="Picture 1" descr="A graph with numbers and lines&#10;&#10;Description automatically generated with medium confidence"/>
                      <pic:cNvPicPr/>
                    </pic:nvPicPr>
                    <pic:blipFill>
                      <a:blip r:embed="rId38"/>
                      <a:stretch>
                        <a:fillRect/>
                      </a:stretch>
                    </pic:blipFill>
                    <pic:spPr>
                      <a:xfrm>
                        <a:off x="0" y="0"/>
                        <a:ext cx="5760720" cy="2243455"/>
                      </a:xfrm>
                      <a:prstGeom prst="rect">
                        <a:avLst/>
                      </a:prstGeom>
                    </pic:spPr>
                  </pic:pic>
                </a:graphicData>
              </a:graphic>
            </wp:inline>
          </w:drawing>
        </w:r>
      </w:del>
    </w:p>
    <w:p w14:paraId="39BD5A08" w14:textId="2095269B" w:rsidR="001E3CE6" w:rsidRPr="00007B3E" w:rsidDel="00CB2812" w:rsidRDefault="001E3CE6" w:rsidP="00CB2812">
      <w:pPr>
        <w:pStyle w:val="Caption"/>
        <w:numPr>
          <w:ilvl w:val="1"/>
          <w:numId w:val="1"/>
        </w:numPr>
        <w:tabs>
          <w:tab w:val="left" w:pos="2730"/>
        </w:tabs>
        <w:spacing w:before="240" w:after="240"/>
        <w:ind w:left="1134"/>
        <w:jc w:val="left"/>
        <w:outlineLvl w:val="2"/>
        <w:rPr>
          <w:del w:id="8283" w:author="Houyem Rais" w:date="2024-02-22T15:03:00Z"/>
          <w:rFonts w:eastAsia="Calibri"/>
        </w:rPr>
        <w:pPrChange w:id="8284" w:author="Houyem Rais" w:date="2024-02-22T15:03:00Z">
          <w:pPr>
            <w:pStyle w:val="Caption"/>
            <w:jc w:val="center"/>
          </w:pPr>
        </w:pPrChange>
      </w:pPr>
      <w:bookmarkStart w:id="8285" w:name="_Toc142174825"/>
      <w:bookmarkStart w:id="8286" w:name="_Toc158885111"/>
      <w:del w:id="8287"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19</w:delText>
        </w:r>
        <w:r w:rsidDel="00CB2812">
          <w:rPr>
            <w:noProof/>
          </w:rPr>
          <w:fldChar w:fldCharType="end"/>
        </w:r>
        <w:r w:rsidRPr="00007B3E" w:rsidDel="00CB2812">
          <w:delText xml:space="preserve"> Evolution des cash-flows – Option 1 – Concession avec subvention (Partenaire privé)</w:delText>
        </w:r>
        <w:bookmarkEnd w:id="8285"/>
        <w:bookmarkEnd w:id="8286"/>
      </w:del>
    </w:p>
    <w:p w14:paraId="292E91C2" w14:textId="2DB242B8" w:rsidR="003614AF" w:rsidDel="00CB2812" w:rsidRDefault="001E3CE6" w:rsidP="00CB2812">
      <w:pPr>
        <w:numPr>
          <w:ilvl w:val="1"/>
          <w:numId w:val="1"/>
        </w:numPr>
        <w:tabs>
          <w:tab w:val="left" w:pos="2730"/>
        </w:tabs>
        <w:spacing w:before="240" w:after="240"/>
        <w:ind w:left="1134"/>
        <w:jc w:val="left"/>
        <w:outlineLvl w:val="2"/>
        <w:rPr>
          <w:del w:id="8288" w:author="Houyem Rais" w:date="2024-02-22T15:03:00Z"/>
        </w:rPr>
        <w:pPrChange w:id="8289" w:author="Houyem Rais" w:date="2024-02-22T15:03:00Z">
          <w:pPr/>
        </w:pPrChange>
      </w:pPr>
      <w:del w:id="8290" w:author="Houyem Rais" w:date="2024-02-22T15:03:00Z">
        <w:r w:rsidRPr="00007B3E" w:rsidDel="00CB2812">
          <w:delText xml:space="preserve">Ce scénario génère un </w:delText>
        </w:r>
        <w:r w:rsidRPr="00007B3E" w:rsidDel="00CB2812">
          <w:rPr>
            <w:b/>
            <w:bCs/>
            <w:color w:val="C00000"/>
          </w:rPr>
          <w:delText>TRI des fonds propres de 15,</w:delText>
        </w:r>
        <w:r w:rsidR="003B1C19" w:rsidRPr="00007B3E" w:rsidDel="00CB2812">
          <w:rPr>
            <w:b/>
            <w:bCs/>
            <w:color w:val="C00000"/>
          </w:rPr>
          <w:delText>0</w:delText>
        </w:r>
      </w:del>
      <w:ins w:id="8291" w:author="Farouk Bouhafs" w:date="2024-02-14T17:04:00Z">
        <w:del w:id="8292" w:author="Houyem Rais" w:date="2024-02-22T15:03:00Z">
          <w:r w:rsidR="00F86932" w:rsidDel="00CB2812">
            <w:rPr>
              <w:b/>
              <w:bCs/>
              <w:color w:val="C00000"/>
            </w:rPr>
            <w:delText>0</w:delText>
          </w:r>
        </w:del>
      </w:ins>
      <w:del w:id="8293" w:author="Houyem Rais" w:date="2024-02-22T15:03:00Z">
        <w:r w:rsidR="003B1C19" w:rsidDel="00CB2812">
          <w:rPr>
            <w:b/>
            <w:bCs/>
            <w:color w:val="C00000"/>
          </w:rPr>
          <w:delText>1</w:delText>
        </w:r>
        <w:r w:rsidR="003B1C19" w:rsidRPr="00007B3E" w:rsidDel="00CB2812">
          <w:rPr>
            <w:b/>
            <w:bCs/>
            <w:color w:val="C00000"/>
          </w:rPr>
          <w:delText xml:space="preserve"> </w:delText>
        </w:r>
        <w:r w:rsidRPr="00007B3E" w:rsidDel="00CB2812">
          <w:rPr>
            <w:b/>
            <w:bCs/>
            <w:color w:val="C00000"/>
          </w:rPr>
          <w:delText>%</w:delText>
        </w:r>
        <w:r w:rsidRPr="00007B3E" w:rsidDel="00CB2812">
          <w:rPr>
            <w:color w:val="C00000"/>
          </w:rPr>
          <w:delText xml:space="preserve"> </w:delText>
        </w:r>
        <w:r w:rsidR="00D20C8F" w:rsidRPr="00007B3E" w:rsidDel="00CB2812">
          <w:delText>ce qui garantit une rentabilité acceptable pour le partenaire privé. Cependant, l’</w:delText>
        </w:r>
        <w:r w:rsidRPr="00007B3E" w:rsidDel="00CB2812">
          <w:rPr>
            <w:b/>
            <w:bCs/>
          </w:rPr>
          <w:delText xml:space="preserve">ADSCR minimum </w:delText>
        </w:r>
        <w:r w:rsidR="00280C73" w:rsidRPr="00007B3E" w:rsidDel="00CB2812">
          <w:rPr>
            <w:b/>
            <w:bCs/>
          </w:rPr>
          <w:delText>s’élève à 0,</w:delText>
        </w:r>
        <w:r w:rsidR="003B1C19" w:rsidDel="00CB2812">
          <w:rPr>
            <w:b/>
            <w:bCs/>
          </w:rPr>
          <w:delText>38</w:delText>
        </w:r>
      </w:del>
      <w:ins w:id="8294" w:author="Farouk Bouhafs" w:date="2024-02-14T17:04:00Z">
        <w:del w:id="8295" w:author="Houyem Rais" w:date="2024-02-22T15:03:00Z">
          <w:r w:rsidR="00F86932" w:rsidDel="00CB2812">
            <w:rPr>
              <w:b/>
              <w:bCs/>
            </w:rPr>
            <w:delText>26</w:delText>
          </w:r>
        </w:del>
      </w:ins>
      <w:del w:id="8296" w:author="Houyem Rais" w:date="2024-02-22T15:03:00Z">
        <w:r w:rsidRPr="00007B3E" w:rsidDel="00CB2812">
          <w:delText xml:space="preserve">, </w:delText>
        </w:r>
        <w:r w:rsidR="00280C73" w:rsidRPr="00007B3E" w:rsidDel="00CB2812">
          <w:delText>ce qui ne</w:delText>
        </w:r>
        <w:r w:rsidRPr="00007B3E" w:rsidDel="00CB2812">
          <w:delText xml:space="preserve"> permet </w:delText>
        </w:r>
        <w:r w:rsidR="00280C73" w:rsidRPr="00007B3E" w:rsidDel="00CB2812">
          <w:delText xml:space="preserve">pas </w:delText>
        </w:r>
        <w:r w:rsidRPr="00007B3E" w:rsidDel="00CB2812">
          <w:delText>de payer le service annuel de sa dette contractée.</w:delText>
        </w:r>
        <w:r w:rsidR="00DE0ED9" w:rsidRPr="00007B3E" w:rsidDel="00CB2812">
          <w:delText xml:space="preserve"> </w:delText>
        </w:r>
        <w:r w:rsidR="000407E9" w:rsidRPr="00007B3E" w:rsidDel="00CB2812">
          <w:delText>Ce scénario démontre que même avec une subvention publique conséquente, le modèle n'atteint pas un niveau de couverture de service de la dette suffisant pour garantir le remboursement de la dette par le partenaire privé.</w:delText>
        </w:r>
      </w:del>
    </w:p>
    <w:p w14:paraId="104CE000" w14:textId="33235EE9" w:rsidR="003614AF" w:rsidDel="00CB2812" w:rsidRDefault="003614AF" w:rsidP="00CB2812">
      <w:pPr>
        <w:numPr>
          <w:ilvl w:val="1"/>
          <w:numId w:val="1"/>
        </w:numPr>
        <w:tabs>
          <w:tab w:val="left" w:pos="2730"/>
        </w:tabs>
        <w:spacing w:before="240" w:after="240"/>
        <w:ind w:left="1134"/>
        <w:jc w:val="left"/>
        <w:outlineLvl w:val="2"/>
        <w:rPr>
          <w:del w:id="8297" w:author="Houyem Rais" w:date="2024-02-22T15:03:00Z"/>
        </w:rPr>
        <w:pPrChange w:id="8298" w:author="Houyem Rais" w:date="2024-02-22T15:03:00Z">
          <w:pPr/>
        </w:pPrChange>
      </w:pPr>
      <w:del w:id="8299" w:author="Houyem Rais" w:date="2024-02-22T15:03:00Z">
        <w:r w:rsidRPr="003614AF" w:rsidDel="00CB2812">
          <w:delText xml:space="preserve">Dans un modèle de concession nécessitant une subvention </w:delText>
        </w:r>
        <w:r w:rsidR="00882A1E" w:rsidDel="00CB2812">
          <w:delText>substantielle</w:delText>
        </w:r>
        <w:r w:rsidRPr="003614AF" w:rsidDel="00CB2812">
          <w:delText xml:space="preserve"> de 99,5</w:delText>
        </w:r>
      </w:del>
      <w:ins w:id="8300" w:author="Farouk Bouhafs" w:date="2024-02-14T17:04:00Z">
        <w:del w:id="8301" w:author="Houyem Rais" w:date="2024-02-22T15:03:00Z">
          <w:r w:rsidR="00F86932" w:rsidDel="00CB2812">
            <w:delText>8,3</w:delText>
          </w:r>
        </w:del>
      </w:ins>
      <w:del w:id="8302" w:author="Houyem Rais" w:date="2024-02-22T15:03:00Z">
        <w:r w:rsidRPr="003614AF" w:rsidDel="00CB2812">
          <w:delText>%, l'équilibre financier est introuvable sans un support fiscal presque total. Un tel niveau de subvention annihile l'intention même du PPP, qui vise à équilibrer l'apport et le risque entre public et privé.</w:delText>
        </w:r>
      </w:del>
    </w:p>
    <w:p w14:paraId="3033A80B" w14:textId="7592802D" w:rsidR="001E3CE6" w:rsidDel="00CB2812" w:rsidRDefault="00A71A89" w:rsidP="00CB2812">
      <w:pPr>
        <w:numPr>
          <w:ilvl w:val="1"/>
          <w:numId w:val="1"/>
        </w:numPr>
        <w:tabs>
          <w:tab w:val="left" w:pos="2730"/>
        </w:tabs>
        <w:spacing w:before="240" w:after="240"/>
        <w:ind w:left="1134"/>
        <w:jc w:val="left"/>
        <w:outlineLvl w:val="2"/>
        <w:rPr>
          <w:ins w:id="8303" w:author="Farouk Bouhafs" w:date="2024-02-14T17:07:00Z"/>
          <w:del w:id="8304" w:author="Houyem Rais" w:date="2024-02-22T15:03:00Z"/>
        </w:rPr>
        <w:pPrChange w:id="8305" w:author="Houyem Rais" w:date="2024-02-22T15:03:00Z">
          <w:pPr/>
        </w:pPrChange>
      </w:pPr>
      <w:del w:id="8306" w:author="Houyem Rais" w:date="2024-02-22T15:03:00Z">
        <w:r w:rsidDel="00CB2812">
          <w:delText>Ces résultats</w:delText>
        </w:r>
        <w:r w:rsidR="000407E9" w:rsidRPr="00007B3E" w:rsidDel="00CB2812">
          <w:delText xml:space="preserve"> met</w:delText>
        </w:r>
        <w:r w:rsidDel="00CB2812">
          <w:delText>tent</w:delText>
        </w:r>
        <w:r w:rsidR="000407E9" w:rsidRPr="00007B3E" w:rsidDel="00CB2812">
          <w:delText xml:space="preserve"> en évidence un déséquilibre financier significatif, indiquant que le modèle </w:delText>
        </w:r>
        <w:r w:rsidR="00D370A0" w:rsidRPr="00007B3E" w:rsidDel="00CB2812">
          <w:delText xml:space="preserve">concession </w:delText>
        </w:r>
        <w:r w:rsidR="000407E9" w:rsidRPr="00007B3E" w:rsidDel="00CB2812">
          <w:delText>avec une subvention publique très élevée n'est pas viable à long terme et ne peut être recommandé comme solution durable pour le financement du projet.</w:delText>
        </w:r>
      </w:del>
    </w:p>
    <w:p w14:paraId="5E2A7089" w14:textId="104C2620" w:rsidR="00BC1B12" w:rsidDel="00CB2812" w:rsidRDefault="00BC1B12" w:rsidP="00CB2812">
      <w:pPr>
        <w:numPr>
          <w:ilvl w:val="1"/>
          <w:numId w:val="1"/>
        </w:numPr>
        <w:tabs>
          <w:tab w:val="left" w:pos="2730"/>
        </w:tabs>
        <w:spacing w:before="240" w:after="240"/>
        <w:ind w:left="1134"/>
        <w:jc w:val="left"/>
        <w:outlineLvl w:val="2"/>
        <w:rPr>
          <w:ins w:id="8307" w:author="Farouk Bouhafs" w:date="2024-02-14T17:07:00Z"/>
          <w:del w:id="8308" w:author="Houyem Rais" w:date="2024-02-22T15:03:00Z"/>
        </w:rPr>
        <w:pPrChange w:id="8309" w:author="Houyem Rais" w:date="2024-02-22T15:03:00Z">
          <w:pPr/>
        </w:pPrChange>
      </w:pPr>
    </w:p>
    <w:p w14:paraId="383BB8AE" w14:textId="545F6321" w:rsidR="00234737" w:rsidDel="00CB2812" w:rsidRDefault="00234737" w:rsidP="00CB2812">
      <w:pPr>
        <w:widowControl/>
        <w:numPr>
          <w:ilvl w:val="1"/>
          <w:numId w:val="1"/>
        </w:numPr>
        <w:tabs>
          <w:tab w:val="left" w:pos="2730"/>
        </w:tabs>
        <w:autoSpaceDE/>
        <w:autoSpaceDN/>
        <w:spacing w:before="240" w:after="240" w:line="259" w:lineRule="auto"/>
        <w:ind w:left="1134"/>
        <w:jc w:val="left"/>
        <w:outlineLvl w:val="2"/>
        <w:rPr>
          <w:del w:id="8310" w:author="Houyem Rais" w:date="2024-02-22T15:03:00Z"/>
        </w:rPr>
        <w:pPrChange w:id="8311" w:author="Houyem Rais" w:date="2024-02-22T15:03:00Z">
          <w:pPr>
            <w:widowControl/>
            <w:autoSpaceDE/>
            <w:autoSpaceDN/>
            <w:spacing w:before="0" w:after="160" w:line="259" w:lineRule="auto"/>
            <w:jc w:val="left"/>
          </w:pPr>
        </w:pPrChange>
      </w:pPr>
      <w:bookmarkStart w:id="8312" w:name="_Toc158885020"/>
      <w:bookmarkEnd w:id="8312"/>
    </w:p>
    <w:p w14:paraId="798CA122" w14:textId="1DD7E425" w:rsidR="0028073E" w:rsidDel="00CB2812" w:rsidRDefault="0028073E" w:rsidP="00CB2812">
      <w:pPr>
        <w:pStyle w:val="Titre41"/>
        <w:numPr>
          <w:ilvl w:val="1"/>
          <w:numId w:val="1"/>
        </w:numPr>
        <w:tabs>
          <w:tab w:val="left" w:pos="2730"/>
        </w:tabs>
        <w:ind w:left="1134"/>
        <w:outlineLvl w:val="2"/>
        <w:rPr>
          <w:del w:id="8313" w:author="Houyem Rais" w:date="2024-02-22T15:03:00Z"/>
        </w:rPr>
        <w:pPrChange w:id="8314" w:author="Houyem Rais" w:date="2024-02-22T15:03:00Z">
          <w:pPr>
            <w:widowControl/>
            <w:autoSpaceDE/>
            <w:autoSpaceDN/>
            <w:spacing w:before="0" w:after="160" w:line="259" w:lineRule="auto"/>
            <w:jc w:val="left"/>
          </w:pPr>
        </w:pPrChange>
      </w:pPr>
      <w:bookmarkStart w:id="8315" w:name="_Toc154048114"/>
      <w:bookmarkStart w:id="8316" w:name="_Toc137137806"/>
      <w:bookmarkStart w:id="8317" w:name="_Toc141255701"/>
      <w:bookmarkStart w:id="8318" w:name="_Toc141256020"/>
      <w:bookmarkStart w:id="8319" w:name="_Toc142174734"/>
      <w:bookmarkEnd w:id="8315"/>
      <w:del w:id="8320" w:author="Houyem Rais" w:date="2024-02-22T15:03:00Z">
        <w:r w:rsidDel="00CB2812">
          <w:br w:type="page"/>
        </w:r>
      </w:del>
    </w:p>
    <w:p w14:paraId="49A8108C" w14:textId="22237537" w:rsidR="001E3CE6" w:rsidRPr="00234737" w:rsidDel="00CB2812" w:rsidRDefault="001E3CE6" w:rsidP="00CB2812">
      <w:pPr>
        <w:pStyle w:val="Titre41"/>
        <w:numPr>
          <w:ilvl w:val="1"/>
          <w:numId w:val="1"/>
        </w:numPr>
        <w:tabs>
          <w:tab w:val="left" w:pos="2730"/>
        </w:tabs>
        <w:ind w:left="1134"/>
        <w:outlineLvl w:val="2"/>
        <w:rPr>
          <w:del w:id="8321" w:author="Houyem Rais" w:date="2024-02-22T15:03:00Z"/>
          <w:lang w:val="fr-FR"/>
        </w:rPr>
        <w:pPrChange w:id="8322" w:author="Houyem Rais" w:date="2024-02-22T15:03:00Z">
          <w:pPr>
            <w:pStyle w:val="Titre41"/>
            <w:ind w:left="2127"/>
            <w:jc w:val="both"/>
          </w:pPr>
        </w:pPrChange>
      </w:pPr>
      <w:bookmarkStart w:id="8323" w:name="_Toc158885021"/>
      <w:del w:id="8324" w:author="Houyem Rais" w:date="2024-02-22T15:03:00Z">
        <w:r w:rsidRPr="00234737" w:rsidDel="00CB2812">
          <w:rPr>
            <w:lang w:val="fr-FR"/>
          </w:rPr>
          <w:delText>Option 2 : Contrat de Partenariat</w:delText>
        </w:r>
        <w:bookmarkEnd w:id="8316"/>
        <w:bookmarkEnd w:id="8317"/>
        <w:bookmarkEnd w:id="8318"/>
        <w:bookmarkEnd w:id="8319"/>
        <w:bookmarkEnd w:id="8323"/>
      </w:del>
    </w:p>
    <w:p w14:paraId="4F8FA72C" w14:textId="13C411A7" w:rsidR="001E3CE6" w:rsidRPr="00007B3E" w:rsidDel="00CB2812" w:rsidRDefault="001E3CE6" w:rsidP="00CB2812">
      <w:pPr>
        <w:numPr>
          <w:ilvl w:val="1"/>
          <w:numId w:val="1"/>
        </w:numPr>
        <w:tabs>
          <w:tab w:val="left" w:pos="2730"/>
        </w:tabs>
        <w:spacing w:before="240" w:after="240"/>
        <w:ind w:left="1134"/>
        <w:jc w:val="left"/>
        <w:outlineLvl w:val="2"/>
        <w:rPr>
          <w:del w:id="8325" w:author="Houyem Rais" w:date="2024-02-22T15:03:00Z"/>
          <w:rFonts w:eastAsia="Calibri"/>
        </w:rPr>
        <w:pPrChange w:id="8326" w:author="Houyem Rais" w:date="2024-02-22T15:03:00Z">
          <w:pPr/>
        </w:pPrChange>
      </w:pPr>
      <w:del w:id="8327" w:author="Houyem Rais" w:date="2024-02-22T15:03:00Z">
        <w:r w:rsidRPr="00007B3E" w:rsidDel="00CB2812">
          <w:rPr>
            <w:rFonts w:eastAsia="Calibri"/>
          </w:rPr>
          <w:delText xml:space="preserve">Le coût de construction est de </w:delText>
        </w:r>
        <w:r w:rsidRPr="00007B3E" w:rsidDel="00CB2812">
          <w:rPr>
            <w:lang w:eastAsia="fr-FR"/>
          </w:rPr>
          <w:delText>587,7</w:delText>
        </w:r>
        <w:r w:rsidRPr="00007B3E" w:rsidDel="00CB2812">
          <w:rPr>
            <w:rFonts w:eastAsia="Calibri"/>
          </w:rPr>
          <w:delText xml:space="preserve"> MDT (</w:delText>
        </w:r>
        <w:r w:rsidR="002901F8" w:rsidRPr="00007B3E" w:rsidDel="00CB2812">
          <w:rPr>
            <w:rFonts w:eastAsia="Calibri"/>
          </w:rPr>
          <w:delText>TTC-</w:delText>
        </w:r>
        <w:r w:rsidRPr="00007B3E" w:rsidDel="00CB2812">
          <w:rPr>
            <w:rFonts w:eastAsia="Calibri"/>
          </w:rPr>
          <w:delText xml:space="preserve">CE 2023). En y appliquant l’inflation pendant la période de construction, nous obtenons </w:delText>
        </w:r>
        <w:r w:rsidR="002901F8" w:rsidRPr="00007B3E" w:rsidDel="00CB2812">
          <w:rPr>
            <w:rFonts w:eastAsia="Calibri"/>
          </w:rPr>
          <w:delText>un</w:delText>
        </w:r>
        <w:r w:rsidRPr="00007B3E" w:rsidDel="00CB2812">
          <w:rPr>
            <w:rFonts w:eastAsia="Calibri"/>
          </w:rPr>
          <w:delText xml:space="preserve"> montant de </w:delText>
        </w:r>
        <w:r w:rsidR="00FA735E" w:rsidRPr="00007B3E" w:rsidDel="00CB2812">
          <w:rPr>
            <w:rFonts w:eastAsia="Calibri"/>
          </w:rPr>
          <w:delText xml:space="preserve">741,6 </w:delText>
        </w:r>
        <w:r w:rsidRPr="00007B3E" w:rsidDel="00CB2812">
          <w:rPr>
            <w:rFonts w:eastAsia="Calibri"/>
          </w:rPr>
          <w:delText>MDT.</w:delText>
        </w:r>
      </w:del>
    </w:p>
    <w:p w14:paraId="550D146E" w14:textId="4C9146CB" w:rsidR="001E3CE6" w:rsidRPr="00007B3E" w:rsidDel="00CB2812" w:rsidRDefault="001E3CE6" w:rsidP="00CB2812">
      <w:pPr>
        <w:pStyle w:val="Caption"/>
        <w:numPr>
          <w:ilvl w:val="1"/>
          <w:numId w:val="1"/>
        </w:numPr>
        <w:tabs>
          <w:tab w:val="left" w:pos="2730"/>
        </w:tabs>
        <w:spacing w:before="240" w:after="240"/>
        <w:ind w:left="1134"/>
        <w:jc w:val="left"/>
        <w:outlineLvl w:val="2"/>
        <w:rPr>
          <w:del w:id="8328" w:author="Houyem Rais" w:date="2024-02-22T15:03:00Z"/>
        </w:rPr>
        <w:pPrChange w:id="8329" w:author="Houyem Rais" w:date="2024-02-22T15:03:00Z">
          <w:pPr>
            <w:pStyle w:val="Caption"/>
          </w:pPr>
        </w:pPrChange>
      </w:pPr>
      <w:bookmarkStart w:id="8330" w:name="_Toc144481099"/>
      <w:bookmarkStart w:id="8331" w:name="_Toc158885081"/>
      <w:del w:id="8332"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8333" w:author="Farouk Bouhafs" w:date="2024-02-09T12:22:00Z">
        <w:del w:id="8334" w:author="Houyem Rais" w:date="2024-02-22T15:03:00Z">
          <w:r w:rsidR="00125256" w:rsidDel="00CB2812">
            <w:rPr>
              <w:noProof/>
            </w:rPr>
            <w:delText>46</w:delText>
          </w:r>
        </w:del>
      </w:ins>
      <w:del w:id="8335" w:author="Houyem Rais" w:date="2024-02-22T15:03:00Z">
        <w:r w:rsidR="00E874ED" w:rsidDel="00CB2812">
          <w:rPr>
            <w:noProof/>
          </w:rPr>
          <w:delText>45</w:delText>
        </w:r>
        <w:r w:rsidDel="00CB2812">
          <w:rPr>
            <w:noProof/>
          </w:rPr>
          <w:fldChar w:fldCharType="end"/>
        </w:r>
        <w:r w:rsidRPr="00007B3E" w:rsidDel="00CB2812">
          <w:delText xml:space="preserve"> Emplois et ressources à la fin de la période de construction – Option 2 - contrat de partenariat (Partenaire privé)</w:delText>
        </w:r>
        <w:bookmarkEnd w:id="8330"/>
        <w:bookmarkEnd w:id="8331"/>
      </w:del>
    </w:p>
    <w:tbl>
      <w:tblPr>
        <w:tblW w:w="9035" w:type="dxa"/>
        <w:tblLook w:val="04A0" w:firstRow="1" w:lastRow="0" w:firstColumn="1" w:lastColumn="0" w:noHBand="0" w:noVBand="1"/>
      </w:tblPr>
      <w:tblGrid>
        <w:gridCol w:w="1802"/>
        <w:gridCol w:w="1365"/>
        <w:gridCol w:w="1395"/>
        <w:gridCol w:w="1740"/>
        <w:gridCol w:w="1365"/>
        <w:gridCol w:w="1395"/>
      </w:tblGrid>
      <w:tr w:rsidR="001E3CE6" w:rsidRPr="00007B3E" w:rsidDel="00CB2812" w14:paraId="72798D15" w14:textId="7DC27A0F" w:rsidTr="00A8239A">
        <w:trPr>
          <w:trHeight w:val="53"/>
          <w:tblHeader/>
          <w:del w:id="8336" w:author="Houyem Rais" w:date="2024-02-22T15:03:00Z"/>
        </w:trPr>
        <w:tc>
          <w:tcPr>
            <w:tcW w:w="445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D5AACE" w14:textId="003BC322" w:rsidR="001E3CE6" w:rsidRPr="00007B3E" w:rsidDel="00CB2812" w:rsidRDefault="001E3CE6" w:rsidP="00CB2812">
            <w:pPr>
              <w:numPr>
                <w:ilvl w:val="1"/>
                <w:numId w:val="1"/>
              </w:numPr>
              <w:tabs>
                <w:tab w:val="left" w:pos="2730"/>
              </w:tabs>
              <w:spacing w:before="240" w:after="240"/>
              <w:ind w:left="1134"/>
              <w:jc w:val="left"/>
              <w:outlineLvl w:val="2"/>
              <w:rPr>
                <w:del w:id="8337" w:author="Houyem Rais" w:date="2024-02-22T15:03:00Z"/>
                <w:rFonts w:cstheme="minorHAnsi"/>
                <w:b/>
                <w:bCs/>
                <w:lang w:eastAsia="en-GB"/>
              </w:rPr>
              <w:pPrChange w:id="8338" w:author="Houyem Rais" w:date="2024-02-22T15:03:00Z">
                <w:pPr>
                  <w:spacing w:after="0"/>
                  <w:jc w:val="left"/>
                </w:pPr>
              </w:pPrChange>
            </w:pPr>
            <w:del w:id="8339" w:author="Houyem Rais" w:date="2024-02-22T15:03:00Z">
              <w:r w:rsidRPr="00007B3E" w:rsidDel="00CB2812">
                <w:rPr>
                  <w:rFonts w:cstheme="minorHAnsi"/>
                  <w:b/>
                  <w:bCs/>
                  <w:lang w:eastAsia="en-GB"/>
                </w:rPr>
                <w:delText>Emplois (en MDT)</w:delText>
              </w:r>
            </w:del>
          </w:p>
        </w:tc>
        <w:tc>
          <w:tcPr>
            <w:tcW w:w="458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2D06A1CA" w14:textId="5DC5866A" w:rsidR="001E3CE6" w:rsidRPr="00007B3E" w:rsidDel="00CB2812" w:rsidRDefault="001E3CE6" w:rsidP="00CB2812">
            <w:pPr>
              <w:numPr>
                <w:ilvl w:val="1"/>
                <w:numId w:val="1"/>
              </w:numPr>
              <w:tabs>
                <w:tab w:val="left" w:pos="2730"/>
              </w:tabs>
              <w:spacing w:before="240" w:after="240"/>
              <w:ind w:left="1134"/>
              <w:jc w:val="left"/>
              <w:outlineLvl w:val="2"/>
              <w:rPr>
                <w:del w:id="8340" w:author="Houyem Rais" w:date="2024-02-22T15:03:00Z"/>
                <w:rFonts w:cstheme="minorHAnsi"/>
                <w:b/>
                <w:bCs/>
                <w:lang w:eastAsia="en-GB"/>
              </w:rPr>
              <w:pPrChange w:id="8341" w:author="Houyem Rais" w:date="2024-02-22T15:03:00Z">
                <w:pPr>
                  <w:spacing w:after="0"/>
                  <w:jc w:val="left"/>
                </w:pPr>
              </w:pPrChange>
            </w:pPr>
            <w:del w:id="8342" w:author="Houyem Rais" w:date="2024-02-22T15:03:00Z">
              <w:r w:rsidRPr="00007B3E" w:rsidDel="00CB2812">
                <w:rPr>
                  <w:rFonts w:cstheme="minorHAnsi"/>
                  <w:b/>
                  <w:bCs/>
                  <w:lang w:eastAsia="en-GB"/>
                </w:rPr>
                <w:delText>Ressources (en MDT)</w:delText>
              </w:r>
            </w:del>
          </w:p>
        </w:tc>
      </w:tr>
      <w:tr w:rsidR="000A2041" w:rsidRPr="00007B3E" w:rsidDel="00CB2812" w14:paraId="4841229D" w14:textId="45B16DC5">
        <w:trPr>
          <w:trHeight w:val="344"/>
          <w:del w:id="8343" w:author="Houyem Rais" w:date="2024-02-22T15:03:00Z"/>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3C266281" w14:textId="0B96BC5E" w:rsidR="000A2041" w:rsidRPr="00007B3E" w:rsidDel="00CB2812" w:rsidRDefault="000A2041" w:rsidP="00CB2812">
            <w:pPr>
              <w:numPr>
                <w:ilvl w:val="1"/>
                <w:numId w:val="1"/>
              </w:numPr>
              <w:tabs>
                <w:tab w:val="left" w:pos="2730"/>
              </w:tabs>
              <w:spacing w:before="240" w:after="240"/>
              <w:ind w:left="1134"/>
              <w:jc w:val="left"/>
              <w:outlineLvl w:val="2"/>
              <w:rPr>
                <w:del w:id="8344" w:author="Houyem Rais" w:date="2024-02-22T15:03:00Z"/>
                <w:rFonts w:cstheme="minorHAnsi"/>
                <w:lang w:eastAsia="en-GB"/>
              </w:rPr>
              <w:pPrChange w:id="8345" w:author="Houyem Rais" w:date="2024-02-22T15:03:00Z">
                <w:pPr>
                  <w:spacing w:after="0"/>
                  <w:jc w:val="left"/>
                </w:pPr>
              </w:pPrChange>
            </w:pPr>
            <w:del w:id="8346" w:author="Houyem Rais" w:date="2024-02-22T15:03:00Z">
              <w:r w:rsidRPr="00007B3E" w:rsidDel="00CB2812">
                <w:rPr>
                  <w:rFonts w:cstheme="minorHAnsi"/>
                  <w:lang w:eastAsia="en-GB"/>
                </w:rPr>
                <w:delText>Coût de construction</w:delText>
              </w:r>
            </w:del>
          </w:p>
        </w:tc>
        <w:tc>
          <w:tcPr>
            <w:tcW w:w="1114" w:type="dxa"/>
            <w:tcBorders>
              <w:top w:val="nil"/>
              <w:left w:val="nil"/>
              <w:bottom w:val="single" w:sz="4" w:space="0" w:color="auto"/>
              <w:right w:val="single" w:sz="4" w:space="0" w:color="auto"/>
            </w:tcBorders>
            <w:shd w:val="clear" w:color="auto" w:fill="auto"/>
            <w:noWrap/>
          </w:tcPr>
          <w:p w14:paraId="279DBCB7" w14:textId="11D8E3F3" w:rsidR="000A2041" w:rsidRPr="00007B3E" w:rsidDel="00CB2812" w:rsidRDefault="000A2041" w:rsidP="00CB2812">
            <w:pPr>
              <w:numPr>
                <w:ilvl w:val="1"/>
                <w:numId w:val="1"/>
              </w:numPr>
              <w:tabs>
                <w:tab w:val="left" w:pos="2730"/>
              </w:tabs>
              <w:spacing w:before="240" w:after="240"/>
              <w:ind w:left="1134"/>
              <w:jc w:val="left"/>
              <w:outlineLvl w:val="2"/>
              <w:rPr>
                <w:del w:id="8347" w:author="Houyem Rais" w:date="2024-02-22T15:03:00Z"/>
                <w:rFonts w:cstheme="minorHAnsi"/>
                <w:lang w:eastAsia="en-GB"/>
              </w:rPr>
              <w:pPrChange w:id="8348" w:author="Houyem Rais" w:date="2024-02-22T15:03:00Z">
                <w:pPr>
                  <w:spacing w:after="0"/>
                  <w:jc w:val="center"/>
                </w:pPr>
              </w:pPrChange>
            </w:pPr>
            <w:del w:id="8349" w:author="Houyem Rais" w:date="2024-02-22T15:03:00Z">
              <w:r w:rsidRPr="00007B3E" w:rsidDel="00CB2812">
                <w:delText>741,6</w:delText>
              </w:r>
            </w:del>
          </w:p>
        </w:tc>
        <w:tc>
          <w:tcPr>
            <w:tcW w:w="954" w:type="dxa"/>
            <w:tcBorders>
              <w:top w:val="nil"/>
              <w:left w:val="nil"/>
              <w:bottom w:val="single" w:sz="4" w:space="0" w:color="auto"/>
              <w:right w:val="single" w:sz="4" w:space="0" w:color="auto"/>
            </w:tcBorders>
            <w:shd w:val="clear" w:color="auto" w:fill="auto"/>
            <w:noWrap/>
          </w:tcPr>
          <w:p w14:paraId="695D87C1" w14:textId="476F936E" w:rsidR="000A2041" w:rsidRPr="00007B3E" w:rsidDel="00CB2812" w:rsidRDefault="000A2041" w:rsidP="00CB2812">
            <w:pPr>
              <w:numPr>
                <w:ilvl w:val="1"/>
                <w:numId w:val="1"/>
              </w:numPr>
              <w:tabs>
                <w:tab w:val="left" w:pos="2730"/>
              </w:tabs>
              <w:spacing w:before="240" w:after="240"/>
              <w:ind w:left="1134"/>
              <w:jc w:val="left"/>
              <w:outlineLvl w:val="2"/>
              <w:rPr>
                <w:del w:id="8350" w:author="Houyem Rais" w:date="2024-02-22T15:03:00Z"/>
                <w:rFonts w:cstheme="minorHAnsi"/>
                <w:lang w:eastAsia="en-GB"/>
              </w:rPr>
              <w:pPrChange w:id="8351" w:author="Houyem Rais" w:date="2024-02-22T15:03:00Z">
                <w:pPr>
                  <w:spacing w:after="0"/>
                  <w:jc w:val="center"/>
                </w:pPr>
              </w:pPrChange>
            </w:pPr>
            <w:del w:id="8352" w:author="Houyem Rais" w:date="2024-02-22T15:03:00Z">
              <w:r w:rsidRPr="00007B3E" w:rsidDel="00CB2812">
                <w:delText>91,7%</w:delText>
              </w:r>
            </w:del>
          </w:p>
        </w:tc>
        <w:tc>
          <w:tcPr>
            <w:tcW w:w="2388" w:type="dxa"/>
            <w:tcBorders>
              <w:top w:val="nil"/>
              <w:left w:val="nil"/>
              <w:bottom w:val="single" w:sz="4" w:space="0" w:color="auto"/>
              <w:right w:val="single" w:sz="4" w:space="0" w:color="auto"/>
            </w:tcBorders>
            <w:shd w:val="clear" w:color="auto" w:fill="auto"/>
            <w:noWrap/>
          </w:tcPr>
          <w:p w14:paraId="442DD7B2" w14:textId="72F1B1E0" w:rsidR="000A2041" w:rsidRPr="00007B3E" w:rsidDel="00CB2812" w:rsidRDefault="000A2041" w:rsidP="00CB2812">
            <w:pPr>
              <w:numPr>
                <w:ilvl w:val="1"/>
                <w:numId w:val="1"/>
              </w:numPr>
              <w:tabs>
                <w:tab w:val="left" w:pos="2730"/>
              </w:tabs>
              <w:spacing w:before="240" w:after="240"/>
              <w:ind w:left="1134"/>
              <w:jc w:val="left"/>
              <w:outlineLvl w:val="2"/>
              <w:rPr>
                <w:del w:id="8353" w:author="Houyem Rais" w:date="2024-02-22T15:03:00Z"/>
                <w:rFonts w:cstheme="minorHAnsi"/>
                <w:lang w:eastAsia="en-GB"/>
              </w:rPr>
              <w:pPrChange w:id="8354" w:author="Houyem Rais" w:date="2024-02-22T15:03:00Z">
                <w:pPr>
                  <w:spacing w:after="0"/>
                  <w:jc w:val="left"/>
                </w:pPr>
              </w:pPrChange>
            </w:pPr>
            <w:del w:id="8355" w:author="Houyem Rais" w:date="2024-02-22T15:03:00Z">
              <w:r w:rsidRPr="00007B3E" w:rsidDel="00CB2812">
                <w:delText>Fonds propres</w:delText>
              </w:r>
            </w:del>
          </w:p>
        </w:tc>
        <w:tc>
          <w:tcPr>
            <w:tcW w:w="1273" w:type="dxa"/>
            <w:tcBorders>
              <w:top w:val="nil"/>
              <w:left w:val="nil"/>
              <w:bottom w:val="single" w:sz="4" w:space="0" w:color="auto"/>
              <w:right w:val="single" w:sz="4" w:space="0" w:color="auto"/>
            </w:tcBorders>
            <w:shd w:val="clear" w:color="auto" w:fill="auto"/>
            <w:noWrap/>
          </w:tcPr>
          <w:p w14:paraId="2DB8A6AD" w14:textId="1FD16A73" w:rsidR="000A2041" w:rsidRPr="00007B3E" w:rsidDel="00CB2812" w:rsidRDefault="000A2041" w:rsidP="00CB2812">
            <w:pPr>
              <w:numPr>
                <w:ilvl w:val="1"/>
                <w:numId w:val="1"/>
              </w:numPr>
              <w:tabs>
                <w:tab w:val="left" w:pos="2730"/>
              </w:tabs>
              <w:spacing w:before="240" w:after="240"/>
              <w:ind w:left="1134"/>
              <w:jc w:val="left"/>
              <w:outlineLvl w:val="2"/>
              <w:rPr>
                <w:del w:id="8356" w:author="Houyem Rais" w:date="2024-02-22T15:03:00Z"/>
                <w:rFonts w:cstheme="minorHAnsi"/>
                <w:lang w:eastAsia="en-GB"/>
              </w:rPr>
              <w:pPrChange w:id="8357" w:author="Houyem Rais" w:date="2024-02-22T15:03:00Z">
                <w:pPr>
                  <w:spacing w:after="0"/>
                  <w:jc w:val="center"/>
                </w:pPr>
              </w:pPrChange>
            </w:pPr>
            <w:del w:id="8358" w:author="Houyem Rais" w:date="2024-02-22T15:03:00Z">
              <w:r w:rsidRPr="00007B3E" w:rsidDel="00CB2812">
                <w:delText>185,4</w:delText>
              </w:r>
            </w:del>
          </w:p>
        </w:tc>
        <w:tc>
          <w:tcPr>
            <w:tcW w:w="923" w:type="dxa"/>
            <w:tcBorders>
              <w:top w:val="nil"/>
              <w:left w:val="nil"/>
              <w:bottom w:val="single" w:sz="4" w:space="0" w:color="auto"/>
              <w:right w:val="single" w:sz="4" w:space="0" w:color="auto"/>
            </w:tcBorders>
            <w:shd w:val="clear" w:color="auto" w:fill="auto"/>
            <w:noWrap/>
          </w:tcPr>
          <w:p w14:paraId="1FDEFA9D" w14:textId="12EDBE7D" w:rsidR="000A2041" w:rsidRPr="00007B3E" w:rsidDel="00CB2812" w:rsidRDefault="000A2041" w:rsidP="00CB2812">
            <w:pPr>
              <w:numPr>
                <w:ilvl w:val="1"/>
                <w:numId w:val="1"/>
              </w:numPr>
              <w:tabs>
                <w:tab w:val="left" w:pos="2730"/>
              </w:tabs>
              <w:spacing w:before="240" w:after="240"/>
              <w:ind w:left="1134"/>
              <w:jc w:val="left"/>
              <w:outlineLvl w:val="2"/>
              <w:rPr>
                <w:del w:id="8359" w:author="Houyem Rais" w:date="2024-02-22T15:03:00Z"/>
                <w:rFonts w:cstheme="minorHAnsi"/>
                <w:lang w:eastAsia="en-GB"/>
              </w:rPr>
              <w:pPrChange w:id="8360" w:author="Houyem Rais" w:date="2024-02-22T15:03:00Z">
                <w:pPr>
                  <w:spacing w:after="0"/>
                  <w:jc w:val="center"/>
                </w:pPr>
              </w:pPrChange>
            </w:pPr>
            <w:del w:id="8361" w:author="Houyem Rais" w:date="2024-02-22T15:03:00Z">
              <w:r w:rsidRPr="00007B3E" w:rsidDel="00CB2812">
                <w:delText>22,9%</w:delText>
              </w:r>
            </w:del>
          </w:p>
        </w:tc>
      </w:tr>
      <w:tr w:rsidR="000A2041" w:rsidRPr="00007B3E" w:rsidDel="00CB2812" w14:paraId="15B2E578" w14:textId="34D494F7">
        <w:trPr>
          <w:trHeight w:val="53"/>
          <w:del w:id="8362" w:author="Houyem Rais" w:date="2024-02-22T15:03:00Z"/>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05D9C91D" w14:textId="49B09E7E" w:rsidR="000A2041" w:rsidRPr="00007B3E" w:rsidDel="00CB2812" w:rsidRDefault="000A2041" w:rsidP="00CB2812">
            <w:pPr>
              <w:numPr>
                <w:ilvl w:val="1"/>
                <w:numId w:val="1"/>
              </w:numPr>
              <w:tabs>
                <w:tab w:val="left" w:pos="2730"/>
              </w:tabs>
              <w:spacing w:before="240" w:after="240"/>
              <w:ind w:left="1134"/>
              <w:jc w:val="left"/>
              <w:outlineLvl w:val="2"/>
              <w:rPr>
                <w:del w:id="8363" w:author="Houyem Rais" w:date="2024-02-22T15:03:00Z"/>
                <w:rFonts w:cstheme="minorHAnsi"/>
                <w:lang w:eastAsia="en-GB"/>
              </w:rPr>
              <w:pPrChange w:id="8364" w:author="Houyem Rais" w:date="2024-02-22T15:03:00Z">
                <w:pPr>
                  <w:spacing w:after="0"/>
                  <w:jc w:val="left"/>
                </w:pPr>
              </w:pPrChange>
            </w:pPr>
            <w:del w:id="8365" w:author="Houyem Rais" w:date="2024-02-22T15:03:00Z">
              <w:r w:rsidRPr="00007B3E" w:rsidDel="00CB2812">
                <w:rPr>
                  <w:rFonts w:cstheme="minorHAnsi"/>
                  <w:lang w:eastAsia="en-GB"/>
                </w:rPr>
                <w:delText>Intérêts intercalaires</w:delText>
              </w:r>
            </w:del>
          </w:p>
        </w:tc>
        <w:tc>
          <w:tcPr>
            <w:tcW w:w="1114" w:type="dxa"/>
            <w:tcBorders>
              <w:top w:val="nil"/>
              <w:left w:val="nil"/>
              <w:bottom w:val="single" w:sz="4" w:space="0" w:color="auto"/>
              <w:right w:val="single" w:sz="4" w:space="0" w:color="auto"/>
            </w:tcBorders>
            <w:shd w:val="clear" w:color="auto" w:fill="auto"/>
            <w:noWrap/>
          </w:tcPr>
          <w:p w14:paraId="0F051C7A" w14:textId="4C6C24F8" w:rsidR="000A2041" w:rsidRPr="00007B3E" w:rsidDel="00CB2812" w:rsidRDefault="000A2041" w:rsidP="00CB2812">
            <w:pPr>
              <w:numPr>
                <w:ilvl w:val="1"/>
                <w:numId w:val="1"/>
              </w:numPr>
              <w:tabs>
                <w:tab w:val="left" w:pos="2730"/>
              </w:tabs>
              <w:spacing w:before="240" w:after="240"/>
              <w:ind w:left="1134"/>
              <w:jc w:val="left"/>
              <w:outlineLvl w:val="2"/>
              <w:rPr>
                <w:del w:id="8366" w:author="Houyem Rais" w:date="2024-02-22T15:03:00Z"/>
                <w:rFonts w:cstheme="minorHAnsi"/>
                <w:lang w:eastAsia="en-GB"/>
              </w:rPr>
              <w:pPrChange w:id="8367" w:author="Houyem Rais" w:date="2024-02-22T15:03:00Z">
                <w:pPr>
                  <w:spacing w:after="0"/>
                  <w:jc w:val="center"/>
                </w:pPr>
              </w:pPrChange>
            </w:pPr>
            <w:del w:id="8368" w:author="Houyem Rais" w:date="2024-02-22T15:03:00Z">
              <w:r w:rsidRPr="00007B3E" w:rsidDel="00CB2812">
                <w:delText>67,4</w:delText>
              </w:r>
            </w:del>
          </w:p>
        </w:tc>
        <w:tc>
          <w:tcPr>
            <w:tcW w:w="954" w:type="dxa"/>
            <w:tcBorders>
              <w:top w:val="nil"/>
              <w:left w:val="nil"/>
              <w:bottom w:val="single" w:sz="4" w:space="0" w:color="auto"/>
              <w:right w:val="single" w:sz="4" w:space="0" w:color="auto"/>
            </w:tcBorders>
            <w:shd w:val="clear" w:color="auto" w:fill="auto"/>
            <w:noWrap/>
          </w:tcPr>
          <w:p w14:paraId="52223DF9" w14:textId="1A5B93BE" w:rsidR="000A2041" w:rsidRPr="00007B3E" w:rsidDel="00CB2812" w:rsidRDefault="000A2041" w:rsidP="00CB2812">
            <w:pPr>
              <w:numPr>
                <w:ilvl w:val="1"/>
                <w:numId w:val="1"/>
              </w:numPr>
              <w:tabs>
                <w:tab w:val="left" w:pos="2730"/>
              </w:tabs>
              <w:spacing w:before="240" w:after="240"/>
              <w:ind w:left="1134"/>
              <w:jc w:val="left"/>
              <w:outlineLvl w:val="2"/>
              <w:rPr>
                <w:del w:id="8369" w:author="Houyem Rais" w:date="2024-02-22T15:03:00Z"/>
                <w:rFonts w:cstheme="minorHAnsi"/>
                <w:lang w:eastAsia="en-GB"/>
              </w:rPr>
              <w:pPrChange w:id="8370" w:author="Houyem Rais" w:date="2024-02-22T15:03:00Z">
                <w:pPr>
                  <w:spacing w:after="0"/>
                  <w:jc w:val="center"/>
                </w:pPr>
              </w:pPrChange>
            </w:pPr>
            <w:del w:id="8371" w:author="Houyem Rais" w:date="2024-02-22T15:03:00Z">
              <w:r w:rsidRPr="00007B3E" w:rsidDel="00CB2812">
                <w:delText>8,3%</w:delText>
              </w:r>
            </w:del>
          </w:p>
        </w:tc>
        <w:tc>
          <w:tcPr>
            <w:tcW w:w="2388" w:type="dxa"/>
            <w:tcBorders>
              <w:top w:val="nil"/>
              <w:left w:val="nil"/>
              <w:bottom w:val="single" w:sz="4" w:space="0" w:color="auto"/>
              <w:right w:val="single" w:sz="4" w:space="0" w:color="auto"/>
            </w:tcBorders>
            <w:shd w:val="clear" w:color="auto" w:fill="auto"/>
            <w:noWrap/>
          </w:tcPr>
          <w:p w14:paraId="06B06881" w14:textId="12BC4823" w:rsidR="000A2041" w:rsidRPr="00007B3E" w:rsidDel="00CB2812" w:rsidRDefault="000A2041" w:rsidP="00CB2812">
            <w:pPr>
              <w:numPr>
                <w:ilvl w:val="1"/>
                <w:numId w:val="1"/>
              </w:numPr>
              <w:tabs>
                <w:tab w:val="left" w:pos="2730"/>
              </w:tabs>
              <w:spacing w:before="240" w:after="240"/>
              <w:ind w:left="1134"/>
              <w:jc w:val="left"/>
              <w:outlineLvl w:val="2"/>
              <w:rPr>
                <w:del w:id="8372" w:author="Houyem Rais" w:date="2024-02-22T15:03:00Z"/>
                <w:rFonts w:cstheme="minorHAnsi"/>
                <w:lang w:eastAsia="en-GB"/>
              </w:rPr>
              <w:pPrChange w:id="8373" w:author="Houyem Rais" w:date="2024-02-22T15:03:00Z">
                <w:pPr>
                  <w:spacing w:after="0"/>
                  <w:jc w:val="left"/>
                </w:pPr>
              </w:pPrChange>
            </w:pPr>
            <w:del w:id="8374" w:author="Houyem Rais" w:date="2024-02-22T15:03:00Z">
              <w:r w:rsidRPr="00007B3E" w:rsidDel="00CB2812">
                <w:delText>Dette</w:delText>
              </w:r>
            </w:del>
          </w:p>
        </w:tc>
        <w:tc>
          <w:tcPr>
            <w:tcW w:w="1273" w:type="dxa"/>
            <w:tcBorders>
              <w:top w:val="nil"/>
              <w:left w:val="nil"/>
              <w:bottom w:val="single" w:sz="4" w:space="0" w:color="auto"/>
              <w:right w:val="single" w:sz="4" w:space="0" w:color="auto"/>
            </w:tcBorders>
            <w:shd w:val="clear" w:color="auto" w:fill="auto"/>
            <w:noWrap/>
          </w:tcPr>
          <w:p w14:paraId="38A5D7AF" w14:textId="0AB24DC5" w:rsidR="000A2041" w:rsidRPr="00007B3E" w:rsidDel="00CB2812" w:rsidRDefault="000A2041" w:rsidP="00CB2812">
            <w:pPr>
              <w:numPr>
                <w:ilvl w:val="1"/>
                <w:numId w:val="1"/>
              </w:numPr>
              <w:tabs>
                <w:tab w:val="left" w:pos="2730"/>
              </w:tabs>
              <w:spacing w:before="240" w:after="240"/>
              <w:ind w:left="1134"/>
              <w:jc w:val="left"/>
              <w:outlineLvl w:val="2"/>
              <w:rPr>
                <w:del w:id="8375" w:author="Houyem Rais" w:date="2024-02-22T15:03:00Z"/>
                <w:rFonts w:cstheme="minorHAnsi"/>
                <w:lang w:eastAsia="en-GB"/>
              </w:rPr>
              <w:pPrChange w:id="8376" w:author="Houyem Rais" w:date="2024-02-22T15:03:00Z">
                <w:pPr>
                  <w:spacing w:after="0"/>
                  <w:jc w:val="center"/>
                </w:pPr>
              </w:pPrChange>
            </w:pPr>
            <w:del w:id="8377" w:author="Houyem Rais" w:date="2024-02-22T15:03:00Z">
              <w:r w:rsidRPr="00007B3E" w:rsidDel="00CB2812">
                <w:delText>623,6</w:delText>
              </w:r>
            </w:del>
          </w:p>
        </w:tc>
        <w:tc>
          <w:tcPr>
            <w:tcW w:w="923" w:type="dxa"/>
            <w:tcBorders>
              <w:top w:val="nil"/>
              <w:left w:val="nil"/>
              <w:bottom w:val="single" w:sz="4" w:space="0" w:color="auto"/>
              <w:right w:val="single" w:sz="4" w:space="0" w:color="auto"/>
            </w:tcBorders>
            <w:shd w:val="clear" w:color="auto" w:fill="auto"/>
            <w:noWrap/>
          </w:tcPr>
          <w:p w14:paraId="4D501E9A" w14:textId="37683C0D" w:rsidR="000A2041" w:rsidRPr="00007B3E" w:rsidDel="00CB2812" w:rsidRDefault="000A2041" w:rsidP="00CB2812">
            <w:pPr>
              <w:numPr>
                <w:ilvl w:val="1"/>
                <w:numId w:val="1"/>
              </w:numPr>
              <w:tabs>
                <w:tab w:val="left" w:pos="2730"/>
              </w:tabs>
              <w:spacing w:before="240" w:after="240"/>
              <w:ind w:left="1134"/>
              <w:jc w:val="left"/>
              <w:outlineLvl w:val="2"/>
              <w:rPr>
                <w:del w:id="8378" w:author="Houyem Rais" w:date="2024-02-22T15:03:00Z"/>
                <w:rFonts w:cstheme="minorHAnsi"/>
                <w:lang w:eastAsia="en-GB"/>
              </w:rPr>
              <w:pPrChange w:id="8379" w:author="Houyem Rais" w:date="2024-02-22T15:03:00Z">
                <w:pPr>
                  <w:spacing w:after="0"/>
                  <w:jc w:val="center"/>
                </w:pPr>
              </w:pPrChange>
            </w:pPr>
            <w:del w:id="8380" w:author="Houyem Rais" w:date="2024-02-22T15:03:00Z">
              <w:r w:rsidRPr="00007B3E" w:rsidDel="00CB2812">
                <w:delText>77,1%</w:delText>
              </w:r>
            </w:del>
          </w:p>
        </w:tc>
      </w:tr>
      <w:tr w:rsidR="000A2041" w:rsidRPr="00007B3E" w:rsidDel="00CB2812" w14:paraId="073067A4" w14:textId="1C6AFD71">
        <w:trPr>
          <w:trHeight w:val="65"/>
          <w:del w:id="8381" w:author="Houyem Rais" w:date="2024-02-22T15:03:00Z"/>
        </w:trPr>
        <w:tc>
          <w:tcPr>
            <w:tcW w:w="2383" w:type="dxa"/>
            <w:tcBorders>
              <w:top w:val="nil"/>
              <w:left w:val="single" w:sz="4" w:space="0" w:color="auto"/>
              <w:bottom w:val="single" w:sz="4" w:space="0" w:color="auto"/>
              <w:right w:val="single" w:sz="4" w:space="0" w:color="auto"/>
            </w:tcBorders>
            <w:shd w:val="clear" w:color="000000" w:fill="D9D9D9"/>
            <w:noWrap/>
            <w:vAlign w:val="center"/>
            <w:hideMark/>
          </w:tcPr>
          <w:p w14:paraId="0B19F92D" w14:textId="3B9ECB2F" w:rsidR="000A2041" w:rsidRPr="00007B3E" w:rsidDel="00CB2812" w:rsidRDefault="000A2041" w:rsidP="00CB2812">
            <w:pPr>
              <w:numPr>
                <w:ilvl w:val="1"/>
                <w:numId w:val="1"/>
              </w:numPr>
              <w:tabs>
                <w:tab w:val="left" w:pos="2730"/>
              </w:tabs>
              <w:spacing w:before="240" w:after="240"/>
              <w:ind w:left="1134"/>
              <w:jc w:val="left"/>
              <w:outlineLvl w:val="2"/>
              <w:rPr>
                <w:del w:id="8382" w:author="Houyem Rais" w:date="2024-02-22T15:03:00Z"/>
                <w:rFonts w:cstheme="minorHAnsi"/>
                <w:b/>
                <w:bCs/>
                <w:lang w:eastAsia="en-GB"/>
              </w:rPr>
              <w:pPrChange w:id="8383" w:author="Houyem Rais" w:date="2024-02-22T15:03:00Z">
                <w:pPr>
                  <w:spacing w:after="0"/>
                  <w:jc w:val="left"/>
                </w:pPr>
              </w:pPrChange>
            </w:pPr>
            <w:del w:id="8384" w:author="Houyem Rais" w:date="2024-02-22T15:03:00Z">
              <w:r w:rsidRPr="00007B3E" w:rsidDel="00CB2812">
                <w:rPr>
                  <w:rFonts w:cstheme="minorHAnsi"/>
                  <w:b/>
                  <w:bCs/>
                  <w:lang w:eastAsia="en-GB"/>
                </w:rPr>
                <w:delText>Total</w:delText>
              </w:r>
            </w:del>
          </w:p>
        </w:tc>
        <w:tc>
          <w:tcPr>
            <w:tcW w:w="1114" w:type="dxa"/>
            <w:tcBorders>
              <w:top w:val="nil"/>
              <w:left w:val="nil"/>
              <w:bottom w:val="single" w:sz="4" w:space="0" w:color="auto"/>
              <w:right w:val="single" w:sz="4" w:space="0" w:color="auto"/>
            </w:tcBorders>
            <w:shd w:val="clear" w:color="000000" w:fill="D9D9D9"/>
            <w:noWrap/>
            <w:vAlign w:val="bottom"/>
            <w:hideMark/>
          </w:tcPr>
          <w:p w14:paraId="7E78D8E2" w14:textId="671E6A8C" w:rsidR="000A2041" w:rsidRPr="00007B3E" w:rsidDel="00CB2812" w:rsidRDefault="0043787D" w:rsidP="00CB2812">
            <w:pPr>
              <w:numPr>
                <w:ilvl w:val="1"/>
                <w:numId w:val="1"/>
              </w:numPr>
              <w:tabs>
                <w:tab w:val="left" w:pos="2730"/>
              </w:tabs>
              <w:spacing w:before="240" w:after="240"/>
              <w:ind w:left="1134"/>
              <w:jc w:val="left"/>
              <w:outlineLvl w:val="2"/>
              <w:rPr>
                <w:del w:id="8385" w:author="Houyem Rais" w:date="2024-02-22T15:03:00Z"/>
                <w:rFonts w:cstheme="minorHAnsi"/>
                <w:b/>
                <w:bCs/>
                <w:lang w:eastAsia="en-GB"/>
              </w:rPr>
              <w:pPrChange w:id="8386" w:author="Houyem Rais" w:date="2024-02-22T15:03:00Z">
                <w:pPr>
                  <w:spacing w:after="0"/>
                  <w:jc w:val="center"/>
                </w:pPr>
              </w:pPrChange>
            </w:pPr>
            <w:del w:id="8387" w:author="Houyem Rais" w:date="2024-02-22T15:03:00Z">
              <w:r w:rsidRPr="00007B3E" w:rsidDel="00CB2812">
                <w:rPr>
                  <w:b/>
                  <w:bCs/>
                </w:rPr>
                <w:delText>809,0</w:delText>
              </w:r>
            </w:del>
          </w:p>
        </w:tc>
        <w:tc>
          <w:tcPr>
            <w:tcW w:w="954" w:type="dxa"/>
            <w:tcBorders>
              <w:top w:val="nil"/>
              <w:left w:val="nil"/>
              <w:bottom w:val="single" w:sz="4" w:space="0" w:color="auto"/>
              <w:right w:val="single" w:sz="4" w:space="0" w:color="auto"/>
            </w:tcBorders>
            <w:shd w:val="clear" w:color="000000" w:fill="D9D9D9"/>
            <w:noWrap/>
            <w:vAlign w:val="bottom"/>
            <w:hideMark/>
          </w:tcPr>
          <w:p w14:paraId="7D255660" w14:textId="7F76E6E4" w:rsidR="000A2041" w:rsidRPr="00007B3E" w:rsidDel="00CB2812" w:rsidRDefault="000A2041" w:rsidP="00CB2812">
            <w:pPr>
              <w:numPr>
                <w:ilvl w:val="1"/>
                <w:numId w:val="1"/>
              </w:numPr>
              <w:tabs>
                <w:tab w:val="left" w:pos="2730"/>
              </w:tabs>
              <w:spacing w:before="240" w:after="240"/>
              <w:ind w:left="1134"/>
              <w:jc w:val="left"/>
              <w:outlineLvl w:val="2"/>
              <w:rPr>
                <w:del w:id="8388" w:author="Houyem Rais" w:date="2024-02-22T15:03:00Z"/>
                <w:rFonts w:cstheme="minorHAnsi"/>
                <w:b/>
                <w:bCs/>
                <w:lang w:eastAsia="en-GB"/>
              </w:rPr>
              <w:pPrChange w:id="8389" w:author="Houyem Rais" w:date="2024-02-22T15:03:00Z">
                <w:pPr>
                  <w:spacing w:after="0"/>
                  <w:jc w:val="center"/>
                </w:pPr>
              </w:pPrChange>
            </w:pPr>
            <w:del w:id="8390" w:author="Houyem Rais" w:date="2024-02-22T15:03:00Z">
              <w:r w:rsidRPr="00007B3E" w:rsidDel="00CB2812">
                <w:rPr>
                  <w:rFonts w:asciiTheme="minorHAnsi" w:hAnsiTheme="minorHAnsi" w:cstheme="minorHAnsi"/>
                  <w:b/>
                  <w:bCs/>
                </w:rPr>
                <w:delText>100%</w:delText>
              </w:r>
            </w:del>
          </w:p>
        </w:tc>
        <w:tc>
          <w:tcPr>
            <w:tcW w:w="2388" w:type="dxa"/>
            <w:tcBorders>
              <w:top w:val="nil"/>
              <w:left w:val="nil"/>
              <w:bottom w:val="single" w:sz="4" w:space="0" w:color="auto"/>
              <w:right w:val="single" w:sz="4" w:space="0" w:color="auto"/>
            </w:tcBorders>
            <w:shd w:val="clear" w:color="000000" w:fill="D9D9D9"/>
            <w:noWrap/>
            <w:hideMark/>
          </w:tcPr>
          <w:p w14:paraId="1C6F9FE2" w14:textId="711D20B0" w:rsidR="000A2041" w:rsidRPr="00007B3E" w:rsidDel="00CB2812" w:rsidRDefault="00D3103F" w:rsidP="00CB2812">
            <w:pPr>
              <w:numPr>
                <w:ilvl w:val="1"/>
                <w:numId w:val="1"/>
              </w:numPr>
              <w:tabs>
                <w:tab w:val="left" w:pos="2730"/>
              </w:tabs>
              <w:spacing w:before="240" w:after="240"/>
              <w:ind w:left="1134"/>
              <w:jc w:val="left"/>
              <w:outlineLvl w:val="2"/>
              <w:rPr>
                <w:del w:id="8391" w:author="Houyem Rais" w:date="2024-02-22T15:03:00Z"/>
                <w:rFonts w:cstheme="minorHAnsi"/>
                <w:b/>
                <w:bCs/>
                <w:lang w:eastAsia="en-GB"/>
              </w:rPr>
              <w:pPrChange w:id="8392" w:author="Houyem Rais" w:date="2024-02-22T15:03:00Z">
                <w:pPr>
                  <w:spacing w:after="0"/>
                  <w:jc w:val="left"/>
                </w:pPr>
              </w:pPrChange>
            </w:pPr>
            <w:del w:id="8393" w:author="Houyem Rais" w:date="2024-02-22T15:03:00Z">
              <w:r w:rsidRPr="00007B3E" w:rsidDel="00CB2812">
                <w:rPr>
                  <w:b/>
                  <w:bCs/>
                  <w:lang w:bidi="ar-TN"/>
                </w:rPr>
                <w:delText>Total</w:delText>
              </w:r>
            </w:del>
          </w:p>
        </w:tc>
        <w:tc>
          <w:tcPr>
            <w:tcW w:w="1273" w:type="dxa"/>
            <w:tcBorders>
              <w:top w:val="nil"/>
              <w:left w:val="nil"/>
              <w:bottom w:val="single" w:sz="4" w:space="0" w:color="auto"/>
              <w:right w:val="single" w:sz="4" w:space="0" w:color="auto"/>
            </w:tcBorders>
            <w:shd w:val="clear" w:color="000000" w:fill="D9D9D9"/>
            <w:noWrap/>
            <w:hideMark/>
          </w:tcPr>
          <w:p w14:paraId="01555016" w14:textId="0085DDC2" w:rsidR="000A2041" w:rsidRPr="00007B3E" w:rsidDel="00CB2812" w:rsidRDefault="000A2041" w:rsidP="00CB2812">
            <w:pPr>
              <w:numPr>
                <w:ilvl w:val="1"/>
                <w:numId w:val="1"/>
              </w:numPr>
              <w:tabs>
                <w:tab w:val="left" w:pos="2730"/>
              </w:tabs>
              <w:spacing w:before="240" w:after="240"/>
              <w:ind w:left="1134"/>
              <w:jc w:val="left"/>
              <w:outlineLvl w:val="2"/>
              <w:rPr>
                <w:del w:id="8394" w:author="Houyem Rais" w:date="2024-02-22T15:03:00Z"/>
                <w:rFonts w:cstheme="minorHAnsi"/>
                <w:b/>
                <w:bCs/>
                <w:lang w:eastAsia="en-GB"/>
              </w:rPr>
              <w:pPrChange w:id="8395" w:author="Houyem Rais" w:date="2024-02-22T15:03:00Z">
                <w:pPr>
                  <w:spacing w:after="0"/>
                  <w:jc w:val="center"/>
                </w:pPr>
              </w:pPrChange>
            </w:pPr>
            <w:del w:id="8396" w:author="Houyem Rais" w:date="2024-02-22T15:03:00Z">
              <w:r w:rsidRPr="00007B3E" w:rsidDel="00CB2812">
                <w:rPr>
                  <w:b/>
                  <w:bCs/>
                </w:rPr>
                <w:delText>809,0</w:delText>
              </w:r>
            </w:del>
          </w:p>
        </w:tc>
        <w:tc>
          <w:tcPr>
            <w:tcW w:w="923" w:type="dxa"/>
            <w:tcBorders>
              <w:top w:val="nil"/>
              <w:left w:val="nil"/>
              <w:bottom w:val="single" w:sz="4" w:space="0" w:color="auto"/>
              <w:right w:val="single" w:sz="4" w:space="0" w:color="auto"/>
            </w:tcBorders>
            <w:shd w:val="clear" w:color="000000" w:fill="D9D9D9"/>
            <w:noWrap/>
            <w:hideMark/>
          </w:tcPr>
          <w:p w14:paraId="40EE0B33" w14:textId="4D219557" w:rsidR="000A2041" w:rsidRPr="00007B3E" w:rsidDel="00CB2812" w:rsidRDefault="000A2041" w:rsidP="00CB2812">
            <w:pPr>
              <w:numPr>
                <w:ilvl w:val="1"/>
                <w:numId w:val="1"/>
              </w:numPr>
              <w:tabs>
                <w:tab w:val="left" w:pos="2730"/>
              </w:tabs>
              <w:spacing w:before="240" w:after="240"/>
              <w:ind w:left="1134"/>
              <w:jc w:val="left"/>
              <w:outlineLvl w:val="2"/>
              <w:rPr>
                <w:del w:id="8397" w:author="Houyem Rais" w:date="2024-02-22T15:03:00Z"/>
                <w:rFonts w:cstheme="minorHAnsi"/>
                <w:b/>
                <w:bCs/>
                <w:lang w:eastAsia="en-GB"/>
              </w:rPr>
              <w:pPrChange w:id="8398" w:author="Houyem Rais" w:date="2024-02-22T15:03:00Z">
                <w:pPr>
                  <w:spacing w:after="0"/>
                  <w:jc w:val="center"/>
                </w:pPr>
              </w:pPrChange>
            </w:pPr>
            <w:del w:id="8399" w:author="Houyem Rais" w:date="2024-02-22T15:03:00Z">
              <w:r w:rsidRPr="00007B3E" w:rsidDel="00CB2812">
                <w:rPr>
                  <w:b/>
                  <w:bCs/>
                </w:rPr>
                <w:delText>100%</w:delText>
              </w:r>
            </w:del>
          </w:p>
        </w:tc>
      </w:tr>
    </w:tbl>
    <w:p w14:paraId="195AEC59" w14:textId="2C57FCAB" w:rsidR="00D3103F" w:rsidRPr="00007B3E" w:rsidDel="00CB2812" w:rsidRDefault="00D3103F" w:rsidP="00CB2812">
      <w:pPr>
        <w:numPr>
          <w:ilvl w:val="1"/>
          <w:numId w:val="1"/>
        </w:numPr>
        <w:tabs>
          <w:tab w:val="left" w:pos="2730"/>
        </w:tabs>
        <w:spacing w:before="240" w:after="240"/>
        <w:ind w:left="1134"/>
        <w:jc w:val="left"/>
        <w:outlineLvl w:val="2"/>
        <w:rPr>
          <w:del w:id="8400" w:author="Houyem Rais" w:date="2024-02-22T15:03:00Z"/>
          <w:rFonts w:eastAsia="Calibri"/>
        </w:rPr>
        <w:pPrChange w:id="8401" w:author="Houyem Rais" w:date="2024-02-22T15:03:00Z">
          <w:pPr/>
        </w:pPrChange>
      </w:pPr>
      <w:del w:id="8402" w:author="Houyem Rais" w:date="2024-02-22T15:03:00Z">
        <w:r w:rsidRPr="00007B3E" w:rsidDel="00CB2812">
          <w:rPr>
            <w:rFonts w:eastAsia="Calibri"/>
          </w:rPr>
          <w:delText xml:space="preserve">Le financement du coût de construction se fait en partie par de la dette qui génère des intérêts intercalaires de 67,4 MDT. Le coût total du projet à la fin de la période de construction ressort à </w:delText>
        </w:r>
        <w:r w:rsidRPr="00007B3E" w:rsidDel="00CB2812">
          <w:rPr>
            <w:rFonts w:eastAsia="Calibri"/>
            <w:b/>
            <w:bCs/>
          </w:rPr>
          <w:delText>809 MDT</w:delText>
        </w:r>
        <w:r w:rsidRPr="00007B3E" w:rsidDel="00CB2812">
          <w:rPr>
            <w:rFonts w:eastAsia="Calibri"/>
          </w:rPr>
          <w:delText xml:space="preserve">. Ce montant est financé par de la dette à hauteur de 623,6 MDT et des fonds propres à hauteur de 185,4 MDT. </w:delText>
        </w:r>
      </w:del>
    </w:p>
    <w:p w14:paraId="3C8B399A" w14:textId="44D87023" w:rsidR="001E3CE6" w:rsidRPr="00007B3E" w:rsidDel="00CB2812" w:rsidRDefault="001E3CE6" w:rsidP="00CB2812">
      <w:pPr>
        <w:numPr>
          <w:ilvl w:val="1"/>
          <w:numId w:val="1"/>
        </w:numPr>
        <w:tabs>
          <w:tab w:val="left" w:pos="2730"/>
        </w:tabs>
        <w:spacing w:before="240" w:after="240"/>
        <w:ind w:left="1134"/>
        <w:jc w:val="left"/>
        <w:outlineLvl w:val="2"/>
        <w:rPr>
          <w:del w:id="8403" w:author="Houyem Rais" w:date="2024-02-22T15:03:00Z"/>
          <w:rFonts w:eastAsia="Calibri"/>
        </w:rPr>
        <w:pPrChange w:id="8404" w:author="Houyem Rais" w:date="2024-02-22T15:03:00Z">
          <w:pPr/>
        </w:pPrChange>
      </w:pPr>
      <w:del w:id="8405" w:author="Houyem Rais" w:date="2024-02-22T15:03:00Z">
        <w:r w:rsidRPr="00007B3E" w:rsidDel="00CB2812">
          <w:rPr>
            <w:rFonts w:eastAsia="Calibri"/>
          </w:rPr>
          <w:delText xml:space="preserve">La courbe des recettes pour le partenaire privé est nulle. En revanche, ce dernier perçoit des </w:delText>
        </w:r>
        <w:r w:rsidRPr="00007B3E" w:rsidDel="00CB2812">
          <w:rPr>
            <w:rFonts w:eastAsia="Calibri"/>
            <w:b/>
            <w:bCs/>
          </w:rPr>
          <w:delText>loyers</w:delText>
        </w:r>
        <w:r w:rsidRPr="00007B3E" w:rsidDel="00CB2812">
          <w:rPr>
            <w:rFonts w:eastAsia="Calibri"/>
          </w:rPr>
          <w:delText xml:space="preserve"> </w:delText>
        </w:r>
        <w:r w:rsidR="00D3103F" w:rsidRPr="00007B3E" w:rsidDel="00CB2812">
          <w:rPr>
            <w:rFonts w:eastAsia="Calibri"/>
          </w:rPr>
          <w:delText xml:space="preserve">sur toute la durée d’exploitation </w:delText>
        </w:r>
        <w:r w:rsidRPr="00007B3E" w:rsidDel="00CB2812">
          <w:rPr>
            <w:rFonts w:eastAsia="Calibri"/>
          </w:rPr>
          <w:delText>qui servent à rembourser l’investissement initial, le service de la dette</w:delText>
        </w:r>
        <w:r w:rsidR="004866B0" w:rsidRPr="00007B3E" w:rsidDel="00CB2812">
          <w:rPr>
            <w:rFonts w:eastAsia="Calibri"/>
          </w:rPr>
          <w:delText xml:space="preserve">, </w:delText>
        </w:r>
        <w:r w:rsidRPr="00007B3E" w:rsidDel="00CB2812">
          <w:rPr>
            <w:rFonts w:eastAsia="Calibri"/>
          </w:rPr>
          <w:delText xml:space="preserve">la plus-value des fonds propres, </w:delText>
        </w:r>
        <w:r w:rsidR="004866B0" w:rsidRPr="00007B3E" w:rsidDel="00CB2812">
          <w:rPr>
            <w:rFonts w:eastAsia="Calibri"/>
          </w:rPr>
          <w:delText xml:space="preserve">et </w:delText>
        </w:r>
        <w:r w:rsidRPr="00007B3E" w:rsidDel="00CB2812">
          <w:rPr>
            <w:rFonts w:eastAsia="Calibri"/>
          </w:rPr>
          <w:delText>les dépenses d’exploitation</w:delText>
        </w:r>
        <w:r w:rsidR="004866B0" w:rsidRPr="00007B3E" w:rsidDel="00CB2812">
          <w:rPr>
            <w:rFonts w:eastAsia="Calibri"/>
          </w:rPr>
          <w:delText xml:space="preserve"> et</w:delText>
        </w:r>
        <w:r w:rsidRPr="00007B3E" w:rsidDel="00CB2812">
          <w:rPr>
            <w:rFonts w:eastAsia="Calibri"/>
          </w:rPr>
          <w:delText xml:space="preserve"> de gestion. </w:delText>
        </w:r>
      </w:del>
    </w:p>
    <w:p w14:paraId="442D8CE8" w14:textId="15342699" w:rsidR="001E3CE6" w:rsidRPr="00007B3E" w:rsidDel="00CB2812" w:rsidRDefault="001E3CE6" w:rsidP="00CB2812">
      <w:pPr>
        <w:numPr>
          <w:ilvl w:val="1"/>
          <w:numId w:val="1"/>
        </w:numPr>
        <w:tabs>
          <w:tab w:val="left" w:pos="2730"/>
        </w:tabs>
        <w:spacing w:before="240" w:after="240"/>
        <w:ind w:left="1134"/>
        <w:jc w:val="left"/>
        <w:outlineLvl w:val="2"/>
        <w:rPr>
          <w:del w:id="8406" w:author="Houyem Rais" w:date="2024-02-22T15:03:00Z"/>
          <w:rFonts w:eastAsia="Calibri"/>
          <w:b/>
          <w:bCs/>
          <w:u w:val="single"/>
        </w:rPr>
        <w:pPrChange w:id="8407" w:author="Houyem Rais" w:date="2024-02-22T15:03:00Z">
          <w:pPr/>
        </w:pPrChange>
      </w:pPr>
      <w:del w:id="8408" w:author="Houyem Rais" w:date="2024-02-22T15:03:00Z">
        <w:r w:rsidRPr="00007B3E" w:rsidDel="00CB2812">
          <w:rPr>
            <w:rFonts w:eastAsia="Calibri"/>
            <w:b/>
            <w:bCs/>
            <w:u w:val="single"/>
          </w:rPr>
          <w:delText>En prenant compte d’un taux d’actualisation quinquennal des Loyers égal à 5%, le Loyer total dû à la première année de mise en service du Projet (20</w:delText>
        </w:r>
        <w:r w:rsidR="00A340A2" w:rsidRPr="00007B3E" w:rsidDel="00CB2812">
          <w:rPr>
            <w:rFonts w:eastAsia="Calibri"/>
            <w:b/>
            <w:bCs/>
            <w:u w:val="single"/>
          </w:rPr>
          <w:delText>28</w:delText>
        </w:r>
        <w:r w:rsidRPr="00007B3E" w:rsidDel="00CB2812">
          <w:rPr>
            <w:rFonts w:eastAsia="Calibri"/>
            <w:b/>
            <w:bCs/>
            <w:u w:val="single"/>
          </w:rPr>
          <w:delText xml:space="preserve">) permettant d’avoir un Taux de Rentabilité des Fonds Propres supérieur à 15% </w:delText>
        </w:r>
        <w:r w:rsidR="00E714D6" w:rsidRPr="00007B3E" w:rsidDel="00CB2812">
          <w:rPr>
            <w:rFonts w:eastAsia="Calibri"/>
            <w:b/>
            <w:bCs/>
            <w:u w:val="single"/>
          </w:rPr>
          <w:delText>et un ADSCR minimum de 1,2</w:delText>
        </w:r>
        <w:r w:rsidR="00DD649D" w:rsidRPr="00007B3E" w:rsidDel="00CB2812">
          <w:rPr>
            <w:rFonts w:eastAsia="Calibri"/>
            <w:b/>
            <w:bCs/>
            <w:u w:val="single"/>
          </w:rPr>
          <w:delText xml:space="preserve"> </w:delText>
        </w:r>
        <w:r w:rsidRPr="00007B3E" w:rsidDel="00CB2812">
          <w:rPr>
            <w:rFonts w:eastAsia="Calibri"/>
            <w:b/>
            <w:bCs/>
            <w:u w:val="single"/>
          </w:rPr>
          <w:delText>est estimé à</w:delText>
        </w:r>
        <w:r w:rsidR="005D171C" w:rsidRPr="00007B3E" w:rsidDel="00CB2812">
          <w:rPr>
            <w:rFonts w:eastAsia="Calibri"/>
            <w:b/>
            <w:bCs/>
            <w:u w:val="single"/>
          </w:rPr>
          <w:delText xml:space="preserve"> </w:delText>
        </w:r>
        <w:r w:rsidR="0067445A" w:rsidRPr="0067445A" w:rsidDel="00CB2812">
          <w:rPr>
            <w:rFonts w:eastAsia="Calibri"/>
            <w:b/>
            <w:bCs/>
            <w:u w:val="single"/>
          </w:rPr>
          <w:delText>149,59</w:delText>
        </w:r>
      </w:del>
      <w:ins w:id="8409" w:author="Farouk Bouhafs" w:date="2024-02-14T17:13:00Z">
        <w:del w:id="8410" w:author="Houyem Rais" w:date="2024-02-22T15:03:00Z">
          <w:r w:rsidR="00843502" w:rsidDel="00CB2812">
            <w:rPr>
              <w:rFonts w:eastAsia="Calibri"/>
              <w:b/>
              <w:bCs/>
              <w:u w:val="single"/>
            </w:rPr>
            <w:delText>8</w:delText>
          </w:r>
        </w:del>
      </w:ins>
      <w:del w:id="8411" w:author="Houyem Rais" w:date="2024-02-22T15:03:00Z">
        <w:r w:rsidRPr="00007B3E" w:rsidDel="00CB2812">
          <w:rPr>
            <w:rFonts w:eastAsia="Calibri"/>
            <w:b/>
            <w:bCs/>
            <w:u w:val="single"/>
          </w:rPr>
          <w:delText xml:space="preserve"> millions </w:delText>
        </w:r>
        <w:r w:rsidR="0067445A" w:rsidDel="00CB2812">
          <w:rPr>
            <w:rFonts w:eastAsia="Calibri"/>
            <w:b/>
            <w:bCs/>
            <w:u w:val="single"/>
          </w:rPr>
          <w:delText xml:space="preserve">de </w:delText>
        </w:r>
        <w:r w:rsidRPr="00007B3E" w:rsidDel="00CB2812">
          <w:rPr>
            <w:rFonts w:eastAsia="Calibri"/>
            <w:b/>
            <w:bCs/>
            <w:u w:val="single"/>
          </w:rPr>
          <w:delText xml:space="preserve">DT.   </w:delText>
        </w:r>
      </w:del>
    </w:p>
    <w:p w14:paraId="22837075" w14:textId="0CB966E5" w:rsidR="001E3CE6" w:rsidRPr="00007B3E" w:rsidDel="00CB2812" w:rsidRDefault="001E3CE6" w:rsidP="00CB2812">
      <w:pPr>
        <w:numPr>
          <w:ilvl w:val="1"/>
          <w:numId w:val="1"/>
        </w:numPr>
        <w:tabs>
          <w:tab w:val="left" w:pos="2730"/>
        </w:tabs>
        <w:spacing w:before="240" w:after="240"/>
        <w:ind w:left="1134"/>
        <w:jc w:val="left"/>
        <w:outlineLvl w:val="2"/>
        <w:rPr>
          <w:del w:id="8412" w:author="Houyem Rais" w:date="2024-02-22T15:03:00Z"/>
          <w:rFonts w:eastAsia="Calibri"/>
        </w:rPr>
        <w:pPrChange w:id="8413" w:author="Houyem Rais" w:date="2024-02-22T15:03:00Z">
          <w:pPr/>
        </w:pPrChange>
      </w:pPr>
    </w:p>
    <w:p w14:paraId="277DF99E" w14:textId="75355980" w:rsidR="001E3CE6" w:rsidRPr="00007B3E" w:rsidDel="00CB2812" w:rsidRDefault="00510A2C" w:rsidP="00CB2812">
      <w:pPr>
        <w:numPr>
          <w:ilvl w:val="1"/>
          <w:numId w:val="1"/>
        </w:numPr>
        <w:tabs>
          <w:tab w:val="left" w:pos="2730"/>
        </w:tabs>
        <w:spacing w:before="240" w:after="240"/>
        <w:ind w:left="1134"/>
        <w:jc w:val="left"/>
        <w:outlineLvl w:val="2"/>
        <w:rPr>
          <w:del w:id="8414" w:author="Houyem Rais" w:date="2024-02-22T15:03:00Z"/>
          <w:rFonts w:eastAsia="Calibri"/>
        </w:rPr>
        <w:pPrChange w:id="8415" w:author="Houyem Rais" w:date="2024-02-22T15:03:00Z">
          <w:pPr>
            <w:jc w:val="center"/>
          </w:pPr>
        </w:pPrChange>
      </w:pPr>
      <w:ins w:id="8416" w:author="Farouk Bouhafs" w:date="2024-02-14T17:13:00Z">
        <w:del w:id="8417" w:author="Houyem Rais" w:date="2024-02-22T15:03:00Z">
          <w:r w:rsidDel="00CB2812">
            <w:rPr>
              <w:rFonts w:eastAsia="Calibri"/>
              <w:noProof/>
            </w:rPr>
            <w:drawing>
              <wp:inline distT="0" distB="0" distL="0" distR="0" wp14:anchorId="6053BADA" wp14:editId="0BAFE5AC">
                <wp:extent cx="5666874" cy="2180897"/>
                <wp:effectExtent l="0" t="0" r="0" b="0"/>
                <wp:docPr id="667646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1991" cy="2186715"/>
                        </a:xfrm>
                        <a:prstGeom prst="rect">
                          <a:avLst/>
                        </a:prstGeom>
                        <a:noFill/>
                      </pic:spPr>
                    </pic:pic>
                  </a:graphicData>
                </a:graphic>
              </wp:inline>
            </w:drawing>
          </w:r>
        </w:del>
      </w:ins>
      <w:del w:id="8418" w:author="Houyem Rais" w:date="2024-02-22T15:03:00Z">
        <w:r w:rsidR="00CE7C2F" w:rsidRPr="001F110D" w:rsidDel="00CB2812">
          <w:rPr>
            <w:rFonts w:eastAsia="Calibri"/>
            <w:noProof/>
          </w:rPr>
          <w:drawing>
            <wp:inline distT="0" distB="0" distL="0" distR="0" wp14:anchorId="54709B70" wp14:editId="4284D001">
              <wp:extent cx="5760720" cy="2040890"/>
              <wp:effectExtent l="0" t="0" r="0" b="0"/>
              <wp:docPr id="1601536427" name="Picture 160153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6427" name=""/>
                      <pic:cNvPicPr/>
                    </pic:nvPicPr>
                    <pic:blipFill>
                      <a:blip r:embed="rId40"/>
                      <a:stretch>
                        <a:fillRect/>
                      </a:stretch>
                    </pic:blipFill>
                    <pic:spPr>
                      <a:xfrm>
                        <a:off x="0" y="0"/>
                        <a:ext cx="5760720" cy="2040890"/>
                      </a:xfrm>
                      <a:prstGeom prst="rect">
                        <a:avLst/>
                      </a:prstGeom>
                    </pic:spPr>
                  </pic:pic>
                </a:graphicData>
              </a:graphic>
            </wp:inline>
          </w:drawing>
        </w:r>
      </w:del>
    </w:p>
    <w:p w14:paraId="26DDF652" w14:textId="60570B80" w:rsidR="001E3CE6" w:rsidRPr="00007B3E" w:rsidDel="00CB2812" w:rsidRDefault="001E3CE6" w:rsidP="00CB2812">
      <w:pPr>
        <w:pStyle w:val="Caption"/>
        <w:numPr>
          <w:ilvl w:val="1"/>
          <w:numId w:val="1"/>
        </w:numPr>
        <w:tabs>
          <w:tab w:val="left" w:pos="2730"/>
        </w:tabs>
        <w:spacing w:before="240" w:after="240"/>
        <w:ind w:left="1134"/>
        <w:jc w:val="left"/>
        <w:outlineLvl w:val="2"/>
        <w:rPr>
          <w:del w:id="8419" w:author="Houyem Rais" w:date="2024-02-22T15:03:00Z"/>
        </w:rPr>
        <w:pPrChange w:id="8420" w:author="Houyem Rais" w:date="2024-02-22T15:03:00Z">
          <w:pPr>
            <w:pStyle w:val="Caption"/>
            <w:jc w:val="center"/>
          </w:pPr>
        </w:pPrChange>
      </w:pPr>
      <w:bookmarkStart w:id="8421" w:name="_Toc142174827"/>
      <w:bookmarkStart w:id="8422" w:name="_Toc158885112"/>
      <w:del w:id="8423"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20</w:delText>
        </w:r>
        <w:r w:rsidDel="00CB2812">
          <w:rPr>
            <w:noProof/>
          </w:rPr>
          <w:fldChar w:fldCharType="end"/>
        </w:r>
        <w:r w:rsidRPr="00007B3E" w:rsidDel="00CB2812">
          <w:delText xml:space="preserve"> Evolution des cash-flows – Option 2 – Contrat de Partenariat (Partenaire privé)</w:delText>
        </w:r>
        <w:bookmarkEnd w:id="8421"/>
        <w:bookmarkEnd w:id="8422"/>
      </w:del>
    </w:p>
    <w:p w14:paraId="2C3F6C0D" w14:textId="06611488" w:rsidR="001E3CE6" w:rsidRPr="00007B3E" w:rsidDel="00CB2812" w:rsidRDefault="001E3CE6" w:rsidP="00CB2812">
      <w:pPr>
        <w:numPr>
          <w:ilvl w:val="1"/>
          <w:numId w:val="1"/>
        </w:numPr>
        <w:tabs>
          <w:tab w:val="left" w:pos="2730"/>
        </w:tabs>
        <w:spacing w:before="240" w:after="240"/>
        <w:ind w:left="1134" w:right="794"/>
        <w:jc w:val="left"/>
        <w:outlineLvl w:val="2"/>
        <w:rPr>
          <w:del w:id="8424" w:author="Houyem Rais" w:date="2024-02-22T15:03:00Z"/>
          <w:rFonts w:eastAsia="Calibri"/>
        </w:rPr>
        <w:pPrChange w:id="8425" w:author="Houyem Rais" w:date="2024-02-22T15:03:00Z">
          <w:pPr>
            <w:ind w:right="794"/>
          </w:pPr>
        </w:pPrChange>
      </w:pPr>
    </w:p>
    <w:p w14:paraId="4A3EA87A" w14:textId="28FA7BFD" w:rsidR="002F0746" w:rsidRPr="00007B3E" w:rsidDel="00CB2812" w:rsidRDefault="001E3CE6" w:rsidP="00CB2812">
      <w:pPr>
        <w:numPr>
          <w:ilvl w:val="1"/>
          <w:numId w:val="1"/>
        </w:numPr>
        <w:tabs>
          <w:tab w:val="left" w:pos="2730"/>
        </w:tabs>
        <w:spacing w:before="240" w:after="240"/>
        <w:ind w:left="1134"/>
        <w:jc w:val="left"/>
        <w:outlineLvl w:val="2"/>
        <w:rPr>
          <w:del w:id="8426" w:author="Houyem Rais" w:date="2024-02-22T15:03:00Z"/>
          <w:rFonts w:eastAsia="Calibri"/>
        </w:rPr>
        <w:pPrChange w:id="8427" w:author="Houyem Rais" w:date="2024-02-22T15:03:00Z">
          <w:pPr/>
        </w:pPrChange>
      </w:pPr>
      <w:del w:id="8428" w:author="Houyem Rais" w:date="2024-02-22T15:03:00Z">
        <w:r w:rsidRPr="00007B3E" w:rsidDel="00CB2812">
          <w:rPr>
            <w:rFonts w:eastAsia="Calibri"/>
          </w:rPr>
          <w:delText>Pour le secteur Public, la courbe des revenus correspond</w:delText>
        </w:r>
        <w:r w:rsidR="002F0746" w:rsidRPr="00007B3E" w:rsidDel="00CB2812">
          <w:rPr>
            <w:rFonts w:eastAsia="Calibri"/>
          </w:rPr>
          <w:delText> :</w:delText>
        </w:r>
      </w:del>
    </w:p>
    <w:p w14:paraId="7AC7ABA1" w14:textId="255EC68F" w:rsidR="002F0746" w:rsidRPr="00007B3E" w:rsidDel="00CB2812" w:rsidRDefault="002F0746" w:rsidP="00CB2812">
      <w:pPr>
        <w:pStyle w:val="ListParagraph"/>
        <w:numPr>
          <w:ilvl w:val="1"/>
          <w:numId w:val="1"/>
        </w:numPr>
        <w:tabs>
          <w:tab w:val="left" w:pos="2730"/>
        </w:tabs>
        <w:spacing w:before="240" w:after="240"/>
        <w:ind w:left="1134"/>
        <w:jc w:val="left"/>
        <w:outlineLvl w:val="2"/>
        <w:rPr>
          <w:del w:id="8429" w:author="Houyem Rais" w:date="2024-02-22T15:03:00Z"/>
          <w:rFonts w:eastAsia="Calibri"/>
        </w:rPr>
        <w:pPrChange w:id="8430" w:author="Houyem Rais" w:date="2024-02-22T15:03:00Z">
          <w:pPr>
            <w:pStyle w:val="ListParagraph"/>
          </w:pPr>
        </w:pPrChange>
      </w:pPr>
      <w:del w:id="8431" w:author="Houyem Rais" w:date="2024-02-22T15:03:00Z">
        <w:r w:rsidRPr="00007B3E" w:rsidDel="00CB2812">
          <w:rPr>
            <w:rFonts w:eastAsia="Calibri"/>
          </w:rPr>
          <w:delText xml:space="preserve">Pour la SNCFT : les recettes de transport </w:delText>
        </w:r>
        <w:r w:rsidR="00220E42" w:rsidRPr="00007B3E" w:rsidDel="00CB2812">
          <w:rPr>
            <w:rFonts w:eastAsia="Calibri"/>
          </w:rPr>
          <w:delText>de passagers et de fret après la mise en opération de la ligne</w:delText>
        </w:r>
        <w:r w:rsidR="00C3251F" w:rsidRPr="00007B3E" w:rsidDel="00CB2812">
          <w:rPr>
            <w:rFonts w:eastAsia="Calibri"/>
          </w:rPr>
          <w:delText>, ainsi que les autres revenus annexes.</w:delText>
        </w:r>
      </w:del>
    </w:p>
    <w:p w14:paraId="68120544" w14:textId="6EF75D5B" w:rsidR="00220E42" w:rsidRPr="00007B3E" w:rsidDel="00CB2812" w:rsidRDefault="00220E42" w:rsidP="00CB2812">
      <w:pPr>
        <w:pStyle w:val="ListParagraph"/>
        <w:numPr>
          <w:ilvl w:val="1"/>
          <w:numId w:val="1"/>
        </w:numPr>
        <w:tabs>
          <w:tab w:val="left" w:pos="2730"/>
        </w:tabs>
        <w:spacing w:before="240" w:after="240"/>
        <w:ind w:left="1134"/>
        <w:jc w:val="left"/>
        <w:outlineLvl w:val="2"/>
        <w:rPr>
          <w:del w:id="8432" w:author="Houyem Rais" w:date="2024-02-22T15:03:00Z"/>
          <w:rFonts w:eastAsia="Calibri"/>
        </w:rPr>
        <w:pPrChange w:id="8433" w:author="Houyem Rais" w:date="2024-02-22T15:03:00Z">
          <w:pPr>
            <w:pStyle w:val="ListParagraph"/>
          </w:pPr>
        </w:pPrChange>
      </w:pPr>
      <w:del w:id="8434" w:author="Houyem Rais" w:date="2024-02-22T15:03:00Z">
        <w:r w:rsidRPr="00007B3E" w:rsidDel="00CB2812">
          <w:rPr>
            <w:rFonts w:eastAsia="Calibri"/>
          </w:rPr>
          <w:delText xml:space="preserve">Pour la SNCFT Réseau : </w:delText>
        </w:r>
        <w:r w:rsidR="00A97078" w:rsidRPr="00007B3E" w:rsidDel="00CB2812">
          <w:rPr>
            <w:rFonts w:eastAsia="Calibri"/>
          </w:rPr>
          <w:delText>les redevances de sillons perçues auprès de la SNCFT, ainsi</w:delText>
        </w:r>
        <w:r w:rsidR="00C3251F" w:rsidRPr="00007B3E" w:rsidDel="00CB2812">
          <w:rPr>
            <w:rFonts w:eastAsia="Calibri"/>
          </w:rPr>
          <w:delText xml:space="preserve"> que les autres revenus d’exploitation (publicité, location, etc.).</w:delText>
        </w:r>
      </w:del>
    </w:p>
    <w:p w14:paraId="1820F469" w14:textId="1D13E024" w:rsidR="001E3CE6" w:rsidRPr="00007B3E" w:rsidDel="00CB2812" w:rsidRDefault="00C3251F" w:rsidP="00CB2812">
      <w:pPr>
        <w:pStyle w:val="ListParagraph"/>
        <w:numPr>
          <w:ilvl w:val="1"/>
          <w:numId w:val="1"/>
        </w:numPr>
        <w:tabs>
          <w:tab w:val="left" w:pos="2730"/>
        </w:tabs>
        <w:spacing w:before="240" w:after="240"/>
        <w:ind w:left="1134"/>
        <w:jc w:val="left"/>
        <w:outlineLvl w:val="2"/>
        <w:rPr>
          <w:del w:id="8435" w:author="Houyem Rais" w:date="2024-02-22T15:03:00Z"/>
          <w:rFonts w:eastAsia="Calibri"/>
        </w:rPr>
        <w:pPrChange w:id="8436" w:author="Houyem Rais" w:date="2024-02-22T15:03:00Z">
          <w:pPr>
            <w:pStyle w:val="ListParagraph"/>
          </w:pPr>
        </w:pPrChange>
      </w:pPr>
      <w:del w:id="8437" w:author="Houyem Rais" w:date="2024-02-22T15:03:00Z">
        <w:r w:rsidRPr="00007B3E" w:rsidDel="00CB2812">
          <w:rPr>
            <w:rFonts w:eastAsia="Calibri"/>
          </w:rPr>
          <w:delText>Pour l’Etat :</w:delText>
        </w:r>
        <w:r w:rsidR="001E3CE6" w:rsidRPr="00007B3E" w:rsidDel="00CB2812">
          <w:rPr>
            <w:rFonts w:eastAsia="Calibri"/>
          </w:rPr>
          <w:delText xml:space="preserve"> l’impôt payé par la Société de Projet</w:delText>
        </w:r>
        <w:r w:rsidRPr="00007B3E" w:rsidDel="00CB2812">
          <w:rPr>
            <w:rFonts w:eastAsia="Calibri"/>
          </w:rPr>
          <w:delText>.</w:delText>
        </w:r>
      </w:del>
    </w:p>
    <w:p w14:paraId="434D10C6" w14:textId="447EB9A1" w:rsidR="001E3CE6" w:rsidDel="00CB2812" w:rsidRDefault="008815D1" w:rsidP="00CB2812">
      <w:pPr>
        <w:numPr>
          <w:ilvl w:val="1"/>
          <w:numId w:val="1"/>
        </w:numPr>
        <w:tabs>
          <w:tab w:val="left" w:pos="2730"/>
        </w:tabs>
        <w:spacing w:before="240" w:after="240"/>
        <w:ind w:left="1134"/>
        <w:jc w:val="left"/>
        <w:outlineLvl w:val="2"/>
        <w:rPr>
          <w:ins w:id="8438" w:author="Farouk Bouhafs" w:date="2024-02-14T17:16:00Z"/>
          <w:del w:id="8439" w:author="Houyem Rais" w:date="2024-02-22T15:03:00Z"/>
          <w:rFonts w:eastAsia="Calibri"/>
        </w:rPr>
        <w:pPrChange w:id="8440" w:author="Houyem Rais" w:date="2024-02-22T15:03:00Z">
          <w:pPr>
            <w:jc w:val="center"/>
          </w:pPr>
        </w:pPrChange>
      </w:pPr>
      <w:del w:id="8441" w:author="Houyem Rais" w:date="2024-02-22T15:03:00Z">
        <w:r w:rsidRPr="001F110D" w:rsidDel="00CB2812">
          <w:rPr>
            <w:rFonts w:eastAsia="Calibri"/>
            <w:noProof/>
          </w:rPr>
          <w:drawing>
            <wp:inline distT="0" distB="0" distL="0" distR="0" wp14:anchorId="0C4AC046" wp14:editId="4D2BB300">
              <wp:extent cx="5760720" cy="2343150"/>
              <wp:effectExtent l="0" t="0" r="0" b="0"/>
              <wp:docPr id="526921119" name="Picture 5269211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1119" name="Picture 1" descr="A screenshot of a graph&#10;&#10;Description automatically generated"/>
                      <pic:cNvPicPr/>
                    </pic:nvPicPr>
                    <pic:blipFill>
                      <a:blip r:embed="rId41"/>
                      <a:stretch>
                        <a:fillRect/>
                      </a:stretch>
                    </pic:blipFill>
                    <pic:spPr>
                      <a:xfrm>
                        <a:off x="0" y="0"/>
                        <a:ext cx="5760720" cy="2343150"/>
                      </a:xfrm>
                      <a:prstGeom prst="rect">
                        <a:avLst/>
                      </a:prstGeom>
                    </pic:spPr>
                  </pic:pic>
                </a:graphicData>
              </a:graphic>
            </wp:inline>
          </w:drawing>
        </w:r>
      </w:del>
    </w:p>
    <w:p w14:paraId="06BE916E" w14:textId="76FBAD52" w:rsidR="00187643" w:rsidRPr="00007B3E" w:rsidDel="00CB2812" w:rsidRDefault="00187643" w:rsidP="00CB2812">
      <w:pPr>
        <w:numPr>
          <w:ilvl w:val="1"/>
          <w:numId w:val="1"/>
        </w:numPr>
        <w:tabs>
          <w:tab w:val="left" w:pos="2730"/>
        </w:tabs>
        <w:spacing w:before="240" w:after="240"/>
        <w:ind w:left="1134"/>
        <w:jc w:val="left"/>
        <w:outlineLvl w:val="2"/>
        <w:rPr>
          <w:del w:id="8442" w:author="Houyem Rais" w:date="2024-02-22T15:03:00Z"/>
          <w:rFonts w:eastAsia="Calibri"/>
        </w:rPr>
        <w:pPrChange w:id="8443" w:author="Houyem Rais" w:date="2024-02-22T15:03:00Z">
          <w:pPr>
            <w:jc w:val="center"/>
          </w:pPr>
        </w:pPrChange>
      </w:pPr>
      <w:ins w:id="8444" w:author="Farouk Bouhafs" w:date="2024-02-14T17:17:00Z">
        <w:del w:id="8445" w:author="Houyem Rais" w:date="2024-02-22T15:03:00Z">
          <w:r w:rsidDel="00CB2812">
            <w:rPr>
              <w:rFonts w:eastAsia="Calibri"/>
              <w:noProof/>
            </w:rPr>
            <w:drawing>
              <wp:inline distT="0" distB="0" distL="0" distR="0" wp14:anchorId="688AF5A6" wp14:editId="6B47B414">
                <wp:extent cx="5921642" cy="2216389"/>
                <wp:effectExtent l="0" t="0" r="3175" b="0"/>
                <wp:docPr id="452153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507" cy="2224573"/>
                        </a:xfrm>
                        <a:prstGeom prst="rect">
                          <a:avLst/>
                        </a:prstGeom>
                        <a:noFill/>
                      </pic:spPr>
                    </pic:pic>
                  </a:graphicData>
                </a:graphic>
              </wp:inline>
            </w:drawing>
          </w:r>
        </w:del>
      </w:ins>
    </w:p>
    <w:p w14:paraId="7E895158" w14:textId="0C117AE8" w:rsidR="001E3CE6" w:rsidRPr="00007B3E" w:rsidDel="00CB2812" w:rsidRDefault="001E3CE6" w:rsidP="00CB2812">
      <w:pPr>
        <w:pStyle w:val="Caption"/>
        <w:numPr>
          <w:ilvl w:val="1"/>
          <w:numId w:val="1"/>
        </w:numPr>
        <w:tabs>
          <w:tab w:val="left" w:pos="2730"/>
        </w:tabs>
        <w:spacing w:before="240" w:after="240"/>
        <w:ind w:left="1134"/>
        <w:jc w:val="left"/>
        <w:outlineLvl w:val="2"/>
        <w:rPr>
          <w:del w:id="8446" w:author="Houyem Rais" w:date="2024-02-22T15:03:00Z"/>
        </w:rPr>
        <w:pPrChange w:id="8447" w:author="Houyem Rais" w:date="2024-02-22T15:03:00Z">
          <w:pPr>
            <w:pStyle w:val="Caption"/>
            <w:jc w:val="center"/>
          </w:pPr>
        </w:pPrChange>
      </w:pPr>
      <w:bookmarkStart w:id="8448" w:name="_Toc142174828"/>
      <w:bookmarkStart w:id="8449" w:name="_Toc158885113"/>
      <w:del w:id="8450"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21</w:delText>
        </w:r>
        <w:r w:rsidDel="00CB2812">
          <w:rPr>
            <w:noProof/>
          </w:rPr>
          <w:fldChar w:fldCharType="end"/>
        </w:r>
        <w:r w:rsidRPr="00007B3E" w:rsidDel="00CB2812">
          <w:delText xml:space="preserve"> Evolution des cash-flows – Option 2 – Contrat de Partenariat (Partenaire Public)</w:delText>
        </w:r>
        <w:bookmarkEnd w:id="8448"/>
        <w:bookmarkEnd w:id="8449"/>
      </w:del>
    </w:p>
    <w:p w14:paraId="75029FDE" w14:textId="15A4E0C3" w:rsidR="001E3CE6" w:rsidRPr="00007B3E" w:rsidDel="00CB2812" w:rsidRDefault="001E3CE6" w:rsidP="00CB2812">
      <w:pPr>
        <w:numPr>
          <w:ilvl w:val="1"/>
          <w:numId w:val="1"/>
        </w:numPr>
        <w:tabs>
          <w:tab w:val="left" w:pos="2730"/>
        </w:tabs>
        <w:spacing w:before="240" w:after="240" w:line="240" w:lineRule="auto"/>
        <w:ind w:left="1134"/>
        <w:jc w:val="left"/>
        <w:outlineLvl w:val="2"/>
        <w:rPr>
          <w:del w:id="8451" w:author="Houyem Rais" w:date="2024-02-22T15:03:00Z"/>
          <w:b/>
          <w:i/>
          <w:iCs/>
          <w:szCs w:val="24"/>
        </w:rPr>
        <w:pPrChange w:id="8452" w:author="Houyem Rais" w:date="2024-02-22T15:03:00Z">
          <w:pPr>
            <w:spacing w:before="0" w:after="0" w:line="240" w:lineRule="auto"/>
            <w:jc w:val="left"/>
          </w:pPr>
        </w:pPrChange>
      </w:pPr>
    </w:p>
    <w:p w14:paraId="00BBEE14" w14:textId="7F159905" w:rsidR="001E3CE6" w:rsidRPr="00007B3E" w:rsidDel="00CB2812" w:rsidRDefault="001E3CE6" w:rsidP="00CB2812">
      <w:pPr>
        <w:pStyle w:val="Titre41"/>
        <w:numPr>
          <w:ilvl w:val="1"/>
          <w:numId w:val="1"/>
        </w:numPr>
        <w:tabs>
          <w:tab w:val="left" w:pos="2730"/>
        </w:tabs>
        <w:ind w:left="1134"/>
        <w:outlineLvl w:val="2"/>
        <w:rPr>
          <w:del w:id="8453" w:author="Houyem Rais" w:date="2024-02-22T15:03:00Z"/>
          <w:lang w:val="fr-FR"/>
        </w:rPr>
        <w:pPrChange w:id="8454" w:author="Houyem Rais" w:date="2024-02-22T15:03:00Z">
          <w:pPr>
            <w:pStyle w:val="Titre41"/>
          </w:pPr>
        </w:pPrChange>
      </w:pPr>
      <w:bookmarkStart w:id="8455" w:name="_Toc158885022"/>
      <w:bookmarkStart w:id="8456" w:name="_Toc142174735"/>
      <w:del w:id="8457" w:author="Houyem Rais" w:date="2024-02-22T15:03:00Z">
        <w:r w:rsidRPr="00007B3E" w:rsidDel="00CB2812">
          <w:rPr>
            <w:lang w:val="fr-FR"/>
          </w:rPr>
          <w:delText>Option 3 : EPC+F</w:delText>
        </w:r>
        <w:bookmarkEnd w:id="8455"/>
        <w:r w:rsidRPr="00007B3E" w:rsidDel="00CB2812">
          <w:rPr>
            <w:lang w:val="fr-FR"/>
          </w:rPr>
          <w:delText xml:space="preserve"> </w:delText>
        </w:r>
        <w:r w:rsidRPr="00007B3E" w:rsidDel="00CB2812">
          <w:rPr>
            <w:rFonts w:eastAsia="Calibri"/>
            <w:lang w:val="fr-FR"/>
          </w:rPr>
          <w:delText>+ Contrat d’E&amp;M</w:delText>
        </w:r>
        <w:bookmarkEnd w:id="8456"/>
      </w:del>
    </w:p>
    <w:p w14:paraId="44A9346E" w14:textId="02EB8472" w:rsidR="001E3CE6" w:rsidRPr="00007B3E" w:rsidDel="00CB2812" w:rsidRDefault="001E3CE6" w:rsidP="00CB2812">
      <w:pPr>
        <w:numPr>
          <w:ilvl w:val="1"/>
          <w:numId w:val="1"/>
        </w:numPr>
        <w:tabs>
          <w:tab w:val="left" w:pos="2730"/>
        </w:tabs>
        <w:spacing w:before="240" w:after="240"/>
        <w:ind w:left="1134"/>
        <w:jc w:val="left"/>
        <w:outlineLvl w:val="2"/>
        <w:rPr>
          <w:del w:id="8458" w:author="Houyem Rais" w:date="2024-02-22T15:03:00Z"/>
          <w:rFonts w:eastAsia="Calibri"/>
        </w:rPr>
        <w:pPrChange w:id="8459" w:author="Houyem Rais" w:date="2024-02-22T15:03:00Z">
          <w:pPr/>
        </w:pPrChange>
      </w:pPr>
      <w:del w:id="8460" w:author="Houyem Rais" w:date="2024-02-22T15:03:00Z">
        <w:r w:rsidRPr="00007B3E" w:rsidDel="00CB2812">
          <w:rPr>
            <w:rFonts w:eastAsia="Calibri"/>
          </w:rPr>
          <w:delText xml:space="preserve">Selon cette option, </w:delText>
        </w:r>
        <w:r w:rsidR="005F3891" w:rsidRPr="00007B3E" w:rsidDel="00CB2812">
          <w:rPr>
            <w:rFonts w:eastAsia="Calibri"/>
          </w:rPr>
          <w:delText>la SNCFT Réseau</w:delText>
        </w:r>
        <w:r w:rsidRPr="00007B3E" w:rsidDel="00CB2812">
          <w:rPr>
            <w:rFonts w:eastAsia="Calibri"/>
          </w:rPr>
          <w:delText xml:space="preserve"> finance la totalité du coût de construction </w:delText>
        </w:r>
        <w:r w:rsidR="005F3891" w:rsidRPr="00007B3E" w:rsidDel="00CB2812">
          <w:rPr>
            <w:rFonts w:eastAsia="Calibri"/>
          </w:rPr>
          <w:delText xml:space="preserve">(hors taxes) </w:delText>
        </w:r>
        <w:r w:rsidRPr="00007B3E" w:rsidDel="00CB2812">
          <w:rPr>
            <w:rFonts w:eastAsia="Calibri"/>
          </w:rPr>
          <w:delText>moyennant un financement concessionnel et exploite le projet par ses propres moyens.</w:delText>
        </w:r>
      </w:del>
    </w:p>
    <w:p w14:paraId="2A4D3E86" w14:textId="47237FE8" w:rsidR="001E3CE6" w:rsidRPr="00007B3E" w:rsidDel="00CB2812" w:rsidRDefault="001E3CE6" w:rsidP="00CB2812">
      <w:pPr>
        <w:pStyle w:val="Caption"/>
        <w:numPr>
          <w:ilvl w:val="1"/>
          <w:numId w:val="1"/>
        </w:numPr>
        <w:tabs>
          <w:tab w:val="left" w:pos="2730"/>
        </w:tabs>
        <w:spacing w:before="240" w:after="240"/>
        <w:ind w:left="1134"/>
        <w:jc w:val="left"/>
        <w:outlineLvl w:val="2"/>
        <w:rPr>
          <w:del w:id="8461" w:author="Houyem Rais" w:date="2024-02-22T15:03:00Z"/>
        </w:rPr>
        <w:pPrChange w:id="8462" w:author="Houyem Rais" w:date="2024-02-22T15:03:00Z">
          <w:pPr>
            <w:pStyle w:val="Caption"/>
          </w:pPr>
        </w:pPrChange>
      </w:pPr>
      <w:bookmarkStart w:id="8463" w:name="_Toc144481100"/>
      <w:bookmarkStart w:id="8464" w:name="_Toc158885082"/>
      <w:del w:id="846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8466" w:author="Farouk Bouhafs" w:date="2024-02-09T12:22:00Z">
        <w:del w:id="8467" w:author="Houyem Rais" w:date="2024-02-22T15:03:00Z">
          <w:r w:rsidR="00125256" w:rsidDel="00CB2812">
            <w:rPr>
              <w:noProof/>
            </w:rPr>
            <w:delText>47</w:delText>
          </w:r>
        </w:del>
      </w:ins>
      <w:del w:id="8468" w:author="Houyem Rais" w:date="2024-02-22T15:03:00Z">
        <w:r w:rsidR="00E874ED" w:rsidDel="00CB2812">
          <w:rPr>
            <w:noProof/>
          </w:rPr>
          <w:delText>46</w:delText>
        </w:r>
        <w:r w:rsidDel="00CB2812">
          <w:rPr>
            <w:noProof/>
          </w:rPr>
          <w:fldChar w:fldCharType="end"/>
        </w:r>
        <w:r w:rsidRPr="00007B3E" w:rsidDel="00CB2812">
          <w:delText xml:space="preserve"> Emplois et ressources à la fin de la période de construction – Option 3 – EPC+F + Contrat d’E&amp;M (Partenaire public)</w:delText>
        </w:r>
        <w:bookmarkEnd w:id="8463"/>
        <w:bookmarkEnd w:id="8464"/>
      </w:del>
    </w:p>
    <w:tbl>
      <w:tblPr>
        <w:tblW w:w="9075" w:type="dxa"/>
        <w:tblLook w:val="04A0" w:firstRow="1" w:lastRow="0" w:firstColumn="1" w:lastColumn="0" w:noHBand="0" w:noVBand="1"/>
        <w:tblPrChange w:id="8469" w:author="Farouk Bouhafs" w:date="2024-02-14T17:19:00Z">
          <w:tblPr>
            <w:tblW w:w="9636" w:type="dxa"/>
            <w:tblLook w:val="04A0" w:firstRow="1" w:lastRow="0" w:firstColumn="1" w:lastColumn="0" w:noHBand="0" w:noVBand="1"/>
          </w:tblPr>
        </w:tblPrChange>
      </w:tblPr>
      <w:tblGrid>
        <w:gridCol w:w="3135"/>
        <w:gridCol w:w="1853"/>
        <w:gridCol w:w="2014"/>
        <w:gridCol w:w="1988"/>
        <w:gridCol w:w="1853"/>
        <w:gridCol w:w="2014"/>
        <w:tblGridChange w:id="8470">
          <w:tblGrid>
            <w:gridCol w:w="3329"/>
            <w:gridCol w:w="1218"/>
            <w:gridCol w:w="1310"/>
            <w:gridCol w:w="1807"/>
            <w:gridCol w:w="1008"/>
            <w:gridCol w:w="964"/>
          </w:tblGrid>
        </w:tblGridChange>
      </w:tblGrid>
      <w:tr w:rsidR="001E3CE6" w:rsidRPr="00007B3E" w:rsidDel="00CB2812" w14:paraId="76AB8AB9" w14:textId="48FD926A" w:rsidTr="00D4397D">
        <w:trPr>
          <w:trHeight w:val="390"/>
          <w:tblHeader/>
          <w:del w:id="8471" w:author="Houyem Rais" w:date="2024-02-22T15:03:00Z"/>
          <w:trPrChange w:id="8472" w:author="Farouk Bouhafs" w:date="2024-02-14T17:19:00Z">
            <w:trPr>
              <w:trHeight w:val="397"/>
              <w:tblHeader/>
            </w:trPr>
          </w:trPrChange>
        </w:trPr>
        <w:tc>
          <w:tcPr>
            <w:tcW w:w="551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Change w:id="8473" w:author="Farouk Bouhafs" w:date="2024-02-14T17:19:00Z">
              <w:tcPr>
                <w:tcW w:w="585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tcPrChange>
          </w:tcPr>
          <w:p w14:paraId="70646275" w14:textId="5D28D74B" w:rsidR="001E3CE6" w:rsidRPr="00007B3E" w:rsidDel="00CB2812" w:rsidRDefault="001E3CE6" w:rsidP="00CB2812">
            <w:pPr>
              <w:numPr>
                <w:ilvl w:val="1"/>
                <w:numId w:val="1"/>
              </w:numPr>
              <w:tabs>
                <w:tab w:val="left" w:pos="2730"/>
              </w:tabs>
              <w:spacing w:before="240" w:after="240"/>
              <w:ind w:left="1134"/>
              <w:jc w:val="left"/>
              <w:outlineLvl w:val="2"/>
              <w:rPr>
                <w:del w:id="8474" w:author="Houyem Rais" w:date="2024-02-22T15:03:00Z"/>
                <w:rFonts w:cstheme="minorHAnsi"/>
                <w:b/>
                <w:bCs/>
                <w:lang w:eastAsia="en-GB"/>
              </w:rPr>
              <w:pPrChange w:id="8475" w:author="Houyem Rais" w:date="2024-02-22T15:03:00Z">
                <w:pPr>
                  <w:spacing w:after="0"/>
                  <w:jc w:val="left"/>
                </w:pPr>
              </w:pPrChange>
            </w:pPr>
            <w:del w:id="8476" w:author="Houyem Rais" w:date="2024-02-22T15:03:00Z">
              <w:r w:rsidRPr="00007B3E" w:rsidDel="00CB2812">
                <w:rPr>
                  <w:rFonts w:cstheme="minorHAnsi"/>
                  <w:b/>
                  <w:bCs/>
                  <w:lang w:eastAsia="en-GB"/>
                </w:rPr>
                <w:delText>Emplois (en MDT)</w:delText>
              </w:r>
            </w:del>
          </w:p>
        </w:tc>
        <w:tc>
          <w:tcPr>
            <w:tcW w:w="3559" w:type="dxa"/>
            <w:gridSpan w:val="3"/>
            <w:tcBorders>
              <w:top w:val="single" w:sz="4" w:space="0" w:color="auto"/>
              <w:left w:val="nil"/>
              <w:bottom w:val="single" w:sz="4" w:space="0" w:color="auto"/>
              <w:right w:val="single" w:sz="4" w:space="0" w:color="auto"/>
            </w:tcBorders>
            <w:shd w:val="clear" w:color="000000" w:fill="D9D9D9"/>
            <w:noWrap/>
            <w:vAlign w:val="center"/>
            <w:hideMark/>
            <w:tcPrChange w:id="8477" w:author="Farouk Bouhafs" w:date="2024-02-14T17:19:00Z">
              <w:tcPr>
                <w:tcW w:w="3779" w:type="dxa"/>
                <w:gridSpan w:val="3"/>
                <w:tcBorders>
                  <w:top w:val="single" w:sz="4" w:space="0" w:color="auto"/>
                  <w:left w:val="nil"/>
                  <w:bottom w:val="single" w:sz="4" w:space="0" w:color="auto"/>
                  <w:right w:val="single" w:sz="4" w:space="0" w:color="auto"/>
                </w:tcBorders>
                <w:shd w:val="clear" w:color="000000" w:fill="D9D9D9"/>
                <w:noWrap/>
                <w:vAlign w:val="center"/>
                <w:hideMark/>
              </w:tcPr>
            </w:tcPrChange>
          </w:tcPr>
          <w:p w14:paraId="56222328" w14:textId="3F8413EF" w:rsidR="001E3CE6" w:rsidRPr="00007B3E" w:rsidDel="00CB2812" w:rsidRDefault="001E3CE6" w:rsidP="00CB2812">
            <w:pPr>
              <w:numPr>
                <w:ilvl w:val="1"/>
                <w:numId w:val="1"/>
              </w:numPr>
              <w:tabs>
                <w:tab w:val="left" w:pos="2730"/>
              </w:tabs>
              <w:spacing w:before="240" w:after="240"/>
              <w:ind w:left="1134"/>
              <w:jc w:val="left"/>
              <w:outlineLvl w:val="2"/>
              <w:rPr>
                <w:del w:id="8478" w:author="Houyem Rais" w:date="2024-02-22T15:03:00Z"/>
                <w:rFonts w:cstheme="minorHAnsi"/>
                <w:b/>
                <w:bCs/>
                <w:lang w:eastAsia="en-GB"/>
              </w:rPr>
              <w:pPrChange w:id="8479" w:author="Houyem Rais" w:date="2024-02-22T15:03:00Z">
                <w:pPr>
                  <w:spacing w:after="0"/>
                  <w:jc w:val="left"/>
                </w:pPr>
              </w:pPrChange>
            </w:pPr>
            <w:del w:id="8480" w:author="Houyem Rais" w:date="2024-02-22T15:03:00Z">
              <w:r w:rsidRPr="00007B3E" w:rsidDel="00CB2812">
                <w:rPr>
                  <w:rFonts w:cstheme="minorHAnsi"/>
                  <w:b/>
                  <w:bCs/>
                  <w:lang w:eastAsia="en-GB"/>
                </w:rPr>
                <w:delText>Ressources (en MDT)</w:delText>
              </w:r>
            </w:del>
          </w:p>
        </w:tc>
      </w:tr>
      <w:tr w:rsidR="0032373B" w:rsidRPr="00007B3E" w:rsidDel="00CB2812" w14:paraId="436AB822" w14:textId="63BE9DF6" w:rsidTr="00D4397D">
        <w:trPr>
          <w:trHeight w:val="135"/>
          <w:del w:id="8481" w:author="Houyem Rais" w:date="2024-02-22T15:03:00Z"/>
          <w:trPrChange w:id="8482" w:author="Farouk Bouhafs" w:date="2024-02-14T17:19:00Z">
            <w:trPr>
              <w:trHeight w:val="138"/>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tcPrChange w:id="8483"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tcPr>
            </w:tcPrChange>
          </w:tcPr>
          <w:p w14:paraId="2DF5C934" w14:textId="2B7F088E" w:rsidR="0032373B" w:rsidRPr="00007B3E" w:rsidDel="00CB2812" w:rsidRDefault="0032373B" w:rsidP="00CB2812">
            <w:pPr>
              <w:numPr>
                <w:ilvl w:val="1"/>
                <w:numId w:val="1"/>
              </w:numPr>
              <w:tabs>
                <w:tab w:val="left" w:pos="2730"/>
              </w:tabs>
              <w:spacing w:before="240" w:after="240"/>
              <w:ind w:left="1134"/>
              <w:jc w:val="left"/>
              <w:outlineLvl w:val="2"/>
              <w:rPr>
                <w:del w:id="8484" w:author="Houyem Rais" w:date="2024-02-22T15:03:00Z"/>
                <w:rFonts w:cstheme="minorHAnsi"/>
                <w:lang w:eastAsia="en-GB"/>
              </w:rPr>
              <w:pPrChange w:id="8485" w:author="Houyem Rais" w:date="2024-02-22T15:03:00Z">
                <w:pPr>
                  <w:spacing w:after="0"/>
                  <w:jc w:val="left"/>
                </w:pPr>
              </w:pPrChange>
            </w:pPr>
            <w:del w:id="8486" w:author="Houyem Rais" w:date="2024-02-22T15:03:00Z">
              <w:r w:rsidRPr="00007B3E" w:rsidDel="00CB2812">
                <w:rPr>
                  <w:rFonts w:cstheme="minorHAnsi"/>
                  <w:lang w:eastAsia="en-GB"/>
                </w:rPr>
                <w:delText>Coût de construction</w:delText>
              </w:r>
            </w:del>
          </w:p>
        </w:tc>
        <w:tc>
          <w:tcPr>
            <w:tcW w:w="1146" w:type="dxa"/>
            <w:tcBorders>
              <w:top w:val="nil"/>
              <w:left w:val="nil"/>
              <w:bottom w:val="single" w:sz="4" w:space="0" w:color="auto"/>
              <w:right w:val="single" w:sz="4" w:space="0" w:color="auto"/>
            </w:tcBorders>
            <w:shd w:val="clear" w:color="auto" w:fill="auto"/>
            <w:noWrap/>
            <w:tcPrChange w:id="8487"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49349C3E" w14:textId="6E00386C" w:rsidR="0032373B" w:rsidRPr="00007B3E" w:rsidDel="00CB2812" w:rsidRDefault="0032373B" w:rsidP="00CB2812">
            <w:pPr>
              <w:numPr>
                <w:ilvl w:val="1"/>
                <w:numId w:val="1"/>
              </w:numPr>
              <w:tabs>
                <w:tab w:val="left" w:pos="2730"/>
              </w:tabs>
              <w:spacing w:before="240" w:after="240"/>
              <w:ind w:left="1134"/>
              <w:jc w:val="left"/>
              <w:outlineLvl w:val="2"/>
              <w:rPr>
                <w:del w:id="8488" w:author="Houyem Rais" w:date="2024-02-22T15:03:00Z"/>
                <w:rFonts w:cstheme="minorHAnsi"/>
                <w:lang w:eastAsia="en-GB"/>
              </w:rPr>
              <w:pPrChange w:id="8489" w:author="Houyem Rais" w:date="2024-02-22T15:03:00Z">
                <w:pPr>
                  <w:spacing w:after="0"/>
                  <w:jc w:val="center"/>
                </w:pPr>
              </w:pPrChange>
            </w:pPr>
            <w:del w:id="8490" w:author="Houyem Rais" w:date="2024-02-22T15:03:00Z">
              <w:r w:rsidRPr="00603832" w:rsidDel="00CB2812">
                <w:delText>623,2</w:delText>
              </w:r>
            </w:del>
          </w:p>
        </w:tc>
        <w:tc>
          <w:tcPr>
            <w:tcW w:w="1234" w:type="dxa"/>
            <w:tcBorders>
              <w:top w:val="nil"/>
              <w:left w:val="nil"/>
              <w:bottom w:val="single" w:sz="4" w:space="0" w:color="auto"/>
              <w:right w:val="single" w:sz="4" w:space="0" w:color="auto"/>
            </w:tcBorders>
            <w:shd w:val="clear" w:color="auto" w:fill="auto"/>
            <w:noWrap/>
            <w:tcPrChange w:id="8491"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025AD3E3" w14:textId="19B41FBF" w:rsidR="0032373B" w:rsidRPr="00007B3E" w:rsidDel="00CB2812" w:rsidRDefault="0032373B" w:rsidP="00CB2812">
            <w:pPr>
              <w:numPr>
                <w:ilvl w:val="1"/>
                <w:numId w:val="1"/>
              </w:numPr>
              <w:tabs>
                <w:tab w:val="left" w:pos="2730"/>
              </w:tabs>
              <w:spacing w:before="240" w:after="240"/>
              <w:ind w:left="1134"/>
              <w:jc w:val="left"/>
              <w:outlineLvl w:val="2"/>
              <w:rPr>
                <w:del w:id="8492" w:author="Houyem Rais" w:date="2024-02-22T15:03:00Z"/>
                <w:rFonts w:cstheme="minorHAnsi"/>
                <w:lang w:eastAsia="en-GB"/>
              </w:rPr>
              <w:pPrChange w:id="8493" w:author="Houyem Rais" w:date="2024-02-22T15:03:00Z">
                <w:pPr>
                  <w:spacing w:after="0"/>
                  <w:jc w:val="center"/>
                </w:pPr>
              </w:pPrChange>
            </w:pPr>
            <w:del w:id="8494" w:author="Houyem Rais" w:date="2024-02-22T15:03:00Z">
              <w:r w:rsidRPr="00603832" w:rsidDel="00CB2812">
                <w:delText>91,5%</w:delText>
              </w:r>
            </w:del>
          </w:p>
        </w:tc>
        <w:tc>
          <w:tcPr>
            <w:tcW w:w="1701" w:type="dxa"/>
            <w:tcBorders>
              <w:top w:val="nil"/>
              <w:left w:val="nil"/>
              <w:bottom w:val="single" w:sz="4" w:space="0" w:color="auto"/>
              <w:right w:val="single" w:sz="4" w:space="0" w:color="auto"/>
            </w:tcBorders>
            <w:shd w:val="clear" w:color="auto" w:fill="auto"/>
            <w:noWrap/>
            <w:tcPrChange w:id="8495"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717F6B60" w14:textId="68389399" w:rsidR="0032373B" w:rsidRPr="00007B3E" w:rsidDel="00CB2812" w:rsidRDefault="0032373B" w:rsidP="00CB2812">
            <w:pPr>
              <w:numPr>
                <w:ilvl w:val="1"/>
                <w:numId w:val="1"/>
              </w:numPr>
              <w:tabs>
                <w:tab w:val="left" w:pos="2730"/>
              </w:tabs>
              <w:spacing w:before="240" w:after="240"/>
              <w:ind w:left="1134"/>
              <w:jc w:val="left"/>
              <w:outlineLvl w:val="2"/>
              <w:rPr>
                <w:del w:id="8496" w:author="Houyem Rais" w:date="2024-02-22T15:03:00Z"/>
                <w:rFonts w:cstheme="minorHAnsi"/>
                <w:lang w:eastAsia="en-GB"/>
              </w:rPr>
              <w:pPrChange w:id="8497" w:author="Houyem Rais" w:date="2024-02-22T15:03:00Z">
                <w:pPr>
                  <w:spacing w:after="0"/>
                  <w:jc w:val="left"/>
                </w:pPr>
              </w:pPrChange>
            </w:pPr>
            <w:del w:id="8498" w:author="Houyem Rais" w:date="2024-02-22T15:03:00Z">
              <w:r w:rsidRPr="00007B3E" w:rsidDel="00CB2812">
                <w:rPr>
                  <w:rFonts w:cstheme="minorHAnsi"/>
                </w:rPr>
                <w:delText>Dette</w:delText>
              </w:r>
            </w:del>
          </w:p>
        </w:tc>
        <w:tc>
          <w:tcPr>
            <w:tcW w:w="948" w:type="dxa"/>
            <w:tcBorders>
              <w:top w:val="nil"/>
              <w:left w:val="nil"/>
              <w:bottom w:val="single" w:sz="4" w:space="0" w:color="auto"/>
              <w:right w:val="single" w:sz="4" w:space="0" w:color="auto"/>
            </w:tcBorders>
            <w:shd w:val="clear" w:color="auto" w:fill="auto"/>
            <w:noWrap/>
            <w:tcPrChange w:id="8499"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40473FC2" w14:textId="1010EEF3" w:rsidR="0032373B" w:rsidRPr="00007B3E" w:rsidDel="00CB2812" w:rsidRDefault="0032373B" w:rsidP="00CB2812">
            <w:pPr>
              <w:numPr>
                <w:ilvl w:val="1"/>
                <w:numId w:val="1"/>
              </w:numPr>
              <w:tabs>
                <w:tab w:val="left" w:pos="2730"/>
              </w:tabs>
              <w:spacing w:before="240" w:after="240"/>
              <w:ind w:left="1134"/>
              <w:jc w:val="left"/>
              <w:outlineLvl w:val="2"/>
              <w:rPr>
                <w:del w:id="8500" w:author="Houyem Rais" w:date="2024-02-22T15:03:00Z"/>
                <w:rFonts w:cstheme="minorHAnsi"/>
                <w:lang w:eastAsia="en-GB"/>
              </w:rPr>
              <w:pPrChange w:id="8501" w:author="Houyem Rais" w:date="2024-02-22T15:03:00Z">
                <w:pPr>
                  <w:spacing w:after="0"/>
                  <w:jc w:val="center"/>
                </w:pPr>
              </w:pPrChange>
            </w:pPr>
            <w:del w:id="8502" w:author="Houyem Rais" w:date="2024-02-22T15:03:00Z">
              <w:r w:rsidRPr="008160F1" w:rsidDel="00CB2812">
                <w:delText>668,6</w:delText>
              </w:r>
            </w:del>
          </w:p>
        </w:tc>
        <w:tc>
          <w:tcPr>
            <w:tcW w:w="909" w:type="dxa"/>
            <w:tcBorders>
              <w:top w:val="nil"/>
              <w:left w:val="nil"/>
              <w:bottom w:val="single" w:sz="4" w:space="0" w:color="auto"/>
              <w:right w:val="single" w:sz="4" w:space="0" w:color="auto"/>
            </w:tcBorders>
            <w:shd w:val="clear" w:color="auto" w:fill="auto"/>
            <w:noWrap/>
            <w:tcPrChange w:id="8503"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0865C607" w14:textId="7422525D" w:rsidR="0032373B" w:rsidRPr="00007B3E" w:rsidDel="00CB2812" w:rsidRDefault="0032373B" w:rsidP="00CB2812">
            <w:pPr>
              <w:numPr>
                <w:ilvl w:val="1"/>
                <w:numId w:val="1"/>
              </w:numPr>
              <w:tabs>
                <w:tab w:val="left" w:pos="2730"/>
              </w:tabs>
              <w:spacing w:before="240" w:after="240"/>
              <w:ind w:left="1134"/>
              <w:jc w:val="left"/>
              <w:outlineLvl w:val="2"/>
              <w:rPr>
                <w:del w:id="8504" w:author="Houyem Rais" w:date="2024-02-22T15:03:00Z"/>
                <w:rFonts w:cstheme="minorHAnsi"/>
                <w:lang w:eastAsia="en-GB"/>
              </w:rPr>
              <w:pPrChange w:id="8505" w:author="Houyem Rais" w:date="2024-02-22T15:03:00Z">
                <w:pPr>
                  <w:spacing w:after="0"/>
                  <w:jc w:val="center"/>
                </w:pPr>
              </w:pPrChange>
            </w:pPr>
            <w:del w:id="8506" w:author="Houyem Rais" w:date="2024-02-22T15:03:00Z">
              <w:r w:rsidRPr="008160F1" w:rsidDel="00CB2812">
                <w:delText>98,2%</w:delText>
              </w:r>
            </w:del>
          </w:p>
        </w:tc>
      </w:tr>
      <w:tr w:rsidR="0032373B" w:rsidRPr="00007B3E" w:rsidDel="00CB2812" w14:paraId="32282F70" w14:textId="7A9A2201" w:rsidTr="00D4397D">
        <w:trPr>
          <w:trHeight w:val="52"/>
          <w:del w:id="8507" w:author="Houyem Rais" w:date="2024-02-22T15:03:00Z"/>
          <w:trPrChange w:id="8508" w:author="Farouk Bouhafs" w:date="2024-02-14T17:19:00Z">
            <w:trPr>
              <w:trHeight w:val="53"/>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hideMark/>
            <w:tcPrChange w:id="8509"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026D607" w14:textId="0FCB8A49" w:rsidR="0032373B" w:rsidRPr="00007B3E" w:rsidDel="00CB2812" w:rsidRDefault="0032373B" w:rsidP="00CB2812">
            <w:pPr>
              <w:numPr>
                <w:ilvl w:val="1"/>
                <w:numId w:val="1"/>
              </w:numPr>
              <w:tabs>
                <w:tab w:val="left" w:pos="2730"/>
              </w:tabs>
              <w:spacing w:before="240" w:after="240"/>
              <w:ind w:left="1134"/>
              <w:jc w:val="left"/>
              <w:outlineLvl w:val="2"/>
              <w:rPr>
                <w:del w:id="8510" w:author="Houyem Rais" w:date="2024-02-22T15:03:00Z"/>
                <w:rFonts w:cstheme="minorHAnsi"/>
                <w:lang w:eastAsia="en-GB"/>
              </w:rPr>
              <w:pPrChange w:id="8511" w:author="Houyem Rais" w:date="2024-02-22T15:03:00Z">
                <w:pPr>
                  <w:spacing w:after="0"/>
                  <w:jc w:val="left"/>
                </w:pPr>
              </w:pPrChange>
            </w:pPr>
            <w:del w:id="8512" w:author="Houyem Rais" w:date="2024-02-22T15:03:00Z">
              <w:r w:rsidRPr="00007B3E" w:rsidDel="00CB2812">
                <w:rPr>
                  <w:rFonts w:cstheme="minorHAnsi"/>
                </w:rPr>
                <w:delText>Intérêts intercalaires</w:delText>
              </w:r>
            </w:del>
          </w:p>
        </w:tc>
        <w:tc>
          <w:tcPr>
            <w:tcW w:w="1146" w:type="dxa"/>
            <w:tcBorders>
              <w:top w:val="nil"/>
              <w:left w:val="nil"/>
              <w:bottom w:val="single" w:sz="4" w:space="0" w:color="auto"/>
              <w:right w:val="single" w:sz="4" w:space="0" w:color="auto"/>
            </w:tcBorders>
            <w:shd w:val="clear" w:color="auto" w:fill="auto"/>
            <w:noWrap/>
            <w:tcPrChange w:id="8513"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1CEDB70B" w14:textId="7BACF20E" w:rsidR="0032373B" w:rsidRPr="00007B3E" w:rsidDel="00CB2812" w:rsidRDefault="0032373B" w:rsidP="00CB2812">
            <w:pPr>
              <w:numPr>
                <w:ilvl w:val="1"/>
                <w:numId w:val="1"/>
              </w:numPr>
              <w:tabs>
                <w:tab w:val="left" w:pos="2730"/>
              </w:tabs>
              <w:spacing w:before="240" w:after="240"/>
              <w:ind w:left="1134"/>
              <w:jc w:val="left"/>
              <w:outlineLvl w:val="2"/>
              <w:rPr>
                <w:del w:id="8514" w:author="Houyem Rais" w:date="2024-02-22T15:03:00Z"/>
                <w:rFonts w:cstheme="minorHAnsi"/>
                <w:lang w:eastAsia="en-GB"/>
              </w:rPr>
              <w:pPrChange w:id="8515" w:author="Houyem Rais" w:date="2024-02-22T15:03:00Z">
                <w:pPr>
                  <w:spacing w:after="0"/>
                  <w:jc w:val="center"/>
                </w:pPr>
              </w:pPrChange>
            </w:pPr>
            <w:bookmarkStart w:id="8516" w:name="_Hlk153531286"/>
            <w:del w:id="8517" w:author="Houyem Rais" w:date="2024-02-22T15:03:00Z">
              <w:r w:rsidRPr="00603832" w:rsidDel="00CB2812">
                <w:delText>45,4</w:delText>
              </w:r>
              <w:bookmarkEnd w:id="8516"/>
            </w:del>
          </w:p>
        </w:tc>
        <w:tc>
          <w:tcPr>
            <w:tcW w:w="1234" w:type="dxa"/>
            <w:tcBorders>
              <w:top w:val="nil"/>
              <w:left w:val="nil"/>
              <w:bottom w:val="single" w:sz="4" w:space="0" w:color="auto"/>
              <w:right w:val="single" w:sz="4" w:space="0" w:color="auto"/>
            </w:tcBorders>
            <w:shd w:val="clear" w:color="auto" w:fill="auto"/>
            <w:noWrap/>
            <w:tcPrChange w:id="8518"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6693D512" w14:textId="0159E6B1" w:rsidR="0032373B" w:rsidRPr="00007B3E" w:rsidDel="00CB2812" w:rsidRDefault="0032373B" w:rsidP="00CB2812">
            <w:pPr>
              <w:numPr>
                <w:ilvl w:val="1"/>
                <w:numId w:val="1"/>
              </w:numPr>
              <w:tabs>
                <w:tab w:val="left" w:pos="2730"/>
              </w:tabs>
              <w:spacing w:before="240" w:after="240"/>
              <w:ind w:left="1134"/>
              <w:jc w:val="left"/>
              <w:outlineLvl w:val="2"/>
              <w:rPr>
                <w:del w:id="8519" w:author="Houyem Rais" w:date="2024-02-22T15:03:00Z"/>
                <w:rFonts w:cstheme="minorHAnsi"/>
                <w:lang w:eastAsia="en-GB"/>
              </w:rPr>
              <w:pPrChange w:id="8520" w:author="Houyem Rais" w:date="2024-02-22T15:03:00Z">
                <w:pPr>
                  <w:spacing w:after="0"/>
                  <w:jc w:val="center"/>
                </w:pPr>
              </w:pPrChange>
            </w:pPr>
            <w:del w:id="8521" w:author="Houyem Rais" w:date="2024-02-22T15:03:00Z">
              <w:r w:rsidRPr="00603832" w:rsidDel="00CB2812">
                <w:delText>6,7%</w:delText>
              </w:r>
            </w:del>
          </w:p>
        </w:tc>
        <w:tc>
          <w:tcPr>
            <w:tcW w:w="1701" w:type="dxa"/>
            <w:tcBorders>
              <w:top w:val="nil"/>
              <w:left w:val="nil"/>
              <w:bottom w:val="single" w:sz="4" w:space="0" w:color="auto"/>
              <w:right w:val="single" w:sz="4" w:space="0" w:color="auto"/>
            </w:tcBorders>
            <w:shd w:val="clear" w:color="auto" w:fill="auto"/>
            <w:noWrap/>
            <w:tcPrChange w:id="8522"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5061F698" w14:textId="5107E8B3" w:rsidR="0032373B" w:rsidRPr="00007B3E" w:rsidDel="00CB2812" w:rsidRDefault="0032373B" w:rsidP="00CB2812">
            <w:pPr>
              <w:numPr>
                <w:ilvl w:val="1"/>
                <w:numId w:val="1"/>
              </w:numPr>
              <w:tabs>
                <w:tab w:val="left" w:pos="2730"/>
              </w:tabs>
              <w:spacing w:before="240" w:after="240"/>
              <w:ind w:left="1134"/>
              <w:jc w:val="left"/>
              <w:outlineLvl w:val="2"/>
              <w:rPr>
                <w:del w:id="8523" w:author="Houyem Rais" w:date="2024-02-22T15:03:00Z"/>
                <w:rFonts w:cstheme="minorHAnsi"/>
                <w:lang w:eastAsia="en-GB"/>
              </w:rPr>
              <w:pPrChange w:id="8524" w:author="Houyem Rais" w:date="2024-02-22T15:03:00Z">
                <w:pPr>
                  <w:spacing w:after="0"/>
                  <w:jc w:val="left"/>
                </w:pPr>
              </w:pPrChange>
            </w:pPr>
            <w:del w:id="8525" w:author="Houyem Rais" w:date="2024-02-22T15:03:00Z">
              <w:r w:rsidRPr="00007B3E" w:rsidDel="00CB2812">
                <w:rPr>
                  <w:rFonts w:cstheme="minorHAnsi"/>
                  <w:lang w:eastAsia="en-GB"/>
                </w:rPr>
                <w:delText>Budget de l’Etat</w:delText>
              </w:r>
            </w:del>
          </w:p>
        </w:tc>
        <w:tc>
          <w:tcPr>
            <w:tcW w:w="948" w:type="dxa"/>
            <w:tcBorders>
              <w:top w:val="nil"/>
              <w:left w:val="nil"/>
              <w:bottom w:val="single" w:sz="4" w:space="0" w:color="auto"/>
              <w:right w:val="single" w:sz="4" w:space="0" w:color="auto"/>
            </w:tcBorders>
            <w:shd w:val="clear" w:color="auto" w:fill="auto"/>
            <w:noWrap/>
            <w:tcPrChange w:id="8526"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593E0400" w14:textId="6D73CE17" w:rsidR="0032373B" w:rsidRPr="00007B3E" w:rsidDel="00CB2812" w:rsidRDefault="0032373B" w:rsidP="00CB2812">
            <w:pPr>
              <w:numPr>
                <w:ilvl w:val="1"/>
                <w:numId w:val="1"/>
              </w:numPr>
              <w:tabs>
                <w:tab w:val="left" w:pos="2730"/>
              </w:tabs>
              <w:spacing w:before="240" w:after="240"/>
              <w:ind w:left="1134"/>
              <w:jc w:val="left"/>
              <w:outlineLvl w:val="2"/>
              <w:rPr>
                <w:del w:id="8527" w:author="Houyem Rais" w:date="2024-02-22T15:03:00Z"/>
                <w:rFonts w:cstheme="minorHAnsi"/>
                <w:lang w:eastAsia="en-GB"/>
              </w:rPr>
              <w:pPrChange w:id="8528" w:author="Houyem Rais" w:date="2024-02-22T15:03:00Z">
                <w:pPr>
                  <w:spacing w:after="0"/>
                  <w:jc w:val="center"/>
                </w:pPr>
              </w:pPrChange>
            </w:pPr>
            <w:del w:id="8529" w:author="Houyem Rais" w:date="2024-02-22T15:03:00Z">
              <w:r w:rsidRPr="008160F1" w:rsidDel="00CB2812">
                <w:delText>12,3</w:delText>
              </w:r>
            </w:del>
          </w:p>
        </w:tc>
        <w:tc>
          <w:tcPr>
            <w:tcW w:w="909" w:type="dxa"/>
            <w:tcBorders>
              <w:top w:val="nil"/>
              <w:left w:val="nil"/>
              <w:bottom w:val="single" w:sz="4" w:space="0" w:color="auto"/>
              <w:right w:val="single" w:sz="4" w:space="0" w:color="auto"/>
            </w:tcBorders>
            <w:shd w:val="clear" w:color="auto" w:fill="auto"/>
            <w:noWrap/>
            <w:tcPrChange w:id="8530"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3B2C6B96" w14:textId="7DBA995B" w:rsidR="0032373B" w:rsidRPr="00007B3E" w:rsidDel="00CB2812" w:rsidRDefault="0032373B" w:rsidP="00CB2812">
            <w:pPr>
              <w:numPr>
                <w:ilvl w:val="1"/>
                <w:numId w:val="1"/>
              </w:numPr>
              <w:tabs>
                <w:tab w:val="left" w:pos="2730"/>
              </w:tabs>
              <w:spacing w:before="240" w:after="240"/>
              <w:ind w:left="1134"/>
              <w:jc w:val="left"/>
              <w:outlineLvl w:val="2"/>
              <w:rPr>
                <w:del w:id="8531" w:author="Houyem Rais" w:date="2024-02-22T15:03:00Z"/>
                <w:rFonts w:cstheme="minorHAnsi"/>
                <w:lang w:eastAsia="en-GB"/>
              </w:rPr>
              <w:pPrChange w:id="8532" w:author="Houyem Rais" w:date="2024-02-22T15:03:00Z">
                <w:pPr>
                  <w:spacing w:after="0"/>
                  <w:jc w:val="center"/>
                </w:pPr>
              </w:pPrChange>
            </w:pPr>
            <w:del w:id="8533" w:author="Houyem Rais" w:date="2024-02-22T15:03:00Z">
              <w:r w:rsidRPr="008160F1" w:rsidDel="00CB2812">
                <w:delText>1,8%</w:delText>
              </w:r>
            </w:del>
          </w:p>
        </w:tc>
      </w:tr>
      <w:tr w:rsidR="006D44C2" w:rsidRPr="00007B3E" w:rsidDel="00CB2812" w14:paraId="676A3E1E" w14:textId="070700E8" w:rsidTr="00D4397D">
        <w:trPr>
          <w:trHeight w:val="87"/>
          <w:del w:id="8534" w:author="Houyem Rais" w:date="2024-02-22T15:03:00Z"/>
          <w:trPrChange w:id="8535" w:author="Farouk Bouhafs" w:date="2024-02-14T17:19:00Z">
            <w:trPr>
              <w:trHeight w:val="90"/>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tcPrChange w:id="8536"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tcPr>
            </w:tcPrChange>
          </w:tcPr>
          <w:p w14:paraId="4AB09C46" w14:textId="43645457" w:rsidR="006D44C2" w:rsidRPr="00007B3E" w:rsidDel="00CB2812" w:rsidRDefault="006D44C2" w:rsidP="00CB2812">
            <w:pPr>
              <w:numPr>
                <w:ilvl w:val="1"/>
                <w:numId w:val="1"/>
              </w:numPr>
              <w:tabs>
                <w:tab w:val="left" w:pos="2730"/>
              </w:tabs>
              <w:spacing w:before="240" w:after="240"/>
              <w:ind w:left="1134"/>
              <w:jc w:val="left"/>
              <w:outlineLvl w:val="2"/>
              <w:rPr>
                <w:del w:id="8537" w:author="Houyem Rais" w:date="2024-02-22T15:03:00Z"/>
                <w:rFonts w:cstheme="minorHAnsi"/>
                <w:b/>
                <w:bCs/>
                <w:lang w:eastAsia="en-GB"/>
              </w:rPr>
              <w:pPrChange w:id="8538" w:author="Houyem Rais" w:date="2024-02-22T15:03:00Z">
                <w:pPr>
                  <w:spacing w:after="0"/>
                  <w:jc w:val="left"/>
                </w:pPr>
              </w:pPrChange>
            </w:pPr>
            <w:del w:id="8539" w:author="Houyem Rais" w:date="2024-02-22T15:03:00Z">
              <w:r w:rsidRPr="00007B3E" w:rsidDel="00CB2812">
                <w:rPr>
                  <w:rFonts w:cstheme="minorHAnsi"/>
                  <w:lang w:eastAsia="en-GB"/>
                </w:rPr>
                <w:delText>Frais de dossier (commission d’engagement + commission d’arrangement)</w:delText>
              </w:r>
            </w:del>
          </w:p>
        </w:tc>
        <w:tc>
          <w:tcPr>
            <w:tcW w:w="1146" w:type="dxa"/>
            <w:tcBorders>
              <w:top w:val="nil"/>
              <w:left w:val="nil"/>
              <w:bottom w:val="single" w:sz="4" w:space="0" w:color="auto"/>
              <w:right w:val="single" w:sz="4" w:space="0" w:color="auto"/>
            </w:tcBorders>
            <w:shd w:val="clear" w:color="auto" w:fill="auto"/>
            <w:noWrap/>
            <w:tcPrChange w:id="8540"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7468194B" w14:textId="71E79EC2" w:rsidR="006D44C2" w:rsidRPr="00007B3E" w:rsidDel="00CB2812" w:rsidRDefault="006D44C2" w:rsidP="00CB2812">
            <w:pPr>
              <w:numPr>
                <w:ilvl w:val="1"/>
                <w:numId w:val="1"/>
              </w:numPr>
              <w:tabs>
                <w:tab w:val="left" w:pos="2730"/>
              </w:tabs>
              <w:spacing w:before="240" w:after="240"/>
              <w:ind w:left="1134"/>
              <w:jc w:val="left"/>
              <w:outlineLvl w:val="2"/>
              <w:rPr>
                <w:del w:id="8541" w:author="Houyem Rais" w:date="2024-02-22T15:03:00Z"/>
                <w:rFonts w:cstheme="minorHAnsi"/>
                <w:lang w:eastAsia="en-GB"/>
              </w:rPr>
              <w:pPrChange w:id="8542" w:author="Houyem Rais" w:date="2024-02-22T15:03:00Z">
                <w:pPr>
                  <w:spacing w:after="0"/>
                  <w:jc w:val="center"/>
                </w:pPr>
              </w:pPrChange>
            </w:pPr>
            <w:del w:id="8543" w:author="Houyem Rais" w:date="2024-02-22T15:03:00Z">
              <w:r w:rsidRPr="00007B3E" w:rsidDel="00CB2812">
                <w:delText>12,3</w:delText>
              </w:r>
            </w:del>
          </w:p>
        </w:tc>
        <w:tc>
          <w:tcPr>
            <w:tcW w:w="1234" w:type="dxa"/>
            <w:tcBorders>
              <w:top w:val="nil"/>
              <w:left w:val="nil"/>
              <w:bottom w:val="single" w:sz="4" w:space="0" w:color="auto"/>
              <w:right w:val="single" w:sz="4" w:space="0" w:color="auto"/>
            </w:tcBorders>
            <w:shd w:val="clear" w:color="auto" w:fill="auto"/>
            <w:noWrap/>
            <w:tcPrChange w:id="8544"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589F59B7" w14:textId="75043E9A" w:rsidR="006D44C2" w:rsidRPr="00007B3E" w:rsidDel="00CB2812" w:rsidRDefault="006D44C2" w:rsidP="00CB2812">
            <w:pPr>
              <w:numPr>
                <w:ilvl w:val="1"/>
                <w:numId w:val="1"/>
              </w:numPr>
              <w:tabs>
                <w:tab w:val="left" w:pos="2730"/>
              </w:tabs>
              <w:spacing w:before="240" w:after="240"/>
              <w:ind w:left="1134"/>
              <w:jc w:val="left"/>
              <w:outlineLvl w:val="2"/>
              <w:rPr>
                <w:del w:id="8545" w:author="Houyem Rais" w:date="2024-02-22T15:03:00Z"/>
                <w:rFonts w:cstheme="minorHAnsi"/>
                <w:lang w:eastAsia="en-GB"/>
              </w:rPr>
              <w:pPrChange w:id="8546" w:author="Houyem Rais" w:date="2024-02-22T15:03:00Z">
                <w:pPr>
                  <w:spacing w:after="0"/>
                  <w:jc w:val="center"/>
                </w:pPr>
              </w:pPrChange>
            </w:pPr>
            <w:del w:id="8547" w:author="Houyem Rais" w:date="2024-02-22T15:03:00Z">
              <w:r w:rsidRPr="00007B3E" w:rsidDel="00CB2812">
                <w:delText>1,</w:delText>
              </w:r>
              <w:r w:rsidR="00D51361" w:rsidDel="00CB2812">
                <w:delText>8</w:delText>
              </w:r>
              <w:r w:rsidRPr="00007B3E" w:rsidDel="00CB2812">
                <w:delText>%</w:delText>
              </w:r>
            </w:del>
          </w:p>
        </w:tc>
        <w:tc>
          <w:tcPr>
            <w:tcW w:w="1701" w:type="dxa"/>
            <w:tcBorders>
              <w:top w:val="nil"/>
              <w:left w:val="nil"/>
              <w:bottom w:val="single" w:sz="4" w:space="0" w:color="auto"/>
              <w:right w:val="single" w:sz="4" w:space="0" w:color="auto"/>
            </w:tcBorders>
            <w:shd w:val="clear" w:color="auto" w:fill="auto"/>
            <w:noWrap/>
            <w:tcPrChange w:id="8548"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7441AAE7" w14:textId="3EE28372" w:rsidR="006D44C2" w:rsidRPr="00007B3E" w:rsidDel="00CB2812" w:rsidRDefault="006D44C2" w:rsidP="00CB2812">
            <w:pPr>
              <w:numPr>
                <w:ilvl w:val="1"/>
                <w:numId w:val="1"/>
              </w:numPr>
              <w:tabs>
                <w:tab w:val="left" w:pos="2730"/>
              </w:tabs>
              <w:spacing w:before="240" w:after="240"/>
              <w:ind w:left="1134"/>
              <w:jc w:val="left"/>
              <w:outlineLvl w:val="2"/>
              <w:rPr>
                <w:del w:id="8549" w:author="Houyem Rais" w:date="2024-02-22T15:03:00Z"/>
                <w:rFonts w:cstheme="minorHAnsi"/>
                <w:lang w:eastAsia="en-GB"/>
              </w:rPr>
              <w:pPrChange w:id="8550" w:author="Houyem Rais" w:date="2024-02-22T15:03:00Z">
                <w:pPr>
                  <w:spacing w:after="0"/>
                  <w:jc w:val="left"/>
                </w:pPr>
              </w:pPrChange>
            </w:pPr>
          </w:p>
        </w:tc>
        <w:tc>
          <w:tcPr>
            <w:tcW w:w="948" w:type="dxa"/>
            <w:tcBorders>
              <w:top w:val="nil"/>
              <w:left w:val="nil"/>
              <w:bottom w:val="single" w:sz="4" w:space="0" w:color="auto"/>
              <w:right w:val="single" w:sz="4" w:space="0" w:color="auto"/>
            </w:tcBorders>
            <w:shd w:val="clear" w:color="auto" w:fill="auto"/>
            <w:noWrap/>
            <w:tcPrChange w:id="8551"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16464F90" w14:textId="12D97CAA" w:rsidR="006D44C2" w:rsidRPr="00007B3E" w:rsidDel="00CB2812" w:rsidRDefault="006D44C2" w:rsidP="00CB2812">
            <w:pPr>
              <w:numPr>
                <w:ilvl w:val="1"/>
                <w:numId w:val="1"/>
              </w:numPr>
              <w:tabs>
                <w:tab w:val="left" w:pos="2730"/>
              </w:tabs>
              <w:spacing w:before="240" w:after="240"/>
              <w:ind w:left="1134"/>
              <w:jc w:val="left"/>
              <w:outlineLvl w:val="2"/>
              <w:rPr>
                <w:del w:id="8552" w:author="Houyem Rais" w:date="2024-02-22T15:03:00Z"/>
                <w:rFonts w:cstheme="minorHAnsi"/>
                <w:lang w:eastAsia="en-GB"/>
              </w:rPr>
              <w:pPrChange w:id="8553" w:author="Houyem Rais" w:date="2024-02-22T15:03:00Z">
                <w:pPr>
                  <w:spacing w:after="0"/>
                  <w:jc w:val="center"/>
                </w:pPr>
              </w:pPrChange>
            </w:pPr>
          </w:p>
        </w:tc>
        <w:tc>
          <w:tcPr>
            <w:tcW w:w="909" w:type="dxa"/>
            <w:tcBorders>
              <w:top w:val="nil"/>
              <w:left w:val="nil"/>
              <w:bottom w:val="single" w:sz="4" w:space="0" w:color="auto"/>
              <w:right w:val="single" w:sz="4" w:space="0" w:color="auto"/>
            </w:tcBorders>
            <w:shd w:val="clear" w:color="auto" w:fill="auto"/>
            <w:noWrap/>
            <w:tcPrChange w:id="8554"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226713AB" w14:textId="3C904DD7" w:rsidR="006D44C2" w:rsidRPr="00007B3E" w:rsidDel="00CB2812" w:rsidRDefault="006D44C2" w:rsidP="00CB2812">
            <w:pPr>
              <w:numPr>
                <w:ilvl w:val="1"/>
                <w:numId w:val="1"/>
              </w:numPr>
              <w:tabs>
                <w:tab w:val="left" w:pos="2730"/>
              </w:tabs>
              <w:spacing w:before="240" w:after="240"/>
              <w:ind w:left="1134"/>
              <w:jc w:val="left"/>
              <w:outlineLvl w:val="2"/>
              <w:rPr>
                <w:del w:id="8555" w:author="Houyem Rais" w:date="2024-02-22T15:03:00Z"/>
                <w:rFonts w:cstheme="minorHAnsi"/>
                <w:lang w:eastAsia="en-GB"/>
              </w:rPr>
              <w:pPrChange w:id="8556" w:author="Houyem Rais" w:date="2024-02-22T15:03:00Z">
                <w:pPr>
                  <w:spacing w:after="0"/>
                  <w:jc w:val="center"/>
                </w:pPr>
              </w:pPrChange>
            </w:pPr>
          </w:p>
        </w:tc>
      </w:tr>
      <w:tr w:rsidR="006D44C2" w:rsidRPr="00007B3E" w:rsidDel="00CB2812" w14:paraId="0FACA5FF" w14:textId="4DBEA16D" w:rsidTr="00D4397D">
        <w:trPr>
          <w:trHeight w:val="232"/>
          <w:del w:id="8557" w:author="Houyem Rais" w:date="2024-02-22T15:03:00Z"/>
          <w:trPrChange w:id="8558" w:author="Farouk Bouhafs" w:date="2024-02-14T17:19:00Z">
            <w:trPr>
              <w:trHeight w:val="236"/>
            </w:trPr>
          </w:trPrChange>
        </w:trPr>
        <w:tc>
          <w:tcPr>
            <w:tcW w:w="3135" w:type="dxa"/>
            <w:tcBorders>
              <w:top w:val="nil"/>
              <w:left w:val="single" w:sz="4" w:space="0" w:color="auto"/>
              <w:bottom w:val="single" w:sz="4" w:space="0" w:color="auto"/>
              <w:right w:val="single" w:sz="4" w:space="0" w:color="auto"/>
            </w:tcBorders>
            <w:shd w:val="clear" w:color="000000" w:fill="D9D9D9"/>
            <w:noWrap/>
            <w:vAlign w:val="center"/>
            <w:hideMark/>
            <w:tcPrChange w:id="8559" w:author="Farouk Bouhafs" w:date="2024-02-14T17:19:00Z">
              <w:tcPr>
                <w:tcW w:w="3329" w:type="dxa"/>
                <w:tcBorders>
                  <w:top w:val="nil"/>
                  <w:left w:val="single" w:sz="4" w:space="0" w:color="auto"/>
                  <w:bottom w:val="single" w:sz="4" w:space="0" w:color="auto"/>
                  <w:right w:val="single" w:sz="4" w:space="0" w:color="auto"/>
                </w:tcBorders>
                <w:shd w:val="clear" w:color="000000" w:fill="D9D9D9"/>
                <w:noWrap/>
                <w:vAlign w:val="center"/>
                <w:hideMark/>
              </w:tcPr>
            </w:tcPrChange>
          </w:tcPr>
          <w:p w14:paraId="71DDEB2C" w14:textId="39236189" w:rsidR="006D44C2" w:rsidRPr="00007B3E" w:rsidDel="00CB2812" w:rsidRDefault="006D44C2" w:rsidP="00CB2812">
            <w:pPr>
              <w:numPr>
                <w:ilvl w:val="1"/>
                <w:numId w:val="1"/>
              </w:numPr>
              <w:tabs>
                <w:tab w:val="left" w:pos="2730"/>
              </w:tabs>
              <w:spacing w:before="240" w:after="240"/>
              <w:ind w:left="1134"/>
              <w:jc w:val="left"/>
              <w:outlineLvl w:val="2"/>
              <w:rPr>
                <w:del w:id="8560" w:author="Houyem Rais" w:date="2024-02-22T15:03:00Z"/>
                <w:rFonts w:cstheme="minorHAnsi"/>
                <w:b/>
                <w:bCs/>
                <w:lang w:eastAsia="en-GB"/>
              </w:rPr>
              <w:pPrChange w:id="8561" w:author="Houyem Rais" w:date="2024-02-22T15:03:00Z">
                <w:pPr>
                  <w:spacing w:after="0"/>
                  <w:jc w:val="center"/>
                </w:pPr>
              </w:pPrChange>
            </w:pPr>
            <w:del w:id="8562" w:author="Houyem Rais" w:date="2024-02-22T15:03:00Z">
              <w:r w:rsidRPr="00007B3E" w:rsidDel="00CB2812">
                <w:rPr>
                  <w:rFonts w:cstheme="minorHAnsi"/>
                  <w:b/>
                  <w:bCs/>
                  <w:lang w:eastAsia="en-GB"/>
                </w:rPr>
                <w:delText>Total</w:delText>
              </w:r>
            </w:del>
          </w:p>
        </w:tc>
        <w:tc>
          <w:tcPr>
            <w:tcW w:w="1146" w:type="dxa"/>
            <w:tcBorders>
              <w:top w:val="nil"/>
              <w:left w:val="nil"/>
              <w:bottom w:val="single" w:sz="4" w:space="0" w:color="auto"/>
              <w:right w:val="single" w:sz="4" w:space="0" w:color="auto"/>
            </w:tcBorders>
            <w:shd w:val="clear" w:color="000000" w:fill="D9D9D9"/>
            <w:noWrap/>
            <w:tcPrChange w:id="8563" w:author="Farouk Bouhafs" w:date="2024-02-14T17:19:00Z">
              <w:tcPr>
                <w:tcW w:w="1218" w:type="dxa"/>
                <w:tcBorders>
                  <w:top w:val="nil"/>
                  <w:left w:val="nil"/>
                  <w:bottom w:val="single" w:sz="4" w:space="0" w:color="auto"/>
                  <w:right w:val="single" w:sz="4" w:space="0" w:color="auto"/>
                </w:tcBorders>
                <w:shd w:val="clear" w:color="000000" w:fill="D9D9D9"/>
                <w:noWrap/>
              </w:tcPr>
            </w:tcPrChange>
          </w:tcPr>
          <w:p w14:paraId="6993F4DD" w14:textId="0AB03D91" w:rsidR="006D44C2" w:rsidRPr="00007B3E" w:rsidDel="00CB2812" w:rsidRDefault="0032373B" w:rsidP="00CB2812">
            <w:pPr>
              <w:numPr>
                <w:ilvl w:val="1"/>
                <w:numId w:val="1"/>
              </w:numPr>
              <w:tabs>
                <w:tab w:val="left" w:pos="2730"/>
              </w:tabs>
              <w:spacing w:before="240" w:after="240"/>
              <w:ind w:left="1134"/>
              <w:jc w:val="left"/>
              <w:outlineLvl w:val="2"/>
              <w:rPr>
                <w:del w:id="8564" w:author="Houyem Rais" w:date="2024-02-22T15:03:00Z"/>
                <w:rFonts w:cstheme="minorHAnsi"/>
                <w:b/>
                <w:bCs/>
                <w:lang w:eastAsia="en-GB"/>
              </w:rPr>
              <w:pPrChange w:id="8565" w:author="Houyem Rais" w:date="2024-02-22T15:03:00Z">
                <w:pPr>
                  <w:spacing w:after="0"/>
                  <w:jc w:val="center"/>
                </w:pPr>
              </w:pPrChange>
            </w:pPr>
            <w:del w:id="8566" w:author="Houyem Rais" w:date="2024-02-22T15:03:00Z">
              <w:r w:rsidRPr="00007B3E" w:rsidDel="00CB2812">
                <w:rPr>
                  <w:b/>
                  <w:bCs/>
                </w:rPr>
                <w:delText>6</w:delText>
              </w:r>
              <w:r w:rsidDel="00CB2812">
                <w:rPr>
                  <w:b/>
                  <w:bCs/>
                </w:rPr>
                <w:delText>80</w:delText>
              </w:r>
              <w:r w:rsidR="006D44C2" w:rsidRPr="00007B3E" w:rsidDel="00CB2812">
                <w:rPr>
                  <w:b/>
                  <w:bCs/>
                </w:rPr>
                <w:delText>,</w:delText>
              </w:r>
              <w:r w:rsidDel="00CB2812">
                <w:rPr>
                  <w:b/>
                  <w:bCs/>
                </w:rPr>
                <w:delText>9</w:delText>
              </w:r>
            </w:del>
          </w:p>
        </w:tc>
        <w:tc>
          <w:tcPr>
            <w:tcW w:w="1234" w:type="dxa"/>
            <w:tcBorders>
              <w:top w:val="nil"/>
              <w:left w:val="nil"/>
              <w:bottom w:val="single" w:sz="4" w:space="0" w:color="auto"/>
              <w:right w:val="single" w:sz="4" w:space="0" w:color="auto"/>
            </w:tcBorders>
            <w:shd w:val="clear" w:color="000000" w:fill="D9D9D9"/>
            <w:noWrap/>
            <w:hideMark/>
            <w:tcPrChange w:id="8567" w:author="Farouk Bouhafs" w:date="2024-02-14T17:19:00Z">
              <w:tcPr>
                <w:tcW w:w="1310" w:type="dxa"/>
                <w:tcBorders>
                  <w:top w:val="nil"/>
                  <w:left w:val="nil"/>
                  <w:bottom w:val="single" w:sz="4" w:space="0" w:color="auto"/>
                  <w:right w:val="single" w:sz="4" w:space="0" w:color="auto"/>
                </w:tcBorders>
                <w:shd w:val="clear" w:color="000000" w:fill="D9D9D9"/>
                <w:noWrap/>
                <w:hideMark/>
              </w:tcPr>
            </w:tcPrChange>
          </w:tcPr>
          <w:p w14:paraId="6C25A21E" w14:textId="15E75523" w:rsidR="006D44C2" w:rsidRPr="00007B3E" w:rsidDel="00CB2812" w:rsidRDefault="006D44C2" w:rsidP="00CB2812">
            <w:pPr>
              <w:numPr>
                <w:ilvl w:val="1"/>
                <w:numId w:val="1"/>
              </w:numPr>
              <w:tabs>
                <w:tab w:val="left" w:pos="2730"/>
              </w:tabs>
              <w:spacing w:before="240" w:after="240"/>
              <w:ind w:left="1134"/>
              <w:jc w:val="left"/>
              <w:outlineLvl w:val="2"/>
              <w:rPr>
                <w:del w:id="8568" w:author="Houyem Rais" w:date="2024-02-22T15:03:00Z"/>
                <w:rFonts w:cstheme="minorHAnsi"/>
                <w:b/>
                <w:bCs/>
                <w:lang w:eastAsia="en-GB"/>
              </w:rPr>
              <w:pPrChange w:id="8569" w:author="Houyem Rais" w:date="2024-02-22T15:03:00Z">
                <w:pPr>
                  <w:spacing w:after="0"/>
                  <w:jc w:val="center"/>
                </w:pPr>
              </w:pPrChange>
            </w:pPr>
            <w:del w:id="8570" w:author="Houyem Rais" w:date="2024-02-22T15:03:00Z">
              <w:r w:rsidRPr="00007B3E" w:rsidDel="00CB2812">
                <w:rPr>
                  <w:b/>
                  <w:bCs/>
                </w:rPr>
                <w:delText>100,0%</w:delText>
              </w:r>
            </w:del>
          </w:p>
        </w:tc>
        <w:tc>
          <w:tcPr>
            <w:tcW w:w="1701" w:type="dxa"/>
            <w:tcBorders>
              <w:top w:val="nil"/>
              <w:left w:val="nil"/>
              <w:bottom w:val="single" w:sz="4" w:space="0" w:color="auto"/>
              <w:right w:val="single" w:sz="4" w:space="0" w:color="auto"/>
            </w:tcBorders>
            <w:shd w:val="clear" w:color="000000" w:fill="D9D9D9"/>
            <w:noWrap/>
            <w:vAlign w:val="center"/>
            <w:hideMark/>
            <w:tcPrChange w:id="8571" w:author="Farouk Bouhafs" w:date="2024-02-14T17:19:00Z">
              <w:tcPr>
                <w:tcW w:w="1807" w:type="dxa"/>
                <w:tcBorders>
                  <w:top w:val="nil"/>
                  <w:left w:val="nil"/>
                  <w:bottom w:val="single" w:sz="4" w:space="0" w:color="auto"/>
                  <w:right w:val="single" w:sz="4" w:space="0" w:color="auto"/>
                </w:tcBorders>
                <w:shd w:val="clear" w:color="000000" w:fill="D9D9D9"/>
                <w:noWrap/>
                <w:vAlign w:val="center"/>
                <w:hideMark/>
              </w:tcPr>
            </w:tcPrChange>
          </w:tcPr>
          <w:p w14:paraId="7AC93EF3" w14:textId="04EA2DD1" w:rsidR="006D44C2" w:rsidRPr="00007B3E" w:rsidDel="00CB2812" w:rsidRDefault="006D44C2" w:rsidP="00CB2812">
            <w:pPr>
              <w:numPr>
                <w:ilvl w:val="1"/>
                <w:numId w:val="1"/>
              </w:numPr>
              <w:tabs>
                <w:tab w:val="left" w:pos="2730"/>
              </w:tabs>
              <w:spacing w:before="240" w:after="240"/>
              <w:ind w:left="1134"/>
              <w:jc w:val="left"/>
              <w:outlineLvl w:val="2"/>
              <w:rPr>
                <w:del w:id="8572" w:author="Houyem Rais" w:date="2024-02-22T15:03:00Z"/>
                <w:rFonts w:cstheme="minorHAnsi"/>
                <w:b/>
                <w:bCs/>
                <w:lang w:eastAsia="en-GB"/>
              </w:rPr>
              <w:pPrChange w:id="8573" w:author="Houyem Rais" w:date="2024-02-22T15:03:00Z">
                <w:pPr>
                  <w:spacing w:after="0"/>
                  <w:jc w:val="left"/>
                </w:pPr>
              </w:pPrChange>
            </w:pPr>
            <w:del w:id="8574" w:author="Houyem Rais" w:date="2024-02-22T15:03:00Z">
              <w:r w:rsidRPr="00007B3E" w:rsidDel="00CB2812">
                <w:rPr>
                  <w:rFonts w:cstheme="minorHAnsi"/>
                  <w:b/>
                  <w:bCs/>
                  <w:lang w:eastAsia="en-GB"/>
                </w:rPr>
                <w:delText>Total</w:delText>
              </w:r>
            </w:del>
          </w:p>
        </w:tc>
        <w:tc>
          <w:tcPr>
            <w:tcW w:w="948" w:type="dxa"/>
            <w:tcBorders>
              <w:top w:val="nil"/>
              <w:left w:val="nil"/>
              <w:bottom w:val="single" w:sz="4" w:space="0" w:color="auto"/>
              <w:right w:val="single" w:sz="4" w:space="0" w:color="auto"/>
            </w:tcBorders>
            <w:shd w:val="clear" w:color="000000" w:fill="D9D9D9"/>
            <w:noWrap/>
            <w:tcPrChange w:id="8575" w:author="Farouk Bouhafs" w:date="2024-02-14T17:19:00Z">
              <w:tcPr>
                <w:tcW w:w="1008" w:type="dxa"/>
                <w:tcBorders>
                  <w:top w:val="nil"/>
                  <w:left w:val="nil"/>
                  <w:bottom w:val="single" w:sz="4" w:space="0" w:color="auto"/>
                  <w:right w:val="single" w:sz="4" w:space="0" w:color="auto"/>
                </w:tcBorders>
                <w:shd w:val="clear" w:color="000000" w:fill="D9D9D9"/>
                <w:noWrap/>
              </w:tcPr>
            </w:tcPrChange>
          </w:tcPr>
          <w:p w14:paraId="1580D968" w14:textId="561399E6" w:rsidR="006D44C2" w:rsidRPr="00007B3E" w:rsidDel="00CB2812" w:rsidRDefault="0032373B" w:rsidP="00CB2812">
            <w:pPr>
              <w:numPr>
                <w:ilvl w:val="1"/>
                <w:numId w:val="1"/>
              </w:numPr>
              <w:tabs>
                <w:tab w:val="left" w:pos="2730"/>
              </w:tabs>
              <w:spacing w:before="240" w:after="240"/>
              <w:ind w:left="1134"/>
              <w:jc w:val="left"/>
              <w:outlineLvl w:val="2"/>
              <w:rPr>
                <w:del w:id="8576" w:author="Houyem Rais" w:date="2024-02-22T15:03:00Z"/>
                <w:rFonts w:cstheme="minorHAnsi"/>
                <w:b/>
                <w:bCs/>
                <w:lang w:eastAsia="en-GB"/>
              </w:rPr>
              <w:pPrChange w:id="8577" w:author="Houyem Rais" w:date="2024-02-22T15:03:00Z">
                <w:pPr>
                  <w:spacing w:after="0"/>
                  <w:jc w:val="center"/>
                </w:pPr>
              </w:pPrChange>
            </w:pPr>
            <w:del w:id="8578" w:author="Houyem Rais" w:date="2024-02-22T15:03:00Z">
              <w:r w:rsidRPr="0032373B" w:rsidDel="00CB2812">
                <w:rPr>
                  <w:b/>
                  <w:bCs/>
                </w:rPr>
                <w:delText>680,9</w:delText>
              </w:r>
            </w:del>
          </w:p>
        </w:tc>
        <w:tc>
          <w:tcPr>
            <w:tcW w:w="909" w:type="dxa"/>
            <w:tcBorders>
              <w:top w:val="nil"/>
              <w:left w:val="nil"/>
              <w:bottom w:val="single" w:sz="4" w:space="0" w:color="auto"/>
              <w:right w:val="single" w:sz="4" w:space="0" w:color="auto"/>
            </w:tcBorders>
            <w:shd w:val="clear" w:color="000000" w:fill="D9D9D9"/>
            <w:noWrap/>
            <w:hideMark/>
            <w:tcPrChange w:id="8579" w:author="Farouk Bouhafs" w:date="2024-02-14T17:19:00Z">
              <w:tcPr>
                <w:tcW w:w="964" w:type="dxa"/>
                <w:tcBorders>
                  <w:top w:val="nil"/>
                  <w:left w:val="nil"/>
                  <w:bottom w:val="single" w:sz="4" w:space="0" w:color="auto"/>
                  <w:right w:val="single" w:sz="4" w:space="0" w:color="auto"/>
                </w:tcBorders>
                <w:shd w:val="clear" w:color="000000" w:fill="D9D9D9"/>
                <w:noWrap/>
                <w:hideMark/>
              </w:tcPr>
            </w:tcPrChange>
          </w:tcPr>
          <w:p w14:paraId="0B211844" w14:textId="35D8804C" w:rsidR="006D44C2" w:rsidRPr="00007B3E" w:rsidDel="00CB2812" w:rsidRDefault="006D44C2" w:rsidP="00CB2812">
            <w:pPr>
              <w:numPr>
                <w:ilvl w:val="1"/>
                <w:numId w:val="1"/>
              </w:numPr>
              <w:tabs>
                <w:tab w:val="left" w:pos="2730"/>
              </w:tabs>
              <w:spacing w:before="240" w:after="240"/>
              <w:ind w:left="1134"/>
              <w:jc w:val="left"/>
              <w:outlineLvl w:val="2"/>
              <w:rPr>
                <w:del w:id="8580" w:author="Houyem Rais" w:date="2024-02-22T15:03:00Z"/>
                <w:rFonts w:cstheme="minorHAnsi"/>
                <w:b/>
                <w:bCs/>
                <w:lang w:eastAsia="en-GB"/>
              </w:rPr>
              <w:pPrChange w:id="8581" w:author="Houyem Rais" w:date="2024-02-22T15:03:00Z">
                <w:pPr>
                  <w:spacing w:after="0"/>
                  <w:jc w:val="center"/>
                </w:pPr>
              </w:pPrChange>
            </w:pPr>
            <w:del w:id="8582" w:author="Houyem Rais" w:date="2024-02-22T15:03:00Z">
              <w:r w:rsidRPr="00007B3E" w:rsidDel="00CB2812">
                <w:rPr>
                  <w:b/>
                  <w:bCs/>
                </w:rPr>
                <w:delText>100,0%</w:delText>
              </w:r>
            </w:del>
          </w:p>
        </w:tc>
      </w:tr>
    </w:tbl>
    <w:p w14:paraId="352DA9D3" w14:textId="464FC004" w:rsidR="006D44C2" w:rsidRPr="00007B3E" w:rsidDel="00CB2812" w:rsidRDefault="006D44C2" w:rsidP="00CB2812">
      <w:pPr>
        <w:numPr>
          <w:ilvl w:val="1"/>
          <w:numId w:val="1"/>
        </w:numPr>
        <w:tabs>
          <w:tab w:val="left" w:pos="2730"/>
        </w:tabs>
        <w:spacing w:before="240" w:after="240"/>
        <w:ind w:left="1134"/>
        <w:jc w:val="left"/>
        <w:outlineLvl w:val="2"/>
        <w:rPr>
          <w:del w:id="8583" w:author="Houyem Rais" w:date="2024-02-22T15:03:00Z"/>
          <w:rFonts w:eastAsia="Calibri"/>
        </w:rPr>
        <w:pPrChange w:id="8584" w:author="Houyem Rais" w:date="2024-02-22T15:03:00Z">
          <w:pPr/>
        </w:pPrChange>
      </w:pPr>
      <w:del w:id="8585" w:author="Houyem Rais" w:date="2024-02-22T15:03:00Z">
        <w:r w:rsidRPr="00007B3E" w:rsidDel="00CB2812">
          <w:rPr>
            <w:rFonts w:eastAsia="Calibri"/>
          </w:rPr>
          <w:delText xml:space="preserve">Le coût de construction est de </w:delText>
        </w:r>
        <w:r w:rsidR="009419CB" w:rsidRPr="00007B3E" w:rsidDel="00CB2812">
          <w:rPr>
            <w:lang w:eastAsia="fr-FR"/>
          </w:rPr>
          <w:delText>493,8</w:delText>
        </w:r>
        <w:r w:rsidRPr="00007B3E" w:rsidDel="00CB2812">
          <w:rPr>
            <w:rFonts w:eastAsia="Calibri"/>
          </w:rPr>
          <w:delText xml:space="preserve"> MDT (</w:delText>
        </w:r>
        <w:r w:rsidR="009419CB" w:rsidRPr="00007B3E" w:rsidDel="00CB2812">
          <w:rPr>
            <w:rFonts w:eastAsia="Calibri"/>
            <w:b/>
            <w:bCs/>
          </w:rPr>
          <w:delText>HT</w:delText>
        </w:r>
        <w:r w:rsidRPr="00007B3E" w:rsidDel="00CB2812">
          <w:rPr>
            <w:rFonts w:eastAsia="Calibri"/>
          </w:rPr>
          <w:delText xml:space="preserve">-CE 2023). En y appliquant l’inflation pendant la période de construction, nous obtenons un montant de </w:delText>
        </w:r>
        <w:r w:rsidR="0032373B" w:rsidRPr="0032373B" w:rsidDel="00CB2812">
          <w:rPr>
            <w:rFonts w:eastAsia="Calibri"/>
          </w:rPr>
          <w:delText>6</w:delText>
        </w:r>
        <w:r w:rsidR="00ED0AD5" w:rsidDel="00CB2812">
          <w:rPr>
            <w:rFonts w:eastAsia="Calibri"/>
          </w:rPr>
          <w:delText>23,2</w:delText>
        </w:r>
        <w:r w:rsidRPr="00007B3E" w:rsidDel="00CB2812">
          <w:rPr>
            <w:rFonts w:eastAsia="Calibri"/>
          </w:rPr>
          <w:delText xml:space="preserve"> MDT.</w:delText>
        </w:r>
        <w:r w:rsidR="009419CB" w:rsidRPr="00007B3E" w:rsidDel="00CB2812">
          <w:rPr>
            <w:rFonts w:eastAsia="Calibri"/>
          </w:rPr>
          <w:delText xml:space="preserve"> </w:delText>
        </w:r>
        <w:r w:rsidRPr="00007B3E" w:rsidDel="00CB2812">
          <w:rPr>
            <w:rFonts w:eastAsia="Calibri"/>
          </w:rPr>
          <w:delText>Le financement du coût de construction se fait en</w:delText>
        </w:r>
        <w:r w:rsidR="0032373B" w:rsidDel="00CB2812">
          <w:rPr>
            <w:rFonts w:eastAsia="Calibri"/>
          </w:rPr>
          <w:delText xml:space="preserve"> grande</w:delText>
        </w:r>
        <w:r w:rsidRPr="00007B3E" w:rsidDel="00CB2812">
          <w:rPr>
            <w:rFonts w:eastAsia="Calibri"/>
          </w:rPr>
          <w:delText xml:space="preserve"> partie par de la dette</w:delText>
        </w:r>
        <w:r w:rsidR="00A537A8" w:rsidRPr="00007B3E" w:rsidDel="00CB2812">
          <w:rPr>
            <w:rFonts w:eastAsia="Calibri"/>
          </w:rPr>
          <w:delText xml:space="preserve"> publique </w:delText>
        </w:r>
        <w:r w:rsidRPr="00007B3E" w:rsidDel="00CB2812">
          <w:rPr>
            <w:rFonts w:eastAsia="Calibri"/>
          </w:rPr>
          <w:delText xml:space="preserve">qui génère des intérêts intercalaires de </w:delText>
        </w:r>
        <w:r w:rsidR="00ED0AD5" w:rsidDel="00CB2812">
          <w:rPr>
            <w:rFonts w:eastAsia="Calibri"/>
          </w:rPr>
          <w:delText>45,4</w:delText>
        </w:r>
        <w:r w:rsidRPr="00007B3E" w:rsidDel="00CB2812">
          <w:rPr>
            <w:rFonts w:eastAsia="Calibri"/>
          </w:rPr>
          <w:delText xml:space="preserve"> MDT. </w:delText>
        </w:r>
        <w:r w:rsidR="00A537A8" w:rsidRPr="00007B3E" w:rsidDel="00CB2812">
          <w:rPr>
            <w:rFonts w:eastAsia="Calibri"/>
          </w:rPr>
          <w:delText xml:space="preserve">A cela s’ajoutent les frais de dossier </w:delText>
        </w:r>
        <w:r w:rsidR="00C52233" w:rsidRPr="00007B3E" w:rsidDel="00CB2812">
          <w:rPr>
            <w:rFonts w:eastAsia="Calibri"/>
          </w:rPr>
          <w:delText xml:space="preserve">pour ce type de </w:delText>
        </w:r>
        <w:r w:rsidR="00C52233" w:rsidRPr="00D4397D" w:rsidDel="00CB2812">
          <w:rPr>
            <w:rFonts w:eastAsia="Calibri"/>
          </w:rPr>
          <w:delText>financement</w:delText>
        </w:r>
        <w:r w:rsidR="00C52233" w:rsidRPr="00007B3E" w:rsidDel="00CB2812">
          <w:rPr>
            <w:rFonts w:eastAsia="Calibri"/>
          </w:rPr>
          <w:delText xml:space="preserve"> (commissions d’engagement et d’arrangement)</w:delText>
        </w:r>
        <w:r w:rsidR="00ED0AD5" w:rsidDel="00CB2812">
          <w:rPr>
            <w:rFonts w:eastAsia="Calibri"/>
          </w:rPr>
          <w:delText xml:space="preserve"> financés par le budget de l’Etat</w:delText>
        </w:r>
        <w:r w:rsidR="00C52233" w:rsidRPr="00007B3E" w:rsidDel="00CB2812">
          <w:rPr>
            <w:rFonts w:eastAsia="Calibri"/>
          </w:rPr>
          <w:delText xml:space="preserve">. </w:delText>
        </w:r>
        <w:r w:rsidRPr="00007B3E" w:rsidDel="00CB2812">
          <w:rPr>
            <w:rFonts w:eastAsia="Calibri"/>
          </w:rPr>
          <w:delText xml:space="preserve">Le coût total du projet à la fin de la période de construction ressort à </w:delText>
        </w:r>
        <w:r w:rsidR="00ED0AD5" w:rsidRPr="00A8239A" w:rsidDel="00CB2812">
          <w:rPr>
            <w:rFonts w:eastAsia="Calibri"/>
            <w:b/>
            <w:bCs/>
          </w:rPr>
          <w:delText>680,9</w:delText>
        </w:r>
        <w:r w:rsidRPr="00007B3E" w:rsidDel="00CB2812">
          <w:rPr>
            <w:rFonts w:eastAsia="Calibri"/>
            <w:b/>
            <w:bCs/>
          </w:rPr>
          <w:delText xml:space="preserve"> MDT</w:delText>
        </w:r>
        <w:r w:rsidRPr="00007B3E" w:rsidDel="00CB2812">
          <w:rPr>
            <w:rFonts w:eastAsia="Calibri"/>
          </w:rPr>
          <w:delText xml:space="preserve">. Ce montant est financé par de la dette à hauteur de </w:delText>
        </w:r>
        <w:r w:rsidR="00ED0AD5" w:rsidDel="00CB2812">
          <w:rPr>
            <w:rFonts w:eastAsia="Calibri"/>
          </w:rPr>
          <w:delText>668,6</w:delText>
        </w:r>
        <w:r w:rsidRPr="00007B3E" w:rsidDel="00CB2812">
          <w:rPr>
            <w:rFonts w:eastAsia="Calibri"/>
          </w:rPr>
          <w:delText xml:space="preserve"> MDT et </w:delText>
        </w:r>
        <w:r w:rsidR="000C7B3F" w:rsidRPr="00007B3E" w:rsidDel="00CB2812">
          <w:rPr>
            <w:rFonts w:eastAsia="Calibri"/>
          </w:rPr>
          <w:delText>le b</w:delText>
        </w:r>
        <w:r w:rsidR="00A267E5" w:rsidRPr="00007B3E" w:rsidDel="00CB2812">
          <w:rPr>
            <w:rFonts w:eastAsia="Calibri"/>
          </w:rPr>
          <w:delText>udget de l’Etat</w:delText>
        </w:r>
        <w:r w:rsidRPr="00007B3E" w:rsidDel="00CB2812">
          <w:rPr>
            <w:rFonts w:eastAsia="Calibri"/>
          </w:rPr>
          <w:delText xml:space="preserve"> à hauteur de 1</w:delText>
        </w:r>
        <w:r w:rsidR="00A267E5" w:rsidRPr="00007B3E" w:rsidDel="00CB2812">
          <w:rPr>
            <w:rFonts w:eastAsia="Calibri"/>
          </w:rPr>
          <w:delText>2</w:delText>
        </w:r>
        <w:r w:rsidRPr="00007B3E" w:rsidDel="00CB2812">
          <w:rPr>
            <w:rFonts w:eastAsia="Calibri"/>
          </w:rPr>
          <w:delText>,</w:delText>
        </w:r>
        <w:r w:rsidR="00A267E5" w:rsidRPr="00007B3E" w:rsidDel="00CB2812">
          <w:rPr>
            <w:rFonts w:eastAsia="Calibri"/>
          </w:rPr>
          <w:delText>3</w:delText>
        </w:r>
        <w:r w:rsidRPr="00007B3E" w:rsidDel="00CB2812">
          <w:rPr>
            <w:rFonts w:eastAsia="Calibri"/>
          </w:rPr>
          <w:delText xml:space="preserve"> MDT. </w:delText>
        </w:r>
      </w:del>
    </w:p>
    <w:p w14:paraId="6D68F170" w14:textId="7C8633BD" w:rsidR="001E3CE6" w:rsidRPr="00007B3E" w:rsidDel="00CB2812" w:rsidRDefault="001E3CE6" w:rsidP="00CB2812">
      <w:pPr>
        <w:keepNext/>
        <w:numPr>
          <w:ilvl w:val="1"/>
          <w:numId w:val="1"/>
        </w:numPr>
        <w:tabs>
          <w:tab w:val="left" w:pos="2730"/>
        </w:tabs>
        <w:spacing w:before="240" w:after="240"/>
        <w:ind w:left="1134"/>
        <w:jc w:val="left"/>
        <w:outlineLvl w:val="2"/>
        <w:rPr>
          <w:del w:id="8586" w:author="Houyem Rais" w:date="2024-02-22T15:03:00Z"/>
          <w:rFonts w:eastAsia="Calibri"/>
        </w:rPr>
        <w:pPrChange w:id="8587" w:author="Houyem Rais" w:date="2024-02-22T15:03:00Z">
          <w:pPr>
            <w:keepNext/>
          </w:pPr>
        </w:pPrChange>
      </w:pPr>
    </w:p>
    <w:p w14:paraId="6E0352AA" w14:textId="72AB9706" w:rsidR="001E3CE6" w:rsidRPr="00007B3E" w:rsidDel="00CB2812" w:rsidRDefault="00D4397D" w:rsidP="00CB2812">
      <w:pPr>
        <w:keepNext/>
        <w:numPr>
          <w:ilvl w:val="1"/>
          <w:numId w:val="1"/>
        </w:numPr>
        <w:tabs>
          <w:tab w:val="left" w:pos="2730"/>
        </w:tabs>
        <w:spacing w:before="240" w:after="240"/>
        <w:ind w:left="1134"/>
        <w:jc w:val="left"/>
        <w:outlineLvl w:val="2"/>
        <w:rPr>
          <w:del w:id="8588" w:author="Houyem Rais" w:date="2024-02-22T15:03:00Z"/>
        </w:rPr>
        <w:pPrChange w:id="8589" w:author="Houyem Rais" w:date="2024-02-22T15:03:00Z">
          <w:pPr>
            <w:keepNext/>
            <w:jc w:val="center"/>
          </w:pPr>
        </w:pPrChange>
      </w:pPr>
      <w:ins w:id="8590" w:author="Farouk Bouhafs" w:date="2024-02-14T17:18:00Z">
        <w:del w:id="8591" w:author="Houyem Rais" w:date="2024-02-22T15:03:00Z">
          <w:r w:rsidDel="00CB2812">
            <w:rPr>
              <w:noProof/>
            </w:rPr>
            <w:drawing>
              <wp:inline distT="0" distB="0" distL="0" distR="0" wp14:anchorId="1FDFE017" wp14:editId="7479448C">
                <wp:extent cx="5654843" cy="2116530"/>
                <wp:effectExtent l="0" t="0" r="3175" b="0"/>
                <wp:docPr id="652094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3130" cy="2127117"/>
                        </a:xfrm>
                        <a:prstGeom prst="rect">
                          <a:avLst/>
                        </a:prstGeom>
                        <a:noFill/>
                      </pic:spPr>
                    </pic:pic>
                  </a:graphicData>
                </a:graphic>
              </wp:inline>
            </w:drawing>
          </w:r>
        </w:del>
      </w:ins>
      <w:del w:id="8592" w:author="Houyem Rais" w:date="2024-02-22T15:03:00Z">
        <w:r w:rsidR="00B1641B" w:rsidRPr="00B1641B" w:rsidDel="00CB2812">
          <w:rPr>
            <w:noProof/>
          </w:rPr>
          <w:drawing>
            <wp:inline distT="0" distB="0" distL="0" distR="0" wp14:anchorId="0EECBFB6" wp14:editId="15410DB4">
              <wp:extent cx="5760720" cy="2331720"/>
              <wp:effectExtent l="0" t="0" r="0" b="0"/>
              <wp:docPr id="1199878323" name="Picture 11998783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8323" name="Picture 1" descr="A screenshot of a graph&#10;&#10;Description automatically generated"/>
                      <pic:cNvPicPr/>
                    </pic:nvPicPr>
                    <pic:blipFill>
                      <a:blip r:embed="rId44"/>
                      <a:stretch>
                        <a:fillRect/>
                      </a:stretch>
                    </pic:blipFill>
                    <pic:spPr>
                      <a:xfrm>
                        <a:off x="0" y="0"/>
                        <a:ext cx="5760720" cy="2331720"/>
                      </a:xfrm>
                      <a:prstGeom prst="rect">
                        <a:avLst/>
                      </a:prstGeom>
                    </pic:spPr>
                  </pic:pic>
                </a:graphicData>
              </a:graphic>
            </wp:inline>
          </w:drawing>
        </w:r>
      </w:del>
    </w:p>
    <w:p w14:paraId="10874310" w14:textId="08E58274" w:rsidR="001E3CE6" w:rsidRPr="00007B3E" w:rsidDel="00CB2812" w:rsidRDefault="001E3CE6" w:rsidP="00CB2812">
      <w:pPr>
        <w:pStyle w:val="Caption"/>
        <w:numPr>
          <w:ilvl w:val="1"/>
          <w:numId w:val="1"/>
        </w:numPr>
        <w:tabs>
          <w:tab w:val="left" w:pos="2730"/>
        </w:tabs>
        <w:spacing w:before="240" w:after="240"/>
        <w:ind w:left="1134"/>
        <w:jc w:val="left"/>
        <w:outlineLvl w:val="2"/>
        <w:rPr>
          <w:del w:id="8593" w:author="Houyem Rais" w:date="2024-02-22T15:03:00Z"/>
          <w:rFonts w:eastAsia="Calibri"/>
        </w:rPr>
        <w:pPrChange w:id="8594" w:author="Houyem Rais" w:date="2024-02-22T15:03:00Z">
          <w:pPr>
            <w:pStyle w:val="Caption"/>
            <w:jc w:val="center"/>
          </w:pPr>
        </w:pPrChange>
      </w:pPr>
      <w:bookmarkStart w:id="8595" w:name="_Toc142174829"/>
      <w:bookmarkStart w:id="8596" w:name="_Toc158885114"/>
      <w:del w:id="8597" w:author="Houyem Rais" w:date="2024-02-22T15:03:00Z">
        <w:r w:rsidRPr="00007B3E" w:rsidDel="00CB2812">
          <w:delText xml:space="preserve">Figure </w:delText>
        </w:r>
        <w:r w:rsidDel="00CB2812">
          <w:fldChar w:fldCharType="begin"/>
        </w:r>
        <w:r w:rsidDel="00CB2812">
          <w:delInstrText xml:space="preserve"> SEQ Figure \* ARABIC </w:delInstrText>
        </w:r>
        <w:r w:rsidDel="00CB2812">
          <w:fldChar w:fldCharType="separate"/>
        </w:r>
        <w:r w:rsidR="0019555C" w:rsidDel="00CB2812">
          <w:rPr>
            <w:noProof/>
          </w:rPr>
          <w:delText>22</w:delText>
        </w:r>
        <w:r w:rsidDel="00CB2812">
          <w:rPr>
            <w:noProof/>
          </w:rPr>
          <w:fldChar w:fldCharType="end"/>
        </w:r>
        <w:r w:rsidRPr="00007B3E" w:rsidDel="00CB2812">
          <w:delText xml:space="preserve"> Evolution des cash-flows – Option 3 – EPC+F + Contrat d’E&amp;M (Partenaire public)</w:delText>
        </w:r>
        <w:bookmarkEnd w:id="8595"/>
        <w:bookmarkEnd w:id="8596"/>
      </w:del>
    </w:p>
    <w:p w14:paraId="4B30A98D" w14:textId="67CA596E" w:rsidR="00494604" w:rsidRPr="00007B3E" w:rsidDel="00CB2812" w:rsidRDefault="00494604" w:rsidP="00CB2812">
      <w:pPr>
        <w:numPr>
          <w:ilvl w:val="1"/>
          <w:numId w:val="1"/>
        </w:numPr>
        <w:tabs>
          <w:tab w:val="left" w:pos="2730"/>
        </w:tabs>
        <w:spacing w:before="240" w:after="240"/>
        <w:ind w:left="1134" w:right="794"/>
        <w:jc w:val="left"/>
        <w:outlineLvl w:val="2"/>
        <w:rPr>
          <w:del w:id="8598" w:author="Houyem Rais" w:date="2024-02-22T15:03:00Z"/>
          <w:rFonts w:eastAsia="Calibri"/>
        </w:rPr>
        <w:pPrChange w:id="8599" w:author="Houyem Rais" w:date="2024-02-22T15:03:00Z">
          <w:pPr>
            <w:ind w:right="794"/>
          </w:pPr>
        </w:pPrChange>
      </w:pPr>
    </w:p>
    <w:p w14:paraId="24E569A8" w14:textId="229B4440" w:rsidR="00494604" w:rsidRPr="00007B3E" w:rsidDel="00CB2812" w:rsidRDefault="00494604" w:rsidP="00CB2812">
      <w:pPr>
        <w:numPr>
          <w:ilvl w:val="1"/>
          <w:numId w:val="1"/>
        </w:numPr>
        <w:tabs>
          <w:tab w:val="left" w:pos="2730"/>
        </w:tabs>
        <w:spacing w:before="240" w:after="240"/>
        <w:ind w:left="1134"/>
        <w:jc w:val="left"/>
        <w:outlineLvl w:val="2"/>
        <w:rPr>
          <w:del w:id="8600" w:author="Houyem Rais" w:date="2024-02-22T15:03:00Z"/>
          <w:rFonts w:eastAsia="Calibri"/>
        </w:rPr>
        <w:pPrChange w:id="8601" w:author="Houyem Rais" w:date="2024-02-22T15:03:00Z">
          <w:pPr/>
        </w:pPrChange>
      </w:pPr>
      <w:del w:id="8602" w:author="Houyem Rais" w:date="2024-02-22T15:03:00Z">
        <w:r w:rsidRPr="00007B3E" w:rsidDel="00CB2812">
          <w:rPr>
            <w:rFonts w:eastAsia="Calibri"/>
          </w:rPr>
          <w:delText>Pour le secteur Public, la courbe des revenus correspond :</w:delText>
        </w:r>
      </w:del>
    </w:p>
    <w:p w14:paraId="101306EF" w14:textId="4DD7EF05" w:rsidR="00494604" w:rsidRPr="00007B3E" w:rsidDel="00CB2812" w:rsidRDefault="00494604" w:rsidP="00CB2812">
      <w:pPr>
        <w:pStyle w:val="ListParagraph"/>
        <w:numPr>
          <w:ilvl w:val="1"/>
          <w:numId w:val="1"/>
        </w:numPr>
        <w:tabs>
          <w:tab w:val="left" w:pos="2730"/>
        </w:tabs>
        <w:spacing w:before="240" w:after="240"/>
        <w:ind w:left="1134"/>
        <w:jc w:val="left"/>
        <w:outlineLvl w:val="2"/>
        <w:rPr>
          <w:del w:id="8603" w:author="Houyem Rais" w:date="2024-02-22T15:03:00Z"/>
          <w:rFonts w:eastAsia="Calibri"/>
        </w:rPr>
        <w:pPrChange w:id="8604" w:author="Houyem Rais" w:date="2024-02-22T15:03:00Z">
          <w:pPr>
            <w:pStyle w:val="ListParagraph"/>
          </w:pPr>
        </w:pPrChange>
      </w:pPr>
      <w:del w:id="8605" w:author="Houyem Rais" w:date="2024-02-22T15:03:00Z">
        <w:r w:rsidRPr="00007B3E" w:rsidDel="00CB2812">
          <w:rPr>
            <w:rFonts w:eastAsia="Calibri"/>
          </w:rPr>
          <w:delText>Pour la SNCFT : les recettes de transport de passagers et de fret après la mise en opération de la ligne, ainsi que les autres revenus annexes.</w:delText>
        </w:r>
      </w:del>
    </w:p>
    <w:p w14:paraId="44FDBB71" w14:textId="521FF44B" w:rsidR="00494604" w:rsidRPr="00007B3E" w:rsidDel="00CB2812" w:rsidRDefault="00494604" w:rsidP="00CB2812">
      <w:pPr>
        <w:pStyle w:val="ListParagraph"/>
        <w:numPr>
          <w:ilvl w:val="1"/>
          <w:numId w:val="1"/>
        </w:numPr>
        <w:tabs>
          <w:tab w:val="left" w:pos="2730"/>
        </w:tabs>
        <w:spacing w:before="240" w:after="240"/>
        <w:ind w:left="1134"/>
        <w:jc w:val="left"/>
        <w:outlineLvl w:val="2"/>
        <w:rPr>
          <w:del w:id="8606" w:author="Houyem Rais" w:date="2024-02-22T15:03:00Z"/>
          <w:rFonts w:eastAsia="Calibri"/>
        </w:rPr>
        <w:pPrChange w:id="8607" w:author="Houyem Rais" w:date="2024-02-22T15:03:00Z">
          <w:pPr>
            <w:pStyle w:val="ListParagraph"/>
          </w:pPr>
        </w:pPrChange>
      </w:pPr>
      <w:del w:id="8608" w:author="Houyem Rais" w:date="2024-02-22T15:03:00Z">
        <w:r w:rsidRPr="00007B3E" w:rsidDel="00CB2812">
          <w:rPr>
            <w:rFonts w:eastAsia="Calibri"/>
          </w:rPr>
          <w:delText>Pour la SNCFT Réseau : les redevances de sillons perçues auprès de la SNCFT, ainsi que les autres revenus d’exploitation (publicité, location, etc.).</w:delText>
        </w:r>
      </w:del>
    </w:p>
    <w:p w14:paraId="7836037C" w14:textId="24F386FA" w:rsidR="00494604" w:rsidRPr="00007B3E" w:rsidDel="00CB2812" w:rsidRDefault="00494604" w:rsidP="00CB2812">
      <w:pPr>
        <w:pStyle w:val="ListParagraph"/>
        <w:numPr>
          <w:ilvl w:val="1"/>
          <w:numId w:val="1"/>
        </w:numPr>
        <w:tabs>
          <w:tab w:val="left" w:pos="2730"/>
        </w:tabs>
        <w:spacing w:before="240" w:after="240"/>
        <w:ind w:left="1134"/>
        <w:jc w:val="left"/>
        <w:outlineLvl w:val="2"/>
        <w:rPr>
          <w:del w:id="8609" w:author="Houyem Rais" w:date="2024-02-22T15:03:00Z"/>
          <w:rFonts w:eastAsia="Calibri"/>
        </w:rPr>
        <w:pPrChange w:id="8610" w:author="Houyem Rais" w:date="2024-02-22T15:03:00Z">
          <w:pPr>
            <w:pStyle w:val="ListParagraph"/>
          </w:pPr>
        </w:pPrChange>
      </w:pPr>
      <w:del w:id="8611" w:author="Houyem Rais" w:date="2024-02-22T15:03:00Z">
        <w:r w:rsidRPr="00007B3E" w:rsidDel="00CB2812">
          <w:rPr>
            <w:rFonts w:eastAsia="Calibri"/>
          </w:rPr>
          <w:delText>Pour l’Etat : l’impôt payé par la Société de Projet.</w:delText>
        </w:r>
      </w:del>
    </w:p>
    <w:p w14:paraId="302487AB" w14:textId="2AD93431" w:rsidR="001E3CE6" w:rsidRPr="00007B3E" w:rsidDel="00CB2812" w:rsidRDefault="008868EC" w:rsidP="00CB2812">
      <w:pPr>
        <w:numPr>
          <w:ilvl w:val="1"/>
          <w:numId w:val="1"/>
        </w:numPr>
        <w:tabs>
          <w:tab w:val="left" w:pos="2730"/>
        </w:tabs>
        <w:spacing w:before="240" w:after="240"/>
        <w:ind w:left="1134"/>
        <w:jc w:val="left"/>
        <w:outlineLvl w:val="2"/>
        <w:rPr>
          <w:del w:id="8612" w:author="Houyem Rais" w:date="2024-02-22T15:03:00Z"/>
          <w:rFonts w:eastAsia="Calibri"/>
        </w:rPr>
        <w:pPrChange w:id="8613" w:author="Houyem Rais" w:date="2024-02-22T15:03:00Z">
          <w:pPr/>
        </w:pPrChange>
      </w:pPr>
      <w:del w:id="8614" w:author="Houyem Rais" w:date="2024-02-22T15:03:00Z">
        <w:r w:rsidRPr="00007B3E" w:rsidDel="00CB2812">
          <w:rPr>
            <w:rFonts w:eastAsia="Calibri"/>
          </w:rPr>
          <w:delText>La SNCFT Réseaux</w:delText>
        </w:r>
        <w:r w:rsidR="001E3CE6" w:rsidRPr="00007B3E" w:rsidDel="00CB2812">
          <w:rPr>
            <w:rFonts w:eastAsia="Calibri"/>
          </w:rPr>
          <w:delText xml:space="preserve"> perçoit les recettes </w:delText>
        </w:r>
        <w:r w:rsidRPr="00007B3E" w:rsidDel="00CB2812">
          <w:rPr>
            <w:rFonts w:eastAsia="Calibri"/>
          </w:rPr>
          <w:delText>de la ligne</w:delText>
        </w:r>
        <w:r w:rsidR="001E3CE6" w:rsidRPr="00007B3E" w:rsidDel="00CB2812">
          <w:rPr>
            <w:rFonts w:eastAsia="Calibri"/>
          </w:rPr>
          <w:delText>, ce qui lui permet de rembourser une partie de la dette contractée pour financer les coûts de construction.</w:delText>
        </w:r>
      </w:del>
    </w:p>
    <w:p w14:paraId="04757035" w14:textId="7AC5DD72" w:rsidR="001E3CE6" w:rsidRPr="00007B3E" w:rsidDel="00CB2812" w:rsidRDefault="001E3CE6" w:rsidP="00CB2812">
      <w:pPr>
        <w:numPr>
          <w:ilvl w:val="1"/>
          <w:numId w:val="1"/>
        </w:numPr>
        <w:tabs>
          <w:tab w:val="left" w:pos="2730"/>
        </w:tabs>
        <w:spacing w:before="240" w:after="240"/>
        <w:ind w:left="1134"/>
        <w:jc w:val="left"/>
        <w:outlineLvl w:val="2"/>
        <w:rPr>
          <w:del w:id="8615" w:author="Houyem Rais" w:date="2024-02-22T15:03:00Z"/>
          <w:rFonts w:eastAsia="Calibri"/>
          <w:b/>
          <w:bCs/>
        </w:rPr>
        <w:pPrChange w:id="8616" w:author="Houyem Rais" w:date="2024-02-22T15:03:00Z">
          <w:pPr/>
        </w:pPrChange>
      </w:pPr>
      <w:del w:id="8617" w:author="Houyem Rais" w:date="2024-02-22T15:03:00Z">
        <w:r w:rsidRPr="00007B3E" w:rsidDel="00CB2812">
          <w:rPr>
            <w:rFonts w:eastAsia="Calibri"/>
            <w:b/>
            <w:bCs/>
          </w:rPr>
          <w:delText xml:space="preserve">L’annuité de la dette pour le montage EPC+F s’élèverait à </w:delText>
        </w:r>
        <w:r w:rsidR="00613CEA" w:rsidDel="00CB2812">
          <w:rPr>
            <w:rFonts w:eastAsia="Calibri"/>
            <w:b/>
            <w:bCs/>
          </w:rPr>
          <w:delText>6</w:delText>
        </w:r>
        <w:r w:rsidR="00613CEA" w:rsidRPr="00007B3E" w:rsidDel="00CB2812">
          <w:rPr>
            <w:rFonts w:eastAsia="Calibri"/>
            <w:b/>
            <w:bCs/>
          </w:rPr>
          <w:delText xml:space="preserve">9 </w:delText>
        </w:r>
        <w:r w:rsidRPr="00007B3E" w:rsidDel="00CB2812">
          <w:rPr>
            <w:rFonts w:eastAsia="Calibri"/>
            <w:b/>
            <w:bCs/>
          </w:rPr>
          <w:delText>MDT avec l’hypothèse d’un remboursement sur 1</w:delText>
        </w:r>
        <w:r w:rsidR="008A0B9B" w:rsidRPr="00007B3E" w:rsidDel="00CB2812">
          <w:rPr>
            <w:rFonts w:eastAsia="Calibri"/>
            <w:b/>
            <w:bCs/>
          </w:rPr>
          <w:delText>5</w:delText>
        </w:r>
        <w:r w:rsidRPr="00007B3E" w:rsidDel="00CB2812">
          <w:rPr>
            <w:rFonts w:eastAsia="Calibri"/>
            <w:b/>
            <w:bCs/>
          </w:rPr>
          <w:delText xml:space="preserve"> ans et un taux d’intérêt de </w:delText>
        </w:r>
        <w:r w:rsidR="00613CEA" w:rsidDel="00CB2812">
          <w:rPr>
            <w:rFonts w:eastAsia="Calibri"/>
            <w:b/>
            <w:bCs/>
          </w:rPr>
          <w:delText>6</w:delText>
        </w:r>
        <w:r w:rsidRPr="00007B3E" w:rsidDel="00CB2812">
          <w:rPr>
            <w:rFonts w:eastAsia="Calibri"/>
            <w:b/>
            <w:bCs/>
          </w:rPr>
          <w:delText xml:space="preserve">%. La VAN du service de la dette s’élève pour cette option à </w:delText>
        </w:r>
        <w:r w:rsidR="007E5849" w:rsidRPr="007E5849" w:rsidDel="00CB2812">
          <w:rPr>
            <w:rFonts w:eastAsia="Calibri"/>
            <w:b/>
            <w:bCs/>
          </w:rPr>
          <w:delText>-439,8</w:delText>
        </w:r>
        <w:r w:rsidRPr="00007B3E" w:rsidDel="00CB2812">
          <w:rPr>
            <w:rFonts w:eastAsia="Calibri"/>
            <w:b/>
            <w:bCs/>
          </w:rPr>
          <w:delText xml:space="preserve"> MDT. </w:delText>
        </w:r>
      </w:del>
    </w:p>
    <w:p w14:paraId="5E1E40C8" w14:textId="13CD630A" w:rsidR="001E3CE6" w:rsidRPr="00007B3E" w:rsidDel="00CB2812" w:rsidRDefault="001E3CE6" w:rsidP="00CB2812">
      <w:pPr>
        <w:numPr>
          <w:ilvl w:val="1"/>
          <w:numId w:val="1"/>
        </w:numPr>
        <w:tabs>
          <w:tab w:val="left" w:pos="2730"/>
        </w:tabs>
        <w:spacing w:before="240" w:after="240"/>
        <w:ind w:left="1134"/>
        <w:jc w:val="left"/>
        <w:outlineLvl w:val="2"/>
        <w:rPr>
          <w:del w:id="8618" w:author="Houyem Rais" w:date="2024-02-22T15:03:00Z"/>
        </w:rPr>
        <w:pPrChange w:id="8619" w:author="Houyem Rais" w:date="2024-02-22T15:03:00Z">
          <w:pPr/>
        </w:pPrChange>
      </w:pPr>
    </w:p>
    <w:p w14:paraId="4F031FCF" w14:textId="495D3D97" w:rsidR="00AA6D92" w:rsidRPr="00007B3E" w:rsidDel="00CB2812" w:rsidRDefault="00AA6D92" w:rsidP="00CB2812">
      <w:pPr>
        <w:numPr>
          <w:ilvl w:val="1"/>
          <w:numId w:val="1"/>
        </w:numPr>
        <w:tabs>
          <w:tab w:val="left" w:pos="2730"/>
        </w:tabs>
        <w:spacing w:before="240" w:after="240"/>
        <w:ind w:left="1134"/>
        <w:jc w:val="left"/>
        <w:outlineLvl w:val="2"/>
        <w:rPr>
          <w:del w:id="8620" w:author="Houyem Rais" w:date="2024-02-22T15:03:00Z"/>
        </w:rPr>
        <w:pPrChange w:id="8621" w:author="Houyem Rais" w:date="2024-02-22T15:03:00Z">
          <w:pPr/>
        </w:pPrChange>
      </w:pPr>
    </w:p>
    <w:p w14:paraId="2FF8EACE" w14:textId="2E78D46F" w:rsidR="00DA7A6B" w:rsidRPr="00007B3E" w:rsidDel="00CB2812" w:rsidRDefault="00DA7A6B" w:rsidP="00CB2812">
      <w:pPr>
        <w:widowControl/>
        <w:numPr>
          <w:ilvl w:val="1"/>
          <w:numId w:val="1"/>
        </w:numPr>
        <w:tabs>
          <w:tab w:val="left" w:pos="2730"/>
        </w:tabs>
        <w:autoSpaceDE/>
        <w:autoSpaceDN/>
        <w:spacing w:before="240" w:after="240" w:line="259" w:lineRule="auto"/>
        <w:ind w:left="1134"/>
        <w:jc w:val="left"/>
        <w:outlineLvl w:val="2"/>
        <w:rPr>
          <w:del w:id="8622" w:author="Houyem Rais" w:date="2024-02-22T15:03:00Z"/>
          <w:rFonts w:eastAsia="Calibri" w:cs="Calibri"/>
          <w:b/>
          <w:bCs/>
          <w:color w:val="003BB0"/>
          <w:sz w:val="28"/>
          <w:szCs w:val="28"/>
        </w:rPr>
        <w:pPrChange w:id="8623" w:author="Houyem Rais" w:date="2024-02-22T15:03:00Z">
          <w:pPr>
            <w:widowControl/>
            <w:autoSpaceDE/>
            <w:autoSpaceDN/>
            <w:spacing w:before="0" w:after="160" w:line="259" w:lineRule="auto"/>
            <w:jc w:val="left"/>
          </w:pPr>
        </w:pPrChange>
      </w:pPr>
      <w:del w:id="8624" w:author="Houyem Rais" w:date="2024-02-22T15:03:00Z">
        <w:r w:rsidRPr="00007B3E" w:rsidDel="00CB2812">
          <w:br w:type="page"/>
        </w:r>
      </w:del>
    </w:p>
    <w:p w14:paraId="2499FECB" w14:textId="14F480CA" w:rsidR="00FF05E0" w:rsidRPr="00007B3E" w:rsidDel="00CB2812" w:rsidRDefault="00FF05E0" w:rsidP="00CB2812">
      <w:pPr>
        <w:pStyle w:val="Titre21"/>
        <w:rPr>
          <w:del w:id="8625" w:author="Houyem Rais" w:date="2024-02-22T15:03:00Z"/>
        </w:rPr>
        <w:pPrChange w:id="8626" w:author="Houyem Rais" w:date="2024-02-22T15:03:00Z">
          <w:pPr>
            <w:pStyle w:val="Titre21"/>
          </w:pPr>
        </w:pPrChange>
      </w:pPr>
      <w:bookmarkStart w:id="8627" w:name="_Toc158885023"/>
      <w:del w:id="8628" w:author="Houyem Rais" w:date="2024-02-22T15:03:00Z">
        <w:r w:rsidRPr="00007B3E" w:rsidDel="00CB2812">
          <w:delText>Analyse des risques du projet</w:delText>
        </w:r>
        <w:bookmarkEnd w:id="8627"/>
      </w:del>
    </w:p>
    <w:p w14:paraId="4C268C6F" w14:textId="509C86E5" w:rsidR="00FF05E0" w:rsidRPr="00007B3E" w:rsidDel="00CB2812" w:rsidRDefault="00947C1C" w:rsidP="00CB2812">
      <w:pPr>
        <w:pStyle w:val="Titre31"/>
        <w:numPr>
          <w:ilvl w:val="1"/>
          <w:numId w:val="1"/>
        </w:numPr>
        <w:tabs>
          <w:tab w:val="left" w:pos="2730"/>
        </w:tabs>
        <w:ind w:left="1134"/>
        <w:outlineLvl w:val="2"/>
        <w:rPr>
          <w:del w:id="8629" w:author="Houyem Rais" w:date="2024-02-22T15:03:00Z"/>
        </w:rPr>
        <w:pPrChange w:id="8630" w:author="Houyem Rais" w:date="2024-02-22T15:03:00Z">
          <w:pPr>
            <w:pStyle w:val="Titre31"/>
          </w:pPr>
        </w:pPrChange>
      </w:pPr>
      <w:del w:id="8631" w:author="Houyem Rais" w:date="2024-02-22T15:03:00Z">
        <w:r w:rsidRPr="00007B3E" w:rsidDel="00CB2812">
          <w:delText>Introduction</w:delText>
        </w:r>
      </w:del>
    </w:p>
    <w:p w14:paraId="426E6717" w14:textId="2A14787A" w:rsidR="00947C1C" w:rsidRPr="00007B3E" w:rsidDel="00CB2812" w:rsidRDefault="00947C1C" w:rsidP="00CB2812">
      <w:pPr>
        <w:numPr>
          <w:ilvl w:val="1"/>
          <w:numId w:val="1"/>
        </w:numPr>
        <w:tabs>
          <w:tab w:val="left" w:pos="2730"/>
        </w:tabs>
        <w:spacing w:before="240" w:after="240"/>
        <w:ind w:left="1134"/>
        <w:jc w:val="left"/>
        <w:outlineLvl w:val="2"/>
        <w:rPr>
          <w:del w:id="8632" w:author="Houyem Rais" w:date="2024-02-22T15:03:00Z"/>
        </w:rPr>
        <w:pPrChange w:id="8633" w:author="Houyem Rais" w:date="2024-02-22T15:03:00Z">
          <w:pPr/>
        </w:pPrChange>
      </w:pPr>
      <w:del w:id="8634" w:author="Houyem Rais" w:date="2024-02-22T15:03:00Z">
        <w:r w:rsidRPr="00007B3E" w:rsidDel="00CB2812">
          <w:delText>Le risque peut être défini brièvement comme une « volatilité des résultats ». L'analyse des risques met l'accent sur la probabilité que les événements ne se produisent pas comme prévu et la mesure des conséquences d'une telle défaillance. La gestion des risques est cruciale pour le développement du projet et couvre le processus d'identification systématique et de quantification des risques, suivi de la mise en œuvre de stratégies appropriées pour éliminer ou minimiser les risques et, si possible, réduire les conséquences d'un événement à risque.</w:delText>
        </w:r>
      </w:del>
    </w:p>
    <w:p w14:paraId="2075BF97" w14:textId="4143FDA6" w:rsidR="00947C1C" w:rsidRPr="00007B3E" w:rsidDel="00CB2812" w:rsidRDefault="00947C1C" w:rsidP="00CB2812">
      <w:pPr>
        <w:numPr>
          <w:ilvl w:val="1"/>
          <w:numId w:val="1"/>
        </w:numPr>
        <w:tabs>
          <w:tab w:val="left" w:pos="2730"/>
        </w:tabs>
        <w:spacing w:before="240" w:after="240"/>
        <w:ind w:left="1134"/>
        <w:jc w:val="left"/>
        <w:outlineLvl w:val="2"/>
        <w:rPr>
          <w:del w:id="8635" w:author="Houyem Rais" w:date="2024-02-22T15:03:00Z"/>
        </w:rPr>
        <w:pPrChange w:id="8636" w:author="Houyem Rais" w:date="2024-02-22T15:03:00Z">
          <w:pPr/>
        </w:pPrChange>
      </w:pPr>
      <w:del w:id="8637" w:author="Houyem Rais" w:date="2024-02-22T15:03:00Z">
        <w:r w:rsidRPr="00007B3E" w:rsidDel="00CB2812">
          <w:delText>Cette section vise à détailler la méthodologie et le processus d’identification, estimation, évaluation et analyse des risques associés au projet ainsi que la proposition d’actions visant à atténuer ces risques.</w:delText>
        </w:r>
      </w:del>
    </w:p>
    <w:p w14:paraId="6043BC5A" w14:textId="41ADB539" w:rsidR="00947C1C" w:rsidRPr="00007B3E" w:rsidDel="00CB2812" w:rsidRDefault="00947C1C" w:rsidP="00CB2812">
      <w:pPr>
        <w:numPr>
          <w:ilvl w:val="1"/>
          <w:numId w:val="1"/>
        </w:numPr>
        <w:tabs>
          <w:tab w:val="left" w:pos="2730"/>
        </w:tabs>
        <w:spacing w:before="240" w:after="240"/>
        <w:ind w:left="1134"/>
        <w:jc w:val="left"/>
        <w:outlineLvl w:val="2"/>
        <w:rPr>
          <w:del w:id="8638" w:author="Houyem Rais" w:date="2024-02-22T15:03:00Z"/>
        </w:rPr>
        <w:pPrChange w:id="8639" w:author="Houyem Rais" w:date="2024-02-22T15:03:00Z">
          <w:pPr/>
        </w:pPrChange>
      </w:pPr>
      <w:del w:id="8640" w:author="Houyem Rais" w:date="2024-02-22T15:03:00Z">
        <w:r w:rsidRPr="00007B3E" w:rsidDel="00CB2812">
          <w:delText>Cette analyse débute par le remplissage de la matrice des risques qui examine les risques clés qui peuvent avoir un impact sur le projet, et présente les traitements généralement utilisés dans des projets similaires aux niveaux régional et international pour mitiger ces risques.</w:delText>
        </w:r>
      </w:del>
    </w:p>
    <w:p w14:paraId="219DA0E3" w14:textId="760C0470" w:rsidR="00947C1C" w:rsidRPr="00007B3E" w:rsidDel="00CB2812" w:rsidRDefault="00947C1C" w:rsidP="00CB2812">
      <w:pPr>
        <w:numPr>
          <w:ilvl w:val="1"/>
          <w:numId w:val="1"/>
        </w:numPr>
        <w:tabs>
          <w:tab w:val="left" w:pos="2730"/>
        </w:tabs>
        <w:spacing w:before="240" w:after="240"/>
        <w:ind w:left="1134"/>
        <w:jc w:val="left"/>
        <w:outlineLvl w:val="2"/>
        <w:rPr>
          <w:del w:id="8641" w:author="Houyem Rais" w:date="2024-02-22T15:03:00Z"/>
        </w:rPr>
        <w:pPrChange w:id="8642" w:author="Houyem Rais" w:date="2024-02-22T15:03:00Z">
          <w:pPr/>
        </w:pPrChange>
      </w:pPr>
      <w:del w:id="8643" w:author="Houyem Rais" w:date="2024-02-22T15:03:00Z">
        <w:r w:rsidRPr="00007B3E" w:rsidDel="00CB2812">
          <w:delText>L’évaluation des risques couvre les risques techniques, commerciaux, juridiques et financiers associés au projet sous chacune des options de réalisation étudiées. Les risques associés au projet ne disparaissent pas parce que le secteur privé fournit le service dans le cadre d’un contrat PPP. Toutefois, la quantification (et donc provision) de ces risques est souvent plus basse pour le secteur privé, car ces risques ont tendance à être mieux gérés (que par le secteur public), principalement en raison d’une meilleure répartition des risques et des économies d’échelle générées par le PPP et de l’expertise en gestion des risques.</w:delText>
        </w:r>
      </w:del>
    </w:p>
    <w:p w14:paraId="3731F64A" w14:textId="22357E80" w:rsidR="00947C1C" w:rsidRPr="00007B3E" w:rsidDel="00CB2812" w:rsidRDefault="00947C1C" w:rsidP="00CB2812">
      <w:pPr>
        <w:pStyle w:val="Titre31"/>
        <w:numPr>
          <w:ilvl w:val="1"/>
          <w:numId w:val="1"/>
        </w:numPr>
        <w:tabs>
          <w:tab w:val="left" w:pos="2730"/>
        </w:tabs>
        <w:ind w:left="1134"/>
        <w:outlineLvl w:val="2"/>
        <w:rPr>
          <w:del w:id="8644" w:author="Houyem Rais" w:date="2024-02-22T15:03:00Z"/>
        </w:rPr>
        <w:pPrChange w:id="8645" w:author="Houyem Rais" w:date="2024-02-22T15:03:00Z">
          <w:pPr>
            <w:pStyle w:val="Titre31"/>
          </w:pPr>
        </w:pPrChange>
      </w:pPr>
      <w:bookmarkStart w:id="8646" w:name="_Toc141255174"/>
      <w:bookmarkStart w:id="8647" w:name="_Toc141255310"/>
      <w:bookmarkStart w:id="8648" w:name="_Toc141255465"/>
      <w:bookmarkStart w:id="8649" w:name="_Toc141255613"/>
      <w:bookmarkStart w:id="8650" w:name="_Toc141255768"/>
      <w:bookmarkStart w:id="8651" w:name="_Toc141255932"/>
      <w:bookmarkStart w:id="8652" w:name="_Toc141523358"/>
      <w:bookmarkStart w:id="8653" w:name="_Toc136949955"/>
      <w:bookmarkStart w:id="8654" w:name="_Toc137137749"/>
      <w:bookmarkStart w:id="8655" w:name="_Toc141255614"/>
      <w:bookmarkStart w:id="8656" w:name="_Toc141255933"/>
      <w:bookmarkStart w:id="8657" w:name="_Toc142174671"/>
      <w:bookmarkEnd w:id="8646"/>
      <w:bookmarkEnd w:id="8647"/>
      <w:bookmarkEnd w:id="8648"/>
      <w:bookmarkEnd w:id="8649"/>
      <w:bookmarkEnd w:id="8650"/>
      <w:bookmarkEnd w:id="8651"/>
      <w:bookmarkEnd w:id="8652"/>
      <w:del w:id="8658" w:author="Houyem Rais" w:date="2024-02-22T15:03:00Z">
        <w:r w:rsidRPr="00007B3E" w:rsidDel="00CB2812">
          <w:delText>Les principes d’analyse et de répartition des risques</w:delText>
        </w:r>
        <w:bookmarkEnd w:id="8653"/>
        <w:bookmarkEnd w:id="8654"/>
        <w:bookmarkEnd w:id="8655"/>
        <w:bookmarkEnd w:id="8656"/>
        <w:bookmarkEnd w:id="8657"/>
      </w:del>
    </w:p>
    <w:p w14:paraId="12C235D9" w14:textId="0DF38AD5" w:rsidR="00947C1C" w:rsidRPr="00007B3E" w:rsidDel="00CB2812" w:rsidRDefault="00947C1C" w:rsidP="00CB2812">
      <w:pPr>
        <w:numPr>
          <w:ilvl w:val="1"/>
          <w:numId w:val="1"/>
        </w:numPr>
        <w:tabs>
          <w:tab w:val="left" w:pos="2730"/>
        </w:tabs>
        <w:spacing w:before="240" w:after="240"/>
        <w:ind w:left="1134"/>
        <w:jc w:val="left"/>
        <w:outlineLvl w:val="2"/>
        <w:rPr>
          <w:del w:id="8659" w:author="Houyem Rais" w:date="2024-02-22T15:03:00Z"/>
        </w:rPr>
        <w:pPrChange w:id="8660" w:author="Houyem Rais" w:date="2024-02-22T15:03:00Z">
          <w:pPr/>
        </w:pPrChange>
      </w:pPr>
      <w:del w:id="8661" w:author="Houyem Rais" w:date="2024-02-22T15:03:00Z">
        <w:r w:rsidRPr="00007B3E" w:rsidDel="00CB2812">
          <w:delText>Chaque projet a son profil de risque spécifique avec des caractéristiques liées au contexte du pays, du secteur ou spécifiques au projet. Ainsi, l'analyse doit identifier les différents risques du projet et les répartir de manière efficace entre les parties prenantes au projet.</w:delText>
        </w:r>
      </w:del>
    </w:p>
    <w:p w14:paraId="3F988BD1" w14:textId="4FBFB0F0" w:rsidR="00947C1C" w:rsidRPr="00007B3E" w:rsidDel="00CB2812" w:rsidRDefault="00947C1C" w:rsidP="00CB2812">
      <w:pPr>
        <w:numPr>
          <w:ilvl w:val="1"/>
          <w:numId w:val="1"/>
        </w:numPr>
        <w:tabs>
          <w:tab w:val="left" w:pos="2730"/>
        </w:tabs>
        <w:spacing w:before="240" w:after="240"/>
        <w:ind w:left="1134"/>
        <w:jc w:val="left"/>
        <w:outlineLvl w:val="2"/>
        <w:rPr>
          <w:del w:id="8662" w:author="Houyem Rais" w:date="2024-02-22T15:03:00Z"/>
        </w:rPr>
        <w:pPrChange w:id="8663" w:author="Houyem Rais" w:date="2024-02-22T15:03:00Z">
          <w:pPr/>
        </w:pPrChange>
      </w:pPr>
      <w:del w:id="8664" w:author="Houyem Rais" w:date="2024-02-22T15:03:00Z">
        <w:r w:rsidRPr="00007B3E" w:rsidDel="00CB2812">
          <w:delText>La répartition des risques, dans le contexte d’un PPP, signifie qu’il faut décider quelle partie prenante au PPP assumera le coût (ou récoltera les bénéfices) d’un changement dans les résultats du projet dû à la matérialisation d’un risque. En effet, chaque risque identifié doit être affecté à celui qui est le mieux à même de :</w:delText>
        </w:r>
      </w:del>
    </w:p>
    <w:p w14:paraId="5A389D6D" w14:textId="2F68E263"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665" w:author="Houyem Rais" w:date="2024-02-22T15:03:00Z"/>
        </w:rPr>
        <w:pPrChange w:id="8666" w:author="Houyem Rais" w:date="2024-02-22T15:03:00Z">
          <w:pPr>
            <w:pStyle w:val="ListParagraph"/>
          </w:pPr>
        </w:pPrChange>
      </w:pPr>
      <w:del w:id="8667" w:author="Houyem Rais" w:date="2024-02-22T15:03:00Z">
        <w:r w:rsidRPr="00007B3E" w:rsidDel="00CB2812">
          <w:delText>Contrôler la probabilité que le risque se produise ;</w:delText>
        </w:r>
      </w:del>
    </w:p>
    <w:p w14:paraId="48FC49E5" w14:textId="76003D42"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668" w:author="Houyem Rais" w:date="2024-02-22T15:03:00Z"/>
        </w:rPr>
        <w:pPrChange w:id="8669" w:author="Houyem Rais" w:date="2024-02-22T15:03:00Z">
          <w:pPr>
            <w:pStyle w:val="ListParagraph"/>
          </w:pPr>
        </w:pPrChange>
      </w:pPr>
      <w:del w:id="8670" w:author="Houyem Rais" w:date="2024-02-22T15:03:00Z">
        <w:r w:rsidRPr="00007B3E" w:rsidDel="00CB2812">
          <w:delText>Contrôler l’impact du risque sur les résultats du projet à l’aide d’une bonne évaluation du risque et une anticipation adéquate de son impact ; et</w:delText>
        </w:r>
      </w:del>
    </w:p>
    <w:p w14:paraId="11ABB43B" w14:textId="2BA9AFBD"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671" w:author="Houyem Rais" w:date="2024-02-22T15:03:00Z"/>
        </w:rPr>
        <w:pPrChange w:id="8672" w:author="Houyem Rais" w:date="2024-02-22T15:03:00Z">
          <w:pPr>
            <w:pStyle w:val="ListParagraph"/>
          </w:pPr>
        </w:pPrChange>
      </w:pPr>
      <w:del w:id="8673" w:author="Houyem Rais" w:date="2024-02-22T15:03:00Z">
        <w:r w:rsidRPr="00007B3E" w:rsidDel="00CB2812">
          <w:delText>Absorber le risque au moindre coût, si la probabilité et l’impact des risques ne peuvent pas être contrôlés. Le coût d’absorption d’un risque par une partie dépend de plusieurs facteurs, notamment la mesure dans laquelle le risque est corrélé avec ses autres actifs et passifs, sa capacité de transmettre le risque et la nature des porteurs de risque ultimes.</w:delText>
        </w:r>
      </w:del>
    </w:p>
    <w:p w14:paraId="032DED57" w14:textId="2FDD55CC" w:rsidR="00947C1C" w:rsidRPr="00007B3E" w:rsidDel="00CB2812" w:rsidRDefault="00947C1C" w:rsidP="00CB2812">
      <w:pPr>
        <w:numPr>
          <w:ilvl w:val="1"/>
          <w:numId w:val="1"/>
        </w:numPr>
        <w:tabs>
          <w:tab w:val="left" w:pos="2730"/>
        </w:tabs>
        <w:spacing w:before="240" w:after="240"/>
        <w:ind w:left="1134"/>
        <w:jc w:val="left"/>
        <w:outlineLvl w:val="2"/>
        <w:rPr>
          <w:del w:id="8674" w:author="Houyem Rais" w:date="2024-02-22T15:03:00Z"/>
        </w:rPr>
        <w:pPrChange w:id="8675" w:author="Houyem Rais" w:date="2024-02-22T15:03:00Z">
          <w:pPr/>
        </w:pPrChange>
      </w:pPr>
      <w:del w:id="8676" w:author="Houyem Rais" w:date="2024-02-22T15:03:00Z">
        <w:r w:rsidRPr="00007B3E" w:rsidDel="00CB2812">
          <w:delText>L'avantage comparatif d'une partie à supporter un risque peut résulter du fait qu'elle dispose de plus d'informations sur le risque et son impact et qu'elle est en mesure d'influencer le résultat. La bonne allocation des risques poursuit deux objectifs principaux :</w:delText>
        </w:r>
      </w:del>
    </w:p>
    <w:p w14:paraId="13F6D509" w14:textId="4F34880F"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677" w:author="Houyem Rais" w:date="2024-02-22T15:03:00Z"/>
        </w:rPr>
        <w:pPrChange w:id="8678" w:author="Houyem Rais" w:date="2024-02-22T15:03:00Z">
          <w:pPr>
            <w:pStyle w:val="ListParagraph"/>
          </w:pPr>
        </w:pPrChange>
      </w:pPr>
      <w:del w:id="8679" w:author="Houyem Rais" w:date="2024-02-22T15:03:00Z">
        <w:r w:rsidRPr="00007B3E" w:rsidDel="00CB2812">
          <w:delText>Inciter les parties prenantes à bien gérer le risque et, par conséquent, améliorer les avantages du projet et/ou réduire les coûts ; et</w:delText>
        </w:r>
      </w:del>
    </w:p>
    <w:p w14:paraId="7F57771C" w14:textId="1DA608EB"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680" w:author="Houyem Rais" w:date="2024-02-22T15:03:00Z"/>
        </w:rPr>
        <w:pPrChange w:id="8681" w:author="Houyem Rais" w:date="2024-02-22T15:03:00Z">
          <w:pPr>
            <w:pStyle w:val="ListParagraph"/>
          </w:pPr>
        </w:pPrChange>
      </w:pPr>
      <w:del w:id="8682" w:author="Houyem Rais" w:date="2024-02-22T15:03:00Z">
        <w:r w:rsidRPr="00007B3E" w:rsidDel="00CB2812">
          <w:delText>Réduire le coût global du risque de projet en « protégeant » les parties prenantes des risques qu’elles ne sont pas en mesure de supporter.</w:delText>
        </w:r>
      </w:del>
    </w:p>
    <w:p w14:paraId="598170E5" w14:textId="3440C285" w:rsidR="00947C1C" w:rsidRPr="00007B3E" w:rsidDel="00CB2812" w:rsidRDefault="00947C1C" w:rsidP="00CB2812">
      <w:pPr>
        <w:numPr>
          <w:ilvl w:val="1"/>
          <w:numId w:val="1"/>
        </w:numPr>
        <w:tabs>
          <w:tab w:val="left" w:pos="2730"/>
        </w:tabs>
        <w:spacing w:before="240" w:after="240"/>
        <w:ind w:left="1134"/>
        <w:jc w:val="left"/>
        <w:outlineLvl w:val="2"/>
        <w:rPr>
          <w:del w:id="8683" w:author="Houyem Rais" w:date="2024-02-22T15:03:00Z"/>
        </w:rPr>
        <w:pPrChange w:id="8684" w:author="Houyem Rais" w:date="2024-02-22T15:03:00Z">
          <w:pPr/>
        </w:pPrChange>
      </w:pPr>
      <w:del w:id="8685" w:author="Houyem Rais" w:date="2024-02-22T15:03:00Z">
        <w:r w:rsidRPr="00007B3E" w:rsidDel="00CB2812">
          <w:delText>Une répartition non optimale des risques, par exemple en transférant au secteur privé un risque qu'il ne peut assumer, augmentera le coût du projet voire limitera la participation des candidats du secteur privé si le risque est perçu comme prohibitif par les investisseurs. En l'absence d'une atténuation acceptable des risques indépendants de sa volonté, l'opérateur privé visera des bénéfices par rapport aux risques qui lui sont alloués et demandera en échange des garanties importantes. Ainsi, le promoteur va « monétiser » sa perception et son appréciation des risques du projet.</w:delText>
        </w:r>
      </w:del>
    </w:p>
    <w:p w14:paraId="55D4E79E" w14:textId="65792453" w:rsidR="00947C1C" w:rsidRPr="00007B3E" w:rsidDel="00CB2812" w:rsidRDefault="00947C1C" w:rsidP="00CB2812">
      <w:pPr>
        <w:numPr>
          <w:ilvl w:val="1"/>
          <w:numId w:val="1"/>
        </w:numPr>
        <w:tabs>
          <w:tab w:val="left" w:pos="2730"/>
        </w:tabs>
        <w:spacing w:before="240" w:after="240"/>
        <w:ind w:left="1134"/>
        <w:jc w:val="left"/>
        <w:outlineLvl w:val="2"/>
        <w:rPr>
          <w:del w:id="8686" w:author="Houyem Rais" w:date="2024-02-22T15:03:00Z"/>
        </w:rPr>
        <w:pPrChange w:id="8687" w:author="Houyem Rais" w:date="2024-02-22T15:03:00Z">
          <w:pPr/>
        </w:pPrChange>
      </w:pPr>
      <w:del w:id="8688" w:author="Houyem Rais" w:date="2024-02-22T15:03:00Z">
        <w:r w:rsidRPr="00007B3E" w:rsidDel="00CB2812">
          <w:delText>Enfin, les stratégies d'atténuation des risques doivent également être évaluées en termes de rapport coût/bénéfice, car le coût d'une atténuation extensive peut dépasser les bénéfices attendus.</w:delText>
        </w:r>
      </w:del>
    </w:p>
    <w:p w14:paraId="63C67DD9" w14:textId="6BC8D339" w:rsidR="00947C1C" w:rsidRPr="00007B3E" w:rsidDel="00CB2812" w:rsidRDefault="00947C1C" w:rsidP="00CB2812">
      <w:pPr>
        <w:pStyle w:val="Titre31"/>
        <w:numPr>
          <w:ilvl w:val="1"/>
          <w:numId w:val="1"/>
        </w:numPr>
        <w:tabs>
          <w:tab w:val="left" w:pos="2730"/>
        </w:tabs>
        <w:ind w:left="1134"/>
        <w:outlineLvl w:val="2"/>
        <w:rPr>
          <w:del w:id="8689" w:author="Houyem Rais" w:date="2024-02-22T15:03:00Z"/>
        </w:rPr>
        <w:pPrChange w:id="8690" w:author="Houyem Rais" w:date="2024-02-22T15:03:00Z">
          <w:pPr>
            <w:pStyle w:val="Titre31"/>
          </w:pPr>
        </w:pPrChange>
      </w:pPr>
      <w:bookmarkStart w:id="8691" w:name="_Toc136949956"/>
      <w:bookmarkStart w:id="8692" w:name="_Toc137137750"/>
      <w:bookmarkStart w:id="8693" w:name="_Toc141255615"/>
      <w:bookmarkStart w:id="8694" w:name="_Toc141255934"/>
      <w:bookmarkStart w:id="8695" w:name="_Toc142174672"/>
      <w:del w:id="8696" w:author="Houyem Rais" w:date="2024-02-22T15:03:00Z">
        <w:r w:rsidRPr="00007B3E" w:rsidDel="00CB2812">
          <w:delText>Identification des risques</w:delText>
        </w:r>
        <w:bookmarkEnd w:id="8691"/>
        <w:bookmarkEnd w:id="8692"/>
        <w:bookmarkEnd w:id="8693"/>
        <w:bookmarkEnd w:id="8694"/>
        <w:bookmarkEnd w:id="8695"/>
      </w:del>
    </w:p>
    <w:p w14:paraId="50D6EBC9" w14:textId="724A738C" w:rsidR="00947C1C" w:rsidRPr="00007B3E" w:rsidDel="00CB2812" w:rsidRDefault="00947C1C" w:rsidP="00CB2812">
      <w:pPr>
        <w:numPr>
          <w:ilvl w:val="1"/>
          <w:numId w:val="1"/>
        </w:numPr>
        <w:tabs>
          <w:tab w:val="left" w:pos="2730"/>
        </w:tabs>
        <w:spacing w:before="240" w:after="240"/>
        <w:ind w:left="1134"/>
        <w:jc w:val="left"/>
        <w:outlineLvl w:val="2"/>
        <w:rPr>
          <w:del w:id="8697" w:author="Houyem Rais" w:date="2024-02-22T15:03:00Z"/>
        </w:rPr>
        <w:pPrChange w:id="8698" w:author="Houyem Rais" w:date="2024-02-22T15:03:00Z">
          <w:pPr/>
        </w:pPrChange>
      </w:pPr>
      <w:del w:id="8699" w:author="Houyem Rais" w:date="2024-02-22T15:03:00Z">
        <w:r w:rsidRPr="00007B3E" w:rsidDel="00CB2812">
          <w:delText xml:space="preserve">Afin d’évaluer les risques pouvant avoir un impact sur le projet, il est important d’identifier les risques clés qui d’après l’expériences du Consultant sur d’autres projets similaires, peuvent avoir un impact sur ce projet ainsi que l’approche adoptée pour la gestion et l’atténuation de ces risques adoptée dans des projets similaires entrepris dans la région et au niveau international. </w:delText>
        </w:r>
      </w:del>
    </w:p>
    <w:p w14:paraId="602064D2" w14:textId="28C9268D" w:rsidR="00947C1C" w:rsidRPr="00007B3E" w:rsidDel="00CB2812" w:rsidRDefault="00947C1C" w:rsidP="00CB2812">
      <w:pPr>
        <w:numPr>
          <w:ilvl w:val="1"/>
          <w:numId w:val="1"/>
        </w:numPr>
        <w:tabs>
          <w:tab w:val="left" w:pos="2730"/>
        </w:tabs>
        <w:spacing w:before="240" w:after="240"/>
        <w:ind w:left="1134"/>
        <w:jc w:val="left"/>
        <w:outlineLvl w:val="2"/>
        <w:rPr>
          <w:del w:id="8700" w:author="Houyem Rais" w:date="2024-02-22T15:03:00Z"/>
        </w:rPr>
        <w:pPrChange w:id="8701" w:author="Houyem Rais" w:date="2024-02-22T15:03:00Z">
          <w:pPr/>
        </w:pPrChange>
      </w:pPr>
      <w:del w:id="8702" w:author="Houyem Rais" w:date="2024-02-22T15:03:00Z">
        <w:r w:rsidRPr="00007B3E" w:rsidDel="00CB2812">
          <w:delText xml:space="preserve">Pour le projet consistant à concevoir, construire, financer, exploiter et entretenir </w:delText>
        </w:r>
        <w:r w:rsidR="002F4E44" w:rsidRPr="00007B3E" w:rsidDel="00CB2812">
          <w:delText xml:space="preserve">la </w:delText>
        </w:r>
      </w:del>
      <w:ins w:id="8703" w:author="Farouk Bouhafs" w:date="2024-02-14T17:33:00Z">
        <w:del w:id="8704" w:author="Houyem Rais" w:date="2024-02-22T15:03:00Z">
          <w:r w:rsidR="00021718" w:rsidRPr="00574D4B" w:rsidDel="00CB2812">
            <w:delText xml:space="preserve">section entre Kalaa Sghira et Kairouan de </w:delText>
          </w:r>
          <w:r w:rsidR="00021718" w:rsidDel="00CB2812">
            <w:delText xml:space="preserve">la </w:delText>
          </w:r>
          <w:r w:rsidR="00021718" w:rsidRPr="00574D4B" w:rsidDel="00CB2812">
            <w:delText>ligne 11 (Barreau Est)</w:delText>
          </w:r>
        </w:del>
      </w:ins>
      <w:del w:id="8705" w:author="Houyem Rais" w:date="2024-02-22T15:03:00Z">
        <w:r w:rsidR="002F4E44" w:rsidRPr="00007B3E" w:rsidDel="00CB2812">
          <w:delText>ligne 11</w:delText>
        </w:r>
        <w:r w:rsidRPr="00007B3E" w:rsidDel="00CB2812">
          <w:delText>, les risques peuvent être classés en deux catégories principales :</w:delText>
        </w:r>
      </w:del>
    </w:p>
    <w:p w14:paraId="55C8AE38" w14:textId="5DD51FB9"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706" w:author="Houyem Rais" w:date="2024-02-22T15:03:00Z"/>
        </w:rPr>
        <w:pPrChange w:id="8707" w:author="Houyem Rais" w:date="2024-02-22T15:03:00Z">
          <w:pPr>
            <w:pStyle w:val="ListParagraph"/>
          </w:pPr>
        </w:pPrChange>
      </w:pPr>
      <w:del w:id="8708" w:author="Houyem Rais" w:date="2024-02-22T15:03:00Z">
        <w:r w:rsidRPr="00007B3E" w:rsidDel="00CB2812">
          <w:rPr>
            <w:b/>
            <w:bCs/>
          </w:rPr>
          <w:delText>Risques généraux ou les risques pays</w:delText>
        </w:r>
        <w:r w:rsidRPr="00007B3E" w:rsidDel="00CB2812">
          <w:delText xml:space="preserve"> qui sont liés à l’environnement politique, économique et juridique du pays et sur lesquels les deux partenaires n’ont aucun contrôle ; et</w:delText>
        </w:r>
      </w:del>
    </w:p>
    <w:p w14:paraId="0ED083B2" w14:textId="10802DC0" w:rsidR="00947C1C" w:rsidRPr="00007B3E" w:rsidDel="00CB2812" w:rsidRDefault="00947C1C" w:rsidP="00CB2812">
      <w:pPr>
        <w:pStyle w:val="ListParagraph"/>
        <w:numPr>
          <w:ilvl w:val="1"/>
          <w:numId w:val="1"/>
        </w:numPr>
        <w:tabs>
          <w:tab w:val="left" w:pos="2730"/>
        </w:tabs>
        <w:spacing w:before="240" w:after="240"/>
        <w:ind w:left="1134"/>
        <w:jc w:val="left"/>
        <w:outlineLvl w:val="2"/>
        <w:rPr>
          <w:del w:id="8709" w:author="Houyem Rais" w:date="2024-02-22T15:03:00Z"/>
        </w:rPr>
        <w:pPrChange w:id="8710" w:author="Houyem Rais" w:date="2024-02-22T15:03:00Z">
          <w:pPr>
            <w:pStyle w:val="ListParagraph"/>
          </w:pPr>
        </w:pPrChange>
      </w:pPr>
      <w:del w:id="8711" w:author="Houyem Rais" w:date="2024-02-22T15:03:00Z">
        <w:r w:rsidRPr="00007B3E" w:rsidDel="00CB2812">
          <w:rPr>
            <w:b/>
            <w:bCs/>
          </w:rPr>
          <w:delText>Risques spécifiques au projet</w:delText>
        </w:r>
        <w:r w:rsidRPr="00007B3E" w:rsidDel="00CB2812">
          <w:delText xml:space="preserve"> sur lesquels les partenaires publics et privés peuvent exercer un certain contrôle.</w:delText>
        </w:r>
      </w:del>
    </w:p>
    <w:p w14:paraId="705905F9" w14:textId="2428E03A" w:rsidR="00947C1C" w:rsidRPr="00007B3E" w:rsidDel="00CB2812" w:rsidRDefault="00947C1C" w:rsidP="00CB2812">
      <w:pPr>
        <w:numPr>
          <w:ilvl w:val="1"/>
          <w:numId w:val="1"/>
        </w:numPr>
        <w:tabs>
          <w:tab w:val="left" w:pos="2730"/>
        </w:tabs>
        <w:spacing w:before="240" w:after="240"/>
        <w:ind w:left="1134"/>
        <w:jc w:val="left"/>
        <w:outlineLvl w:val="2"/>
        <w:rPr>
          <w:del w:id="8712" w:author="Houyem Rais" w:date="2024-02-22T15:03:00Z"/>
        </w:rPr>
        <w:pPrChange w:id="8713" w:author="Houyem Rais" w:date="2024-02-22T15:03:00Z">
          <w:pPr/>
        </w:pPrChange>
      </w:pPr>
      <w:del w:id="8714" w:author="Houyem Rais" w:date="2024-02-22T15:03:00Z">
        <w:r w:rsidRPr="00007B3E" w:rsidDel="00CB2812">
          <w:delText xml:space="preserve">Les tableaux ci-dessous résument les principaux risques associés à un projet de </w:delText>
        </w:r>
        <w:r w:rsidR="002F4E44" w:rsidRPr="00007B3E" w:rsidDel="00CB2812">
          <w:delText>la ligne ferroviaire 11</w:delText>
        </w:r>
        <w:r w:rsidRPr="00007B3E" w:rsidDel="00CB2812">
          <w:delText>.</w:delText>
        </w:r>
      </w:del>
    </w:p>
    <w:p w14:paraId="22471825" w14:textId="781BACB2" w:rsidR="00947C1C" w:rsidRPr="00007B3E" w:rsidDel="00CB2812" w:rsidRDefault="00947C1C" w:rsidP="00CB2812">
      <w:pPr>
        <w:pStyle w:val="Caption"/>
        <w:numPr>
          <w:ilvl w:val="1"/>
          <w:numId w:val="1"/>
        </w:numPr>
        <w:tabs>
          <w:tab w:val="left" w:pos="2730"/>
        </w:tabs>
        <w:spacing w:before="240" w:after="240"/>
        <w:ind w:left="1134"/>
        <w:jc w:val="left"/>
        <w:outlineLvl w:val="2"/>
        <w:rPr>
          <w:del w:id="8715" w:author="Houyem Rais" w:date="2024-02-22T15:03:00Z"/>
        </w:rPr>
        <w:pPrChange w:id="8716" w:author="Houyem Rais" w:date="2024-02-22T15:03:00Z">
          <w:pPr>
            <w:pStyle w:val="Caption"/>
            <w:spacing w:after="120"/>
          </w:pPr>
        </w:pPrChange>
      </w:pPr>
      <w:bookmarkStart w:id="8717" w:name="_Toc144481078"/>
      <w:bookmarkStart w:id="8718" w:name="_Toc158885083"/>
      <w:del w:id="871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8720" w:author="Farouk Bouhafs" w:date="2024-02-09T12:22:00Z">
        <w:del w:id="8721" w:author="Houyem Rais" w:date="2024-02-22T15:03:00Z">
          <w:r w:rsidR="00125256" w:rsidDel="00CB2812">
            <w:rPr>
              <w:noProof/>
            </w:rPr>
            <w:delText>48</w:delText>
          </w:r>
        </w:del>
      </w:ins>
      <w:del w:id="8722" w:author="Houyem Rais" w:date="2024-02-22T15:03:00Z">
        <w:r w:rsidR="00E874ED" w:rsidDel="00CB2812">
          <w:rPr>
            <w:noProof/>
          </w:rPr>
          <w:delText>47</w:delText>
        </w:r>
        <w:r w:rsidDel="00CB2812">
          <w:rPr>
            <w:noProof/>
          </w:rPr>
          <w:fldChar w:fldCharType="end"/>
        </w:r>
        <w:r w:rsidRPr="00007B3E" w:rsidDel="00CB2812">
          <w:delText>: Risques généraux ou risques pays</w:delText>
        </w:r>
        <w:bookmarkEnd w:id="8717"/>
        <w:bookmarkEnd w:id="8718"/>
      </w:del>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947C1C" w:rsidRPr="00007B3E" w:rsidDel="00CB2812" w14:paraId="78B03773" w14:textId="14B7C876">
        <w:trPr>
          <w:trHeight w:val="46"/>
          <w:tblHeader/>
          <w:jc w:val="center"/>
          <w:del w:id="8723" w:author="Houyem Rais" w:date="2024-02-22T15:03:00Z"/>
        </w:trPr>
        <w:tc>
          <w:tcPr>
            <w:tcW w:w="8622" w:type="dxa"/>
            <w:shd w:val="clear" w:color="auto" w:fill="244061"/>
          </w:tcPr>
          <w:p w14:paraId="1C76127E" w14:textId="6C4E58F6" w:rsidR="00947C1C" w:rsidRPr="00007B3E" w:rsidDel="00CB2812" w:rsidRDefault="00947C1C" w:rsidP="00CB2812">
            <w:pPr>
              <w:numPr>
                <w:ilvl w:val="1"/>
                <w:numId w:val="1"/>
              </w:numPr>
              <w:tabs>
                <w:tab w:val="left" w:pos="2730"/>
              </w:tabs>
              <w:spacing w:before="240" w:after="240" w:line="240" w:lineRule="auto"/>
              <w:ind w:left="1134" w:right="125"/>
              <w:jc w:val="left"/>
              <w:outlineLvl w:val="2"/>
              <w:rPr>
                <w:del w:id="8724" w:author="Houyem Rais" w:date="2024-02-22T15:03:00Z"/>
                <w:rFonts w:asciiTheme="minorHAnsi" w:hAnsiTheme="minorHAnsi" w:cstheme="minorHAnsi"/>
                <w:b/>
                <w:bCs/>
                <w:sz w:val="20"/>
                <w:szCs w:val="20"/>
              </w:rPr>
              <w:pPrChange w:id="8725" w:author="Houyem Rais" w:date="2024-02-22T15:03:00Z">
                <w:pPr>
                  <w:spacing w:before="0" w:after="0" w:line="240" w:lineRule="auto"/>
                  <w:ind w:left="142" w:right="125"/>
                </w:pPr>
              </w:pPrChange>
            </w:pPr>
            <w:del w:id="8726" w:author="Houyem Rais" w:date="2024-02-22T15:03:00Z">
              <w:r w:rsidRPr="00007B3E" w:rsidDel="00CB2812">
                <w:rPr>
                  <w:rFonts w:asciiTheme="minorHAnsi" w:hAnsiTheme="minorHAnsi" w:cstheme="minorHAnsi"/>
                  <w:b/>
                  <w:bCs/>
                  <w:sz w:val="20"/>
                  <w:szCs w:val="20"/>
                </w:rPr>
                <w:delText>Risques généraux ou les risques pays</w:delText>
              </w:r>
            </w:del>
          </w:p>
        </w:tc>
      </w:tr>
      <w:tr w:rsidR="00947C1C" w:rsidRPr="00007B3E" w:rsidDel="00CB2812" w14:paraId="797DA771" w14:textId="18C0981C">
        <w:trPr>
          <w:trHeight w:val="781"/>
          <w:jc w:val="center"/>
          <w:del w:id="8727" w:author="Houyem Rais" w:date="2024-02-22T15:03:00Z"/>
        </w:trPr>
        <w:tc>
          <w:tcPr>
            <w:tcW w:w="8622" w:type="dxa"/>
          </w:tcPr>
          <w:p w14:paraId="1B4C2227" w14:textId="38F8287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28" w:author="Houyem Rais" w:date="2024-02-22T15:03:00Z"/>
                <w:rFonts w:asciiTheme="minorHAnsi" w:hAnsiTheme="minorHAnsi" w:cstheme="minorHAnsi"/>
                <w:sz w:val="20"/>
                <w:szCs w:val="20"/>
              </w:rPr>
              <w:pPrChange w:id="8729" w:author="Houyem Rais" w:date="2024-02-22T15:03:00Z">
                <w:pPr>
                  <w:pStyle w:val="ListParagraph"/>
                  <w:widowControl/>
                  <w:numPr>
                    <w:numId w:val="4"/>
                  </w:numPr>
                  <w:autoSpaceDE/>
                  <w:autoSpaceDN/>
                  <w:spacing w:before="0" w:after="0" w:line="240" w:lineRule="auto"/>
                  <w:ind w:left="502" w:right="123"/>
                  <w:contextualSpacing/>
                </w:pPr>
              </w:pPrChange>
            </w:pPr>
            <w:del w:id="8730" w:author="Houyem Rais" w:date="2024-02-22T15:03:00Z">
              <w:r w:rsidRPr="00007B3E" w:rsidDel="00CB2812">
                <w:rPr>
                  <w:rFonts w:asciiTheme="minorHAnsi" w:hAnsiTheme="minorHAnsi" w:cstheme="minorHAnsi"/>
                  <w:sz w:val="20"/>
                  <w:szCs w:val="20"/>
                </w:rPr>
                <w:delText xml:space="preserve">Risque politique (agitation politique et sociale, </w:delText>
              </w:r>
              <w:r w:rsidR="004A3BF1" w:rsidRPr="00007B3E" w:rsidDel="00CB2812">
                <w:rPr>
                  <w:rFonts w:asciiTheme="minorHAnsi" w:hAnsiTheme="minorHAnsi" w:cstheme="minorHAnsi"/>
                  <w:sz w:val="20"/>
                  <w:szCs w:val="20"/>
                </w:rPr>
                <w:delText>protestations</w:delText>
              </w:r>
              <w:r w:rsidRPr="00007B3E" w:rsidDel="00CB2812">
                <w:rPr>
                  <w:rFonts w:asciiTheme="minorHAnsi" w:hAnsiTheme="minorHAnsi" w:cstheme="minorHAnsi"/>
                  <w:sz w:val="20"/>
                  <w:szCs w:val="20"/>
                </w:rPr>
                <w:delText xml:space="preserve"> pour non-acceptation </w:delText>
              </w:r>
              <w:r w:rsidR="004A3BF1" w:rsidRPr="00007B3E" w:rsidDel="00CB2812">
                <w:rPr>
                  <w:rFonts w:asciiTheme="minorHAnsi" w:hAnsiTheme="minorHAnsi" w:cstheme="minorHAnsi"/>
                  <w:sz w:val="20"/>
                  <w:szCs w:val="20"/>
                </w:rPr>
                <w:delText>de la construction de la ligne</w:delText>
              </w:r>
              <w:r w:rsidRPr="00007B3E" w:rsidDel="00CB2812">
                <w:rPr>
                  <w:rFonts w:asciiTheme="minorHAnsi" w:hAnsiTheme="minorHAnsi" w:cstheme="minorHAnsi"/>
                  <w:sz w:val="20"/>
                  <w:szCs w:val="20"/>
                </w:rPr>
                <w:delText>, etc.) ;</w:delText>
              </w:r>
            </w:del>
          </w:p>
          <w:p w14:paraId="52C6F0E2" w14:textId="581C2EA0"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31" w:author="Houyem Rais" w:date="2024-02-22T15:03:00Z"/>
                <w:rFonts w:asciiTheme="minorHAnsi" w:hAnsiTheme="minorHAnsi" w:cstheme="minorHAnsi"/>
                <w:sz w:val="20"/>
                <w:szCs w:val="20"/>
              </w:rPr>
              <w:pPrChange w:id="8732" w:author="Houyem Rais" w:date="2024-02-22T15:03:00Z">
                <w:pPr>
                  <w:pStyle w:val="ListParagraph"/>
                  <w:widowControl/>
                  <w:numPr>
                    <w:numId w:val="4"/>
                  </w:numPr>
                  <w:autoSpaceDE/>
                  <w:autoSpaceDN/>
                  <w:spacing w:before="0" w:after="0" w:line="240" w:lineRule="auto"/>
                  <w:ind w:left="502" w:right="123"/>
                  <w:contextualSpacing/>
                </w:pPr>
              </w:pPrChange>
            </w:pPr>
            <w:del w:id="8733" w:author="Houyem Rais" w:date="2024-02-22T15:03:00Z">
              <w:r w:rsidRPr="00007B3E" w:rsidDel="00CB2812">
                <w:rPr>
                  <w:rFonts w:asciiTheme="minorHAnsi" w:hAnsiTheme="minorHAnsi" w:cstheme="minorHAnsi"/>
                  <w:sz w:val="20"/>
                  <w:szCs w:val="20"/>
                </w:rPr>
                <w:delText>Risque monétaire :</w:delText>
              </w:r>
            </w:del>
          </w:p>
          <w:p w14:paraId="3513E937" w14:textId="3C59A1A5"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34" w:author="Houyem Rais" w:date="2024-02-22T15:03:00Z"/>
                <w:rFonts w:asciiTheme="minorHAnsi" w:hAnsiTheme="minorHAnsi" w:cstheme="minorHAnsi"/>
                <w:sz w:val="20"/>
                <w:szCs w:val="20"/>
              </w:rPr>
              <w:pPrChange w:id="8735"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36" w:author="Houyem Rais" w:date="2024-02-22T15:03:00Z">
              <w:r w:rsidRPr="00007B3E" w:rsidDel="00CB2812">
                <w:rPr>
                  <w:rFonts w:asciiTheme="minorHAnsi" w:hAnsiTheme="minorHAnsi" w:cstheme="minorHAnsi"/>
                  <w:sz w:val="20"/>
                  <w:szCs w:val="20"/>
                </w:rPr>
                <w:delText>Variation du taux de change ;</w:delText>
              </w:r>
            </w:del>
          </w:p>
          <w:p w14:paraId="57E6B806" w14:textId="38E55A1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37" w:author="Houyem Rais" w:date="2024-02-22T15:03:00Z"/>
                <w:rFonts w:asciiTheme="minorHAnsi" w:hAnsiTheme="minorHAnsi" w:cstheme="minorHAnsi"/>
                <w:sz w:val="20"/>
                <w:szCs w:val="20"/>
              </w:rPr>
              <w:pPrChange w:id="8738"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39" w:author="Houyem Rais" w:date="2024-02-22T15:03:00Z">
              <w:r w:rsidRPr="00007B3E" w:rsidDel="00CB2812">
                <w:rPr>
                  <w:rFonts w:asciiTheme="minorHAnsi" w:hAnsiTheme="minorHAnsi" w:cstheme="minorHAnsi"/>
                  <w:sz w:val="20"/>
                  <w:szCs w:val="20"/>
                </w:rPr>
                <w:delText>Variation du taux d’intérêt ;</w:delText>
              </w:r>
            </w:del>
          </w:p>
          <w:p w14:paraId="492E9E3D" w14:textId="62C16FE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40" w:author="Houyem Rais" w:date="2024-02-22T15:03:00Z"/>
                <w:rFonts w:asciiTheme="minorHAnsi" w:hAnsiTheme="minorHAnsi" w:cstheme="minorHAnsi"/>
                <w:sz w:val="20"/>
                <w:szCs w:val="20"/>
              </w:rPr>
              <w:pPrChange w:id="8741"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42" w:author="Houyem Rais" w:date="2024-02-22T15:03:00Z">
              <w:r w:rsidRPr="00007B3E" w:rsidDel="00CB2812">
                <w:rPr>
                  <w:rFonts w:asciiTheme="minorHAnsi" w:hAnsiTheme="minorHAnsi" w:cstheme="minorHAnsi"/>
                  <w:sz w:val="20"/>
                  <w:szCs w:val="20"/>
                </w:rPr>
                <w:delText>Augmentation du taux d’inflation ;</w:delText>
              </w:r>
            </w:del>
          </w:p>
          <w:p w14:paraId="1C795EC2" w14:textId="3EF9E3F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43" w:author="Houyem Rais" w:date="2024-02-22T15:03:00Z"/>
                <w:rFonts w:asciiTheme="minorHAnsi" w:hAnsiTheme="minorHAnsi" w:cstheme="minorHAnsi"/>
                <w:sz w:val="20"/>
                <w:szCs w:val="20"/>
              </w:rPr>
              <w:pPrChange w:id="8744"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45" w:author="Houyem Rais" w:date="2024-02-22T15:03:00Z">
              <w:r w:rsidRPr="00007B3E" w:rsidDel="00CB2812">
                <w:rPr>
                  <w:rFonts w:asciiTheme="minorHAnsi" w:hAnsiTheme="minorHAnsi" w:cstheme="minorHAnsi"/>
                  <w:sz w:val="20"/>
                  <w:szCs w:val="20"/>
                </w:rPr>
                <w:delText>Non-convertibilité et transfert de dividendes</w:delText>
              </w:r>
            </w:del>
          </w:p>
          <w:p w14:paraId="7734EEB9" w14:textId="3BF59FA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46" w:author="Houyem Rais" w:date="2024-02-22T15:03:00Z"/>
                <w:rFonts w:asciiTheme="minorHAnsi" w:hAnsiTheme="minorHAnsi" w:cstheme="minorHAnsi"/>
                <w:sz w:val="20"/>
                <w:szCs w:val="20"/>
              </w:rPr>
              <w:pPrChange w:id="8747" w:author="Houyem Rais" w:date="2024-02-22T15:03:00Z">
                <w:pPr>
                  <w:pStyle w:val="ListParagraph"/>
                  <w:widowControl/>
                  <w:numPr>
                    <w:numId w:val="5"/>
                  </w:numPr>
                  <w:autoSpaceDE/>
                  <w:autoSpaceDN/>
                  <w:spacing w:before="0" w:after="0" w:line="240" w:lineRule="auto"/>
                  <w:ind w:left="502" w:right="123"/>
                  <w:contextualSpacing/>
                </w:pPr>
              </w:pPrChange>
            </w:pPr>
            <w:del w:id="8748" w:author="Houyem Rais" w:date="2024-02-22T15:03:00Z">
              <w:r w:rsidRPr="00007B3E" w:rsidDel="00CB2812">
                <w:rPr>
                  <w:rFonts w:asciiTheme="minorHAnsi" w:hAnsiTheme="minorHAnsi" w:cstheme="minorHAnsi"/>
                  <w:sz w:val="20"/>
                  <w:szCs w:val="20"/>
                </w:rPr>
                <w:delText>Risques juridiques et institutionnels qui couvrent plusieurs aspects tels que :</w:delText>
              </w:r>
            </w:del>
          </w:p>
          <w:p w14:paraId="44B71C87" w14:textId="2B1BDF4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49" w:author="Houyem Rais" w:date="2024-02-22T15:03:00Z"/>
                <w:rFonts w:asciiTheme="minorHAnsi" w:hAnsiTheme="minorHAnsi" w:cstheme="minorHAnsi"/>
                <w:sz w:val="20"/>
                <w:szCs w:val="20"/>
              </w:rPr>
              <w:pPrChange w:id="8750"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51" w:author="Houyem Rais" w:date="2024-02-22T15:03:00Z">
              <w:r w:rsidRPr="00007B3E" w:rsidDel="00CB2812">
                <w:rPr>
                  <w:rFonts w:asciiTheme="minorHAnsi" w:hAnsiTheme="minorHAnsi" w:cstheme="minorHAnsi"/>
                  <w:sz w:val="20"/>
                  <w:szCs w:val="20"/>
                </w:rPr>
                <w:delText>Modification de la réglementation régissant la fiscalité des entreprises et les contrats de PPP ;</w:delText>
              </w:r>
            </w:del>
          </w:p>
          <w:p w14:paraId="3FCE417B" w14:textId="44E1BAE4"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52" w:author="Houyem Rais" w:date="2024-02-22T15:03:00Z"/>
                <w:rFonts w:asciiTheme="minorHAnsi" w:hAnsiTheme="minorHAnsi" w:cstheme="minorHAnsi"/>
                <w:sz w:val="20"/>
                <w:szCs w:val="20"/>
              </w:rPr>
              <w:pPrChange w:id="8753"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54" w:author="Houyem Rais" w:date="2024-02-22T15:03:00Z">
              <w:r w:rsidRPr="00007B3E" w:rsidDel="00CB2812">
                <w:rPr>
                  <w:rFonts w:asciiTheme="minorHAnsi" w:hAnsiTheme="minorHAnsi" w:cstheme="minorHAnsi"/>
                  <w:sz w:val="20"/>
                  <w:szCs w:val="20"/>
                </w:rPr>
                <w:delText>Inexactitudes dans les textes juridiques ;</w:delText>
              </w:r>
            </w:del>
          </w:p>
          <w:p w14:paraId="66B2EEBD" w14:textId="789C2190"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55" w:author="Houyem Rais" w:date="2024-02-22T15:03:00Z"/>
                <w:rFonts w:asciiTheme="minorHAnsi" w:hAnsiTheme="minorHAnsi" w:cstheme="minorHAnsi"/>
                <w:sz w:val="20"/>
                <w:szCs w:val="20"/>
              </w:rPr>
              <w:pPrChange w:id="8756" w:author="Houyem Rais" w:date="2024-02-22T15:03:00Z">
                <w:pPr>
                  <w:pStyle w:val="ListParagraph"/>
                  <w:widowControl/>
                  <w:numPr>
                    <w:numId w:val="5"/>
                  </w:numPr>
                  <w:autoSpaceDE/>
                  <w:autoSpaceDN/>
                  <w:spacing w:before="0" w:after="0" w:line="240" w:lineRule="auto"/>
                  <w:ind w:left="502" w:right="123"/>
                  <w:contextualSpacing/>
                </w:pPr>
              </w:pPrChange>
            </w:pPr>
            <w:del w:id="8757" w:author="Houyem Rais" w:date="2024-02-22T15:03:00Z">
              <w:r w:rsidRPr="00007B3E" w:rsidDel="00CB2812">
                <w:rPr>
                  <w:rFonts w:asciiTheme="minorHAnsi" w:hAnsiTheme="minorHAnsi" w:cstheme="minorHAnsi"/>
                  <w:sz w:val="20"/>
                  <w:szCs w:val="20"/>
                </w:rPr>
                <w:delText>Force majeure (Le risque de survenance de certains événements inattendus qui échappent au contrôle d’une partie (naturelle et humaine), comme les catastrophes naturelles.</w:delText>
              </w:r>
            </w:del>
          </w:p>
        </w:tc>
      </w:tr>
    </w:tbl>
    <w:p w14:paraId="648D91A2" w14:textId="20765C51" w:rsidR="00947C1C" w:rsidRPr="00007B3E" w:rsidDel="00CB2812" w:rsidRDefault="00947C1C" w:rsidP="00CB2812">
      <w:pPr>
        <w:pStyle w:val="Caption"/>
        <w:numPr>
          <w:ilvl w:val="1"/>
          <w:numId w:val="1"/>
        </w:numPr>
        <w:tabs>
          <w:tab w:val="left" w:pos="2730"/>
        </w:tabs>
        <w:spacing w:before="240" w:after="240"/>
        <w:ind w:left="1134"/>
        <w:jc w:val="left"/>
        <w:outlineLvl w:val="2"/>
        <w:rPr>
          <w:del w:id="8758" w:author="Houyem Rais" w:date="2024-02-22T15:03:00Z"/>
        </w:rPr>
        <w:pPrChange w:id="8759" w:author="Houyem Rais" w:date="2024-02-22T15:03:00Z">
          <w:pPr>
            <w:pStyle w:val="Caption"/>
          </w:pPr>
        </w:pPrChange>
      </w:pPr>
      <w:bookmarkStart w:id="8760" w:name="_Toc144481079"/>
      <w:bookmarkStart w:id="8761" w:name="_Toc158885084"/>
      <w:bookmarkStart w:id="8762" w:name="_Toc136949959"/>
      <w:bookmarkStart w:id="8763" w:name="_Toc137137751"/>
      <w:bookmarkStart w:id="8764" w:name="_Toc141255616"/>
      <w:bookmarkStart w:id="8765" w:name="_Toc141255935"/>
      <w:del w:id="8766"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8767" w:author="Farouk Bouhafs" w:date="2024-02-09T12:22:00Z">
        <w:del w:id="8768" w:author="Houyem Rais" w:date="2024-02-22T15:03:00Z">
          <w:r w:rsidR="00125256" w:rsidDel="00CB2812">
            <w:rPr>
              <w:noProof/>
            </w:rPr>
            <w:delText>49</w:delText>
          </w:r>
        </w:del>
      </w:ins>
      <w:del w:id="8769" w:author="Houyem Rais" w:date="2024-02-22T15:03:00Z">
        <w:r w:rsidR="00E874ED" w:rsidDel="00CB2812">
          <w:rPr>
            <w:noProof/>
          </w:rPr>
          <w:delText>48</w:delText>
        </w:r>
        <w:r w:rsidDel="00CB2812">
          <w:rPr>
            <w:noProof/>
          </w:rPr>
          <w:fldChar w:fldCharType="end"/>
        </w:r>
        <w:r w:rsidRPr="00007B3E" w:rsidDel="00CB2812">
          <w:delText xml:space="preserve"> Risques spécifiques au projet</w:delText>
        </w:r>
        <w:bookmarkEnd w:id="8760"/>
        <w:bookmarkEnd w:id="8761"/>
      </w:del>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947C1C" w:rsidRPr="00007B3E" w:rsidDel="00CB2812" w14:paraId="25C2157C" w14:textId="72C67B22">
        <w:trPr>
          <w:trHeight w:val="46"/>
          <w:tblHeader/>
          <w:jc w:val="center"/>
          <w:del w:id="8770" w:author="Houyem Rais" w:date="2024-02-22T15:03:00Z"/>
        </w:trPr>
        <w:tc>
          <w:tcPr>
            <w:tcW w:w="8622" w:type="dxa"/>
            <w:shd w:val="clear" w:color="auto" w:fill="244061"/>
          </w:tcPr>
          <w:p w14:paraId="2618F029" w14:textId="2AFACE3B" w:rsidR="00947C1C" w:rsidRPr="00007B3E" w:rsidDel="00CB2812" w:rsidRDefault="00947C1C" w:rsidP="00CB2812">
            <w:pPr>
              <w:numPr>
                <w:ilvl w:val="1"/>
                <w:numId w:val="1"/>
              </w:numPr>
              <w:tabs>
                <w:tab w:val="left" w:pos="2730"/>
              </w:tabs>
              <w:spacing w:before="240" w:after="240" w:line="240" w:lineRule="auto"/>
              <w:ind w:left="1134" w:right="125"/>
              <w:jc w:val="left"/>
              <w:outlineLvl w:val="2"/>
              <w:rPr>
                <w:del w:id="8771" w:author="Houyem Rais" w:date="2024-02-22T15:03:00Z"/>
                <w:rFonts w:asciiTheme="minorHAnsi" w:hAnsiTheme="minorHAnsi" w:cstheme="minorHAnsi"/>
                <w:b/>
                <w:bCs/>
                <w:sz w:val="20"/>
                <w:szCs w:val="20"/>
              </w:rPr>
              <w:pPrChange w:id="8772" w:author="Houyem Rais" w:date="2024-02-22T15:03:00Z">
                <w:pPr>
                  <w:spacing w:before="0" w:after="0" w:line="240" w:lineRule="auto"/>
                  <w:ind w:left="142" w:right="125"/>
                </w:pPr>
              </w:pPrChange>
            </w:pPr>
            <w:del w:id="8773" w:author="Houyem Rais" w:date="2024-02-22T15:03:00Z">
              <w:r w:rsidRPr="00007B3E" w:rsidDel="00CB2812">
                <w:rPr>
                  <w:rFonts w:asciiTheme="minorHAnsi" w:hAnsiTheme="minorHAnsi" w:cstheme="minorHAnsi"/>
                  <w:b/>
                  <w:bCs/>
                  <w:sz w:val="20"/>
                  <w:szCs w:val="20"/>
                </w:rPr>
                <w:delText>Risques spécifiques au projet</w:delText>
              </w:r>
            </w:del>
          </w:p>
        </w:tc>
      </w:tr>
      <w:tr w:rsidR="00947C1C" w:rsidRPr="00007B3E" w:rsidDel="00CB2812" w14:paraId="1266A8B2" w14:textId="1590F6EB">
        <w:trPr>
          <w:trHeight w:val="781"/>
          <w:jc w:val="center"/>
          <w:del w:id="8774" w:author="Houyem Rais" w:date="2024-02-22T15:03:00Z"/>
        </w:trPr>
        <w:tc>
          <w:tcPr>
            <w:tcW w:w="8622" w:type="dxa"/>
          </w:tcPr>
          <w:p w14:paraId="21BEFF8E" w14:textId="083E6E8D"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75" w:author="Houyem Rais" w:date="2024-02-22T15:03:00Z"/>
                <w:rFonts w:asciiTheme="minorHAnsi" w:hAnsiTheme="minorHAnsi" w:cstheme="minorHAnsi"/>
                <w:sz w:val="20"/>
                <w:szCs w:val="20"/>
              </w:rPr>
              <w:pPrChange w:id="8776" w:author="Houyem Rais" w:date="2024-02-22T15:03:00Z">
                <w:pPr>
                  <w:pStyle w:val="ListParagraph"/>
                  <w:widowControl/>
                  <w:numPr>
                    <w:numId w:val="5"/>
                  </w:numPr>
                  <w:autoSpaceDE/>
                  <w:autoSpaceDN/>
                  <w:spacing w:before="0" w:after="0" w:line="240" w:lineRule="auto"/>
                  <w:ind w:left="502" w:right="123"/>
                  <w:contextualSpacing/>
                </w:pPr>
              </w:pPrChange>
            </w:pPr>
            <w:del w:id="8777" w:author="Houyem Rais" w:date="2024-02-22T15:03:00Z">
              <w:r w:rsidRPr="00007B3E" w:rsidDel="00CB2812">
                <w:rPr>
                  <w:rFonts w:asciiTheme="minorHAnsi" w:hAnsiTheme="minorHAnsi" w:cstheme="minorHAnsi"/>
                  <w:sz w:val="20"/>
                  <w:szCs w:val="20"/>
                </w:rPr>
                <w:delText>Risque de non-conclusion du contrat ;</w:delText>
              </w:r>
            </w:del>
          </w:p>
          <w:p w14:paraId="375EA555" w14:textId="1ECD9F1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78" w:author="Houyem Rais" w:date="2024-02-22T15:03:00Z"/>
                <w:rFonts w:asciiTheme="minorHAnsi" w:hAnsiTheme="minorHAnsi" w:cstheme="minorHAnsi"/>
                <w:sz w:val="20"/>
                <w:szCs w:val="20"/>
              </w:rPr>
              <w:pPrChange w:id="8779" w:author="Houyem Rais" w:date="2024-02-22T15:03:00Z">
                <w:pPr>
                  <w:pStyle w:val="ListParagraph"/>
                  <w:widowControl/>
                  <w:numPr>
                    <w:numId w:val="5"/>
                  </w:numPr>
                  <w:autoSpaceDE/>
                  <w:autoSpaceDN/>
                  <w:spacing w:before="0" w:after="0" w:line="240" w:lineRule="auto"/>
                  <w:ind w:left="502" w:right="123"/>
                  <w:contextualSpacing/>
                </w:pPr>
              </w:pPrChange>
            </w:pPr>
            <w:del w:id="8780" w:author="Houyem Rais" w:date="2024-02-22T15:03:00Z">
              <w:r w:rsidRPr="00007B3E" w:rsidDel="00CB2812">
                <w:rPr>
                  <w:rFonts w:asciiTheme="minorHAnsi" w:hAnsiTheme="minorHAnsi" w:cstheme="minorHAnsi"/>
                  <w:sz w:val="20"/>
                  <w:szCs w:val="20"/>
                </w:rPr>
                <w:delText>Risque sur les études ;</w:delText>
              </w:r>
            </w:del>
          </w:p>
          <w:p w14:paraId="44F970F1" w14:textId="610C729B"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81" w:author="Houyem Rais" w:date="2024-02-22T15:03:00Z"/>
                <w:rFonts w:asciiTheme="minorHAnsi" w:hAnsiTheme="minorHAnsi" w:cstheme="minorHAnsi"/>
                <w:sz w:val="20"/>
                <w:szCs w:val="20"/>
              </w:rPr>
              <w:pPrChange w:id="8782" w:author="Houyem Rais" w:date="2024-02-22T15:03:00Z">
                <w:pPr>
                  <w:pStyle w:val="ListParagraph"/>
                  <w:widowControl/>
                  <w:numPr>
                    <w:numId w:val="5"/>
                  </w:numPr>
                  <w:autoSpaceDE/>
                  <w:autoSpaceDN/>
                  <w:spacing w:before="0" w:after="0" w:line="240" w:lineRule="auto"/>
                  <w:ind w:left="502" w:right="123"/>
                  <w:contextualSpacing/>
                </w:pPr>
              </w:pPrChange>
            </w:pPr>
            <w:del w:id="8783" w:author="Houyem Rais" w:date="2024-02-22T15:03:00Z">
              <w:r w:rsidRPr="00007B3E" w:rsidDel="00CB2812">
                <w:rPr>
                  <w:rFonts w:asciiTheme="minorHAnsi" w:hAnsiTheme="minorHAnsi" w:cstheme="minorHAnsi"/>
                  <w:sz w:val="20"/>
                  <w:szCs w:val="20"/>
                </w:rPr>
                <w:delText>Risques liés à la conception :</w:delText>
              </w:r>
            </w:del>
          </w:p>
          <w:p w14:paraId="306E96D5" w14:textId="42CA8CD7"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84" w:author="Houyem Rais" w:date="2024-02-22T15:03:00Z"/>
                <w:rFonts w:asciiTheme="minorHAnsi" w:hAnsiTheme="minorHAnsi" w:cstheme="minorHAnsi"/>
                <w:sz w:val="20"/>
                <w:szCs w:val="20"/>
              </w:rPr>
              <w:pPrChange w:id="8785"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86" w:author="Houyem Rais" w:date="2024-02-22T15:03:00Z">
              <w:r w:rsidRPr="00007B3E" w:rsidDel="00CB2812">
                <w:rPr>
                  <w:rFonts w:asciiTheme="minorHAnsi" w:hAnsiTheme="minorHAnsi" w:cstheme="minorHAnsi"/>
                  <w:sz w:val="20"/>
                  <w:szCs w:val="20"/>
                </w:rPr>
                <w:delText>Erreurs et omissions de conception ;</w:delText>
              </w:r>
            </w:del>
          </w:p>
          <w:p w14:paraId="1D9D3595" w14:textId="18383D13"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87" w:author="Houyem Rais" w:date="2024-02-22T15:03:00Z"/>
                <w:rFonts w:asciiTheme="minorHAnsi" w:hAnsiTheme="minorHAnsi" w:cstheme="minorHAnsi"/>
                <w:sz w:val="20"/>
                <w:szCs w:val="20"/>
              </w:rPr>
              <w:pPrChange w:id="8788"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89" w:author="Houyem Rais" w:date="2024-02-22T15:03:00Z">
              <w:r w:rsidRPr="00007B3E" w:rsidDel="00CB2812">
                <w:rPr>
                  <w:rFonts w:asciiTheme="minorHAnsi" w:hAnsiTheme="minorHAnsi" w:cstheme="minorHAnsi"/>
                  <w:sz w:val="20"/>
                  <w:szCs w:val="20"/>
                </w:rPr>
                <w:delText>La conception du secteur privé n’atteigne pas les spécifications de rendement requises</w:delText>
              </w:r>
            </w:del>
          </w:p>
          <w:p w14:paraId="331D648E" w14:textId="4ADC9A5C"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90" w:author="Houyem Rais" w:date="2024-02-22T15:03:00Z"/>
                <w:rFonts w:asciiTheme="minorHAnsi" w:hAnsiTheme="minorHAnsi" w:cstheme="minorHAnsi"/>
                <w:sz w:val="20"/>
                <w:szCs w:val="20"/>
              </w:rPr>
              <w:pPrChange w:id="8791"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92" w:author="Houyem Rais" w:date="2024-02-22T15:03:00Z">
              <w:r w:rsidRPr="00007B3E" w:rsidDel="00CB2812">
                <w:rPr>
                  <w:rFonts w:asciiTheme="minorHAnsi" w:hAnsiTheme="minorHAnsi" w:cstheme="minorHAnsi"/>
                  <w:sz w:val="20"/>
                  <w:szCs w:val="20"/>
                </w:rPr>
                <w:delText>Le processus de conception prend plus de temps que prévu ;</w:delText>
              </w:r>
            </w:del>
          </w:p>
          <w:p w14:paraId="09A763BF" w14:textId="712250ED"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93" w:author="Houyem Rais" w:date="2024-02-22T15:03:00Z"/>
                <w:rFonts w:asciiTheme="minorHAnsi" w:hAnsiTheme="minorHAnsi" w:cstheme="minorHAnsi"/>
                <w:sz w:val="20"/>
                <w:szCs w:val="20"/>
              </w:rPr>
              <w:pPrChange w:id="8794"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95" w:author="Houyem Rais" w:date="2024-02-22T15:03:00Z">
              <w:r w:rsidRPr="00007B3E" w:rsidDel="00CB2812">
                <w:rPr>
                  <w:rFonts w:asciiTheme="minorHAnsi" w:hAnsiTheme="minorHAnsi" w:cstheme="minorHAnsi"/>
                  <w:sz w:val="20"/>
                  <w:szCs w:val="20"/>
                </w:rPr>
                <w:delText>Les intervenants demandent des changements en retard ;</w:delText>
              </w:r>
            </w:del>
          </w:p>
          <w:p w14:paraId="75AA46CA" w14:textId="059F3EC3"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96" w:author="Houyem Rais" w:date="2024-02-22T15:03:00Z"/>
                <w:rFonts w:asciiTheme="minorHAnsi" w:hAnsiTheme="minorHAnsi" w:cstheme="minorHAnsi"/>
                <w:sz w:val="20"/>
                <w:szCs w:val="20"/>
              </w:rPr>
              <w:pPrChange w:id="8797"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798" w:author="Houyem Rais" w:date="2024-02-22T15:03:00Z">
              <w:r w:rsidRPr="00007B3E" w:rsidDel="00CB2812">
                <w:rPr>
                  <w:rFonts w:asciiTheme="minorHAnsi" w:hAnsiTheme="minorHAnsi" w:cstheme="minorHAnsi"/>
                  <w:sz w:val="20"/>
                  <w:szCs w:val="20"/>
                </w:rPr>
                <w:delText>Les défauts dans la conception du concepteur ou les dépassements de coûts de conception ;</w:delText>
              </w:r>
            </w:del>
          </w:p>
          <w:p w14:paraId="206A9A43" w14:textId="6EE18254"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799" w:author="Houyem Rais" w:date="2024-02-22T15:03:00Z"/>
                <w:rFonts w:asciiTheme="minorHAnsi" w:hAnsiTheme="minorHAnsi" w:cstheme="minorHAnsi"/>
                <w:sz w:val="20"/>
                <w:szCs w:val="20"/>
              </w:rPr>
              <w:pPrChange w:id="8800"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01" w:author="Houyem Rais" w:date="2024-02-22T15:03:00Z">
              <w:r w:rsidRPr="00007B3E" w:rsidDel="00CB2812">
                <w:rPr>
                  <w:rFonts w:asciiTheme="minorHAnsi" w:hAnsiTheme="minorHAnsi" w:cstheme="minorHAnsi"/>
                  <w:sz w:val="20"/>
                  <w:szCs w:val="20"/>
                </w:rPr>
                <w:delText>Non-exécution des travaux conformément au contrat ;</w:delText>
              </w:r>
            </w:del>
          </w:p>
          <w:p w14:paraId="34ACBEF4" w14:textId="47E0EA1D"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02" w:author="Houyem Rais" w:date="2024-02-22T15:03:00Z"/>
                <w:rFonts w:asciiTheme="minorHAnsi" w:hAnsiTheme="minorHAnsi" w:cstheme="minorHAnsi"/>
                <w:sz w:val="20"/>
                <w:szCs w:val="20"/>
              </w:rPr>
              <w:pPrChange w:id="8803" w:author="Houyem Rais" w:date="2024-02-22T15:03:00Z">
                <w:pPr>
                  <w:pStyle w:val="ListParagraph"/>
                  <w:widowControl/>
                  <w:numPr>
                    <w:numId w:val="5"/>
                  </w:numPr>
                  <w:autoSpaceDE/>
                  <w:autoSpaceDN/>
                  <w:spacing w:before="0" w:after="0" w:line="240" w:lineRule="auto"/>
                  <w:ind w:left="502" w:right="123"/>
                  <w:contextualSpacing/>
                </w:pPr>
              </w:pPrChange>
            </w:pPr>
            <w:del w:id="8804" w:author="Houyem Rais" w:date="2024-02-22T15:03:00Z">
              <w:r w:rsidRPr="00007B3E" w:rsidDel="00CB2812">
                <w:rPr>
                  <w:rFonts w:asciiTheme="minorHAnsi" w:hAnsiTheme="minorHAnsi" w:cstheme="minorHAnsi"/>
                  <w:sz w:val="20"/>
                  <w:szCs w:val="20"/>
                </w:rPr>
                <w:delText>Risques liés à la construction :</w:delText>
              </w:r>
            </w:del>
          </w:p>
          <w:p w14:paraId="62265C79" w14:textId="0FB5BD56"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05" w:author="Houyem Rais" w:date="2024-02-22T15:03:00Z"/>
                <w:rFonts w:asciiTheme="minorHAnsi" w:hAnsiTheme="minorHAnsi" w:cstheme="minorHAnsi"/>
                <w:sz w:val="20"/>
                <w:szCs w:val="20"/>
              </w:rPr>
              <w:pPrChange w:id="8806"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07" w:author="Houyem Rais" w:date="2024-02-22T15:03:00Z">
              <w:r w:rsidRPr="00007B3E" w:rsidDel="00CB2812">
                <w:rPr>
                  <w:rFonts w:asciiTheme="minorHAnsi" w:hAnsiTheme="minorHAnsi" w:cstheme="minorHAnsi"/>
                  <w:sz w:val="20"/>
                  <w:szCs w:val="20"/>
                </w:rPr>
                <w:delText>Dépassement des coûts ;</w:delText>
              </w:r>
            </w:del>
          </w:p>
          <w:p w14:paraId="74B672E2" w14:textId="44BBA9F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08" w:author="Houyem Rais" w:date="2024-02-22T15:03:00Z"/>
                <w:rFonts w:asciiTheme="minorHAnsi" w:hAnsiTheme="minorHAnsi" w:cstheme="minorHAnsi"/>
                <w:sz w:val="20"/>
                <w:szCs w:val="20"/>
              </w:rPr>
              <w:pPrChange w:id="8809"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10" w:author="Houyem Rais" w:date="2024-02-22T15:03:00Z">
              <w:r w:rsidRPr="00007B3E" w:rsidDel="00CB2812">
                <w:rPr>
                  <w:rFonts w:asciiTheme="minorHAnsi" w:hAnsiTheme="minorHAnsi" w:cstheme="minorHAnsi"/>
                  <w:sz w:val="20"/>
                  <w:szCs w:val="20"/>
                </w:rPr>
                <w:delText>Dépassement des délais ;</w:delText>
              </w:r>
            </w:del>
          </w:p>
          <w:p w14:paraId="16623BA5" w14:textId="78F85FF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11" w:author="Houyem Rais" w:date="2024-02-22T15:03:00Z"/>
                <w:rFonts w:asciiTheme="minorHAnsi" w:hAnsiTheme="minorHAnsi" w:cstheme="minorHAnsi"/>
                <w:sz w:val="20"/>
                <w:szCs w:val="20"/>
              </w:rPr>
              <w:pPrChange w:id="8812"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13" w:author="Houyem Rais" w:date="2024-02-22T15:03:00Z">
              <w:r w:rsidRPr="00007B3E" w:rsidDel="00CB2812">
                <w:rPr>
                  <w:rFonts w:asciiTheme="minorHAnsi" w:hAnsiTheme="minorHAnsi" w:cstheme="minorHAnsi"/>
                  <w:sz w:val="20"/>
                  <w:szCs w:val="20"/>
                </w:rPr>
                <w:delText>L’interface avec d’autres contrats clés tels que les services publics ;</w:delText>
              </w:r>
            </w:del>
          </w:p>
          <w:p w14:paraId="5196E003" w14:textId="3457E82C"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14" w:author="Houyem Rais" w:date="2024-02-22T15:03:00Z"/>
                <w:rFonts w:asciiTheme="minorHAnsi" w:hAnsiTheme="minorHAnsi" w:cstheme="minorHAnsi"/>
                <w:sz w:val="20"/>
                <w:szCs w:val="20"/>
              </w:rPr>
              <w:pPrChange w:id="8815"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16" w:author="Houyem Rais" w:date="2024-02-22T15:03:00Z">
              <w:r w:rsidRPr="00007B3E" w:rsidDel="00CB2812">
                <w:rPr>
                  <w:rFonts w:asciiTheme="minorHAnsi" w:hAnsiTheme="minorHAnsi" w:cstheme="minorHAnsi"/>
                  <w:sz w:val="20"/>
                  <w:szCs w:val="20"/>
                </w:rPr>
                <w:delText>Les approbations de travaux temporaires, les travaux habilitants, l’accès temporaire ;</w:delText>
              </w:r>
            </w:del>
          </w:p>
          <w:p w14:paraId="241CC056" w14:textId="68F9C039"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17" w:author="Houyem Rais" w:date="2024-02-22T15:03:00Z"/>
                <w:rFonts w:asciiTheme="minorHAnsi" w:hAnsiTheme="minorHAnsi" w:cstheme="minorHAnsi"/>
                <w:sz w:val="20"/>
                <w:szCs w:val="20"/>
              </w:rPr>
              <w:pPrChange w:id="8818"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19" w:author="Houyem Rais" w:date="2024-02-22T15:03:00Z">
              <w:r w:rsidRPr="00007B3E" w:rsidDel="00CB2812">
                <w:rPr>
                  <w:rFonts w:asciiTheme="minorHAnsi" w:hAnsiTheme="minorHAnsi" w:cstheme="minorHAnsi"/>
                  <w:sz w:val="20"/>
                  <w:szCs w:val="20"/>
                </w:rPr>
                <w:delText>La disponibilité des ressources ou des intrants ;</w:delText>
              </w:r>
            </w:del>
          </w:p>
          <w:p w14:paraId="7E0B76A2" w14:textId="2F7F8A8C"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20" w:author="Houyem Rais" w:date="2024-02-22T15:03:00Z"/>
                <w:rFonts w:asciiTheme="minorHAnsi" w:hAnsiTheme="minorHAnsi" w:cstheme="minorHAnsi"/>
                <w:sz w:val="20"/>
                <w:szCs w:val="20"/>
              </w:rPr>
              <w:pPrChange w:id="8821"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22" w:author="Houyem Rais" w:date="2024-02-22T15:03:00Z">
              <w:r w:rsidRPr="00007B3E" w:rsidDel="00CB2812">
                <w:rPr>
                  <w:rFonts w:asciiTheme="minorHAnsi" w:hAnsiTheme="minorHAnsi" w:cstheme="minorHAnsi"/>
                  <w:sz w:val="20"/>
                  <w:szCs w:val="20"/>
                </w:rPr>
                <w:delText>L’insolvabilité des sous-contractants ;</w:delText>
              </w:r>
            </w:del>
          </w:p>
          <w:p w14:paraId="18D32B6D" w14:textId="645C94CE"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23" w:author="Houyem Rais" w:date="2024-02-22T15:03:00Z"/>
                <w:rFonts w:asciiTheme="minorHAnsi" w:hAnsiTheme="minorHAnsi" w:cstheme="minorHAnsi"/>
                <w:sz w:val="20"/>
                <w:szCs w:val="20"/>
              </w:rPr>
              <w:pPrChange w:id="8824"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25" w:author="Houyem Rais" w:date="2024-02-22T15:03:00Z">
              <w:r w:rsidRPr="00007B3E" w:rsidDel="00CB2812">
                <w:rPr>
                  <w:rFonts w:asciiTheme="minorHAnsi" w:hAnsiTheme="minorHAnsi" w:cstheme="minorHAnsi"/>
                  <w:sz w:val="20"/>
                  <w:szCs w:val="20"/>
                </w:rPr>
                <w:delText>Le non-respect des critères de performance</w:delText>
              </w:r>
            </w:del>
          </w:p>
          <w:p w14:paraId="7835B0C3" w14:textId="097508B6"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26" w:author="Houyem Rais" w:date="2024-02-22T15:03:00Z"/>
                <w:rFonts w:asciiTheme="minorHAnsi" w:hAnsiTheme="minorHAnsi" w:cstheme="minorHAnsi"/>
                <w:sz w:val="20"/>
                <w:szCs w:val="20"/>
              </w:rPr>
              <w:pPrChange w:id="8827"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28" w:author="Houyem Rais" w:date="2024-02-22T15:03:00Z">
              <w:r w:rsidRPr="00007B3E" w:rsidDel="00CB2812">
                <w:rPr>
                  <w:rFonts w:asciiTheme="minorHAnsi" w:hAnsiTheme="minorHAnsi" w:cstheme="minorHAnsi"/>
                  <w:sz w:val="20"/>
                  <w:szCs w:val="20"/>
                </w:rPr>
                <w:delText>Indisponibilité de main-d’œuvre spécialisée ;</w:delText>
              </w:r>
            </w:del>
          </w:p>
          <w:p w14:paraId="3ECB2393" w14:textId="363335D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29" w:author="Houyem Rais" w:date="2024-02-22T15:03:00Z"/>
                <w:rFonts w:asciiTheme="minorHAnsi" w:hAnsiTheme="minorHAnsi" w:cstheme="minorHAnsi"/>
                <w:sz w:val="20"/>
                <w:szCs w:val="20"/>
              </w:rPr>
              <w:pPrChange w:id="8830"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31" w:author="Houyem Rais" w:date="2024-02-22T15:03:00Z">
              <w:r w:rsidRPr="00007B3E" w:rsidDel="00CB2812">
                <w:rPr>
                  <w:rFonts w:asciiTheme="minorHAnsi" w:hAnsiTheme="minorHAnsi" w:cstheme="minorHAnsi"/>
                  <w:sz w:val="20"/>
                  <w:szCs w:val="20"/>
                </w:rPr>
                <w:delText>L’indisponibilité des matériaux ;</w:delText>
              </w:r>
            </w:del>
          </w:p>
          <w:p w14:paraId="12208643" w14:textId="71ED15D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32" w:author="Houyem Rais" w:date="2024-02-22T15:03:00Z"/>
                <w:rFonts w:asciiTheme="minorHAnsi" w:hAnsiTheme="minorHAnsi" w:cstheme="minorHAnsi"/>
                <w:sz w:val="20"/>
                <w:szCs w:val="20"/>
              </w:rPr>
              <w:pPrChange w:id="8833" w:author="Houyem Rais" w:date="2024-02-22T15:03:00Z">
                <w:pPr>
                  <w:pStyle w:val="ListParagraph"/>
                  <w:widowControl/>
                  <w:numPr>
                    <w:numId w:val="5"/>
                  </w:numPr>
                  <w:autoSpaceDE/>
                  <w:autoSpaceDN/>
                  <w:spacing w:before="0" w:after="0" w:line="240" w:lineRule="auto"/>
                  <w:ind w:left="502" w:right="123"/>
                  <w:contextualSpacing/>
                </w:pPr>
              </w:pPrChange>
            </w:pPr>
            <w:del w:id="8834" w:author="Houyem Rais" w:date="2024-02-22T15:03:00Z">
              <w:r w:rsidRPr="00007B3E" w:rsidDel="00CB2812">
                <w:rPr>
                  <w:rFonts w:asciiTheme="minorHAnsi" w:hAnsiTheme="minorHAnsi" w:cstheme="minorHAnsi"/>
                  <w:sz w:val="20"/>
                  <w:szCs w:val="20"/>
                </w:rPr>
                <w:delText>Risque commercial :</w:delText>
              </w:r>
            </w:del>
          </w:p>
          <w:p w14:paraId="04CB733D" w14:textId="67F83F98"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35" w:author="Houyem Rais" w:date="2024-02-22T15:03:00Z"/>
                <w:rFonts w:asciiTheme="minorHAnsi" w:hAnsiTheme="minorHAnsi" w:cstheme="minorHAnsi"/>
                <w:sz w:val="20"/>
                <w:szCs w:val="20"/>
              </w:rPr>
              <w:pPrChange w:id="8836"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37" w:author="Houyem Rais" w:date="2024-02-22T15:03:00Z">
              <w:r w:rsidRPr="00007B3E" w:rsidDel="00CB2812">
                <w:rPr>
                  <w:rFonts w:asciiTheme="minorHAnsi" w:hAnsiTheme="minorHAnsi" w:cstheme="minorHAnsi"/>
                  <w:sz w:val="20"/>
                  <w:szCs w:val="20"/>
                </w:rPr>
                <w:delText>Trafic inférieur aux prévisions ;</w:delText>
              </w:r>
            </w:del>
          </w:p>
          <w:p w14:paraId="0C1095CC" w14:textId="2D0D85B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38" w:author="Houyem Rais" w:date="2024-02-22T15:03:00Z"/>
                <w:rFonts w:asciiTheme="minorHAnsi" w:hAnsiTheme="minorHAnsi" w:cstheme="minorHAnsi"/>
                <w:sz w:val="20"/>
                <w:szCs w:val="20"/>
              </w:rPr>
              <w:pPrChange w:id="8839"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40" w:author="Houyem Rais" w:date="2024-02-22T15:03:00Z">
              <w:r w:rsidRPr="00007B3E" w:rsidDel="00CB2812">
                <w:rPr>
                  <w:rFonts w:asciiTheme="minorHAnsi" w:hAnsiTheme="minorHAnsi" w:cstheme="minorHAnsi"/>
                  <w:sz w:val="20"/>
                  <w:szCs w:val="20"/>
                </w:rPr>
                <w:delText>Risques de paiement ;</w:delText>
              </w:r>
            </w:del>
          </w:p>
          <w:p w14:paraId="734F7425" w14:textId="6B84A92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41" w:author="Houyem Rais" w:date="2024-02-22T15:03:00Z"/>
                <w:rFonts w:asciiTheme="minorHAnsi" w:hAnsiTheme="minorHAnsi" w:cstheme="minorHAnsi"/>
                <w:sz w:val="20"/>
                <w:szCs w:val="20"/>
              </w:rPr>
              <w:pPrChange w:id="8842" w:author="Houyem Rais" w:date="2024-02-22T15:03:00Z">
                <w:pPr>
                  <w:pStyle w:val="ListParagraph"/>
                  <w:widowControl/>
                  <w:numPr>
                    <w:numId w:val="5"/>
                  </w:numPr>
                  <w:autoSpaceDE/>
                  <w:autoSpaceDN/>
                  <w:spacing w:before="0" w:after="0" w:line="240" w:lineRule="auto"/>
                  <w:ind w:left="502" w:right="123"/>
                  <w:contextualSpacing/>
                </w:pPr>
              </w:pPrChange>
            </w:pPr>
            <w:del w:id="8843" w:author="Houyem Rais" w:date="2024-02-22T15:03:00Z">
              <w:r w:rsidRPr="00007B3E" w:rsidDel="00CB2812">
                <w:rPr>
                  <w:rFonts w:asciiTheme="minorHAnsi" w:hAnsiTheme="minorHAnsi" w:cstheme="minorHAnsi"/>
                  <w:sz w:val="20"/>
                  <w:szCs w:val="20"/>
                </w:rPr>
                <w:delText>Risque d’exploitation :</w:delText>
              </w:r>
            </w:del>
          </w:p>
          <w:p w14:paraId="4A27A2C1" w14:textId="3D539D1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44" w:author="Houyem Rais" w:date="2024-02-22T15:03:00Z"/>
                <w:rFonts w:asciiTheme="minorHAnsi" w:hAnsiTheme="minorHAnsi" w:cstheme="minorHAnsi"/>
                <w:sz w:val="20"/>
                <w:szCs w:val="20"/>
              </w:rPr>
              <w:pPrChange w:id="8845"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46" w:author="Houyem Rais" w:date="2024-02-22T15:03:00Z">
              <w:r w:rsidRPr="00007B3E" w:rsidDel="00CB2812">
                <w:rPr>
                  <w:rFonts w:asciiTheme="minorHAnsi" w:hAnsiTheme="minorHAnsi" w:cstheme="minorHAnsi"/>
                  <w:sz w:val="20"/>
                  <w:szCs w:val="20"/>
                </w:rPr>
                <w:delText>Sous-estimation des dépenses d’exploitation ;</w:delText>
              </w:r>
            </w:del>
          </w:p>
          <w:p w14:paraId="6D9BB4EE" w14:textId="71CB820B"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47" w:author="Houyem Rais" w:date="2024-02-22T15:03:00Z"/>
                <w:rFonts w:asciiTheme="minorHAnsi" w:hAnsiTheme="minorHAnsi" w:cstheme="minorHAnsi"/>
                <w:sz w:val="20"/>
                <w:szCs w:val="20"/>
              </w:rPr>
              <w:pPrChange w:id="8848"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49" w:author="Houyem Rais" w:date="2024-02-22T15:03:00Z">
              <w:r w:rsidRPr="00007B3E" w:rsidDel="00CB2812">
                <w:rPr>
                  <w:rFonts w:asciiTheme="minorHAnsi" w:hAnsiTheme="minorHAnsi" w:cstheme="minorHAnsi"/>
                  <w:sz w:val="20"/>
                  <w:szCs w:val="20"/>
                </w:rPr>
                <w:delText>Contre-performance et non-respect de la performance requise ;</w:delText>
              </w:r>
            </w:del>
          </w:p>
          <w:p w14:paraId="0979011B" w14:textId="2D52E9CD"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50" w:author="Houyem Rais" w:date="2024-02-22T15:03:00Z"/>
                <w:rFonts w:asciiTheme="minorHAnsi" w:hAnsiTheme="minorHAnsi" w:cstheme="minorHAnsi"/>
                <w:sz w:val="20"/>
                <w:szCs w:val="20"/>
              </w:rPr>
              <w:pPrChange w:id="8851"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52" w:author="Houyem Rais" w:date="2024-02-22T15:03:00Z">
              <w:r w:rsidRPr="00007B3E" w:rsidDel="00CB2812">
                <w:rPr>
                  <w:rFonts w:asciiTheme="minorHAnsi" w:hAnsiTheme="minorHAnsi" w:cstheme="minorHAnsi"/>
                  <w:sz w:val="20"/>
                  <w:szCs w:val="20"/>
                </w:rPr>
                <w:delText>Entretien insuffisant ;</w:delText>
              </w:r>
            </w:del>
          </w:p>
          <w:p w14:paraId="022C18FE" w14:textId="13D973B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53" w:author="Houyem Rais" w:date="2024-02-22T15:03:00Z"/>
                <w:rFonts w:asciiTheme="minorHAnsi" w:hAnsiTheme="minorHAnsi" w:cstheme="minorHAnsi"/>
                <w:sz w:val="20"/>
                <w:szCs w:val="20"/>
              </w:rPr>
              <w:pPrChange w:id="8854"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55" w:author="Houyem Rais" w:date="2024-02-22T15:03:00Z">
              <w:r w:rsidRPr="00007B3E" w:rsidDel="00CB2812">
                <w:rPr>
                  <w:rFonts w:asciiTheme="minorHAnsi" w:hAnsiTheme="minorHAnsi" w:cstheme="minorHAnsi"/>
                  <w:sz w:val="20"/>
                  <w:szCs w:val="20"/>
                </w:rPr>
                <w:delText>Nouvelles exigences pour éviter, atténuer ou minimiser l’impact environnemental.</w:delText>
              </w:r>
            </w:del>
          </w:p>
          <w:p w14:paraId="70C773E1" w14:textId="3EC0B08D"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56" w:author="Houyem Rais" w:date="2024-02-22T15:03:00Z"/>
                <w:rFonts w:asciiTheme="minorHAnsi" w:hAnsiTheme="minorHAnsi" w:cstheme="minorHAnsi"/>
                <w:sz w:val="20"/>
                <w:szCs w:val="20"/>
              </w:rPr>
              <w:pPrChange w:id="8857" w:author="Houyem Rais" w:date="2024-02-22T15:03:00Z">
                <w:pPr>
                  <w:pStyle w:val="ListParagraph"/>
                  <w:widowControl/>
                  <w:numPr>
                    <w:numId w:val="5"/>
                  </w:numPr>
                  <w:autoSpaceDE/>
                  <w:autoSpaceDN/>
                  <w:spacing w:before="0" w:after="0" w:line="240" w:lineRule="auto"/>
                  <w:ind w:left="502" w:right="123"/>
                  <w:contextualSpacing/>
                </w:pPr>
              </w:pPrChange>
            </w:pPr>
            <w:del w:id="8858" w:author="Houyem Rais" w:date="2024-02-22T15:03:00Z">
              <w:r w:rsidRPr="00007B3E" w:rsidDel="00CB2812">
                <w:rPr>
                  <w:rFonts w:asciiTheme="minorHAnsi" w:hAnsiTheme="minorHAnsi" w:cstheme="minorHAnsi"/>
                  <w:sz w:val="20"/>
                  <w:szCs w:val="20"/>
                </w:rPr>
                <w:delText>Risque financier :</w:delText>
              </w:r>
            </w:del>
          </w:p>
          <w:p w14:paraId="2EB57401" w14:textId="572BCA45"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59" w:author="Houyem Rais" w:date="2024-02-22T15:03:00Z"/>
                <w:rFonts w:asciiTheme="minorHAnsi" w:hAnsiTheme="minorHAnsi" w:cstheme="minorHAnsi"/>
                <w:sz w:val="20"/>
                <w:szCs w:val="20"/>
              </w:rPr>
              <w:pPrChange w:id="8860"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61" w:author="Houyem Rais" w:date="2024-02-22T15:03:00Z">
              <w:r w:rsidRPr="00007B3E" w:rsidDel="00CB2812">
                <w:rPr>
                  <w:rFonts w:asciiTheme="minorHAnsi" w:hAnsiTheme="minorHAnsi" w:cstheme="minorHAnsi"/>
                  <w:sz w:val="20"/>
                  <w:szCs w:val="20"/>
                </w:rPr>
                <w:delText>Manque de financement ;</w:delText>
              </w:r>
            </w:del>
          </w:p>
          <w:p w14:paraId="02301F1C" w14:textId="61AF6F5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62" w:author="Houyem Rais" w:date="2024-02-22T15:03:00Z"/>
                <w:rFonts w:asciiTheme="minorHAnsi" w:hAnsiTheme="minorHAnsi" w:cstheme="minorHAnsi"/>
                <w:sz w:val="20"/>
                <w:szCs w:val="20"/>
              </w:rPr>
              <w:pPrChange w:id="8863"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64" w:author="Houyem Rais" w:date="2024-02-22T15:03:00Z">
              <w:r w:rsidRPr="00007B3E" w:rsidDel="00CB2812">
                <w:rPr>
                  <w:rFonts w:asciiTheme="minorHAnsi" w:hAnsiTheme="minorHAnsi" w:cstheme="minorHAnsi"/>
                  <w:sz w:val="20"/>
                  <w:szCs w:val="20"/>
                </w:rPr>
                <w:delText>Défaut de paiement de la rémunération ;</w:delText>
              </w:r>
            </w:del>
          </w:p>
          <w:p w14:paraId="0B26395C" w14:textId="67D99F67"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65" w:author="Houyem Rais" w:date="2024-02-22T15:03:00Z"/>
                <w:rFonts w:asciiTheme="minorHAnsi" w:hAnsiTheme="minorHAnsi" w:cstheme="minorHAnsi"/>
                <w:sz w:val="20"/>
                <w:szCs w:val="20"/>
              </w:rPr>
              <w:pPrChange w:id="8866"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67" w:author="Houyem Rais" w:date="2024-02-22T15:03:00Z">
              <w:r w:rsidRPr="00007B3E" w:rsidDel="00CB2812">
                <w:rPr>
                  <w:rFonts w:asciiTheme="minorHAnsi" w:hAnsiTheme="minorHAnsi" w:cstheme="minorHAnsi"/>
                  <w:sz w:val="20"/>
                  <w:szCs w:val="20"/>
                </w:rPr>
                <w:delText>Indexation inadéquate ;</w:delText>
              </w:r>
            </w:del>
          </w:p>
          <w:p w14:paraId="54733D23" w14:textId="7DA4C3F0"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68" w:author="Houyem Rais" w:date="2024-02-22T15:03:00Z"/>
                <w:rFonts w:asciiTheme="minorHAnsi" w:hAnsiTheme="minorHAnsi" w:cstheme="minorHAnsi"/>
                <w:sz w:val="20"/>
                <w:szCs w:val="20"/>
              </w:rPr>
              <w:pPrChange w:id="8869" w:author="Houyem Rais" w:date="2024-02-22T15:03:00Z">
                <w:pPr>
                  <w:pStyle w:val="ListParagraph"/>
                  <w:widowControl/>
                  <w:numPr>
                    <w:numId w:val="5"/>
                  </w:numPr>
                  <w:autoSpaceDE/>
                  <w:autoSpaceDN/>
                  <w:spacing w:before="0" w:after="0" w:line="240" w:lineRule="auto"/>
                  <w:ind w:left="502" w:right="123"/>
                  <w:contextualSpacing/>
                </w:pPr>
              </w:pPrChange>
            </w:pPr>
            <w:del w:id="8870" w:author="Houyem Rais" w:date="2024-02-22T15:03:00Z">
              <w:r w:rsidRPr="00007B3E" w:rsidDel="00CB2812">
                <w:rPr>
                  <w:rFonts w:asciiTheme="minorHAnsi" w:hAnsiTheme="minorHAnsi" w:cstheme="minorHAnsi"/>
                  <w:sz w:val="20"/>
                  <w:szCs w:val="20"/>
                </w:rPr>
                <w:delText>Risque social :</w:delText>
              </w:r>
            </w:del>
          </w:p>
          <w:p w14:paraId="63FD59D2" w14:textId="05993E76"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71" w:author="Houyem Rais" w:date="2024-02-22T15:03:00Z"/>
                <w:rFonts w:asciiTheme="minorHAnsi" w:hAnsiTheme="minorHAnsi" w:cstheme="minorHAnsi"/>
                <w:sz w:val="20"/>
                <w:szCs w:val="20"/>
              </w:rPr>
              <w:pPrChange w:id="8872"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73" w:author="Houyem Rais" w:date="2024-02-22T15:03:00Z">
              <w:r w:rsidRPr="00007B3E" w:rsidDel="00CB2812">
                <w:rPr>
                  <w:rFonts w:asciiTheme="minorHAnsi" w:hAnsiTheme="minorHAnsi" w:cstheme="minorHAnsi"/>
                  <w:sz w:val="20"/>
                  <w:szCs w:val="20"/>
                </w:rPr>
                <w:delText>Transfert de personnel à la fin du contrat</w:delText>
              </w:r>
            </w:del>
          </w:p>
          <w:p w14:paraId="096BB059" w14:textId="4242E414"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74" w:author="Houyem Rais" w:date="2024-02-22T15:03:00Z"/>
                <w:rFonts w:asciiTheme="minorHAnsi" w:hAnsiTheme="minorHAnsi" w:cstheme="minorHAnsi"/>
                <w:sz w:val="20"/>
                <w:szCs w:val="20"/>
              </w:rPr>
              <w:pPrChange w:id="8875" w:author="Houyem Rais" w:date="2024-02-22T15:03:00Z">
                <w:pPr>
                  <w:pStyle w:val="ListParagraph"/>
                  <w:widowControl/>
                  <w:numPr>
                    <w:numId w:val="5"/>
                  </w:numPr>
                  <w:autoSpaceDE/>
                  <w:autoSpaceDN/>
                  <w:spacing w:before="0" w:after="0" w:line="240" w:lineRule="auto"/>
                  <w:ind w:left="502" w:right="123"/>
                  <w:contextualSpacing/>
                </w:pPr>
              </w:pPrChange>
            </w:pPr>
            <w:del w:id="8876" w:author="Houyem Rais" w:date="2024-02-22T15:03:00Z">
              <w:r w:rsidRPr="00007B3E" w:rsidDel="00CB2812">
                <w:rPr>
                  <w:rFonts w:asciiTheme="minorHAnsi" w:hAnsiTheme="minorHAnsi" w:cstheme="minorHAnsi"/>
                  <w:sz w:val="20"/>
                  <w:szCs w:val="20"/>
                </w:rPr>
                <w:delText>Risque juridique du projet :</w:delText>
              </w:r>
            </w:del>
          </w:p>
          <w:p w14:paraId="0358FEC2" w14:textId="5100FE0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77" w:author="Houyem Rais" w:date="2024-02-22T15:03:00Z"/>
                <w:rFonts w:asciiTheme="minorHAnsi" w:hAnsiTheme="minorHAnsi" w:cstheme="minorHAnsi"/>
                <w:sz w:val="20"/>
                <w:szCs w:val="20"/>
              </w:rPr>
              <w:pPrChange w:id="8878"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79" w:author="Houyem Rais" w:date="2024-02-22T15:03:00Z">
              <w:r w:rsidRPr="00007B3E" w:rsidDel="00CB2812">
                <w:rPr>
                  <w:rFonts w:asciiTheme="minorHAnsi" w:hAnsiTheme="minorHAnsi" w:cstheme="minorHAnsi"/>
                  <w:sz w:val="20"/>
                  <w:szCs w:val="20"/>
                </w:rPr>
                <w:delText>Retard dans les approbations statutaires des autorités ;</w:delText>
              </w:r>
            </w:del>
          </w:p>
          <w:p w14:paraId="08320357" w14:textId="259A7F7C"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80" w:author="Houyem Rais" w:date="2024-02-22T15:03:00Z"/>
                <w:rFonts w:asciiTheme="minorHAnsi" w:hAnsiTheme="minorHAnsi" w:cstheme="minorHAnsi"/>
                <w:sz w:val="20"/>
                <w:szCs w:val="20"/>
              </w:rPr>
              <w:pPrChange w:id="8881"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82" w:author="Houyem Rais" w:date="2024-02-22T15:03:00Z">
              <w:r w:rsidRPr="00007B3E" w:rsidDel="00CB2812">
                <w:rPr>
                  <w:rFonts w:asciiTheme="minorHAnsi" w:hAnsiTheme="minorHAnsi" w:cstheme="minorHAnsi"/>
                  <w:sz w:val="20"/>
                  <w:szCs w:val="20"/>
                </w:rPr>
                <w:delText>La question de l’enregistrement de l’entreprise dans le système actuel d’enregistrement des entreprises de la Tunisie ;</w:delText>
              </w:r>
            </w:del>
          </w:p>
          <w:p w14:paraId="5D5D8206" w14:textId="71F6BD1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83" w:author="Houyem Rais" w:date="2024-02-22T15:03:00Z"/>
                <w:rFonts w:asciiTheme="minorHAnsi" w:hAnsiTheme="minorHAnsi" w:cstheme="minorHAnsi"/>
                <w:sz w:val="20"/>
                <w:szCs w:val="20"/>
              </w:rPr>
              <w:pPrChange w:id="8884"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85" w:author="Houyem Rais" w:date="2024-02-22T15:03:00Z">
              <w:r w:rsidRPr="00007B3E" w:rsidDel="00CB2812">
                <w:rPr>
                  <w:rFonts w:asciiTheme="minorHAnsi" w:hAnsiTheme="minorHAnsi" w:cstheme="minorHAnsi"/>
                  <w:sz w:val="20"/>
                  <w:szCs w:val="20"/>
                </w:rPr>
                <w:delText>La résiliation en raison du défaut du secteur public ou privé, y compris la possibilité d’insolvabilité du développeur</w:delText>
              </w:r>
            </w:del>
          </w:p>
          <w:p w14:paraId="6752100C" w14:textId="6C331244"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86" w:author="Houyem Rais" w:date="2024-02-22T15:03:00Z"/>
                <w:rFonts w:asciiTheme="minorHAnsi" w:hAnsiTheme="minorHAnsi" w:cstheme="minorHAnsi"/>
                <w:sz w:val="20"/>
                <w:szCs w:val="20"/>
              </w:rPr>
              <w:pPrChange w:id="8887" w:author="Houyem Rais" w:date="2024-02-22T15:03:00Z">
                <w:pPr>
                  <w:pStyle w:val="ListParagraph"/>
                  <w:widowControl/>
                  <w:numPr>
                    <w:numId w:val="5"/>
                  </w:numPr>
                  <w:autoSpaceDE/>
                  <w:autoSpaceDN/>
                  <w:spacing w:before="0" w:after="0" w:line="240" w:lineRule="auto"/>
                  <w:ind w:left="502" w:right="123"/>
                  <w:contextualSpacing/>
                </w:pPr>
              </w:pPrChange>
            </w:pPr>
            <w:del w:id="8888" w:author="Houyem Rais" w:date="2024-02-22T15:03:00Z">
              <w:r w:rsidRPr="00007B3E" w:rsidDel="00CB2812">
                <w:rPr>
                  <w:rFonts w:asciiTheme="minorHAnsi" w:hAnsiTheme="minorHAnsi" w:cstheme="minorHAnsi"/>
                  <w:sz w:val="20"/>
                  <w:szCs w:val="20"/>
                </w:rPr>
                <w:delText>Risque de Planification des approbations :</w:delText>
              </w:r>
            </w:del>
          </w:p>
          <w:p w14:paraId="523E9478" w14:textId="79C60BF6"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89" w:author="Houyem Rais" w:date="2024-02-22T15:03:00Z"/>
                <w:rFonts w:asciiTheme="minorHAnsi" w:hAnsiTheme="minorHAnsi" w:cstheme="minorHAnsi"/>
                <w:sz w:val="20"/>
                <w:szCs w:val="20"/>
              </w:rPr>
              <w:pPrChange w:id="8890"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91" w:author="Houyem Rais" w:date="2024-02-22T15:03:00Z">
              <w:r w:rsidRPr="00007B3E" w:rsidDel="00CB2812">
                <w:rPr>
                  <w:rFonts w:asciiTheme="minorHAnsi" w:hAnsiTheme="minorHAnsi" w:cstheme="minorHAnsi"/>
                  <w:sz w:val="20"/>
                  <w:szCs w:val="20"/>
                </w:rPr>
                <w:delText>L’utilisation proposée du site du projet ne soit pas conforme aux lois applicables en matière de planification, d’utilisation du sol ou de construction ;</w:delText>
              </w:r>
            </w:del>
          </w:p>
          <w:p w14:paraId="45D29FF4" w14:textId="66C34BCA"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92" w:author="Houyem Rais" w:date="2024-02-22T15:03:00Z"/>
                <w:rFonts w:asciiTheme="minorHAnsi" w:hAnsiTheme="minorHAnsi" w:cstheme="minorHAnsi"/>
                <w:sz w:val="20"/>
                <w:szCs w:val="20"/>
              </w:rPr>
              <w:pPrChange w:id="8893" w:author="Houyem Rais" w:date="2024-02-22T15:03:00Z">
                <w:pPr>
                  <w:pStyle w:val="ListParagraph"/>
                  <w:widowControl/>
                  <w:numPr>
                    <w:ilvl w:val="1"/>
                    <w:numId w:val="4"/>
                  </w:numPr>
                  <w:autoSpaceDE/>
                  <w:autoSpaceDN/>
                  <w:spacing w:before="0" w:after="0" w:line="240" w:lineRule="auto"/>
                  <w:ind w:left="785" w:right="123" w:hanging="226"/>
                  <w:contextualSpacing/>
                </w:pPr>
              </w:pPrChange>
            </w:pPr>
            <w:del w:id="8894" w:author="Houyem Rais" w:date="2024-02-22T15:03:00Z">
              <w:r w:rsidRPr="00007B3E" w:rsidDel="00CB2812">
                <w:rPr>
                  <w:rFonts w:asciiTheme="minorHAnsi" w:hAnsiTheme="minorHAnsi" w:cstheme="minorHAnsi"/>
                  <w:sz w:val="20"/>
                  <w:szCs w:val="20"/>
                </w:rPr>
                <w:delText>L’autorisation requise en vertu de ceux – ci seront retardée, ne peut être obtenue ou peut être obtenue à un coût plus élevé que prévu.</w:delText>
              </w:r>
            </w:del>
          </w:p>
          <w:p w14:paraId="3C4F1DBF" w14:textId="363BFDC8"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95" w:author="Houyem Rais" w:date="2024-02-22T15:03:00Z"/>
                <w:rFonts w:asciiTheme="minorHAnsi" w:hAnsiTheme="minorHAnsi" w:cstheme="minorHAnsi"/>
                <w:sz w:val="20"/>
                <w:szCs w:val="20"/>
              </w:rPr>
              <w:pPrChange w:id="8896" w:author="Houyem Rais" w:date="2024-02-22T15:03:00Z">
                <w:pPr>
                  <w:pStyle w:val="ListParagraph"/>
                  <w:widowControl/>
                  <w:numPr>
                    <w:numId w:val="5"/>
                  </w:numPr>
                  <w:autoSpaceDE/>
                  <w:autoSpaceDN/>
                  <w:spacing w:before="0" w:after="0" w:line="240" w:lineRule="auto"/>
                  <w:ind w:left="502" w:right="123"/>
                  <w:contextualSpacing/>
                </w:pPr>
              </w:pPrChange>
            </w:pPr>
            <w:del w:id="8897" w:author="Houyem Rais" w:date="2024-02-22T15:03:00Z">
              <w:r w:rsidRPr="00007B3E" w:rsidDel="00CB2812">
                <w:rPr>
                  <w:rFonts w:asciiTheme="minorHAnsi" w:hAnsiTheme="minorHAnsi" w:cstheme="minorHAnsi"/>
                  <w:sz w:val="20"/>
                  <w:szCs w:val="20"/>
                </w:rPr>
                <w:delText>Risque d’environnement (responsabilité pour les pertes causées par des dommages environnementaux soit des activités de construction et d’exploitation ou attribuables aux activités pré-transfert de terrain à l’investisseur privé)</w:delText>
              </w:r>
            </w:del>
          </w:p>
          <w:p w14:paraId="4234F484" w14:textId="746123F7"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898" w:author="Houyem Rais" w:date="2024-02-22T15:03:00Z"/>
                <w:rFonts w:asciiTheme="minorHAnsi" w:hAnsiTheme="minorHAnsi" w:cstheme="minorHAnsi"/>
                <w:sz w:val="20"/>
                <w:szCs w:val="20"/>
              </w:rPr>
              <w:pPrChange w:id="8899" w:author="Houyem Rais" w:date="2024-02-22T15:03:00Z">
                <w:pPr>
                  <w:pStyle w:val="ListParagraph"/>
                  <w:widowControl/>
                  <w:numPr>
                    <w:numId w:val="5"/>
                  </w:numPr>
                  <w:autoSpaceDE/>
                  <w:autoSpaceDN/>
                  <w:spacing w:before="0" w:after="0" w:line="240" w:lineRule="auto"/>
                  <w:ind w:left="502" w:right="123"/>
                  <w:contextualSpacing/>
                </w:pPr>
              </w:pPrChange>
            </w:pPr>
            <w:del w:id="8900" w:author="Houyem Rais" w:date="2024-02-22T15:03:00Z">
              <w:r w:rsidRPr="00007B3E" w:rsidDel="00CB2812">
                <w:rPr>
                  <w:rFonts w:asciiTheme="minorHAnsi" w:hAnsiTheme="minorHAnsi" w:cstheme="minorHAnsi"/>
                  <w:sz w:val="20"/>
                  <w:szCs w:val="20"/>
                </w:rPr>
                <w:delText>Risque d’assurance (Le risque d’indisponibilité de l’assurance de construction ou d’exploitation ou l’augmentation des primes d’assurance.)</w:delText>
              </w:r>
            </w:del>
          </w:p>
          <w:p w14:paraId="0495346A" w14:textId="1A4E5294"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901" w:author="Houyem Rais" w:date="2024-02-22T15:03:00Z"/>
                <w:rFonts w:asciiTheme="minorHAnsi" w:hAnsiTheme="minorHAnsi" w:cstheme="minorHAnsi"/>
                <w:sz w:val="20"/>
                <w:szCs w:val="20"/>
              </w:rPr>
              <w:pPrChange w:id="8902" w:author="Houyem Rais" w:date="2024-02-22T15:03:00Z">
                <w:pPr>
                  <w:pStyle w:val="ListParagraph"/>
                  <w:widowControl/>
                  <w:numPr>
                    <w:numId w:val="5"/>
                  </w:numPr>
                  <w:autoSpaceDE/>
                  <w:autoSpaceDN/>
                  <w:spacing w:before="0" w:after="0" w:line="240" w:lineRule="auto"/>
                  <w:ind w:left="502" w:right="123"/>
                  <w:contextualSpacing/>
                </w:pPr>
              </w:pPrChange>
            </w:pPr>
            <w:del w:id="8903" w:author="Houyem Rais" w:date="2024-02-22T15:03:00Z">
              <w:r w:rsidRPr="00007B3E" w:rsidDel="00CB2812">
                <w:rPr>
                  <w:rFonts w:asciiTheme="minorHAnsi" w:hAnsiTheme="minorHAnsi" w:cstheme="minorHAnsi"/>
                  <w:sz w:val="20"/>
                  <w:szCs w:val="20"/>
                </w:rPr>
                <w:delText>Risque du Cycle de la vie (Le risque que les remplacements du cycle de vie ne soient pas adéquats ou le coût réel des dépenses liées au cycle de vie variera par rapport au coût projeté.)</w:delText>
              </w:r>
            </w:del>
          </w:p>
          <w:p w14:paraId="6B086C6B" w14:textId="4CB7551E"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904" w:author="Houyem Rais" w:date="2024-02-22T15:03:00Z"/>
                <w:rFonts w:asciiTheme="minorHAnsi" w:hAnsiTheme="minorHAnsi" w:cstheme="minorHAnsi"/>
                <w:sz w:val="20"/>
                <w:szCs w:val="20"/>
              </w:rPr>
              <w:pPrChange w:id="8905" w:author="Houyem Rais" w:date="2024-02-22T15:03:00Z">
                <w:pPr>
                  <w:pStyle w:val="ListParagraph"/>
                  <w:widowControl/>
                  <w:numPr>
                    <w:numId w:val="5"/>
                  </w:numPr>
                  <w:autoSpaceDE/>
                  <w:autoSpaceDN/>
                  <w:spacing w:before="0" w:after="0" w:line="240" w:lineRule="auto"/>
                  <w:ind w:left="502" w:right="123"/>
                  <w:contextualSpacing/>
                </w:pPr>
              </w:pPrChange>
            </w:pPr>
            <w:del w:id="8906" w:author="Houyem Rais" w:date="2024-02-22T15:03:00Z">
              <w:r w:rsidRPr="00007B3E" w:rsidDel="00CB2812">
                <w:rPr>
                  <w:rFonts w:asciiTheme="minorHAnsi" w:hAnsiTheme="minorHAnsi" w:cstheme="minorHAnsi"/>
                  <w:sz w:val="20"/>
                  <w:szCs w:val="20"/>
                </w:rPr>
                <w:delText>Risque d’entretien (Le risque que la qualité de la maintenance ne réponde pas aux normes de spécification de sortie ou que le coût réel de la maintenance varie par rapport à celui projeté.)</w:delText>
              </w:r>
            </w:del>
          </w:p>
          <w:p w14:paraId="3D3441A1" w14:textId="09404E02"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907" w:author="Houyem Rais" w:date="2024-02-22T15:03:00Z"/>
                <w:rFonts w:asciiTheme="minorHAnsi" w:hAnsiTheme="minorHAnsi" w:cstheme="minorHAnsi"/>
                <w:sz w:val="20"/>
                <w:szCs w:val="20"/>
              </w:rPr>
              <w:pPrChange w:id="8908" w:author="Houyem Rais" w:date="2024-02-22T15:03:00Z">
                <w:pPr>
                  <w:pStyle w:val="ListParagraph"/>
                  <w:widowControl/>
                  <w:numPr>
                    <w:numId w:val="5"/>
                  </w:numPr>
                  <w:autoSpaceDE/>
                  <w:autoSpaceDN/>
                  <w:spacing w:before="0" w:after="0" w:line="240" w:lineRule="auto"/>
                  <w:ind w:left="502" w:right="123"/>
                  <w:contextualSpacing/>
                </w:pPr>
              </w:pPrChange>
            </w:pPr>
            <w:del w:id="8909" w:author="Houyem Rais" w:date="2024-02-22T15:03:00Z">
              <w:r w:rsidRPr="00007B3E" w:rsidDel="00CB2812">
                <w:rPr>
                  <w:rFonts w:asciiTheme="minorHAnsi" w:hAnsiTheme="minorHAnsi" w:cstheme="minorHAnsi"/>
                  <w:sz w:val="20"/>
                  <w:szCs w:val="20"/>
                </w:rPr>
                <w:delText>Risque de revenu / marché (Le risque que la demande de services soit inférieure aux prévisions. Cette catégorie de risques inclut également le risque que les mesures complémentaires de transport public (structure tarifaire complémentaire</w:delText>
              </w:r>
              <w:r w:rsidR="008C0F2C" w:rsidRPr="00007B3E" w:rsidDel="00CB2812">
                <w:rPr>
                  <w:rFonts w:asciiTheme="minorHAnsi" w:hAnsiTheme="minorHAnsi" w:cstheme="minorHAnsi"/>
                  <w:sz w:val="20"/>
                  <w:szCs w:val="20"/>
                </w:rPr>
                <w:delText>, etc.</w:delText>
              </w:r>
              <w:r w:rsidRPr="00007B3E" w:rsidDel="00CB2812">
                <w:rPr>
                  <w:rFonts w:asciiTheme="minorHAnsi" w:hAnsiTheme="minorHAnsi" w:cstheme="minorHAnsi"/>
                  <w:sz w:val="20"/>
                  <w:szCs w:val="20"/>
                </w:rPr>
                <w:delText>) affectant l’utilisation des services ne soient pas mises en œuvre)</w:delText>
              </w:r>
            </w:del>
          </w:p>
          <w:p w14:paraId="18C6819A" w14:textId="4EA11AE1" w:rsidR="00947C1C" w:rsidRPr="00007B3E" w:rsidDel="00CB2812" w:rsidRDefault="00947C1C" w:rsidP="00CB2812">
            <w:pPr>
              <w:pStyle w:val="ListParagraph"/>
              <w:widowControl/>
              <w:numPr>
                <w:ilvl w:val="1"/>
                <w:numId w:val="1"/>
              </w:numPr>
              <w:tabs>
                <w:tab w:val="left" w:pos="2730"/>
              </w:tabs>
              <w:autoSpaceDE/>
              <w:autoSpaceDN/>
              <w:spacing w:before="240" w:after="240" w:line="240" w:lineRule="auto"/>
              <w:ind w:left="1134" w:right="123"/>
              <w:contextualSpacing/>
              <w:jc w:val="left"/>
              <w:outlineLvl w:val="2"/>
              <w:rPr>
                <w:del w:id="8910" w:author="Houyem Rais" w:date="2024-02-22T15:03:00Z"/>
                <w:rFonts w:asciiTheme="minorHAnsi" w:hAnsiTheme="minorHAnsi" w:cstheme="minorHAnsi"/>
                <w:sz w:val="20"/>
                <w:szCs w:val="20"/>
              </w:rPr>
              <w:pPrChange w:id="8911" w:author="Houyem Rais" w:date="2024-02-22T15:03:00Z">
                <w:pPr>
                  <w:pStyle w:val="ListParagraph"/>
                  <w:widowControl/>
                  <w:numPr>
                    <w:numId w:val="5"/>
                  </w:numPr>
                  <w:autoSpaceDE/>
                  <w:autoSpaceDN/>
                  <w:spacing w:before="0" w:after="0" w:line="240" w:lineRule="auto"/>
                  <w:ind w:left="502" w:right="123"/>
                  <w:contextualSpacing/>
                </w:pPr>
              </w:pPrChange>
            </w:pPr>
            <w:del w:id="8912" w:author="Houyem Rais" w:date="2024-02-22T15:03:00Z">
              <w:r w:rsidRPr="00007B3E" w:rsidDel="00CB2812">
                <w:rPr>
                  <w:rFonts w:asciiTheme="minorHAnsi" w:hAnsiTheme="minorHAnsi" w:cstheme="minorHAnsi"/>
                  <w:sz w:val="20"/>
                  <w:szCs w:val="20"/>
                </w:rPr>
                <w:delText>Risque foncier (risques liés à l’état et au titre des droits de passage / terrains / sites pour les différents itinéraires, préparation des sites de construction, accessibilité du site, restrictions d’utilisation des sols, conditions de terrain, etc.)</w:delText>
              </w:r>
            </w:del>
          </w:p>
        </w:tc>
      </w:tr>
    </w:tbl>
    <w:p w14:paraId="07626D8A" w14:textId="755D634B" w:rsidR="00947C1C" w:rsidRPr="00007B3E" w:rsidDel="00CB2812" w:rsidRDefault="00947C1C" w:rsidP="00CB2812">
      <w:pPr>
        <w:numPr>
          <w:ilvl w:val="1"/>
          <w:numId w:val="1"/>
        </w:numPr>
        <w:tabs>
          <w:tab w:val="left" w:pos="2730"/>
        </w:tabs>
        <w:spacing w:before="240" w:after="240"/>
        <w:ind w:left="1134"/>
        <w:jc w:val="left"/>
        <w:outlineLvl w:val="2"/>
        <w:rPr>
          <w:del w:id="8913" w:author="Houyem Rais" w:date="2024-02-22T15:03:00Z"/>
        </w:rPr>
        <w:pPrChange w:id="8914" w:author="Houyem Rais" w:date="2024-02-22T15:03:00Z">
          <w:pPr/>
        </w:pPrChange>
      </w:pPr>
    </w:p>
    <w:p w14:paraId="6610F570" w14:textId="76A707A9" w:rsidR="00947C1C" w:rsidRPr="00007B3E" w:rsidDel="00CB2812" w:rsidRDefault="00947C1C" w:rsidP="00CB2812">
      <w:pPr>
        <w:pStyle w:val="Titre31"/>
        <w:numPr>
          <w:ilvl w:val="1"/>
          <w:numId w:val="1"/>
        </w:numPr>
        <w:tabs>
          <w:tab w:val="left" w:pos="2730"/>
        </w:tabs>
        <w:ind w:left="1134"/>
        <w:outlineLvl w:val="2"/>
        <w:rPr>
          <w:del w:id="8915" w:author="Houyem Rais" w:date="2024-02-22T15:03:00Z"/>
        </w:rPr>
        <w:pPrChange w:id="8916" w:author="Houyem Rais" w:date="2024-02-22T15:03:00Z">
          <w:pPr>
            <w:pStyle w:val="Titre31"/>
          </w:pPr>
        </w:pPrChange>
      </w:pPr>
      <w:bookmarkStart w:id="8917" w:name="_Toc141255178"/>
      <w:bookmarkStart w:id="8918" w:name="_Toc141255314"/>
      <w:bookmarkStart w:id="8919" w:name="_Toc141255469"/>
      <w:bookmarkStart w:id="8920" w:name="_Toc141255617"/>
      <w:bookmarkStart w:id="8921" w:name="_Toc141255774"/>
      <w:bookmarkStart w:id="8922" w:name="_Toc141255936"/>
      <w:bookmarkStart w:id="8923" w:name="_Toc141523364"/>
      <w:bookmarkStart w:id="8924" w:name="_Toc141255179"/>
      <w:bookmarkStart w:id="8925" w:name="_Toc141255315"/>
      <w:bookmarkStart w:id="8926" w:name="_Toc141255470"/>
      <w:bookmarkStart w:id="8927" w:name="_Toc141255618"/>
      <w:bookmarkStart w:id="8928" w:name="_Toc141255775"/>
      <w:bookmarkStart w:id="8929" w:name="_Toc141255937"/>
      <w:bookmarkStart w:id="8930" w:name="_Toc141523365"/>
      <w:bookmarkStart w:id="8931" w:name="_Toc141255180"/>
      <w:bookmarkStart w:id="8932" w:name="_Toc141255316"/>
      <w:bookmarkStart w:id="8933" w:name="_Toc141255471"/>
      <w:bookmarkStart w:id="8934" w:name="_Toc141255619"/>
      <w:bookmarkStart w:id="8935" w:name="_Toc141255776"/>
      <w:bookmarkStart w:id="8936" w:name="_Toc141255938"/>
      <w:bookmarkStart w:id="8937" w:name="_Toc141523366"/>
      <w:bookmarkStart w:id="8938" w:name="_Toc141255235"/>
      <w:bookmarkStart w:id="8939" w:name="_Toc141255371"/>
      <w:bookmarkStart w:id="8940" w:name="_Toc141255526"/>
      <w:bookmarkStart w:id="8941" w:name="_Toc141255674"/>
      <w:bookmarkStart w:id="8942" w:name="_Toc141255831"/>
      <w:bookmarkStart w:id="8943" w:name="_Toc141255993"/>
      <w:bookmarkStart w:id="8944" w:name="_Toc141523421"/>
      <w:bookmarkStart w:id="8945" w:name="_Toc137137755"/>
      <w:bookmarkStart w:id="8946" w:name="_Toc141255675"/>
      <w:bookmarkStart w:id="8947" w:name="_Toc141255994"/>
      <w:bookmarkStart w:id="8948" w:name="_Toc142174673"/>
      <w:bookmarkEnd w:id="8762"/>
      <w:bookmarkEnd w:id="8763"/>
      <w:bookmarkEnd w:id="8764"/>
      <w:bookmarkEnd w:id="8765"/>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del w:id="8949" w:author="Houyem Rais" w:date="2024-02-22T15:03:00Z">
        <w:r w:rsidRPr="00007B3E" w:rsidDel="00CB2812">
          <w:delText>Matrice des risques et répartition des risques du projet</w:delText>
        </w:r>
        <w:bookmarkEnd w:id="8945"/>
        <w:bookmarkEnd w:id="8946"/>
        <w:bookmarkEnd w:id="8947"/>
        <w:bookmarkEnd w:id="8948"/>
      </w:del>
    </w:p>
    <w:p w14:paraId="33A4AD45" w14:textId="57E5A59B" w:rsidR="00947C1C" w:rsidRPr="00007B3E" w:rsidDel="00CB2812" w:rsidRDefault="00947C1C" w:rsidP="00CB2812">
      <w:pPr>
        <w:numPr>
          <w:ilvl w:val="1"/>
          <w:numId w:val="1"/>
        </w:numPr>
        <w:tabs>
          <w:tab w:val="left" w:pos="2730"/>
        </w:tabs>
        <w:spacing w:before="240" w:after="240"/>
        <w:ind w:left="1134"/>
        <w:jc w:val="left"/>
        <w:outlineLvl w:val="2"/>
        <w:rPr>
          <w:del w:id="8950" w:author="Houyem Rais" w:date="2024-02-22T15:03:00Z"/>
        </w:rPr>
        <w:pPrChange w:id="8951" w:author="Houyem Rais" w:date="2024-02-22T15:03:00Z">
          <w:pPr/>
        </w:pPrChange>
      </w:pPr>
      <w:del w:id="8952" w:author="Houyem Rais" w:date="2024-02-22T15:03:00Z">
        <w:r w:rsidRPr="00007B3E" w:rsidDel="00CB2812">
          <w:delText>La matrice des risques comprend les principaux risques qui peuvent avoir une incidence sur le projet ainsi que l’approche adoptée pour gérer et atténuer ces risques dans des projets semblables entrepris dans la région et à l’échelle internationale.</w:delText>
        </w:r>
      </w:del>
    </w:p>
    <w:p w14:paraId="4F97F2E7" w14:textId="27858A59" w:rsidR="00947C1C" w:rsidRPr="00007B3E" w:rsidDel="00CB2812" w:rsidRDefault="00947C1C" w:rsidP="00CB2812">
      <w:pPr>
        <w:numPr>
          <w:ilvl w:val="1"/>
          <w:numId w:val="1"/>
        </w:numPr>
        <w:tabs>
          <w:tab w:val="left" w:pos="2730"/>
        </w:tabs>
        <w:spacing w:before="240" w:after="240"/>
        <w:ind w:left="1134"/>
        <w:jc w:val="left"/>
        <w:outlineLvl w:val="2"/>
        <w:rPr>
          <w:del w:id="8953" w:author="Houyem Rais" w:date="2024-02-22T15:03:00Z"/>
        </w:rPr>
        <w:pPrChange w:id="8954" w:author="Houyem Rais" w:date="2024-02-22T15:03:00Z">
          <w:pPr/>
        </w:pPrChange>
      </w:pPr>
      <w:del w:id="8955" w:author="Houyem Rais" w:date="2024-02-22T15:03:00Z">
        <w:r w:rsidRPr="00007B3E" w:rsidDel="00CB2812">
          <w:delText>Cette matrice des risques n’est pas destinée à être une matrice complète ou exhaustive des risques juridiques (qui devront être réalisés dans le cadre d’études approfondies ultérieures), mais vise à traiter les relations commerciales et contractuelles proposées entre le partenaire public et le partenaire privé. Il met en évidence les préoccupations, obstacles ou contraintes spécifiques ayant une incidence sur le projet ainsi que l’allocation des risques proposée basée sur des critères de référence appropriés pour l’allocation standard de ces risques dans des projets similaires de PPP régionaux ou internationaux.</w:delText>
        </w:r>
      </w:del>
    </w:p>
    <w:p w14:paraId="27C16C8F" w14:textId="7B083BB2" w:rsidR="00947C1C" w:rsidRPr="00007B3E" w:rsidDel="00CB2812" w:rsidRDefault="00947C1C" w:rsidP="00CB2812">
      <w:pPr>
        <w:numPr>
          <w:ilvl w:val="1"/>
          <w:numId w:val="1"/>
        </w:numPr>
        <w:tabs>
          <w:tab w:val="left" w:pos="2730"/>
        </w:tabs>
        <w:spacing w:before="240" w:after="240"/>
        <w:ind w:left="1134"/>
        <w:jc w:val="left"/>
        <w:outlineLvl w:val="2"/>
        <w:rPr>
          <w:del w:id="8956" w:author="Houyem Rais" w:date="2024-02-22T15:03:00Z"/>
        </w:rPr>
        <w:pPrChange w:id="8957" w:author="Houyem Rais" w:date="2024-02-22T15:03:00Z">
          <w:pPr/>
        </w:pPrChange>
      </w:pPr>
      <w:del w:id="8958" w:author="Houyem Rais" w:date="2024-02-22T15:03:00Z">
        <w:r w:rsidRPr="00007B3E" w:rsidDel="00CB2812">
          <w:delText>La matrice des risques du projet</w:delText>
        </w:r>
        <w:r w:rsidR="00A21E61" w:rsidRPr="00007B3E" w:rsidDel="00CB2812">
          <w:delText xml:space="preserve"> sous un contrat de concession</w:delText>
        </w:r>
        <w:r w:rsidRPr="00007B3E" w:rsidDel="00CB2812">
          <w:delText xml:space="preserve">, y compris la répartition, l’atténuation et la couverture des différents risques, est présentée dans </w:delText>
        </w:r>
        <w:r w:rsidRPr="00007B3E" w:rsidDel="00CB2812">
          <w:rPr>
            <w:u w:val="single"/>
          </w:rPr>
          <w:delText xml:space="preserve">l’annexe </w:delText>
        </w:r>
        <w:r w:rsidR="008C0F2C" w:rsidRPr="00007B3E" w:rsidDel="00CB2812">
          <w:rPr>
            <w:u w:val="single"/>
          </w:rPr>
          <w:delText>2</w:delText>
        </w:r>
        <w:r w:rsidRPr="00007B3E" w:rsidDel="00CB2812">
          <w:delText xml:space="preserve"> de cette étude.</w:delText>
        </w:r>
      </w:del>
    </w:p>
    <w:p w14:paraId="7DE663D9" w14:textId="13704D96" w:rsidR="00FF05E0" w:rsidRPr="00007B3E" w:rsidDel="00CB2812" w:rsidRDefault="00FF05E0" w:rsidP="00CB2812">
      <w:pPr>
        <w:pStyle w:val="Titre21"/>
        <w:rPr>
          <w:del w:id="8959" w:author="Houyem Rais" w:date="2024-02-22T15:03:00Z"/>
        </w:rPr>
        <w:pPrChange w:id="8960" w:author="Houyem Rais" w:date="2024-02-22T15:03:00Z">
          <w:pPr>
            <w:pStyle w:val="Titre21"/>
          </w:pPr>
        </w:pPrChange>
      </w:pPr>
      <w:bookmarkStart w:id="8961" w:name="_Toc158885024"/>
      <w:del w:id="8962" w:author="Houyem Rais" w:date="2024-02-22T15:03:00Z">
        <w:r w:rsidRPr="00007B3E" w:rsidDel="00CB2812">
          <w:delText>Analyse de la Value for Money</w:delText>
        </w:r>
        <w:bookmarkEnd w:id="8961"/>
      </w:del>
    </w:p>
    <w:p w14:paraId="4C58F719" w14:textId="68F027C1" w:rsidR="00933F79" w:rsidRPr="00007B3E" w:rsidDel="00CB2812" w:rsidRDefault="00933F79" w:rsidP="00CB2812">
      <w:pPr>
        <w:pStyle w:val="Titre31"/>
        <w:numPr>
          <w:ilvl w:val="1"/>
          <w:numId w:val="1"/>
        </w:numPr>
        <w:tabs>
          <w:tab w:val="left" w:pos="2730"/>
        </w:tabs>
        <w:ind w:left="1134"/>
        <w:outlineLvl w:val="2"/>
        <w:rPr>
          <w:del w:id="8963" w:author="Houyem Rais" w:date="2024-02-22T15:03:00Z"/>
        </w:rPr>
        <w:pPrChange w:id="8964" w:author="Houyem Rais" w:date="2024-02-22T15:03:00Z">
          <w:pPr>
            <w:pStyle w:val="Titre31"/>
          </w:pPr>
        </w:pPrChange>
      </w:pPr>
      <w:bookmarkStart w:id="8965" w:name="_Toc142174749"/>
      <w:del w:id="8966" w:author="Houyem Rais" w:date="2024-02-22T15:03:00Z">
        <w:r w:rsidRPr="00007B3E" w:rsidDel="00CB2812">
          <w:delText>Introduction</w:delText>
        </w:r>
        <w:bookmarkEnd w:id="8965"/>
      </w:del>
    </w:p>
    <w:p w14:paraId="0C0C4670" w14:textId="4CF6895D" w:rsidR="00933F79" w:rsidRPr="00007B3E" w:rsidDel="00CB2812" w:rsidRDefault="00933F79" w:rsidP="00CB2812">
      <w:pPr>
        <w:numPr>
          <w:ilvl w:val="1"/>
          <w:numId w:val="1"/>
        </w:numPr>
        <w:tabs>
          <w:tab w:val="left" w:pos="2730"/>
        </w:tabs>
        <w:spacing w:before="240" w:after="240"/>
        <w:ind w:left="1134"/>
        <w:jc w:val="left"/>
        <w:outlineLvl w:val="2"/>
        <w:rPr>
          <w:del w:id="8967" w:author="Houyem Rais" w:date="2024-02-22T15:03:00Z"/>
        </w:rPr>
        <w:pPrChange w:id="8968" w:author="Houyem Rais" w:date="2024-02-22T15:03:00Z">
          <w:pPr/>
        </w:pPrChange>
      </w:pPr>
      <w:del w:id="8969" w:author="Houyem Rais" w:date="2024-02-22T15:03:00Z">
        <w:r w:rsidRPr="00007B3E" w:rsidDel="00CB2812">
          <w:delText xml:space="preserve">L’analyse de la </w:delText>
        </w:r>
        <w:r w:rsidRPr="00007B3E" w:rsidDel="00CB2812">
          <w:rPr>
            <w:i/>
          </w:rPr>
          <w:delText xml:space="preserve">Value for money </w:delText>
        </w:r>
        <w:r w:rsidRPr="00007B3E" w:rsidDel="00CB2812">
          <w:delText xml:space="preserve">(ci-après « VfM ») consiste à effectuer une évaluation du </w:delText>
        </w:r>
        <w:r w:rsidRPr="00007B3E" w:rsidDel="00CB2812">
          <w:rPr>
            <w:b/>
            <w:bCs/>
          </w:rPr>
          <w:delText>coût global du projet</w:delText>
        </w:r>
        <w:r w:rsidRPr="00007B3E" w:rsidDel="00CB2812">
          <w:delText xml:space="preserve">, en prenant en compte la valeur des </w:delText>
        </w:r>
        <w:r w:rsidRPr="00007B3E" w:rsidDel="00CB2812">
          <w:rPr>
            <w:b/>
            <w:bCs/>
          </w:rPr>
          <w:delText>risques inhérents</w:delText>
        </w:r>
        <w:r w:rsidRPr="00007B3E" w:rsidDel="00CB2812">
          <w:delText>, selon que le projet soit réalisé en marché public ou en PPP.</w:delText>
        </w:r>
      </w:del>
    </w:p>
    <w:p w14:paraId="4DF6EDAF" w14:textId="4037B6F0" w:rsidR="00933F79" w:rsidRPr="00007B3E" w:rsidDel="00CB2812" w:rsidRDefault="00933F79" w:rsidP="00CB2812">
      <w:pPr>
        <w:numPr>
          <w:ilvl w:val="1"/>
          <w:numId w:val="1"/>
        </w:numPr>
        <w:tabs>
          <w:tab w:val="left" w:pos="2730"/>
        </w:tabs>
        <w:spacing w:before="240" w:after="240"/>
        <w:ind w:left="1134"/>
        <w:jc w:val="left"/>
        <w:outlineLvl w:val="2"/>
        <w:rPr>
          <w:del w:id="8970" w:author="Houyem Rais" w:date="2024-02-22T15:03:00Z"/>
        </w:rPr>
        <w:pPrChange w:id="8971" w:author="Houyem Rais" w:date="2024-02-22T15:03:00Z">
          <w:pPr/>
        </w:pPrChange>
      </w:pPr>
      <w:del w:id="8972" w:author="Houyem Rais" w:date="2024-02-22T15:03:00Z">
        <w:r w:rsidRPr="00007B3E" w:rsidDel="00CB2812">
          <w:delText xml:space="preserve">L’analyse et la comparaison de la rentabilité financière des différentes options se mesure, in fine, par le biais de la VfM. Afin d’évaluer la VfM de chacune des options, nous utilisons les résultats du modèle financier qui adopte le point de vue du ministère de l’Equipement et de l’Habitat et du partenaire privé en </w:delText>
        </w:r>
        <w:r w:rsidRPr="00007B3E" w:rsidDel="00CB2812">
          <w:rPr>
            <w:b/>
            <w:bCs/>
          </w:rPr>
          <w:delText>estimant le coût global du projet pour le secteur public</w:delText>
        </w:r>
        <w:r w:rsidRPr="00007B3E" w:rsidDel="00CB2812">
          <w:delText xml:space="preserve"> de chaque option sur la durée du projet. </w:delText>
        </w:r>
      </w:del>
    </w:p>
    <w:p w14:paraId="150938DB" w14:textId="62D551C2" w:rsidR="00933F79" w:rsidRPr="00007B3E" w:rsidDel="00CB2812" w:rsidRDefault="00933F79" w:rsidP="00CB2812">
      <w:pPr>
        <w:numPr>
          <w:ilvl w:val="1"/>
          <w:numId w:val="1"/>
        </w:numPr>
        <w:tabs>
          <w:tab w:val="left" w:pos="2730"/>
        </w:tabs>
        <w:spacing w:before="240" w:after="240"/>
        <w:ind w:left="1134"/>
        <w:jc w:val="left"/>
        <w:outlineLvl w:val="2"/>
        <w:rPr>
          <w:del w:id="8973" w:author="Houyem Rais" w:date="2024-02-22T15:03:00Z"/>
        </w:rPr>
        <w:pPrChange w:id="8974" w:author="Houyem Rais" w:date="2024-02-22T15:03:00Z">
          <w:pPr/>
        </w:pPrChange>
      </w:pPr>
      <w:del w:id="8975" w:author="Houyem Rais" w:date="2024-02-22T15:03:00Z">
        <w:r w:rsidRPr="00007B3E" w:rsidDel="00CB2812">
          <w:delText xml:space="preserve">Ce coût est ensuite </w:delText>
        </w:r>
        <w:r w:rsidRPr="00007B3E" w:rsidDel="00CB2812">
          <w:rPr>
            <w:b/>
            <w:bCs/>
          </w:rPr>
          <w:delText>ajusté au risque</w:delText>
        </w:r>
        <w:r w:rsidRPr="00007B3E" w:rsidDel="00CB2812">
          <w:delText>, c’est-à-dire qu’on ajoute le coût des risques qui sont à la charge du secteur public (et qui n’ont pas été transférés au partenaire privé). Le coût des risques est fourni par le registre des risques dont les résultats sont en Annexe de cette étude.</w:delText>
        </w:r>
      </w:del>
    </w:p>
    <w:p w14:paraId="1DD6DAB7" w14:textId="3A90A879" w:rsidR="00933F79" w:rsidRPr="00007B3E" w:rsidDel="00CB2812" w:rsidRDefault="00933F79" w:rsidP="00CB2812">
      <w:pPr>
        <w:numPr>
          <w:ilvl w:val="1"/>
          <w:numId w:val="1"/>
        </w:numPr>
        <w:tabs>
          <w:tab w:val="left" w:pos="2730"/>
        </w:tabs>
        <w:spacing w:before="240" w:after="240"/>
        <w:ind w:left="1134"/>
        <w:jc w:val="left"/>
        <w:outlineLvl w:val="2"/>
        <w:rPr>
          <w:del w:id="8976" w:author="Houyem Rais" w:date="2024-02-22T15:03:00Z"/>
        </w:rPr>
        <w:pPrChange w:id="8977" w:author="Houyem Rais" w:date="2024-02-22T15:03:00Z">
          <w:pPr/>
        </w:pPrChange>
      </w:pPr>
      <w:del w:id="8978" w:author="Houyem Rais" w:date="2024-02-22T15:03:00Z">
        <w:r w:rsidRPr="00007B3E" w:rsidDel="00CB2812">
          <w:delText>La Value for Money est un pourcentage qui indique dans l’absolu l’incrémentation de valeur qu’offre l’option PPP par rapport à l’option Marché Public, c-à-d une option où le projet est réalisé avec un ou plusieurs marchés classiques.</w:delText>
        </w:r>
      </w:del>
    </w:p>
    <w:p w14:paraId="569157F3" w14:textId="124614AC" w:rsidR="00933F79" w:rsidRPr="00007B3E" w:rsidDel="00CB2812" w:rsidRDefault="00933F79" w:rsidP="00CB2812">
      <w:pPr>
        <w:numPr>
          <w:ilvl w:val="1"/>
          <w:numId w:val="1"/>
        </w:numPr>
        <w:tabs>
          <w:tab w:val="left" w:pos="2730"/>
        </w:tabs>
        <w:spacing w:before="240" w:after="240"/>
        <w:ind w:left="1134"/>
        <w:jc w:val="left"/>
        <w:outlineLvl w:val="2"/>
        <w:rPr>
          <w:del w:id="8979" w:author="Houyem Rais" w:date="2024-02-22T15:03:00Z"/>
        </w:rPr>
        <w:pPrChange w:id="8980" w:author="Houyem Rais" w:date="2024-02-22T15:03:00Z">
          <w:pPr/>
        </w:pPrChange>
      </w:pPr>
      <w:del w:id="8981" w:author="Houyem Rais" w:date="2024-02-22T15:03:00Z">
        <w:r w:rsidRPr="00007B3E" w:rsidDel="00CB2812">
          <w:delText xml:space="preserve">La Value for Money pour l’option PPP s’obtient grâce à l’engagement de l’efficience, de l’efficacité et des économies que peut réaliser le secteur privé et à l’allocation appropriée des risques dans le projet. De plus, les projets de PPP dans le secteur </w:delText>
        </w:r>
        <w:r w:rsidR="008C0F2C" w:rsidRPr="00007B3E" w:rsidDel="00CB2812">
          <w:delText>ferroviaire</w:delText>
        </w:r>
        <w:r w:rsidRPr="00007B3E" w:rsidDel="00CB2812">
          <w:delText xml:space="preserve"> permettent d’apporter une expertise spécialisée dans le cadre d’un régime contractuel attrayant et normalisé. </w:delText>
        </w:r>
      </w:del>
    </w:p>
    <w:p w14:paraId="20E7EB55" w14:textId="2F39200F" w:rsidR="00933F79" w:rsidRPr="00007B3E" w:rsidDel="00CB2812" w:rsidRDefault="00933F79" w:rsidP="00CB2812">
      <w:pPr>
        <w:numPr>
          <w:ilvl w:val="1"/>
          <w:numId w:val="1"/>
        </w:numPr>
        <w:tabs>
          <w:tab w:val="left" w:pos="2730"/>
        </w:tabs>
        <w:spacing w:before="240" w:after="240"/>
        <w:ind w:left="1134"/>
        <w:jc w:val="left"/>
        <w:outlineLvl w:val="2"/>
        <w:rPr>
          <w:del w:id="8982" w:author="Houyem Rais" w:date="2024-02-22T15:03:00Z"/>
        </w:rPr>
        <w:pPrChange w:id="8983" w:author="Houyem Rais" w:date="2024-02-22T15:03:00Z">
          <w:pPr/>
        </w:pPrChange>
      </w:pPr>
      <w:del w:id="8984" w:author="Houyem Rais" w:date="2024-02-22T15:03:00Z">
        <w:r w:rsidRPr="00007B3E" w:rsidDel="00CB2812">
          <w:delText>Les facteurs qui déterminent si la VfM d’une option PPP est positive comprennent :</w:delText>
        </w:r>
      </w:del>
    </w:p>
    <w:p w14:paraId="7C3BDE7D" w14:textId="4BBEB4D5"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8985" w:author="Houyem Rais" w:date="2024-02-22T15:03:00Z"/>
        </w:rPr>
        <w:pPrChange w:id="8986" w:author="Houyem Rais" w:date="2024-02-22T15:03:00Z">
          <w:pPr>
            <w:pStyle w:val="ListParagraph"/>
          </w:pPr>
        </w:pPrChange>
      </w:pPr>
      <w:del w:id="8987" w:author="Houyem Rais" w:date="2024-02-22T15:03:00Z">
        <w:r w:rsidRPr="00007B3E" w:rsidDel="00CB2812">
          <w:delText>Une meilleure répartition des risques qui sont alloués à la contrepartie la mieux placée pour le gérer</w:delText>
        </w:r>
      </w:del>
    </w:p>
    <w:p w14:paraId="1FD34D9C" w14:textId="3113458C"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8988" w:author="Houyem Rais" w:date="2024-02-22T15:03:00Z"/>
        </w:rPr>
        <w:pPrChange w:id="8989" w:author="Houyem Rais" w:date="2024-02-22T15:03:00Z">
          <w:pPr>
            <w:pStyle w:val="ListParagraph"/>
          </w:pPr>
        </w:pPrChange>
      </w:pPr>
      <w:del w:id="8990" w:author="Houyem Rais" w:date="2024-02-22T15:03:00Z">
        <w:r w:rsidRPr="00007B3E" w:rsidDel="00CB2812">
          <w:delText>Contrat à long terme : prévisibilité des coûts et des recettes pour les contreparties</w:delText>
        </w:r>
      </w:del>
    </w:p>
    <w:p w14:paraId="0855183E" w14:textId="39E1CB5B"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8991" w:author="Houyem Rais" w:date="2024-02-22T15:03:00Z"/>
        </w:rPr>
        <w:pPrChange w:id="8992" w:author="Houyem Rais" w:date="2024-02-22T15:03:00Z">
          <w:pPr>
            <w:pStyle w:val="ListParagraph"/>
          </w:pPr>
        </w:pPrChange>
      </w:pPr>
      <w:del w:id="8993" w:author="Houyem Rais" w:date="2024-02-22T15:03:00Z">
        <w:r w:rsidRPr="00007B3E" w:rsidDel="00CB2812">
          <w:delText xml:space="preserve">Appel d’offres mis en œuvre rapidement </w:delText>
        </w:r>
      </w:del>
    </w:p>
    <w:p w14:paraId="438FA956" w14:textId="78E2A050"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8994" w:author="Houyem Rais" w:date="2024-02-22T15:03:00Z"/>
        </w:rPr>
        <w:pPrChange w:id="8995" w:author="Houyem Rais" w:date="2024-02-22T15:03:00Z">
          <w:pPr>
            <w:pStyle w:val="ListParagraph"/>
          </w:pPr>
        </w:pPrChange>
      </w:pPr>
      <w:del w:id="8996" w:author="Houyem Rais" w:date="2024-02-22T15:03:00Z">
        <w:r w:rsidRPr="00007B3E" w:rsidDel="00CB2812">
          <w:delText>Amélioration de la qualité du service</w:delText>
        </w:r>
      </w:del>
    </w:p>
    <w:p w14:paraId="79602586" w14:textId="4471F84F"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8997" w:author="Houyem Rais" w:date="2024-02-22T15:03:00Z"/>
        </w:rPr>
        <w:pPrChange w:id="8998" w:author="Houyem Rais" w:date="2024-02-22T15:03:00Z">
          <w:pPr>
            <w:pStyle w:val="ListParagraph"/>
          </w:pPr>
        </w:pPrChange>
      </w:pPr>
      <w:del w:id="8999" w:author="Houyem Rais" w:date="2024-02-22T15:03:00Z">
        <w:r w:rsidRPr="00007B3E" w:rsidDel="00CB2812">
          <w:delText>Structure de rémunération fondée sur les incitations à la performance</w:delText>
        </w:r>
      </w:del>
    </w:p>
    <w:p w14:paraId="788C8B59" w14:textId="085CB5D5" w:rsidR="00933F79" w:rsidDel="00CB2812" w:rsidRDefault="00933F79" w:rsidP="00CB2812">
      <w:pPr>
        <w:pStyle w:val="ListParagraph"/>
        <w:numPr>
          <w:ilvl w:val="1"/>
          <w:numId w:val="1"/>
        </w:numPr>
        <w:tabs>
          <w:tab w:val="left" w:pos="2730"/>
        </w:tabs>
        <w:spacing w:before="240" w:after="240"/>
        <w:ind w:left="1134"/>
        <w:jc w:val="left"/>
        <w:outlineLvl w:val="2"/>
        <w:rPr>
          <w:del w:id="9000" w:author="Houyem Rais" w:date="2024-02-22T15:03:00Z"/>
        </w:rPr>
        <w:pPrChange w:id="9001" w:author="Houyem Rais" w:date="2024-02-22T15:03:00Z">
          <w:pPr>
            <w:pStyle w:val="ListParagraph"/>
          </w:pPr>
        </w:pPrChange>
      </w:pPr>
      <w:del w:id="9002" w:author="Houyem Rais" w:date="2024-02-22T15:03:00Z">
        <w:r w:rsidRPr="00007B3E" w:rsidDel="00CB2812">
          <w:delText>Réduction des coûts sur le cycle de vie du projet grâce à un optimisation de l’entretien des infrastructures.</w:delText>
        </w:r>
      </w:del>
    </w:p>
    <w:p w14:paraId="12BCF05C" w14:textId="67B86207" w:rsidR="00A35816" w:rsidRPr="00007B3E" w:rsidDel="00CB2812" w:rsidRDefault="00A35816" w:rsidP="00CB2812">
      <w:pPr>
        <w:numPr>
          <w:ilvl w:val="1"/>
          <w:numId w:val="1"/>
        </w:numPr>
        <w:tabs>
          <w:tab w:val="left" w:pos="2730"/>
        </w:tabs>
        <w:spacing w:before="240" w:after="240"/>
        <w:ind w:left="1134"/>
        <w:jc w:val="left"/>
        <w:outlineLvl w:val="2"/>
        <w:rPr>
          <w:del w:id="9003" w:author="Houyem Rais" w:date="2024-02-22T15:03:00Z"/>
        </w:rPr>
        <w:pPrChange w:id="9004" w:author="Houyem Rais" w:date="2024-02-22T15:03:00Z">
          <w:pPr/>
        </w:pPrChange>
      </w:pPr>
    </w:p>
    <w:p w14:paraId="42CAD755" w14:textId="2FB618BB" w:rsidR="00933F79" w:rsidRPr="00007B3E" w:rsidDel="00CB2812" w:rsidRDefault="00933F79" w:rsidP="00CB2812">
      <w:pPr>
        <w:pStyle w:val="Titre31"/>
        <w:keepNext/>
        <w:numPr>
          <w:ilvl w:val="1"/>
          <w:numId w:val="1"/>
        </w:numPr>
        <w:tabs>
          <w:tab w:val="left" w:pos="2730"/>
        </w:tabs>
        <w:ind w:left="1134"/>
        <w:outlineLvl w:val="2"/>
        <w:rPr>
          <w:del w:id="9005" w:author="Houyem Rais" w:date="2024-02-22T15:03:00Z"/>
        </w:rPr>
        <w:pPrChange w:id="9006" w:author="Houyem Rais" w:date="2024-02-22T15:03:00Z">
          <w:pPr>
            <w:pStyle w:val="Titre31"/>
            <w:keepNext/>
          </w:pPr>
        </w:pPrChange>
      </w:pPr>
      <w:bookmarkStart w:id="9007" w:name="_Toc142174750"/>
      <w:del w:id="9008" w:author="Houyem Rais" w:date="2024-02-22T15:03:00Z">
        <w:r w:rsidRPr="00007B3E" w:rsidDel="00CB2812">
          <w:delText>Quantification des risques</w:delText>
        </w:r>
        <w:bookmarkEnd w:id="9007"/>
      </w:del>
    </w:p>
    <w:p w14:paraId="7AB3B769" w14:textId="180009A5" w:rsidR="00933F79" w:rsidRPr="00007B3E" w:rsidDel="00CB2812" w:rsidRDefault="00933F79" w:rsidP="00CB2812">
      <w:pPr>
        <w:pStyle w:val="Titre41"/>
        <w:keepNext/>
        <w:numPr>
          <w:ilvl w:val="1"/>
          <w:numId w:val="1"/>
        </w:numPr>
        <w:tabs>
          <w:tab w:val="left" w:pos="2730"/>
        </w:tabs>
        <w:ind w:left="1134"/>
        <w:outlineLvl w:val="2"/>
        <w:rPr>
          <w:del w:id="9009" w:author="Houyem Rais" w:date="2024-02-22T15:03:00Z"/>
          <w:bCs/>
          <w:lang w:val="fr-FR"/>
        </w:rPr>
        <w:pPrChange w:id="9010" w:author="Houyem Rais" w:date="2024-02-22T15:03:00Z">
          <w:pPr>
            <w:pStyle w:val="Titre41"/>
            <w:keepNext/>
          </w:pPr>
        </w:pPrChange>
      </w:pPr>
      <w:bookmarkStart w:id="9011" w:name="_Toc142174751"/>
      <w:bookmarkStart w:id="9012" w:name="_Toc158885025"/>
      <w:del w:id="9013" w:author="Houyem Rais" w:date="2024-02-22T15:03:00Z">
        <w:r w:rsidRPr="00007B3E" w:rsidDel="00CB2812">
          <w:rPr>
            <w:lang w:val="fr-FR"/>
          </w:rPr>
          <w:delText>Introduction</w:delText>
        </w:r>
        <w:bookmarkEnd w:id="9011"/>
        <w:bookmarkEnd w:id="9012"/>
      </w:del>
    </w:p>
    <w:p w14:paraId="5B9027AF" w14:textId="1E55849A" w:rsidR="00933F79" w:rsidRPr="00007B3E" w:rsidDel="00CB2812" w:rsidRDefault="00933F79" w:rsidP="00CB2812">
      <w:pPr>
        <w:keepNext/>
        <w:numPr>
          <w:ilvl w:val="1"/>
          <w:numId w:val="1"/>
        </w:numPr>
        <w:tabs>
          <w:tab w:val="left" w:pos="2730"/>
        </w:tabs>
        <w:spacing w:before="240" w:after="240"/>
        <w:ind w:left="1134"/>
        <w:jc w:val="left"/>
        <w:outlineLvl w:val="2"/>
        <w:rPr>
          <w:del w:id="9014" w:author="Houyem Rais" w:date="2024-02-22T15:03:00Z"/>
        </w:rPr>
        <w:pPrChange w:id="9015" w:author="Houyem Rais" w:date="2024-02-22T15:03:00Z">
          <w:pPr>
            <w:keepNext/>
          </w:pPr>
        </w:pPrChange>
      </w:pPr>
      <w:del w:id="9016" w:author="Houyem Rais" w:date="2024-02-22T15:03:00Z">
        <w:r w:rsidRPr="00007B3E" w:rsidDel="00CB2812">
          <w:delText>Le risque est quantifié en mesurant le potentiel d’engager des coûts (supplémentaires) au-delà des coûts de base. La quantification des risques n’est pas courante pour les marchés publics traditionnels (comparateur du secteur public) qui tendent à souffrir d’un biais d’optimisme, c’est-à-dire une tendance à budgétiser pour le meilleur résultat possible (souvent le moins coûteux) plutôt que le plus probable. Cela entraîne de fréquents dépassements de coûts (et de temps).</w:delText>
        </w:r>
      </w:del>
    </w:p>
    <w:p w14:paraId="444F5E2F" w14:textId="38DCB1C6" w:rsidR="00933F79" w:rsidRPr="00007B3E" w:rsidDel="00CB2812" w:rsidRDefault="00933F79" w:rsidP="00CB2812">
      <w:pPr>
        <w:numPr>
          <w:ilvl w:val="1"/>
          <w:numId w:val="1"/>
        </w:numPr>
        <w:tabs>
          <w:tab w:val="left" w:pos="2730"/>
        </w:tabs>
        <w:spacing w:before="240" w:after="240"/>
        <w:ind w:left="1134"/>
        <w:jc w:val="left"/>
        <w:outlineLvl w:val="2"/>
        <w:rPr>
          <w:del w:id="9017" w:author="Houyem Rais" w:date="2024-02-22T15:03:00Z"/>
        </w:rPr>
        <w:pPrChange w:id="9018" w:author="Houyem Rais" w:date="2024-02-22T15:03:00Z">
          <w:pPr/>
        </w:pPrChange>
      </w:pPr>
      <w:del w:id="9019" w:author="Houyem Rais" w:date="2024-02-22T15:03:00Z">
        <w:r w:rsidRPr="00007B3E" w:rsidDel="00CB2812">
          <w:delText>De plus, les risques associés au projet ne disparaissent pas parce que le secteur privé fournit le service dans le cadre d’un contrat de PPP. Cependant, la quantification (et donc la fourniture) de ces risques est souvent plus faible pour le secteur privé, car ces risques ont tendance à être mieux gérés (que par le secteur public), principalement en raison d’une meilleure répartition des risques et des économies d’échelle générées par le PPP et de l’expertise en gestion des risques.</w:delText>
        </w:r>
      </w:del>
    </w:p>
    <w:p w14:paraId="33DD0359" w14:textId="15E06125" w:rsidR="00933F79" w:rsidRPr="00007B3E" w:rsidDel="00CB2812" w:rsidRDefault="00933F79" w:rsidP="00CB2812">
      <w:pPr>
        <w:pStyle w:val="Titre41"/>
        <w:numPr>
          <w:ilvl w:val="1"/>
          <w:numId w:val="1"/>
        </w:numPr>
        <w:tabs>
          <w:tab w:val="left" w:pos="2730"/>
        </w:tabs>
        <w:ind w:left="1134"/>
        <w:outlineLvl w:val="2"/>
        <w:rPr>
          <w:del w:id="9020" w:author="Houyem Rais" w:date="2024-02-22T15:03:00Z"/>
          <w:bCs/>
          <w:lang w:val="fr-FR"/>
        </w:rPr>
        <w:pPrChange w:id="9021" w:author="Houyem Rais" w:date="2024-02-22T15:03:00Z">
          <w:pPr>
            <w:pStyle w:val="Titre41"/>
          </w:pPr>
        </w:pPrChange>
      </w:pPr>
      <w:bookmarkStart w:id="9022" w:name="_Toc142174752"/>
      <w:bookmarkStart w:id="9023" w:name="_Toc158885026"/>
      <w:del w:id="9024" w:author="Houyem Rais" w:date="2024-02-22T15:03:00Z">
        <w:r w:rsidRPr="00007B3E" w:rsidDel="00CB2812">
          <w:rPr>
            <w:lang w:val="fr-FR"/>
          </w:rPr>
          <w:delText>Méthodologie</w:delText>
        </w:r>
        <w:bookmarkEnd w:id="9022"/>
        <w:bookmarkEnd w:id="9023"/>
      </w:del>
    </w:p>
    <w:p w14:paraId="40D631BE" w14:textId="5ACAACA9" w:rsidR="00933F79" w:rsidRPr="00007B3E" w:rsidDel="00CB2812" w:rsidRDefault="00933F79" w:rsidP="00CB2812">
      <w:pPr>
        <w:numPr>
          <w:ilvl w:val="1"/>
          <w:numId w:val="1"/>
        </w:numPr>
        <w:tabs>
          <w:tab w:val="left" w:pos="2730"/>
        </w:tabs>
        <w:spacing w:before="240" w:after="240"/>
        <w:ind w:left="1134"/>
        <w:jc w:val="left"/>
        <w:outlineLvl w:val="2"/>
        <w:rPr>
          <w:del w:id="9025" w:author="Houyem Rais" w:date="2024-02-22T15:03:00Z"/>
        </w:rPr>
        <w:pPrChange w:id="9026" w:author="Houyem Rais" w:date="2024-02-22T15:03:00Z">
          <w:pPr/>
        </w:pPrChange>
      </w:pPr>
      <w:del w:id="9027" w:author="Houyem Rais" w:date="2024-02-22T15:03:00Z">
        <w:r w:rsidRPr="00007B3E" w:rsidDel="00CB2812">
          <w:delText>La première étape consiste à déterminer le coût pour le secteur public de chaque risque identifié, selon que le projet est réalisé dans le cadre d’un contrat public ou d’un PPP. Ce coût est calculé comme suit :</w:delText>
        </w:r>
      </w:del>
    </w:p>
    <w:p w14:paraId="743F19A4" w14:textId="56608385" w:rsidR="00933F79" w:rsidRPr="00007B3E" w:rsidDel="00CB2812" w:rsidRDefault="00CB2812" w:rsidP="00CB2812">
      <w:pPr>
        <w:pStyle w:val="BodyText"/>
        <w:numPr>
          <w:ilvl w:val="1"/>
          <w:numId w:val="1"/>
        </w:numPr>
        <w:tabs>
          <w:tab w:val="left" w:pos="2730"/>
        </w:tabs>
        <w:spacing w:before="240" w:after="240"/>
        <w:ind w:left="1134" w:right="933"/>
        <w:jc w:val="left"/>
        <w:outlineLvl w:val="2"/>
        <w:rPr>
          <w:del w:id="9028" w:author="Houyem Rais" w:date="2024-02-22T15:03:00Z"/>
          <w:rFonts w:asciiTheme="minorHAnsi" w:hAnsiTheme="minorHAnsi" w:cstheme="minorHAnsi"/>
          <w:sz w:val="20"/>
          <w:szCs w:val="20"/>
        </w:rPr>
        <w:pPrChange w:id="9029" w:author="Houyem Rais" w:date="2024-02-22T15:03:00Z">
          <w:pPr>
            <w:pStyle w:val="BodyText"/>
            <w:spacing w:before="240" w:after="240"/>
            <w:ind w:left="498" w:right="933"/>
          </w:pPr>
        </w:pPrChange>
      </w:pPr>
      <m:oMath>
        <m:sSub>
          <m:sSubPr>
            <m:ctrlPr>
              <w:del w:id="9030" w:author="Houyem Rais" w:date="2024-02-22T15:03:00Z">
                <w:rPr>
                  <w:rFonts w:ascii="Cambria Math" w:hAnsi="Cambria Math" w:cstheme="minorHAnsi"/>
                  <w:b/>
                  <w:bCs/>
                  <w:sz w:val="20"/>
                  <w:szCs w:val="20"/>
                </w:rPr>
              </w:del>
            </m:ctrlPr>
          </m:sSubPr>
          <m:e>
            <m:r>
              <w:del w:id="9031" w:author="Houyem Rais" w:date="2024-02-22T15:03:00Z">
                <m:rPr>
                  <m:sty m:val="bi"/>
                </m:rPr>
                <w:rPr>
                  <w:rFonts w:ascii="Cambria Math" w:hAnsi="Cambria Math" w:cstheme="minorHAnsi"/>
                  <w:sz w:val="20"/>
                  <w:szCs w:val="20"/>
                </w:rPr>
                <m:t>Co</m:t>
              </w:del>
            </m:r>
            <m:r>
              <w:del w:id="9032" w:author="Houyem Rais" w:date="2024-02-22T15:03:00Z">
                <m:rPr>
                  <m:sty m:val="b"/>
                </m:rPr>
                <w:rPr>
                  <w:rFonts w:ascii="Cambria Math" w:hAnsi="Cambria Math" w:cstheme="minorHAnsi"/>
                  <w:sz w:val="20"/>
                  <w:szCs w:val="20"/>
                </w:rPr>
                <m:t>û</m:t>
              </w:del>
            </m:r>
            <m:r>
              <w:del w:id="9033" w:author="Houyem Rais" w:date="2024-02-22T15:03:00Z">
                <m:rPr>
                  <m:sty m:val="bi"/>
                </m:rPr>
                <w:rPr>
                  <w:rFonts w:ascii="Cambria Math" w:hAnsi="Cambria Math" w:cstheme="minorHAnsi"/>
                  <w:sz w:val="20"/>
                  <w:szCs w:val="20"/>
                </w:rPr>
                <m:t>t</m:t>
              </w:del>
            </m:r>
            <m:r>
              <w:del w:id="9034" w:author="Houyem Rais" w:date="2024-02-22T15:03:00Z">
                <m:rPr>
                  <m:sty m:val="b"/>
                </m:rPr>
                <w:rPr>
                  <w:rFonts w:ascii="Cambria Math" w:hAnsi="Cambria Math" w:cstheme="minorHAnsi"/>
                  <w:sz w:val="20"/>
                  <w:szCs w:val="20"/>
                </w:rPr>
                <m:t xml:space="preserve"> </m:t>
              </w:del>
            </m:r>
            <m:r>
              <w:del w:id="9035" w:author="Houyem Rais" w:date="2024-02-22T15:03:00Z">
                <m:rPr>
                  <m:sty m:val="bi"/>
                </m:rPr>
                <w:rPr>
                  <w:rFonts w:ascii="Cambria Math" w:hAnsi="Cambria Math" w:cstheme="minorHAnsi"/>
                  <w:sz w:val="20"/>
                  <w:szCs w:val="20"/>
                </w:rPr>
                <m:t>du</m:t>
              </w:del>
            </m:r>
            <m:r>
              <w:del w:id="9036" w:author="Houyem Rais" w:date="2024-02-22T15:03:00Z">
                <m:rPr>
                  <m:sty m:val="b"/>
                </m:rPr>
                <w:rPr>
                  <w:rFonts w:ascii="Cambria Math" w:hAnsi="Cambria Math" w:cstheme="minorHAnsi"/>
                  <w:sz w:val="20"/>
                  <w:szCs w:val="20"/>
                </w:rPr>
                <m:t xml:space="preserve"> </m:t>
              </w:del>
            </m:r>
            <m:r>
              <w:del w:id="9037" w:author="Houyem Rais" w:date="2024-02-22T15:03:00Z">
                <m:rPr>
                  <m:sty m:val="bi"/>
                </m:rPr>
                <w:rPr>
                  <w:rFonts w:ascii="Cambria Math" w:hAnsi="Cambria Math" w:cstheme="minorHAnsi"/>
                  <w:sz w:val="20"/>
                  <w:szCs w:val="20"/>
                </w:rPr>
                <m:t>Risque</m:t>
              </w:del>
            </m:r>
          </m:e>
          <m:sub>
            <m:r>
              <w:del w:id="9038" w:author="Houyem Rais" w:date="2024-02-22T15:03:00Z">
                <m:rPr>
                  <m:sty m:val="bi"/>
                </m:rPr>
                <w:rPr>
                  <w:rFonts w:ascii="Cambria Math" w:hAnsi="Cambria Math" w:cstheme="minorHAnsi"/>
                  <w:sz w:val="20"/>
                  <w:szCs w:val="20"/>
                </w:rPr>
                <m:t>n</m:t>
              </w:del>
            </m:r>
          </m:sub>
        </m:sSub>
        <m:r>
          <w:del w:id="9039" w:author="Houyem Rais" w:date="2024-02-22T15:03:00Z">
            <m:rPr>
              <m:sty m:val="p"/>
            </m:rPr>
            <w:rPr>
              <w:rFonts w:ascii="Cambria Math" w:hAnsi="Cambria Math" w:cstheme="minorHAnsi"/>
              <w:sz w:val="20"/>
              <w:szCs w:val="20"/>
            </w:rPr>
            <m:t>=(</m:t>
          </w:del>
        </m:r>
        <m:sSub>
          <m:sSubPr>
            <m:ctrlPr>
              <w:del w:id="9040" w:author="Houyem Rais" w:date="2024-02-22T15:03:00Z">
                <w:rPr>
                  <w:rFonts w:ascii="Cambria Math" w:hAnsi="Cambria Math" w:cstheme="minorHAnsi"/>
                  <w:sz w:val="20"/>
                  <w:szCs w:val="20"/>
                </w:rPr>
              </w:del>
            </m:ctrlPr>
          </m:sSubPr>
          <m:e>
            <m:r>
              <w:del w:id="9041" w:author="Houyem Rais" w:date="2024-02-22T15:03:00Z">
                <m:rPr>
                  <m:sty m:val="bi"/>
                </m:rPr>
                <w:rPr>
                  <w:rFonts w:ascii="Cambria Math" w:hAnsi="Cambria Math" w:cstheme="minorHAnsi"/>
                  <w:sz w:val="20"/>
                  <w:szCs w:val="20"/>
                </w:rPr>
                <m:t>P</m:t>
              </w:del>
            </m:r>
          </m:e>
          <m:sub>
            <m:r>
              <w:del w:id="9042" w:author="Houyem Rais" w:date="2024-02-22T15:03:00Z">
                <m:rPr>
                  <m:sty m:val="bi"/>
                </m:rPr>
                <w:rPr>
                  <w:rFonts w:ascii="Cambria Math" w:hAnsi="Cambria Math" w:cstheme="minorHAnsi"/>
                  <w:sz w:val="20"/>
                  <w:szCs w:val="20"/>
                </w:rPr>
                <m:t>n</m:t>
              </w:del>
            </m:r>
          </m:sub>
        </m:sSub>
        <m:r>
          <w:del w:id="9043" w:author="Houyem Rais" w:date="2024-02-22T15:03:00Z">
            <m:rPr>
              <m:sty m:val="p"/>
            </m:rPr>
            <w:rPr>
              <w:rFonts w:ascii="Cambria Math" w:hAnsi="Cambria Math" w:cstheme="minorHAnsi"/>
              <w:sz w:val="20"/>
              <w:szCs w:val="20"/>
            </w:rPr>
            <m:t>×</m:t>
          </w:del>
        </m:r>
        <m:sSub>
          <m:sSubPr>
            <m:ctrlPr>
              <w:del w:id="9044" w:author="Houyem Rais" w:date="2024-02-22T15:03:00Z">
                <w:rPr>
                  <w:rFonts w:ascii="Cambria Math" w:hAnsi="Cambria Math" w:cstheme="minorHAnsi"/>
                  <w:sz w:val="20"/>
                  <w:szCs w:val="20"/>
                </w:rPr>
              </w:del>
            </m:ctrlPr>
          </m:sSubPr>
          <m:e>
            <m:r>
              <w:del w:id="9045" w:author="Houyem Rais" w:date="2024-02-22T15:03:00Z">
                <m:rPr>
                  <m:sty m:val="bi"/>
                </m:rPr>
                <w:rPr>
                  <w:rFonts w:ascii="Cambria Math" w:hAnsi="Cambria Math" w:cstheme="minorHAnsi"/>
                  <w:sz w:val="20"/>
                  <w:szCs w:val="20"/>
                </w:rPr>
                <m:t>V</m:t>
              </w:del>
            </m:r>
          </m:e>
          <m:sub>
            <m:r>
              <w:del w:id="9046" w:author="Houyem Rais" w:date="2024-02-22T15:03:00Z">
                <m:rPr>
                  <m:sty m:val="bi"/>
                </m:rPr>
                <w:rPr>
                  <w:rFonts w:ascii="Cambria Math" w:hAnsi="Cambria Math" w:cstheme="minorHAnsi"/>
                  <w:sz w:val="20"/>
                  <w:szCs w:val="20"/>
                </w:rPr>
                <m:t>n</m:t>
              </w:del>
            </m:r>
          </m:sub>
        </m:sSub>
        <m:r>
          <w:del w:id="9047" w:author="Houyem Rais" w:date="2024-02-22T15:03:00Z">
            <m:rPr>
              <m:sty m:val="p"/>
            </m:rPr>
            <w:rPr>
              <w:rFonts w:ascii="Cambria Math" w:hAnsi="Cambria Math" w:cstheme="minorHAnsi"/>
              <w:sz w:val="20"/>
              <w:szCs w:val="20"/>
            </w:rPr>
            <m:t>×</m:t>
          </w:del>
        </m:r>
        <m:sSub>
          <m:sSubPr>
            <m:ctrlPr>
              <w:del w:id="9048" w:author="Houyem Rais" w:date="2024-02-22T15:03:00Z">
                <w:rPr>
                  <w:rFonts w:ascii="Cambria Math" w:hAnsi="Cambria Math" w:cstheme="minorHAnsi"/>
                  <w:sz w:val="20"/>
                  <w:szCs w:val="20"/>
                </w:rPr>
              </w:del>
            </m:ctrlPr>
          </m:sSubPr>
          <m:e>
            <m:r>
              <w:del w:id="9049" w:author="Houyem Rais" w:date="2024-02-22T15:03:00Z">
                <m:rPr>
                  <m:sty m:val="bi"/>
                </m:rPr>
                <w:rPr>
                  <w:rFonts w:ascii="Cambria Math" w:hAnsi="Cambria Math" w:cstheme="minorHAnsi"/>
                  <w:sz w:val="20"/>
                  <w:szCs w:val="20"/>
                </w:rPr>
                <m:t>Q</m:t>
              </w:del>
            </m:r>
          </m:e>
          <m:sub>
            <m:r>
              <w:del w:id="9050" w:author="Houyem Rais" w:date="2024-02-22T15:03:00Z">
                <m:rPr>
                  <m:sty m:val="bi"/>
                </m:rPr>
                <w:rPr>
                  <w:rFonts w:ascii="Cambria Math" w:hAnsi="Cambria Math" w:cstheme="minorHAnsi"/>
                  <w:sz w:val="20"/>
                  <w:szCs w:val="20"/>
                </w:rPr>
                <m:t>n</m:t>
              </w:del>
            </m:r>
          </m:sub>
        </m:sSub>
        <m:r>
          <w:del w:id="9051" w:author="Houyem Rais" w:date="2024-02-22T15:03:00Z">
            <m:rPr>
              <m:sty m:val="p"/>
            </m:rPr>
            <w:rPr>
              <w:rFonts w:ascii="Cambria Math" w:hAnsi="Cambria Math" w:cstheme="minorHAnsi"/>
              <w:sz w:val="20"/>
              <w:szCs w:val="20"/>
            </w:rPr>
            <m:t>)</m:t>
          </w:del>
        </m:r>
      </m:oMath>
    </w:p>
    <w:p w14:paraId="33C79DB1" w14:textId="2334D2B0" w:rsidR="00933F79" w:rsidRPr="00007B3E" w:rsidDel="00CB2812" w:rsidRDefault="00933F79" w:rsidP="00CB2812">
      <w:pPr>
        <w:numPr>
          <w:ilvl w:val="1"/>
          <w:numId w:val="1"/>
        </w:numPr>
        <w:tabs>
          <w:tab w:val="left" w:pos="2730"/>
        </w:tabs>
        <w:spacing w:before="240" w:after="240"/>
        <w:ind w:left="1134"/>
        <w:jc w:val="left"/>
        <w:outlineLvl w:val="2"/>
        <w:rPr>
          <w:del w:id="9052" w:author="Houyem Rais" w:date="2024-02-22T15:03:00Z"/>
        </w:rPr>
        <w:pPrChange w:id="9053" w:author="Houyem Rais" w:date="2024-02-22T15:03:00Z">
          <w:pPr/>
        </w:pPrChange>
      </w:pPr>
      <w:del w:id="9054" w:author="Houyem Rais" w:date="2024-02-22T15:03:00Z">
        <w:r w:rsidRPr="00007B3E" w:rsidDel="00CB2812">
          <w:delText>Où :</w:delText>
        </w:r>
      </w:del>
    </w:p>
    <w:p w14:paraId="0BF9658C" w14:textId="650DBD1B" w:rsidR="00933F79" w:rsidRPr="00007B3E" w:rsidDel="00CB2812" w:rsidRDefault="00CB2812" w:rsidP="00CB2812">
      <w:pPr>
        <w:numPr>
          <w:ilvl w:val="1"/>
          <w:numId w:val="1"/>
        </w:numPr>
        <w:tabs>
          <w:tab w:val="left" w:pos="2730"/>
        </w:tabs>
        <w:spacing w:before="240" w:after="240"/>
        <w:ind w:left="1134"/>
        <w:jc w:val="left"/>
        <w:outlineLvl w:val="2"/>
        <w:rPr>
          <w:del w:id="9055" w:author="Houyem Rais" w:date="2024-02-22T15:03:00Z"/>
        </w:rPr>
        <w:pPrChange w:id="9056" w:author="Houyem Rais" w:date="2024-02-22T15:03:00Z">
          <w:pPr/>
        </w:pPrChange>
      </w:pPr>
      <m:oMath>
        <m:sSub>
          <m:sSubPr>
            <m:ctrlPr>
              <w:del w:id="9057" w:author="Houyem Rais" w:date="2024-02-22T15:03:00Z">
                <w:rPr>
                  <w:rFonts w:ascii="Cambria Math" w:hAnsi="Cambria Math"/>
                </w:rPr>
              </w:del>
            </m:ctrlPr>
          </m:sSubPr>
          <m:e>
            <m:r>
              <w:del w:id="9058" w:author="Houyem Rais" w:date="2024-02-22T15:03:00Z">
                <m:rPr>
                  <m:sty m:val="bi"/>
                </m:rPr>
                <w:rPr>
                  <w:rFonts w:ascii="Cambria Math" w:hAnsi="Cambria Math"/>
                </w:rPr>
                <m:t>P</m:t>
              </w:del>
            </m:r>
          </m:e>
          <m:sub>
            <m:r>
              <w:del w:id="9059" w:author="Houyem Rais" w:date="2024-02-22T15:03:00Z">
                <m:rPr>
                  <m:sty m:val="bi"/>
                </m:rPr>
                <w:rPr>
                  <w:rFonts w:ascii="Cambria Math" w:hAnsi="Cambria Math"/>
                </w:rPr>
                <m:t>n</m:t>
              </w:del>
            </m:r>
          </m:sub>
        </m:sSub>
        <m:r>
          <w:del w:id="9060" w:author="Houyem Rais" w:date="2024-02-22T15:03:00Z">
            <m:rPr>
              <m:sty m:val="p"/>
            </m:rPr>
            <w:rPr>
              <w:rFonts w:ascii="Cambria Math" w:hAnsi="Cambria Math"/>
            </w:rPr>
            <m:t> </m:t>
          </w:del>
        </m:r>
      </m:oMath>
      <w:del w:id="9061" w:author="Houyem Rais" w:date="2024-02-22T15:03:00Z">
        <w:r w:rsidR="00933F79" w:rsidRPr="00007B3E" w:rsidDel="00CB2812">
          <w:delText>= Probabilité d’occurrence du risque n</w:delText>
        </w:r>
      </w:del>
    </w:p>
    <w:p w14:paraId="79B961F4" w14:textId="1142E7D8" w:rsidR="00933F79" w:rsidRPr="00007B3E" w:rsidDel="00CB2812" w:rsidRDefault="00CB2812" w:rsidP="00CB2812">
      <w:pPr>
        <w:numPr>
          <w:ilvl w:val="1"/>
          <w:numId w:val="1"/>
        </w:numPr>
        <w:tabs>
          <w:tab w:val="left" w:pos="2730"/>
        </w:tabs>
        <w:spacing w:before="240" w:after="240"/>
        <w:ind w:left="1134"/>
        <w:jc w:val="left"/>
        <w:outlineLvl w:val="2"/>
        <w:rPr>
          <w:del w:id="9062" w:author="Houyem Rais" w:date="2024-02-22T15:03:00Z"/>
        </w:rPr>
        <w:pPrChange w:id="9063" w:author="Houyem Rais" w:date="2024-02-22T15:03:00Z">
          <w:pPr/>
        </w:pPrChange>
      </w:pPr>
      <m:oMath>
        <m:sSub>
          <m:sSubPr>
            <m:ctrlPr>
              <w:del w:id="9064" w:author="Houyem Rais" w:date="2024-02-22T15:03:00Z">
                <w:rPr>
                  <w:rFonts w:ascii="Cambria Math" w:hAnsi="Cambria Math"/>
                </w:rPr>
              </w:del>
            </m:ctrlPr>
          </m:sSubPr>
          <m:e>
            <m:r>
              <w:del w:id="9065" w:author="Houyem Rais" w:date="2024-02-22T15:03:00Z">
                <m:rPr>
                  <m:sty m:val="bi"/>
                </m:rPr>
                <w:rPr>
                  <w:rFonts w:ascii="Cambria Math" w:hAnsi="Cambria Math"/>
                </w:rPr>
                <m:t>V</m:t>
              </w:del>
            </m:r>
          </m:e>
          <m:sub>
            <m:r>
              <w:del w:id="9066" w:author="Houyem Rais" w:date="2024-02-22T15:03:00Z">
                <m:rPr>
                  <m:sty m:val="bi"/>
                </m:rPr>
                <w:rPr>
                  <w:rFonts w:ascii="Cambria Math" w:hAnsi="Cambria Math"/>
                </w:rPr>
                <m:t>n</m:t>
              </w:del>
            </m:r>
          </m:sub>
        </m:sSub>
      </m:oMath>
      <w:del w:id="9067" w:author="Houyem Rais" w:date="2024-02-22T15:03:00Z">
        <w:r w:rsidR="00933F79" w:rsidRPr="00007B3E" w:rsidDel="00CB2812">
          <w:delText>= Valeur de référence ou coût de base défini pour le risque n – établi pour chaque risque selon sa nature</w:delText>
        </w:r>
      </w:del>
    </w:p>
    <w:p w14:paraId="57EFD363" w14:textId="6AD8B242" w:rsidR="00933F79" w:rsidRPr="00007B3E" w:rsidDel="00CB2812" w:rsidRDefault="00CB2812" w:rsidP="00CB2812">
      <w:pPr>
        <w:numPr>
          <w:ilvl w:val="1"/>
          <w:numId w:val="1"/>
        </w:numPr>
        <w:tabs>
          <w:tab w:val="left" w:pos="2730"/>
        </w:tabs>
        <w:spacing w:before="240" w:after="240"/>
        <w:ind w:left="1134"/>
        <w:jc w:val="left"/>
        <w:outlineLvl w:val="2"/>
        <w:rPr>
          <w:del w:id="9068" w:author="Houyem Rais" w:date="2024-02-22T15:03:00Z"/>
        </w:rPr>
        <w:pPrChange w:id="9069" w:author="Houyem Rais" w:date="2024-02-22T15:03:00Z">
          <w:pPr/>
        </w:pPrChange>
      </w:pPr>
      <m:oMath>
        <m:sSub>
          <m:sSubPr>
            <m:ctrlPr>
              <w:del w:id="9070" w:author="Houyem Rais" w:date="2024-02-22T15:03:00Z">
                <w:rPr>
                  <w:rFonts w:ascii="Cambria Math" w:hAnsi="Cambria Math"/>
                </w:rPr>
              </w:del>
            </m:ctrlPr>
          </m:sSubPr>
          <m:e>
            <m:r>
              <w:del w:id="9071" w:author="Houyem Rais" w:date="2024-02-22T15:03:00Z">
                <m:rPr>
                  <m:sty m:val="bi"/>
                </m:rPr>
                <w:rPr>
                  <w:rFonts w:ascii="Cambria Math" w:hAnsi="Cambria Math"/>
                </w:rPr>
                <m:t>Q</m:t>
              </w:del>
            </m:r>
          </m:e>
          <m:sub>
            <m:r>
              <w:del w:id="9072" w:author="Houyem Rais" w:date="2024-02-22T15:03:00Z">
                <m:rPr>
                  <m:sty m:val="bi"/>
                </m:rPr>
                <w:rPr>
                  <w:rFonts w:ascii="Cambria Math" w:hAnsi="Cambria Math"/>
                </w:rPr>
                <m:t>n</m:t>
              </w:del>
            </m:r>
          </m:sub>
        </m:sSub>
      </m:oMath>
      <w:del w:id="9073" w:author="Houyem Rais" w:date="2024-02-22T15:03:00Z">
        <w:r w:rsidR="00933F79" w:rsidRPr="00007B3E" w:rsidDel="00CB2812">
          <w:delText>= Part du risque supportée par le Secteur Public ou coût de l’impact – varie selon l’option considérée (contrat public ou PPP).</w:delText>
        </w:r>
      </w:del>
    </w:p>
    <w:p w14:paraId="268D5FA6" w14:textId="041F6FB4" w:rsidR="00933F79" w:rsidRPr="00007B3E" w:rsidDel="00CB2812" w:rsidRDefault="00933F79" w:rsidP="00CB2812">
      <w:pPr>
        <w:numPr>
          <w:ilvl w:val="1"/>
          <w:numId w:val="1"/>
        </w:numPr>
        <w:tabs>
          <w:tab w:val="left" w:pos="2730"/>
        </w:tabs>
        <w:spacing w:before="240" w:after="240"/>
        <w:ind w:left="1134"/>
        <w:jc w:val="left"/>
        <w:outlineLvl w:val="2"/>
        <w:rPr>
          <w:del w:id="9074" w:author="Houyem Rais" w:date="2024-02-22T15:03:00Z"/>
        </w:rPr>
        <w:pPrChange w:id="9075" w:author="Houyem Rais" w:date="2024-02-22T15:03:00Z">
          <w:pPr/>
        </w:pPrChange>
      </w:pPr>
      <w:del w:id="9076" w:author="Houyem Rais" w:date="2024-02-22T15:03:00Z">
        <w:r w:rsidRPr="00007B3E" w:rsidDel="00CB2812">
          <w:delText>Les risques sont classés selon les étapes du projet dans lequel ils se produisent, à savoir :</w:delText>
        </w:r>
      </w:del>
    </w:p>
    <w:p w14:paraId="189B1F40" w14:textId="568D6E42"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77" w:author="Houyem Rais" w:date="2024-02-22T15:03:00Z"/>
        </w:rPr>
        <w:pPrChange w:id="9078" w:author="Houyem Rais" w:date="2024-02-22T15:03:00Z">
          <w:pPr>
            <w:pStyle w:val="ListParagraph"/>
          </w:pPr>
        </w:pPrChange>
      </w:pPr>
      <w:del w:id="9079" w:author="Houyem Rais" w:date="2024-02-22T15:03:00Z">
        <w:r w:rsidRPr="00007B3E" w:rsidDel="00CB2812">
          <w:delText>Planification</w:delText>
        </w:r>
      </w:del>
      <w:ins w:id="9080" w:author="Farouk Bouhafs" w:date="2024-02-05T17:19:00Z">
        <w:del w:id="9081" w:author="Houyem Rais" w:date="2024-02-22T15:03:00Z">
          <w:r w:rsidR="00CB007B" w:rsidDel="00CB2812">
            <w:delText xml:space="preserve"> </w:delText>
          </w:r>
        </w:del>
      </w:ins>
    </w:p>
    <w:p w14:paraId="120A99B8" w14:textId="382835C3"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82" w:author="Houyem Rais" w:date="2024-02-22T15:03:00Z"/>
        </w:rPr>
        <w:pPrChange w:id="9083" w:author="Houyem Rais" w:date="2024-02-22T15:03:00Z">
          <w:pPr>
            <w:pStyle w:val="ListParagraph"/>
          </w:pPr>
        </w:pPrChange>
      </w:pPr>
      <w:del w:id="9084" w:author="Houyem Rais" w:date="2024-02-22T15:03:00Z">
        <w:r w:rsidRPr="00007B3E" w:rsidDel="00CB2812">
          <w:delText>Approvisionnement</w:delText>
        </w:r>
      </w:del>
      <w:ins w:id="9085" w:author="Farouk Bouhafs" w:date="2024-02-05T17:19:00Z">
        <w:del w:id="9086" w:author="Houyem Rais" w:date="2024-02-22T15:03:00Z">
          <w:r w:rsidR="00CB007B" w:rsidDel="00CB2812">
            <w:delText>et p</w:delText>
          </w:r>
        </w:del>
      </w:ins>
      <w:ins w:id="9087" w:author="Farouk Bouhafs" w:date="2024-02-05T17:18:00Z">
        <w:del w:id="9088" w:author="Houyem Rais" w:date="2024-02-22T15:03:00Z">
          <w:r w:rsidR="00CB007B" w:rsidDel="00CB2812">
            <w:delText>assation de marché</w:delText>
          </w:r>
        </w:del>
      </w:ins>
    </w:p>
    <w:p w14:paraId="3BB7D58D" w14:textId="08DC96C0"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89" w:author="Houyem Rais" w:date="2024-02-22T15:03:00Z"/>
        </w:rPr>
        <w:pPrChange w:id="9090" w:author="Houyem Rais" w:date="2024-02-22T15:03:00Z">
          <w:pPr>
            <w:pStyle w:val="ListParagraph"/>
          </w:pPr>
        </w:pPrChange>
      </w:pPr>
      <w:del w:id="9091" w:author="Houyem Rais" w:date="2024-02-22T15:03:00Z">
        <w:r w:rsidRPr="00007B3E" w:rsidDel="00CB2812">
          <w:delText>Conception</w:delText>
        </w:r>
      </w:del>
    </w:p>
    <w:p w14:paraId="1688546C" w14:textId="5B233CB5"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92" w:author="Houyem Rais" w:date="2024-02-22T15:03:00Z"/>
        </w:rPr>
        <w:pPrChange w:id="9093" w:author="Houyem Rais" w:date="2024-02-22T15:03:00Z">
          <w:pPr>
            <w:pStyle w:val="ListParagraph"/>
          </w:pPr>
        </w:pPrChange>
      </w:pPr>
      <w:del w:id="9094" w:author="Houyem Rais" w:date="2024-02-22T15:03:00Z">
        <w:r w:rsidRPr="00007B3E" w:rsidDel="00CB2812">
          <w:delText>Construction</w:delText>
        </w:r>
      </w:del>
    </w:p>
    <w:p w14:paraId="071B70AE" w14:textId="0C9C3601"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95" w:author="Houyem Rais" w:date="2024-02-22T15:03:00Z"/>
        </w:rPr>
        <w:pPrChange w:id="9096" w:author="Houyem Rais" w:date="2024-02-22T15:03:00Z">
          <w:pPr>
            <w:pStyle w:val="ListParagraph"/>
          </w:pPr>
        </w:pPrChange>
      </w:pPr>
      <w:del w:id="9097" w:author="Houyem Rais" w:date="2024-02-22T15:03:00Z">
        <w:r w:rsidRPr="00007B3E" w:rsidDel="00CB2812">
          <w:delText>Période d’exploitation qui comprend l’exploitation et l’entretien de l’infrastructure</w:delText>
        </w:r>
      </w:del>
    </w:p>
    <w:p w14:paraId="42BE7497" w14:textId="5D894E25"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098" w:author="Houyem Rais" w:date="2024-02-22T15:03:00Z"/>
        </w:rPr>
        <w:pPrChange w:id="9099" w:author="Houyem Rais" w:date="2024-02-22T15:03:00Z">
          <w:pPr>
            <w:pStyle w:val="ListParagraph"/>
          </w:pPr>
        </w:pPrChange>
      </w:pPr>
      <w:del w:id="9100" w:author="Houyem Rais" w:date="2024-02-22T15:03:00Z">
        <w:r w:rsidRPr="00007B3E" w:rsidDel="00CB2812">
          <w:delText>Période de renouvellement et de transfert (transfert) qui tient compte des dépenses du cycle de vie et du transfert de l’infrastructure à l’expiration du contrat.</w:delText>
        </w:r>
      </w:del>
    </w:p>
    <w:p w14:paraId="1F8B933C" w14:textId="2E3F5E49" w:rsidR="00933F79" w:rsidRPr="00007B3E" w:rsidDel="00CB2812" w:rsidRDefault="00933F79" w:rsidP="00CB2812">
      <w:pPr>
        <w:numPr>
          <w:ilvl w:val="1"/>
          <w:numId w:val="1"/>
        </w:numPr>
        <w:tabs>
          <w:tab w:val="left" w:pos="2730"/>
        </w:tabs>
        <w:spacing w:before="240" w:after="240"/>
        <w:ind w:left="1134"/>
        <w:jc w:val="left"/>
        <w:outlineLvl w:val="2"/>
        <w:rPr>
          <w:del w:id="9101" w:author="Houyem Rais" w:date="2024-02-22T15:03:00Z"/>
        </w:rPr>
        <w:pPrChange w:id="9102" w:author="Houyem Rais" w:date="2024-02-22T15:03:00Z">
          <w:pPr/>
        </w:pPrChange>
      </w:pPr>
      <w:del w:id="9103" w:author="Houyem Rais" w:date="2024-02-22T15:03:00Z">
        <w:r w:rsidRPr="00007B3E" w:rsidDel="00CB2812">
          <w:delText>Les risques à chacune des étapes ci-dessus seront subdivisés en sous-catégories :</w:delText>
        </w:r>
      </w:del>
    </w:p>
    <w:p w14:paraId="489C181F" w14:textId="3269678C"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104" w:author="Houyem Rais" w:date="2024-02-22T15:03:00Z"/>
        </w:rPr>
        <w:pPrChange w:id="9105" w:author="Houyem Rais" w:date="2024-02-22T15:03:00Z">
          <w:pPr>
            <w:pStyle w:val="ListParagraph"/>
          </w:pPr>
        </w:pPrChange>
      </w:pPr>
      <w:del w:id="9106" w:author="Houyem Rais" w:date="2024-02-22T15:03:00Z">
        <w:r w:rsidRPr="00007B3E" w:rsidDel="00CB2812">
          <w:delText>Aspects techniques - couvrant des aspects tels que l’efficacité, la durabilité et la réalisation des spécifications</w:delText>
        </w:r>
      </w:del>
    </w:p>
    <w:p w14:paraId="2756475D" w14:textId="762478A0"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107" w:author="Houyem Rais" w:date="2024-02-22T15:03:00Z"/>
        </w:rPr>
        <w:pPrChange w:id="9108" w:author="Houyem Rais" w:date="2024-02-22T15:03:00Z">
          <w:pPr>
            <w:pStyle w:val="ListParagraph"/>
          </w:pPr>
        </w:pPrChange>
      </w:pPr>
      <w:del w:id="9109" w:author="Houyem Rais" w:date="2024-02-22T15:03:00Z">
        <w:r w:rsidRPr="00007B3E" w:rsidDel="00CB2812">
          <w:delText>Juridique - couvrant les aspects liés à l’évolution des lois ou au respect des lois et réglementations existantes</w:delText>
        </w:r>
      </w:del>
    </w:p>
    <w:p w14:paraId="33FC760E" w14:textId="2ABC1F67"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110" w:author="Houyem Rais" w:date="2024-02-22T15:03:00Z"/>
        </w:rPr>
        <w:pPrChange w:id="9111" w:author="Houyem Rais" w:date="2024-02-22T15:03:00Z">
          <w:pPr>
            <w:pStyle w:val="ListParagraph"/>
          </w:pPr>
        </w:pPrChange>
      </w:pPr>
      <w:del w:id="9112" w:author="Houyem Rais" w:date="2024-02-22T15:03:00Z">
        <w:r w:rsidRPr="00007B3E" w:rsidDel="00CB2812">
          <w:delText>Commercial - couvrant les aspects liés aux prix des intrants, à la disponibilité générale des intrants ainsi qu’à l’assurabilité des risques</w:delText>
        </w:r>
      </w:del>
    </w:p>
    <w:p w14:paraId="7749C48F" w14:textId="3435C66A" w:rsidR="00933F79" w:rsidDel="00CB2812" w:rsidRDefault="00933F79" w:rsidP="00CB2812">
      <w:pPr>
        <w:pStyle w:val="ListParagraph"/>
        <w:numPr>
          <w:ilvl w:val="1"/>
          <w:numId w:val="1"/>
        </w:numPr>
        <w:tabs>
          <w:tab w:val="left" w:pos="2730"/>
        </w:tabs>
        <w:spacing w:before="240" w:after="240"/>
        <w:ind w:left="1134"/>
        <w:jc w:val="left"/>
        <w:outlineLvl w:val="2"/>
        <w:rPr>
          <w:ins w:id="9113" w:author="Farouk Bouhafs" w:date="2024-02-05T17:22:00Z"/>
          <w:del w:id="9114" w:author="Houyem Rais" w:date="2024-02-22T15:03:00Z"/>
        </w:rPr>
        <w:pPrChange w:id="9115" w:author="Houyem Rais" w:date="2024-02-22T15:03:00Z">
          <w:pPr>
            <w:pStyle w:val="ListParagraph"/>
          </w:pPr>
        </w:pPrChange>
      </w:pPr>
      <w:del w:id="9116" w:author="Houyem Rais" w:date="2024-02-22T15:03:00Z">
        <w:r w:rsidRPr="00007B3E" w:rsidDel="00CB2812">
          <w:delText>Financier/monétaire - couvrant les aspects liés à l’impact des changements dans les principales variables financières telles que l’inflation, le taux d’intérêt et le taux de change, le déficit de financement public, le déficit de financement privé, le défaut de paiement de la dette, la rémunération</w:delText>
        </w:r>
      </w:del>
    </w:p>
    <w:p w14:paraId="04F16606" w14:textId="5A0B1EEF" w:rsidR="00CB007B" w:rsidRPr="00007B3E" w:rsidDel="00CB2812" w:rsidRDefault="00CB007B" w:rsidP="00CB2812">
      <w:pPr>
        <w:pStyle w:val="ListParagraph"/>
        <w:numPr>
          <w:ilvl w:val="1"/>
          <w:numId w:val="1"/>
        </w:numPr>
        <w:tabs>
          <w:tab w:val="left" w:pos="2730"/>
        </w:tabs>
        <w:spacing w:before="240" w:after="240"/>
        <w:ind w:left="1134"/>
        <w:jc w:val="left"/>
        <w:outlineLvl w:val="2"/>
        <w:rPr>
          <w:del w:id="9117" w:author="Houyem Rais" w:date="2024-02-22T15:03:00Z"/>
        </w:rPr>
        <w:pPrChange w:id="9118" w:author="Houyem Rais" w:date="2024-02-22T15:03:00Z">
          <w:pPr>
            <w:pStyle w:val="ListParagraph"/>
          </w:pPr>
        </w:pPrChange>
      </w:pPr>
      <w:ins w:id="9119" w:author="Farouk Bouhafs" w:date="2024-02-05T17:23:00Z">
        <w:del w:id="9120" w:author="Houyem Rais" w:date="2024-02-22T15:03:00Z">
          <w:r w:rsidRPr="00CB007B" w:rsidDel="00CB2812">
            <w:rPr>
              <w:rPrChange w:id="9121" w:author="Farouk Bouhafs" w:date="2024-02-05T17:23:00Z">
                <w:rPr>
                  <w:b/>
                  <w:bCs/>
                </w:rPr>
              </w:rPrChange>
            </w:rPr>
            <w:delText>F</w:delText>
          </w:r>
        </w:del>
      </w:ins>
      <w:ins w:id="9122" w:author="Farouk Bouhafs" w:date="2024-02-05T17:22:00Z">
        <w:del w:id="9123" w:author="Houyem Rais" w:date="2024-02-22T15:03:00Z">
          <w:r w:rsidRPr="00CB007B" w:rsidDel="00CB2812">
            <w:rPr>
              <w:rPrChange w:id="9124" w:author="Farouk Bouhafs" w:date="2024-02-05T17:23:00Z">
                <w:rPr>
                  <w:b/>
                  <w:bCs/>
                </w:rPr>
              </w:rPrChange>
            </w:rPr>
            <w:delText>oncier</w:delText>
          </w:r>
          <w:r w:rsidRPr="00CB007B" w:rsidDel="00CB2812">
            <w:delText xml:space="preserve"> </w:delText>
          </w:r>
        </w:del>
      </w:ins>
      <w:ins w:id="9125" w:author="Farouk Bouhafs" w:date="2024-02-05T17:23:00Z">
        <w:del w:id="9126" w:author="Houyem Rais" w:date="2024-02-22T15:03:00Z">
          <w:r w:rsidDel="00CB2812">
            <w:delText>-</w:delText>
          </w:r>
        </w:del>
      </w:ins>
      <w:ins w:id="9127" w:author="Farouk Bouhafs" w:date="2024-02-05T17:22:00Z">
        <w:del w:id="9128" w:author="Houyem Rais" w:date="2024-02-22T15:03:00Z">
          <w:r w:rsidRPr="00CB007B" w:rsidDel="00CB2812">
            <w:delText xml:space="preserve"> </w:delText>
          </w:r>
        </w:del>
      </w:ins>
      <w:ins w:id="9129" w:author="Farouk Bouhafs" w:date="2024-02-05T17:23:00Z">
        <w:del w:id="9130" w:author="Houyem Rais" w:date="2024-02-22T15:03:00Z">
          <w:r w:rsidDel="00CB2812">
            <w:delText>couvrant les</w:delText>
          </w:r>
        </w:del>
      </w:ins>
      <w:ins w:id="9131" w:author="Farouk Bouhafs" w:date="2024-02-05T17:22:00Z">
        <w:del w:id="9132" w:author="Houyem Rais" w:date="2024-02-22T15:03:00Z">
          <w:r w:rsidRPr="00CB007B" w:rsidDel="00CB2812">
            <w:delText xml:space="preserve"> risques liés à l'acquisition de terrains, incluant les retards d'obtention, les coûts excédentaires, les litiges, les enjeux de réinstallation et d'indemnisation, les défis relatifs aux permis de construire, les restrictions d'usage, et les modifications potentielles des plans de projet dues à des contraintes foncières inattendues.</w:delText>
          </w:r>
        </w:del>
      </w:ins>
    </w:p>
    <w:p w14:paraId="64069B1B" w14:textId="00D94573"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133" w:author="Houyem Rais" w:date="2024-02-22T15:03:00Z"/>
        </w:rPr>
        <w:pPrChange w:id="9134" w:author="Houyem Rais" w:date="2024-02-22T15:03:00Z">
          <w:pPr>
            <w:pStyle w:val="ListParagraph"/>
          </w:pPr>
        </w:pPrChange>
      </w:pPr>
      <w:del w:id="9135" w:author="Houyem Rais" w:date="2024-02-22T15:03:00Z">
        <w:r w:rsidRPr="00007B3E" w:rsidDel="00CB2812">
          <w:delText>Politique/social - couvrant les aspects liés aux troubles sociaux, aux troubles civils manifestes, aux grèves industrielles, au terrorisme, etc.</w:delText>
        </w:r>
      </w:del>
    </w:p>
    <w:p w14:paraId="6C795012" w14:textId="72662164"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136" w:author="Houyem Rais" w:date="2024-02-22T15:03:00Z"/>
        </w:rPr>
        <w:pPrChange w:id="9137" w:author="Houyem Rais" w:date="2024-02-22T15:03:00Z">
          <w:pPr>
            <w:pStyle w:val="ListParagraph"/>
          </w:pPr>
        </w:pPrChange>
      </w:pPr>
      <w:del w:id="9138" w:author="Houyem Rais" w:date="2024-02-22T15:03:00Z">
        <w:r w:rsidRPr="00007B3E" w:rsidDel="00CB2812">
          <w:delText>Environnemental - couvrant les aspects liés aux problèmes environnementaux auxquels le projet pourrait être confronté.</w:delText>
        </w:r>
      </w:del>
    </w:p>
    <w:p w14:paraId="0501A6A6" w14:textId="6F6264BE" w:rsidR="00933F79" w:rsidRPr="00007B3E" w:rsidDel="00CB2812" w:rsidRDefault="00933F79" w:rsidP="00CB2812">
      <w:pPr>
        <w:numPr>
          <w:ilvl w:val="1"/>
          <w:numId w:val="1"/>
        </w:numPr>
        <w:tabs>
          <w:tab w:val="left" w:pos="2730"/>
        </w:tabs>
        <w:spacing w:before="240" w:after="240"/>
        <w:ind w:left="1134"/>
        <w:jc w:val="left"/>
        <w:outlineLvl w:val="2"/>
        <w:rPr>
          <w:del w:id="9139" w:author="Houyem Rais" w:date="2024-02-22T15:03:00Z"/>
        </w:rPr>
        <w:pPrChange w:id="9140" w:author="Houyem Rais" w:date="2024-02-22T15:03:00Z">
          <w:pPr/>
        </w:pPrChange>
      </w:pPr>
      <w:del w:id="9141" w:author="Houyem Rais" w:date="2024-02-22T15:03:00Z">
        <w:r w:rsidRPr="00007B3E" w:rsidDel="00CB2812">
          <w:delText>Le coût de référence ou de base pour chaque risque appartenant aux catégories décrites ci-dessus doit être indiqué. Les coûts de base sont présentés en termes réels.</w:delText>
        </w:r>
      </w:del>
    </w:p>
    <w:p w14:paraId="2B62D532" w14:textId="50FB0C3D" w:rsidR="00933F79" w:rsidRPr="00007B3E" w:rsidDel="00CB2812" w:rsidRDefault="00933F79" w:rsidP="00CB2812">
      <w:pPr>
        <w:numPr>
          <w:ilvl w:val="1"/>
          <w:numId w:val="1"/>
        </w:numPr>
        <w:tabs>
          <w:tab w:val="left" w:pos="2730"/>
        </w:tabs>
        <w:spacing w:before="240" w:after="240"/>
        <w:ind w:left="1134"/>
        <w:jc w:val="left"/>
        <w:outlineLvl w:val="2"/>
        <w:rPr>
          <w:del w:id="9142" w:author="Houyem Rais" w:date="2024-02-22T15:03:00Z"/>
        </w:rPr>
        <w:pPrChange w:id="9143" w:author="Houyem Rais" w:date="2024-02-22T15:03:00Z">
          <w:pPr/>
        </w:pPrChange>
      </w:pPr>
      <w:del w:id="9144" w:author="Houyem Rais" w:date="2024-02-22T15:03:00Z">
        <w:r w:rsidRPr="00007B3E" w:rsidDel="00CB2812">
          <w:delText>Quant à la probabilité d’occurrence et au rang, il s’agit de la probabilité qu’un risque se produise et est décrit comme un pourcentage et un rang descriptif. Le tableau suivant donne un exemple de la façon dont la description de probabilité est associée à certaines bandes de probabilité.</w:delText>
        </w:r>
      </w:del>
    </w:p>
    <w:p w14:paraId="09999D0F" w14:textId="3F4F2D9C" w:rsidR="00933F79" w:rsidRPr="00007B3E" w:rsidDel="00CB2812" w:rsidRDefault="00933F79" w:rsidP="00CB2812">
      <w:pPr>
        <w:pStyle w:val="Caption"/>
        <w:numPr>
          <w:ilvl w:val="1"/>
          <w:numId w:val="1"/>
        </w:numPr>
        <w:tabs>
          <w:tab w:val="left" w:pos="2730"/>
        </w:tabs>
        <w:spacing w:before="240" w:after="240"/>
        <w:ind w:left="1134"/>
        <w:jc w:val="left"/>
        <w:outlineLvl w:val="2"/>
        <w:rPr>
          <w:del w:id="9145" w:author="Houyem Rais" w:date="2024-02-22T15:03:00Z"/>
        </w:rPr>
        <w:pPrChange w:id="9146" w:author="Houyem Rais" w:date="2024-02-22T15:03:00Z">
          <w:pPr>
            <w:pStyle w:val="Caption"/>
            <w:spacing w:before="240" w:after="240"/>
            <w:jc w:val="center"/>
          </w:pPr>
        </w:pPrChange>
      </w:pPr>
      <w:bookmarkStart w:id="9147" w:name="_Toc144481113"/>
      <w:bookmarkStart w:id="9148" w:name="_Toc158885085"/>
      <w:del w:id="914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9150" w:author="Farouk Bouhafs" w:date="2024-02-09T12:22:00Z">
        <w:del w:id="9151" w:author="Houyem Rais" w:date="2024-02-22T15:03:00Z">
          <w:r w:rsidR="00125256" w:rsidDel="00CB2812">
            <w:rPr>
              <w:noProof/>
            </w:rPr>
            <w:delText>50</w:delText>
          </w:r>
        </w:del>
      </w:ins>
      <w:del w:id="9152" w:author="Houyem Rais" w:date="2024-02-22T15:03:00Z">
        <w:r w:rsidR="00E874ED" w:rsidDel="00CB2812">
          <w:rPr>
            <w:noProof/>
          </w:rPr>
          <w:delText>49</w:delText>
        </w:r>
        <w:r w:rsidDel="00CB2812">
          <w:rPr>
            <w:noProof/>
          </w:rPr>
          <w:fldChar w:fldCharType="end"/>
        </w:r>
        <w:r w:rsidRPr="00007B3E" w:rsidDel="00CB2812">
          <w:delText xml:space="preserve"> : Exemples de probabilités d’occurrence et descriptions</w:delText>
        </w:r>
        <w:bookmarkEnd w:id="9147"/>
        <w:bookmarkEnd w:id="9148"/>
      </w:del>
    </w:p>
    <w:tbl>
      <w:tblPr>
        <w:tblW w:w="356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3"/>
        <w:gridCol w:w="2770"/>
      </w:tblGrid>
      <w:tr w:rsidR="00933F79" w:rsidRPr="00007B3E" w:rsidDel="00CB2812" w14:paraId="5858C4FD" w14:textId="369EEB0C">
        <w:trPr>
          <w:trHeight w:val="185"/>
          <w:jc w:val="center"/>
          <w:del w:id="9153" w:author="Houyem Rais" w:date="2024-02-22T15:03:00Z"/>
        </w:trPr>
        <w:tc>
          <w:tcPr>
            <w:tcW w:w="2857" w:type="pct"/>
            <w:shd w:val="clear" w:color="auto" w:fill="244061"/>
          </w:tcPr>
          <w:p w14:paraId="652AFD46" w14:textId="12D60AF3" w:rsidR="00933F79" w:rsidRPr="00007B3E" w:rsidDel="00CB2812" w:rsidRDefault="00933F79" w:rsidP="00CB2812">
            <w:pPr>
              <w:pStyle w:val="BodyText"/>
              <w:numPr>
                <w:ilvl w:val="1"/>
                <w:numId w:val="1"/>
              </w:numPr>
              <w:tabs>
                <w:tab w:val="left" w:pos="2730"/>
              </w:tabs>
              <w:spacing w:before="240" w:after="240"/>
              <w:ind w:left="1134"/>
              <w:jc w:val="left"/>
              <w:outlineLvl w:val="2"/>
              <w:rPr>
                <w:del w:id="9154" w:author="Houyem Rais" w:date="2024-02-22T15:03:00Z"/>
                <w:b/>
                <w:bCs/>
                <w:sz w:val="22"/>
                <w:szCs w:val="22"/>
              </w:rPr>
              <w:pPrChange w:id="9155" w:author="Houyem Rais" w:date="2024-02-22T15:03:00Z">
                <w:pPr>
                  <w:pStyle w:val="BodyText"/>
                  <w:spacing w:before="20" w:after="40"/>
                  <w:jc w:val="center"/>
                </w:pPr>
              </w:pPrChange>
            </w:pPr>
            <w:del w:id="9156" w:author="Houyem Rais" w:date="2024-02-22T15:03:00Z">
              <w:r w:rsidRPr="00007B3E" w:rsidDel="00CB2812">
                <w:rPr>
                  <w:b/>
                  <w:bCs/>
                  <w:sz w:val="22"/>
                  <w:szCs w:val="22"/>
                </w:rPr>
                <w:delText>Probabilité d'occurrence (%)</w:delText>
              </w:r>
            </w:del>
          </w:p>
        </w:tc>
        <w:tc>
          <w:tcPr>
            <w:tcW w:w="2143" w:type="pct"/>
            <w:shd w:val="clear" w:color="auto" w:fill="244061"/>
          </w:tcPr>
          <w:p w14:paraId="3D434271" w14:textId="0ADC0B01" w:rsidR="00933F79" w:rsidRPr="00007B3E" w:rsidDel="00CB2812" w:rsidRDefault="00933F79" w:rsidP="00CB2812">
            <w:pPr>
              <w:pStyle w:val="BodyText"/>
              <w:numPr>
                <w:ilvl w:val="1"/>
                <w:numId w:val="1"/>
              </w:numPr>
              <w:tabs>
                <w:tab w:val="left" w:pos="2730"/>
              </w:tabs>
              <w:spacing w:before="240" w:after="240"/>
              <w:ind w:left="1134"/>
              <w:jc w:val="left"/>
              <w:outlineLvl w:val="2"/>
              <w:rPr>
                <w:del w:id="9157" w:author="Houyem Rais" w:date="2024-02-22T15:03:00Z"/>
                <w:b/>
                <w:bCs/>
                <w:sz w:val="22"/>
                <w:szCs w:val="22"/>
              </w:rPr>
              <w:pPrChange w:id="9158" w:author="Houyem Rais" w:date="2024-02-22T15:03:00Z">
                <w:pPr>
                  <w:pStyle w:val="BodyText"/>
                  <w:spacing w:before="20" w:after="40"/>
                  <w:jc w:val="center"/>
                </w:pPr>
              </w:pPrChange>
            </w:pPr>
            <w:del w:id="9159" w:author="Houyem Rais" w:date="2024-02-22T15:03:00Z">
              <w:r w:rsidRPr="00007B3E" w:rsidDel="00CB2812">
                <w:rPr>
                  <w:b/>
                  <w:bCs/>
                  <w:sz w:val="22"/>
                  <w:szCs w:val="22"/>
                </w:rPr>
                <w:delText>Classification descriptive</w:delText>
              </w:r>
            </w:del>
          </w:p>
        </w:tc>
      </w:tr>
      <w:tr w:rsidR="00933F79" w:rsidRPr="00007B3E" w:rsidDel="00CB2812" w14:paraId="166FEFBC" w14:textId="47DC1A76">
        <w:trPr>
          <w:trHeight w:val="200"/>
          <w:jc w:val="center"/>
          <w:del w:id="9160" w:author="Houyem Rais" w:date="2024-02-22T15:03:00Z"/>
        </w:trPr>
        <w:tc>
          <w:tcPr>
            <w:tcW w:w="2857" w:type="pct"/>
          </w:tcPr>
          <w:p w14:paraId="6089F2E1" w14:textId="26E30C1E" w:rsidR="00933F79" w:rsidRPr="00007B3E" w:rsidDel="00CB2812" w:rsidRDefault="00933F79" w:rsidP="00CB2812">
            <w:pPr>
              <w:pStyle w:val="BodyText"/>
              <w:numPr>
                <w:ilvl w:val="1"/>
                <w:numId w:val="1"/>
              </w:numPr>
              <w:tabs>
                <w:tab w:val="left" w:pos="2730"/>
              </w:tabs>
              <w:spacing w:before="240" w:after="240"/>
              <w:ind w:left="1134"/>
              <w:jc w:val="left"/>
              <w:outlineLvl w:val="2"/>
              <w:rPr>
                <w:del w:id="9161" w:author="Houyem Rais" w:date="2024-02-22T15:03:00Z"/>
                <w:sz w:val="22"/>
                <w:szCs w:val="22"/>
              </w:rPr>
              <w:pPrChange w:id="9162" w:author="Houyem Rais" w:date="2024-02-22T15:03:00Z">
                <w:pPr>
                  <w:pStyle w:val="BodyText"/>
                  <w:spacing w:before="20" w:after="40"/>
                  <w:jc w:val="center"/>
                </w:pPr>
              </w:pPrChange>
            </w:pPr>
            <w:del w:id="9163" w:author="Houyem Rais" w:date="2024-02-22T15:03:00Z">
              <w:r w:rsidRPr="00007B3E" w:rsidDel="00CB2812">
                <w:rPr>
                  <w:sz w:val="22"/>
                  <w:szCs w:val="22"/>
                </w:rPr>
                <w:delText>0 à 10%</w:delText>
              </w:r>
            </w:del>
          </w:p>
        </w:tc>
        <w:tc>
          <w:tcPr>
            <w:tcW w:w="2143" w:type="pct"/>
          </w:tcPr>
          <w:p w14:paraId="27377AD4" w14:textId="1A4E45E5" w:rsidR="00933F79" w:rsidRPr="00007B3E" w:rsidDel="00CB2812" w:rsidRDefault="00933F79" w:rsidP="00CB2812">
            <w:pPr>
              <w:pStyle w:val="BodyText"/>
              <w:numPr>
                <w:ilvl w:val="1"/>
                <w:numId w:val="1"/>
              </w:numPr>
              <w:tabs>
                <w:tab w:val="left" w:pos="2730"/>
              </w:tabs>
              <w:spacing w:before="240" w:after="240"/>
              <w:ind w:left="1134"/>
              <w:jc w:val="left"/>
              <w:outlineLvl w:val="2"/>
              <w:rPr>
                <w:del w:id="9164" w:author="Houyem Rais" w:date="2024-02-22T15:03:00Z"/>
                <w:sz w:val="22"/>
                <w:szCs w:val="22"/>
              </w:rPr>
              <w:pPrChange w:id="9165" w:author="Houyem Rais" w:date="2024-02-22T15:03:00Z">
                <w:pPr>
                  <w:pStyle w:val="BodyText"/>
                  <w:spacing w:before="20" w:after="40"/>
                  <w:jc w:val="center"/>
                </w:pPr>
              </w:pPrChange>
            </w:pPr>
            <w:del w:id="9166" w:author="Houyem Rais" w:date="2024-02-22T15:03:00Z">
              <w:r w:rsidRPr="00007B3E" w:rsidDel="00CB2812">
                <w:rPr>
                  <w:sz w:val="22"/>
                  <w:szCs w:val="22"/>
                </w:rPr>
                <w:delText>Très faible</w:delText>
              </w:r>
            </w:del>
          </w:p>
        </w:tc>
      </w:tr>
      <w:tr w:rsidR="00933F79" w:rsidRPr="00007B3E" w:rsidDel="00CB2812" w14:paraId="519054D6" w14:textId="42D05253">
        <w:trPr>
          <w:trHeight w:val="185"/>
          <w:jc w:val="center"/>
          <w:del w:id="9167" w:author="Houyem Rais" w:date="2024-02-22T15:03:00Z"/>
        </w:trPr>
        <w:tc>
          <w:tcPr>
            <w:tcW w:w="2857" w:type="pct"/>
          </w:tcPr>
          <w:p w14:paraId="5F4CB52B" w14:textId="50D04823" w:rsidR="00933F79" w:rsidRPr="00007B3E" w:rsidDel="00CB2812" w:rsidRDefault="00933F79" w:rsidP="00CB2812">
            <w:pPr>
              <w:pStyle w:val="BodyText"/>
              <w:numPr>
                <w:ilvl w:val="1"/>
                <w:numId w:val="1"/>
              </w:numPr>
              <w:tabs>
                <w:tab w:val="left" w:pos="2730"/>
              </w:tabs>
              <w:spacing w:before="240" w:after="240"/>
              <w:ind w:left="1134"/>
              <w:jc w:val="left"/>
              <w:outlineLvl w:val="2"/>
              <w:rPr>
                <w:del w:id="9168" w:author="Houyem Rais" w:date="2024-02-22T15:03:00Z"/>
                <w:sz w:val="22"/>
                <w:szCs w:val="22"/>
              </w:rPr>
              <w:pPrChange w:id="9169" w:author="Houyem Rais" w:date="2024-02-22T15:03:00Z">
                <w:pPr>
                  <w:pStyle w:val="BodyText"/>
                  <w:spacing w:before="20" w:after="40"/>
                  <w:jc w:val="center"/>
                </w:pPr>
              </w:pPrChange>
            </w:pPr>
            <w:del w:id="9170" w:author="Houyem Rais" w:date="2024-02-22T15:03:00Z">
              <w:r w:rsidRPr="00007B3E" w:rsidDel="00CB2812">
                <w:rPr>
                  <w:sz w:val="22"/>
                  <w:szCs w:val="22"/>
                </w:rPr>
                <w:delText>11 à 30%</w:delText>
              </w:r>
            </w:del>
          </w:p>
        </w:tc>
        <w:tc>
          <w:tcPr>
            <w:tcW w:w="2143" w:type="pct"/>
          </w:tcPr>
          <w:p w14:paraId="1CCF2377" w14:textId="12CFA3EC" w:rsidR="00933F79" w:rsidRPr="00007B3E" w:rsidDel="00CB2812" w:rsidRDefault="00933F79" w:rsidP="00CB2812">
            <w:pPr>
              <w:pStyle w:val="BodyText"/>
              <w:numPr>
                <w:ilvl w:val="1"/>
                <w:numId w:val="1"/>
              </w:numPr>
              <w:tabs>
                <w:tab w:val="left" w:pos="2730"/>
              </w:tabs>
              <w:spacing w:before="240" w:after="240"/>
              <w:ind w:left="1134"/>
              <w:jc w:val="left"/>
              <w:outlineLvl w:val="2"/>
              <w:rPr>
                <w:del w:id="9171" w:author="Houyem Rais" w:date="2024-02-22T15:03:00Z"/>
                <w:sz w:val="22"/>
                <w:szCs w:val="22"/>
              </w:rPr>
              <w:pPrChange w:id="9172" w:author="Houyem Rais" w:date="2024-02-22T15:03:00Z">
                <w:pPr>
                  <w:pStyle w:val="BodyText"/>
                  <w:spacing w:before="20" w:after="40"/>
                  <w:jc w:val="center"/>
                </w:pPr>
              </w:pPrChange>
            </w:pPr>
            <w:del w:id="9173" w:author="Houyem Rais" w:date="2024-02-22T15:03:00Z">
              <w:r w:rsidRPr="00007B3E" w:rsidDel="00CB2812">
                <w:rPr>
                  <w:sz w:val="22"/>
                  <w:szCs w:val="22"/>
                </w:rPr>
                <w:delText>Faible</w:delText>
              </w:r>
            </w:del>
          </w:p>
        </w:tc>
      </w:tr>
      <w:tr w:rsidR="00933F79" w:rsidRPr="00007B3E" w:rsidDel="00CB2812" w14:paraId="40033B51" w14:textId="25D7BF5E">
        <w:trPr>
          <w:trHeight w:val="185"/>
          <w:jc w:val="center"/>
          <w:del w:id="9174" w:author="Houyem Rais" w:date="2024-02-22T15:03:00Z"/>
        </w:trPr>
        <w:tc>
          <w:tcPr>
            <w:tcW w:w="2857" w:type="pct"/>
          </w:tcPr>
          <w:p w14:paraId="29136FF5" w14:textId="2618F484" w:rsidR="00933F79" w:rsidRPr="00007B3E" w:rsidDel="00CB2812" w:rsidRDefault="00933F79" w:rsidP="00CB2812">
            <w:pPr>
              <w:pStyle w:val="BodyText"/>
              <w:numPr>
                <w:ilvl w:val="1"/>
                <w:numId w:val="1"/>
              </w:numPr>
              <w:tabs>
                <w:tab w:val="left" w:pos="2730"/>
              </w:tabs>
              <w:spacing w:before="240" w:after="240"/>
              <w:ind w:left="1134"/>
              <w:jc w:val="left"/>
              <w:outlineLvl w:val="2"/>
              <w:rPr>
                <w:del w:id="9175" w:author="Houyem Rais" w:date="2024-02-22T15:03:00Z"/>
                <w:sz w:val="22"/>
                <w:szCs w:val="22"/>
              </w:rPr>
              <w:pPrChange w:id="9176" w:author="Houyem Rais" w:date="2024-02-22T15:03:00Z">
                <w:pPr>
                  <w:pStyle w:val="BodyText"/>
                  <w:spacing w:before="20" w:after="40"/>
                  <w:jc w:val="center"/>
                </w:pPr>
              </w:pPrChange>
            </w:pPr>
            <w:del w:id="9177" w:author="Houyem Rais" w:date="2024-02-22T15:03:00Z">
              <w:r w:rsidRPr="00007B3E" w:rsidDel="00CB2812">
                <w:rPr>
                  <w:sz w:val="22"/>
                  <w:szCs w:val="22"/>
                </w:rPr>
                <w:delText>31 à 65%</w:delText>
              </w:r>
            </w:del>
          </w:p>
        </w:tc>
        <w:tc>
          <w:tcPr>
            <w:tcW w:w="2143" w:type="pct"/>
          </w:tcPr>
          <w:p w14:paraId="69BAD827" w14:textId="29FE8F9A" w:rsidR="00933F79" w:rsidRPr="00007B3E" w:rsidDel="00CB2812" w:rsidRDefault="00933F79" w:rsidP="00CB2812">
            <w:pPr>
              <w:pStyle w:val="BodyText"/>
              <w:numPr>
                <w:ilvl w:val="1"/>
                <w:numId w:val="1"/>
              </w:numPr>
              <w:tabs>
                <w:tab w:val="left" w:pos="2730"/>
              </w:tabs>
              <w:spacing w:before="240" w:after="240"/>
              <w:ind w:left="1134"/>
              <w:jc w:val="left"/>
              <w:outlineLvl w:val="2"/>
              <w:rPr>
                <w:del w:id="9178" w:author="Houyem Rais" w:date="2024-02-22T15:03:00Z"/>
                <w:sz w:val="22"/>
                <w:szCs w:val="22"/>
              </w:rPr>
              <w:pPrChange w:id="9179" w:author="Houyem Rais" w:date="2024-02-22T15:03:00Z">
                <w:pPr>
                  <w:pStyle w:val="BodyText"/>
                  <w:spacing w:before="20" w:after="40"/>
                  <w:jc w:val="center"/>
                </w:pPr>
              </w:pPrChange>
            </w:pPr>
            <w:del w:id="9180" w:author="Houyem Rais" w:date="2024-02-22T15:03:00Z">
              <w:r w:rsidRPr="00007B3E" w:rsidDel="00CB2812">
                <w:rPr>
                  <w:sz w:val="22"/>
                  <w:szCs w:val="22"/>
                </w:rPr>
                <w:delText>Moyen</w:delText>
              </w:r>
            </w:del>
          </w:p>
        </w:tc>
      </w:tr>
      <w:tr w:rsidR="00933F79" w:rsidRPr="00007B3E" w:rsidDel="00CB2812" w14:paraId="4090FC7B" w14:textId="1EC5DA8F">
        <w:trPr>
          <w:trHeight w:val="200"/>
          <w:jc w:val="center"/>
          <w:del w:id="9181" w:author="Houyem Rais" w:date="2024-02-22T15:03:00Z"/>
        </w:trPr>
        <w:tc>
          <w:tcPr>
            <w:tcW w:w="2857" w:type="pct"/>
          </w:tcPr>
          <w:p w14:paraId="57076286" w14:textId="7192F474" w:rsidR="00933F79" w:rsidRPr="00007B3E" w:rsidDel="00CB2812" w:rsidRDefault="00933F79" w:rsidP="00CB2812">
            <w:pPr>
              <w:pStyle w:val="BodyText"/>
              <w:numPr>
                <w:ilvl w:val="1"/>
                <w:numId w:val="1"/>
              </w:numPr>
              <w:tabs>
                <w:tab w:val="left" w:pos="2730"/>
              </w:tabs>
              <w:spacing w:before="240" w:after="240"/>
              <w:ind w:left="1134"/>
              <w:jc w:val="left"/>
              <w:outlineLvl w:val="2"/>
              <w:rPr>
                <w:del w:id="9182" w:author="Houyem Rais" w:date="2024-02-22T15:03:00Z"/>
                <w:sz w:val="22"/>
                <w:szCs w:val="22"/>
              </w:rPr>
              <w:pPrChange w:id="9183" w:author="Houyem Rais" w:date="2024-02-22T15:03:00Z">
                <w:pPr>
                  <w:pStyle w:val="BodyText"/>
                  <w:spacing w:before="20" w:after="40"/>
                  <w:jc w:val="center"/>
                </w:pPr>
              </w:pPrChange>
            </w:pPr>
            <w:del w:id="9184" w:author="Houyem Rais" w:date="2024-02-22T15:03:00Z">
              <w:r w:rsidRPr="00007B3E" w:rsidDel="00CB2812">
                <w:rPr>
                  <w:sz w:val="22"/>
                  <w:szCs w:val="22"/>
                </w:rPr>
                <w:delText>66 à 85%</w:delText>
              </w:r>
            </w:del>
          </w:p>
        </w:tc>
        <w:tc>
          <w:tcPr>
            <w:tcW w:w="2143" w:type="pct"/>
          </w:tcPr>
          <w:p w14:paraId="515B8F30" w14:textId="2A6C7B60" w:rsidR="00933F79" w:rsidRPr="00007B3E" w:rsidDel="00CB2812" w:rsidRDefault="00933F79" w:rsidP="00CB2812">
            <w:pPr>
              <w:pStyle w:val="BodyText"/>
              <w:numPr>
                <w:ilvl w:val="1"/>
                <w:numId w:val="1"/>
              </w:numPr>
              <w:tabs>
                <w:tab w:val="left" w:pos="2730"/>
              </w:tabs>
              <w:spacing w:before="240" w:after="240"/>
              <w:ind w:left="1134"/>
              <w:jc w:val="left"/>
              <w:outlineLvl w:val="2"/>
              <w:rPr>
                <w:del w:id="9185" w:author="Houyem Rais" w:date="2024-02-22T15:03:00Z"/>
                <w:sz w:val="22"/>
                <w:szCs w:val="22"/>
              </w:rPr>
              <w:pPrChange w:id="9186" w:author="Houyem Rais" w:date="2024-02-22T15:03:00Z">
                <w:pPr>
                  <w:pStyle w:val="BodyText"/>
                  <w:spacing w:before="20" w:after="40"/>
                  <w:jc w:val="center"/>
                </w:pPr>
              </w:pPrChange>
            </w:pPr>
            <w:del w:id="9187" w:author="Houyem Rais" w:date="2024-02-22T15:03:00Z">
              <w:r w:rsidRPr="00007B3E" w:rsidDel="00CB2812">
                <w:rPr>
                  <w:sz w:val="22"/>
                  <w:szCs w:val="22"/>
                </w:rPr>
                <w:delText>Élevé</w:delText>
              </w:r>
            </w:del>
          </w:p>
        </w:tc>
      </w:tr>
      <w:tr w:rsidR="00933F79" w:rsidRPr="00007B3E" w:rsidDel="00CB2812" w14:paraId="7907261E" w14:textId="1D99B800">
        <w:trPr>
          <w:trHeight w:val="200"/>
          <w:jc w:val="center"/>
          <w:del w:id="9188" w:author="Houyem Rais" w:date="2024-02-22T15:03:00Z"/>
        </w:trPr>
        <w:tc>
          <w:tcPr>
            <w:tcW w:w="2857" w:type="pct"/>
          </w:tcPr>
          <w:p w14:paraId="1532BE92" w14:textId="69CD0198" w:rsidR="00933F79" w:rsidRPr="00007B3E" w:rsidDel="00CB2812" w:rsidRDefault="00933F79" w:rsidP="00CB2812">
            <w:pPr>
              <w:pStyle w:val="BodyText"/>
              <w:numPr>
                <w:ilvl w:val="1"/>
                <w:numId w:val="1"/>
              </w:numPr>
              <w:tabs>
                <w:tab w:val="left" w:pos="2730"/>
              </w:tabs>
              <w:spacing w:before="240" w:after="240"/>
              <w:ind w:left="1134"/>
              <w:jc w:val="left"/>
              <w:outlineLvl w:val="2"/>
              <w:rPr>
                <w:del w:id="9189" w:author="Houyem Rais" w:date="2024-02-22T15:03:00Z"/>
                <w:sz w:val="22"/>
                <w:szCs w:val="22"/>
              </w:rPr>
              <w:pPrChange w:id="9190" w:author="Houyem Rais" w:date="2024-02-22T15:03:00Z">
                <w:pPr>
                  <w:pStyle w:val="BodyText"/>
                  <w:spacing w:before="20" w:after="40"/>
                  <w:jc w:val="center"/>
                </w:pPr>
              </w:pPrChange>
            </w:pPr>
            <w:del w:id="9191" w:author="Houyem Rais" w:date="2024-02-22T15:03:00Z">
              <w:r w:rsidRPr="00007B3E" w:rsidDel="00CB2812">
                <w:rPr>
                  <w:sz w:val="22"/>
                  <w:szCs w:val="22"/>
                </w:rPr>
                <w:delText>86 à 100%</w:delText>
              </w:r>
            </w:del>
          </w:p>
        </w:tc>
        <w:tc>
          <w:tcPr>
            <w:tcW w:w="2143" w:type="pct"/>
          </w:tcPr>
          <w:p w14:paraId="56C5B03E" w14:textId="6E3FB899" w:rsidR="00933F79" w:rsidRPr="00007B3E" w:rsidDel="00CB2812" w:rsidRDefault="00933F79" w:rsidP="00CB2812">
            <w:pPr>
              <w:pStyle w:val="BodyText"/>
              <w:numPr>
                <w:ilvl w:val="1"/>
                <w:numId w:val="1"/>
              </w:numPr>
              <w:tabs>
                <w:tab w:val="left" w:pos="2730"/>
              </w:tabs>
              <w:spacing w:before="240" w:after="240"/>
              <w:ind w:left="1134"/>
              <w:jc w:val="left"/>
              <w:outlineLvl w:val="2"/>
              <w:rPr>
                <w:del w:id="9192" w:author="Houyem Rais" w:date="2024-02-22T15:03:00Z"/>
                <w:sz w:val="22"/>
                <w:szCs w:val="22"/>
              </w:rPr>
              <w:pPrChange w:id="9193" w:author="Houyem Rais" w:date="2024-02-22T15:03:00Z">
                <w:pPr>
                  <w:pStyle w:val="BodyText"/>
                  <w:spacing w:before="20" w:after="40"/>
                  <w:jc w:val="center"/>
                </w:pPr>
              </w:pPrChange>
            </w:pPr>
            <w:del w:id="9194" w:author="Houyem Rais" w:date="2024-02-22T15:03:00Z">
              <w:r w:rsidRPr="00007B3E" w:rsidDel="00CB2812">
                <w:rPr>
                  <w:sz w:val="22"/>
                  <w:szCs w:val="22"/>
                </w:rPr>
                <w:delText>Très élevé</w:delText>
              </w:r>
            </w:del>
          </w:p>
        </w:tc>
      </w:tr>
    </w:tbl>
    <w:p w14:paraId="224E46CF" w14:textId="0CCAE51C" w:rsidR="00933F79" w:rsidRPr="00007B3E" w:rsidDel="00CB2812" w:rsidRDefault="00933F79" w:rsidP="00CB2812">
      <w:pPr>
        <w:pStyle w:val="BodyText"/>
        <w:numPr>
          <w:ilvl w:val="1"/>
          <w:numId w:val="1"/>
        </w:numPr>
        <w:tabs>
          <w:tab w:val="left" w:pos="2730"/>
        </w:tabs>
        <w:spacing w:before="240" w:after="240"/>
        <w:ind w:left="1134" w:right="933"/>
        <w:jc w:val="left"/>
        <w:outlineLvl w:val="2"/>
        <w:rPr>
          <w:del w:id="9195" w:author="Houyem Rais" w:date="2024-02-22T15:03:00Z"/>
          <w:sz w:val="22"/>
          <w:szCs w:val="22"/>
        </w:rPr>
        <w:pPrChange w:id="9196" w:author="Houyem Rais" w:date="2024-02-22T15:03:00Z">
          <w:pPr>
            <w:pStyle w:val="BodyText"/>
            <w:spacing w:before="240" w:after="240"/>
            <w:ind w:left="498" w:right="933"/>
            <w:jc w:val="right"/>
          </w:pPr>
        </w:pPrChange>
      </w:pPr>
      <w:del w:id="9197" w:author="Houyem Rais" w:date="2024-02-22T15:03:00Z">
        <w:r w:rsidRPr="00007B3E" w:rsidDel="00CB2812">
          <w:rPr>
            <w:b/>
            <w:bCs/>
            <w:sz w:val="22"/>
            <w:szCs w:val="22"/>
          </w:rPr>
          <w:delText>Source</w:delText>
        </w:r>
        <w:r w:rsidRPr="00007B3E" w:rsidDel="00CB2812">
          <w:rPr>
            <w:sz w:val="22"/>
            <w:szCs w:val="22"/>
          </w:rPr>
          <w:delText xml:space="preserve"> : Auteur</w:delText>
        </w:r>
      </w:del>
    </w:p>
    <w:p w14:paraId="2FFF3B0F" w14:textId="26B66CAC" w:rsidR="00933F79" w:rsidRPr="00007B3E" w:rsidDel="00CB2812" w:rsidRDefault="00933F79" w:rsidP="00CB2812">
      <w:pPr>
        <w:numPr>
          <w:ilvl w:val="1"/>
          <w:numId w:val="1"/>
        </w:numPr>
        <w:tabs>
          <w:tab w:val="left" w:pos="2730"/>
        </w:tabs>
        <w:spacing w:before="240" w:after="240"/>
        <w:ind w:left="1134"/>
        <w:jc w:val="left"/>
        <w:outlineLvl w:val="2"/>
        <w:rPr>
          <w:del w:id="9198" w:author="Houyem Rais" w:date="2024-02-22T15:03:00Z"/>
        </w:rPr>
        <w:pPrChange w:id="9199" w:author="Houyem Rais" w:date="2024-02-22T15:03:00Z">
          <w:pPr/>
        </w:pPrChange>
      </w:pPr>
      <w:del w:id="9200" w:author="Houyem Rais" w:date="2024-02-22T15:03:00Z">
        <w:r w:rsidRPr="00007B3E" w:rsidDel="00CB2812">
          <w:delText>L’impact financier d’un risque (part du risque supportée par le secteur public) est évalué selon trois scénarios :</w:delText>
        </w:r>
      </w:del>
    </w:p>
    <w:p w14:paraId="6D896957" w14:textId="2CCD41F5"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201" w:author="Houyem Rais" w:date="2024-02-22T15:03:00Z"/>
        </w:rPr>
        <w:pPrChange w:id="9202" w:author="Houyem Rais" w:date="2024-02-22T15:03:00Z">
          <w:pPr>
            <w:pStyle w:val="ListParagraph"/>
          </w:pPr>
        </w:pPrChange>
      </w:pPr>
      <w:del w:id="9203" w:author="Houyem Rais" w:date="2024-02-22T15:03:00Z">
        <w:r w:rsidRPr="00007B3E" w:rsidDel="00CB2812">
          <w:rPr>
            <w:b/>
            <w:bCs/>
          </w:rPr>
          <w:delText>Scénario d’impact maximal</w:delText>
        </w:r>
        <w:r w:rsidRPr="00007B3E" w:rsidDel="00CB2812">
          <w:delText>, reflétant un impact majeur sur les coûts en raison de l’occurrence du risque.</w:delText>
        </w:r>
      </w:del>
    </w:p>
    <w:p w14:paraId="4B9B25F7" w14:textId="17BAAB08"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204" w:author="Houyem Rais" w:date="2024-02-22T15:03:00Z"/>
        </w:rPr>
        <w:pPrChange w:id="9205" w:author="Houyem Rais" w:date="2024-02-22T15:03:00Z">
          <w:pPr>
            <w:pStyle w:val="ListParagraph"/>
          </w:pPr>
        </w:pPrChange>
      </w:pPr>
      <w:del w:id="9206" w:author="Houyem Rais" w:date="2024-02-22T15:03:00Z">
        <w:r w:rsidRPr="00007B3E" w:rsidDel="00CB2812">
          <w:rPr>
            <w:b/>
            <w:bCs/>
          </w:rPr>
          <w:delText>Scénario à impact moyen</w:delText>
        </w:r>
        <w:r w:rsidRPr="00007B3E" w:rsidDel="00CB2812">
          <w:delText>, reflétant un impact modéré sur les coûts en raison de l’occurrence du risque.</w:delText>
        </w:r>
      </w:del>
    </w:p>
    <w:p w14:paraId="1A0C5C36" w14:textId="46E211AD" w:rsidR="00933F79" w:rsidRPr="00007B3E" w:rsidDel="00CB2812" w:rsidRDefault="00933F79" w:rsidP="00CB2812">
      <w:pPr>
        <w:pStyle w:val="ListParagraph"/>
        <w:numPr>
          <w:ilvl w:val="1"/>
          <w:numId w:val="1"/>
        </w:numPr>
        <w:tabs>
          <w:tab w:val="left" w:pos="2730"/>
        </w:tabs>
        <w:spacing w:before="240" w:after="240"/>
        <w:ind w:left="1134"/>
        <w:jc w:val="left"/>
        <w:outlineLvl w:val="2"/>
        <w:rPr>
          <w:del w:id="9207" w:author="Houyem Rais" w:date="2024-02-22T15:03:00Z"/>
        </w:rPr>
        <w:pPrChange w:id="9208" w:author="Houyem Rais" w:date="2024-02-22T15:03:00Z">
          <w:pPr>
            <w:pStyle w:val="ListParagraph"/>
          </w:pPr>
        </w:pPrChange>
      </w:pPr>
      <w:del w:id="9209" w:author="Houyem Rais" w:date="2024-02-22T15:03:00Z">
        <w:r w:rsidRPr="00007B3E" w:rsidDel="00CB2812">
          <w:rPr>
            <w:b/>
            <w:bCs/>
          </w:rPr>
          <w:delText>Scénario d’impact minimal</w:delText>
        </w:r>
        <w:r w:rsidRPr="00007B3E" w:rsidDel="00CB2812">
          <w:delText>, reflétant l’impact minimal sur les coûts en raison de l’occurrence du risque.</w:delText>
        </w:r>
      </w:del>
    </w:p>
    <w:p w14:paraId="673A312C" w14:textId="7426B5B4" w:rsidR="00933F79" w:rsidRPr="00007B3E" w:rsidDel="00CB2812" w:rsidRDefault="00933F79" w:rsidP="00CB2812">
      <w:pPr>
        <w:numPr>
          <w:ilvl w:val="1"/>
          <w:numId w:val="1"/>
        </w:numPr>
        <w:tabs>
          <w:tab w:val="left" w:pos="2730"/>
        </w:tabs>
        <w:spacing w:before="240" w:after="240"/>
        <w:ind w:left="1134"/>
        <w:jc w:val="left"/>
        <w:outlineLvl w:val="2"/>
        <w:rPr>
          <w:del w:id="9210" w:author="Houyem Rais" w:date="2024-02-22T15:03:00Z"/>
        </w:rPr>
        <w:pPrChange w:id="9211" w:author="Houyem Rais" w:date="2024-02-22T15:03:00Z">
          <w:pPr/>
        </w:pPrChange>
      </w:pPr>
      <w:del w:id="9212" w:author="Houyem Rais" w:date="2024-02-22T15:03:00Z">
        <w:r w:rsidRPr="00007B3E" w:rsidDel="00CB2812">
          <w:delText>Chacun des scénarios d’impact du risque est exprimé en pourcentage et reflète le changement prévu de la base de coûts en raison de l’occurrence du risque.</w:delText>
        </w:r>
      </w:del>
    </w:p>
    <w:p w14:paraId="3E7D4F9C" w14:textId="60B766B9" w:rsidR="00933F79" w:rsidRPr="00007B3E" w:rsidDel="00CB2812" w:rsidRDefault="00933F79" w:rsidP="00CB2812">
      <w:pPr>
        <w:pStyle w:val="Titre31"/>
        <w:numPr>
          <w:ilvl w:val="1"/>
          <w:numId w:val="1"/>
        </w:numPr>
        <w:tabs>
          <w:tab w:val="left" w:pos="2730"/>
        </w:tabs>
        <w:ind w:left="1134"/>
        <w:outlineLvl w:val="2"/>
        <w:rPr>
          <w:del w:id="9213" w:author="Houyem Rais" w:date="2024-02-22T15:03:00Z"/>
        </w:rPr>
        <w:pPrChange w:id="9214" w:author="Houyem Rais" w:date="2024-02-22T15:03:00Z">
          <w:pPr>
            <w:pStyle w:val="Titre31"/>
          </w:pPr>
        </w:pPrChange>
      </w:pPr>
      <w:bookmarkStart w:id="9215" w:name="_Toc142174753"/>
      <w:del w:id="9216" w:author="Houyem Rais" w:date="2024-02-22T15:03:00Z">
        <w:r w:rsidRPr="00007B3E" w:rsidDel="00CB2812">
          <w:delText>Résultats de l’Analyse de la Value for Money</w:delText>
        </w:r>
        <w:bookmarkEnd w:id="9215"/>
      </w:del>
    </w:p>
    <w:p w14:paraId="6863D95A" w14:textId="708EC826" w:rsidR="00933F79" w:rsidRPr="00007B3E" w:rsidDel="00CB2812" w:rsidRDefault="00933F79" w:rsidP="00CB2812">
      <w:pPr>
        <w:numPr>
          <w:ilvl w:val="1"/>
          <w:numId w:val="1"/>
        </w:numPr>
        <w:tabs>
          <w:tab w:val="left" w:pos="2730"/>
        </w:tabs>
        <w:spacing w:before="240" w:after="240"/>
        <w:ind w:left="1134"/>
        <w:jc w:val="left"/>
        <w:outlineLvl w:val="2"/>
        <w:rPr>
          <w:del w:id="9217" w:author="Houyem Rais" w:date="2024-02-22T15:03:00Z"/>
        </w:rPr>
        <w:pPrChange w:id="9218" w:author="Houyem Rais" w:date="2024-02-22T15:03:00Z">
          <w:pPr/>
        </w:pPrChange>
      </w:pPr>
      <w:del w:id="9219" w:author="Houyem Rais" w:date="2024-02-22T15:03:00Z">
        <w:r w:rsidRPr="00007B3E" w:rsidDel="00CB2812">
          <w:delText xml:space="preserve">Afin d'évaluer quantitativement la Value for Money, le modèle financier estime le coût pour le ministère de l’Equipement et de l’Habitat pour chaque option. Les coûts afférents au projet, qui sont à la charge de la société de projet pendant la durée du contrat, sont ajustés en fonction du risque puis comparés en termes de VAN aux coûts de l’option Marché Public (Comparateur du Secteur Public – EPC+E&amp;M) ajustée au risque. </w:delText>
        </w:r>
      </w:del>
    </w:p>
    <w:p w14:paraId="59964F0D" w14:textId="123BBE0B" w:rsidR="00933F79" w:rsidRPr="00007B3E" w:rsidDel="00CB2812" w:rsidRDefault="00933F79" w:rsidP="00CB2812">
      <w:pPr>
        <w:numPr>
          <w:ilvl w:val="1"/>
          <w:numId w:val="1"/>
        </w:numPr>
        <w:tabs>
          <w:tab w:val="left" w:pos="2730"/>
        </w:tabs>
        <w:spacing w:before="240" w:after="240"/>
        <w:ind w:left="1134"/>
        <w:jc w:val="left"/>
        <w:outlineLvl w:val="2"/>
        <w:rPr>
          <w:del w:id="9220" w:author="Houyem Rais" w:date="2024-02-22T15:03:00Z"/>
        </w:rPr>
        <w:pPrChange w:id="9221" w:author="Houyem Rais" w:date="2024-02-22T15:03:00Z">
          <w:pPr/>
        </w:pPrChange>
      </w:pPr>
      <w:del w:id="9222" w:author="Houyem Rais" w:date="2024-02-22T15:03:00Z">
        <w:r w:rsidRPr="00007B3E" w:rsidDel="00CB2812">
          <w:delText>Nous rappelons que le Value for Money n'a de sens que pour les scénarios PPP bancables (dette payée avec DSCR &gt; 1,2) et attractifs pour les investisseurs (</w:delText>
        </w:r>
        <w:r w:rsidR="00184C3B" w:rsidRPr="00007B3E" w:rsidDel="00CB2812">
          <w:delText>T</w:delText>
        </w:r>
        <w:r w:rsidRPr="00007B3E" w:rsidDel="00CB2812">
          <w:delText>R</w:delText>
        </w:r>
        <w:r w:rsidR="00184C3B" w:rsidRPr="00007B3E" w:rsidDel="00CB2812">
          <w:delText>I des FP</w:delText>
        </w:r>
        <w:r w:rsidRPr="00007B3E" w:rsidDel="00CB2812">
          <w:delText xml:space="preserve"> &gt; 15%).</w:delText>
        </w:r>
        <w:r w:rsidR="00A01516" w:rsidRPr="00007B3E" w:rsidDel="00CB2812">
          <w:delText xml:space="preserve"> Pour cela, </w:delText>
        </w:r>
        <w:r w:rsidR="00D8725A" w:rsidRPr="00007B3E" w:rsidDel="00CB2812">
          <w:delText xml:space="preserve">l’option Concession (avec et sans subvention publique) est écartée </w:delText>
        </w:r>
        <w:r w:rsidR="00B00918" w:rsidRPr="00007B3E" w:rsidDel="00CB2812">
          <w:delText>de l’analyse de la VfM.</w:delText>
        </w:r>
      </w:del>
    </w:p>
    <w:p w14:paraId="76637B23" w14:textId="4103DC3F" w:rsidR="00933F79" w:rsidRPr="00007B3E" w:rsidDel="00CB2812" w:rsidRDefault="00933F79" w:rsidP="00CB2812">
      <w:pPr>
        <w:numPr>
          <w:ilvl w:val="1"/>
          <w:numId w:val="1"/>
        </w:numPr>
        <w:tabs>
          <w:tab w:val="left" w:pos="2730"/>
        </w:tabs>
        <w:spacing w:before="240" w:after="240"/>
        <w:ind w:left="1134"/>
        <w:jc w:val="left"/>
        <w:outlineLvl w:val="2"/>
        <w:rPr>
          <w:del w:id="9223" w:author="Houyem Rais" w:date="2024-02-22T15:03:00Z"/>
        </w:rPr>
        <w:pPrChange w:id="9224" w:author="Houyem Rais" w:date="2024-02-22T15:03:00Z">
          <w:pPr/>
        </w:pPrChange>
      </w:pPr>
      <w:del w:id="9225" w:author="Houyem Rais" w:date="2024-02-22T15:03:00Z">
        <w:r w:rsidRPr="00007B3E" w:rsidDel="00CB2812">
          <w:delText>Dans ce qui suit nous présentons les résultats de cette analyse.</w:delText>
        </w:r>
      </w:del>
    </w:p>
    <w:p w14:paraId="6177F09D" w14:textId="049CC981" w:rsidR="00933F79" w:rsidRPr="00007B3E" w:rsidDel="00CB2812" w:rsidRDefault="00933F79" w:rsidP="00CB2812">
      <w:pPr>
        <w:pStyle w:val="Titre41"/>
        <w:numPr>
          <w:ilvl w:val="1"/>
          <w:numId w:val="1"/>
        </w:numPr>
        <w:tabs>
          <w:tab w:val="left" w:pos="2730"/>
        </w:tabs>
        <w:ind w:left="1134"/>
        <w:outlineLvl w:val="2"/>
        <w:rPr>
          <w:del w:id="9226" w:author="Houyem Rais" w:date="2024-02-22T15:03:00Z"/>
          <w:lang w:val="fr-FR"/>
        </w:rPr>
        <w:pPrChange w:id="9227" w:author="Houyem Rais" w:date="2024-02-22T15:03:00Z">
          <w:pPr>
            <w:pStyle w:val="Titre41"/>
          </w:pPr>
        </w:pPrChange>
      </w:pPr>
      <w:bookmarkStart w:id="9228" w:name="_Toc142174754"/>
      <w:bookmarkStart w:id="9229" w:name="_Toc158885027"/>
      <w:del w:id="9230" w:author="Houyem Rais" w:date="2024-02-22T15:03:00Z">
        <w:r w:rsidRPr="00007B3E" w:rsidDel="00CB2812">
          <w:rPr>
            <w:lang w:val="fr-FR"/>
          </w:rPr>
          <w:delText xml:space="preserve">Coût du projet en </w:delText>
        </w:r>
        <w:bookmarkEnd w:id="9228"/>
        <w:r w:rsidR="000B5A5B" w:rsidDel="00CB2812">
          <w:rPr>
            <w:lang w:val="fr-FR"/>
          </w:rPr>
          <w:delText>M</w:delText>
        </w:r>
        <w:r w:rsidR="000E4066" w:rsidRPr="00007B3E" w:rsidDel="00CB2812">
          <w:rPr>
            <w:lang w:val="fr-FR"/>
          </w:rPr>
          <w:delText>a</w:delText>
        </w:r>
        <w:r w:rsidR="000B5A5B" w:rsidDel="00CB2812">
          <w:rPr>
            <w:lang w:val="fr-FR"/>
          </w:rPr>
          <w:delText>î</w:delText>
        </w:r>
        <w:r w:rsidR="000E4066" w:rsidRPr="00007B3E" w:rsidDel="00CB2812">
          <w:rPr>
            <w:lang w:val="fr-FR"/>
          </w:rPr>
          <w:delText>trise d’</w:delText>
        </w:r>
        <w:r w:rsidR="000B5A5B" w:rsidDel="00CB2812">
          <w:rPr>
            <w:lang w:val="fr-FR"/>
          </w:rPr>
          <w:delText>O</w:delText>
        </w:r>
        <w:r w:rsidR="000E4066" w:rsidRPr="00007B3E" w:rsidDel="00CB2812">
          <w:rPr>
            <w:lang w:val="fr-FR"/>
          </w:rPr>
          <w:delText>uvr</w:delText>
        </w:r>
        <w:r w:rsidR="00147FD4" w:rsidRPr="00007B3E" w:rsidDel="00CB2812">
          <w:rPr>
            <w:lang w:val="fr-FR"/>
          </w:rPr>
          <w:delText>a</w:delText>
        </w:r>
        <w:r w:rsidR="000E4066" w:rsidRPr="00007B3E" w:rsidDel="00CB2812">
          <w:rPr>
            <w:lang w:val="fr-FR"/>
          </w:rPr>
          <w:delText xml:space="preserve">ge </w:delText>
        </w:r>
        <w:r w:rsidR="000B5A5B" w:rsidDel="00CB2812">
          <w:rPr>
            <w:lang w:val="fr-FR"/>
          </w:rPr>
          <w:delText>P</w:delText>
        </w:r>
        <w:r w:rsidR="000E4066" w:rsidRPr="00007B3E" w:rsidDel="00CB2812">
          <w:rPr>
            <w:lang w:val="fr-FR"/>
          </w:rPr>
          <w:delText>ubli</w:delText>
        </w:r>
        <w:r w:rsidR="000B5A5B" w:rsidDel="00CB2812">
          <w:rPr>
            <w:lang w:val="fr-FR"/>
          </w:rPr>
          <w:delText>que</w:delText>
        </w:r>
        <w:r w:rsidR="00184C3B" w:rsidRPr="00007B3E" w:rsidDel="00CB2812">
          <w:rPr>
            <w:lang w:val="fr-FR"/>
          </w:rPr>
          <w:delText>/ comparateur du secteur public</w:delText>
        </w:r>
        <w:r w:rsidR="000E4066" w:rsidRPr="00007B3E" w:rsidDel="00CB2812">
          <w:rPr>
            <w:lang w:val="fr-FR"/>
          </w:rPr>
          <w:delText xml:space="preserve"> (</w:delText>
        </w:r>
        <w:r w:rsidR="00147FD4" w:rsidRPr="00007B3E" w:rsidDel="00CB2812">
          <w:rPr>
            <w:lang w:val="fr-FR"/>
          </w:rPr>
          <w:delText>CSP)</w:delText>
        </w:r>
        <w:bookmarkEnd w:id="9229"/>
      </w:del>
    </w:p>
    <w:p w14:paraId="51569D76" w14:textId="15F5D5C7" w:rsidR="00933F79" w:rsidRPr="00007B3E" w:rsidDel="00CB2812" w:rsidRDefault="00933F79" w:rsidP="00CB2812">
      <w:pPr>
        <w:numPr>
          <w:ilvl w:val="1"/>
          <w:numId w:val="1"/>
        </w:numPr>
        <w:tabs>
          <w:tab w:val="left" w:pos="2730"/>
        </w:tabs>
        <w:spacing w:before="240" w:after="240"/>
        <w:ind w:left="1134"/>
        <w:jc w:val="left"/>
        <w:outlineLvl w:val="2"/>
        <w:rPr>
          <w:del w:id="9231" w:author="Houyem Rais" w:date="2024-02-22T15:03:00Z"/>
        </w:rPr>
        <w:pPrChange w:id="9232" w:author="Houyem Rais" w:date="2024-02-22T15:03:00Z">
          <w:pPr/>
        </w:pPrChange>
      </w:pPr>
      <w:del w:id="9233" w:author="Houyem Rais" w:date="2024-02-22T15:03:00Z">
        <w:r w:rsidRPr="00007B3E" w:rsidDel="00CB2812">
          <w:delText xml:space="preserve">Le coût total du projet pour l’Etat, ajusté au risque, en cas de réalisation en </w:delText>
        </w:r>
        <w:r w:rsidR="00147FD4" w:rsidRPr="00007B3E" w:rsidDel="00CB2812">
          <w:delText>MOP</w:delText>
        </w:r>
        <w:r w:rsidRPr="00007B3E" w:rsidDel="00CB2812">
          <w:delText xml:space="preserve"> (EPC + E&amp;M</w:delText>
        </w:r>
        <w:r w:rsidR="00745D59" w:rsidRPr="00007B3E" w:rsidDel="00CB2812">
          <w:delText xml:space="preserve"> par la SNCFT Réseau</w:delText>
        </w:r>
        <w:r w:rsidRPr="00007B3E" w:rsidDel="00CB2812">
          <w:delText>) du projet est décomposé comme suit.</w:delText>
        </w:r>
      </w:del>
    </w:p>
    <w:p w14:paraId="02E39D53" w14:textId="752542C1" w:rsidR="00933F79" w:rsidRPr="00007B3E" w:rsidDel="00CB2812" w:rsidRDefault="00933F79" w:rsidP="00CB2812">
      <w:pPr>
        <w:pStyle w:val="Caption"/>
        <w:numPr>
          <w:ilvl w:val="1"/>
          <w:numId w:val="1"/>
        </w:numPr>
        <w:tabs>
          <w:tab w:val="left" w:pos="2730"/>
        </w:tabs>
        <w:spacing w:before="240" w:after="240"/>
        <w:ind w:left="1134"/>
        <w:jc w:val="left"/>
        <w:outlineLvl w:val="2"/>
        <w:rPr>
          <w:del w:id="9234" w:author="Houyem Rais" w:date="2024-02-22T15:03:00Z"/>
        </w:rPr>
        <w:pPrChange w:id="9235" w:author="Houyem Rais" w:date="2024-02-22T15:03:00Z">
          <w:pPr>
            <w:pStyle w:val="Caption"/>
          </w:pPr>
        </w:pPrChange>
      </w:pPr>
      <w:bookmarkStart w:id="9236" w:name="_Toc144481114"/>
      <w:bookmarkStart w:id="9237" w:name="_Toc158885086"/>
      <w:del w:id="923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9239" w:author="Farouk Bouhafs" w:date="2024-02-09T12:22:00Z">
        <w:del w:id="9240" w:author="Houyem Rais" w:date="2024-02-22T15:03:00Z">
          <w:r w:rsidR="00125256" w:rsidDel="00CB2812">
            <w:rPr>
              <w:noProof/>
            </w:rPr>
            <w:delText>51</w:delText>
          </w:r>
        </w:del>
      </w:ins>
      <w:del w:id="9241" w:author="Houyem Rais" w:date="2024-02-22T15:03:00Z">
        <w:r w:rsidR="00E874ED" w:rsidDel="00CB2812">
          <w:rPr>
            <w:noProof/>
          </w:rPr>
          <w:delText>50</w:delText>
        </w:r>
        <w:r w:rsidDel="00CB2812">
          <w:rPr>
            <w:noProof/>
          </w:rPr>
          <w:fldChar w:fldCharType="end"/>
        </w:r>
        <w:r w:rsidRPr="00007B3E" w:rsidDel="00CB2812">
          <w:delText xml:space="preserve"> Coût du projet ajusté au risque pour l’Etat en </w:delText>
        </w:r>
        <w:r w:rsidR="00147FD4" w:rsidRPr="00007B3E" w:rsidDel="00CB2812">
          <w:delText>MOP</w:delText>
        </w:r>
        <w:r w:rsidRPr="00007B3E" w:rsidDel="00CB2812">
          <w:delText xml:space="preserve"> (Comparateur du Secteur Public)</w:delText>
        </w:r>
        <w:bookmarkEnd w:id="9236"/>
        <w:bookmarkEnd w:id="9237"/>
      </w:del>
    </w:p>
    <w:tbl>
      <w:tblPr>
        <w:tblW w:w="7849" w:type="dxa"/>
        <w:tblCellMar>
          <w:left w:w="70" w:type="dxa"/>
          <w:right w:w="70" w:type="dxa"/>
        </w:tblCellMar>
        <w:tblLook w:val="04A0" w:firstRow="1" w:lastRow="0" w:firstColumn="1" w:lastColumn="0" w:noHBand="0" w:noVBand="1"/>
      </w:tblPr>
      <w:tblGrid>
        <w:gridCol w:w="5684"/>
        <w:gridCol w:w="2165"/>
        <w:tblGridChange w:id="9242">
          <w:tblGrid>
            <w:gridCol w:w="5"/>
            <w:gridCol w:w="5684"/>
            <w:gridCol w:w="127"/>
            <w:gridCol w:w="2033"/>
            <w:gridCol w:w="5"/>
          </w:tblGrid>
        </w:tblGridChange>
      </w:tblGrid>
      <w:tr w:rsidR="00D80B68" w:rsidRPr="00007B3E" w:rsidDel="00CB2812" w14:paraId="735A8980" w14:textId="6CD5063D" w:rsidTr="00A8239A">
        <w:trPr>
          <w:trHeight w:val="170"/>
          <w:tblHeader/>
          <w:del w:id="9243" w:author="Houyem Rais" w:date="2024-02-22T15:03:00Z"/>
        </w:trPr>
        <w:tc>
          <w:tcPr>
            <w:tcW w:w="581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59137F2D" w14:textId="6D5377CA" w:rsidR="00D80B68" w:rsidRPr="00007B3E" w:rsidDel="00CB2812" w:rsidRDefault="00D80B68" w:rsidP="00CB2812">
            <w:pPr>
              <w:widowControl/>
              <w:numPr>
                <w:ilvl w:val="1"/>
                <w:numId w:val="1"/>
              </w:numPr>
              <w:tabs>
                <w:tab w:val="left" w:pos="2730"/>
              </w:tabs>
              <w:autoSpaceDE/>
              <w:autoSpaceDN/>
              <w:spacing w:before="240" w:after="240" w:line="240" w:lineRule="auto"/>
              <w:ind w:left="1134"/>
              <w:jc w:val="left"/>
              <w:outlineLvl w:val="2"/>
              <w:rPr>
                <w:del w:id="9244" w:author="Houyem Rais" w:date="2024-02-22T15:03:00Z"/>
                <w:rFonts w:asciiTheme="minorHAnsi" w:hAnsiTheme="minorHAnsi" w:cstheme="minorHAnsi"/>
                <w:b/>
                <w:bCs/>
                <w:lang w:eastAsia="fr-FR"/>
              </w:rPr>
              <w:pPrChange w:id="9245" w:author="Houyem Rais" w:date="2024-02-22T15:03:00Z">
                <w:pPr>
                  <w:widowControl/>
                  <w:autoSpaceDE/>
                  <w:autoSpaceDN/>
                  <w:spacing w:before="0" w:after="0" w:line="240" w:lineRule="auto"/>
                  <w:jc w:val="left"/>
                </w:pPr>
              </w:pPrChange>
            </w:pPr>
            <w:del w:id="9246" w:author="Houyem Rais" w:date="2024-02-22T15:03:00Z">
              <w:r w:rsidRPr="00007B3E" w:rsidDel="00CB2812">
                <w:rPr>
                  <w:rFonts w:asciiTheme="minorHAnsi" w:hAnsiTheme="minorHAnsi" w:cstheme="minorHAnsi"/>
                  <w:b/>
                  <w:bCs/>
                  <w:lang w:eastAsia="fr-FR"/>
                </w:rPr>
                <w:delText>Flux financiers du secteur public</w:delText>
              </w:r>
            </w:del>
          </w:p>
        </w:tc>
        <w:tc>
          <w:tcPr>
            <w:tcW w:w="2033"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5C02D2B6" w14:textId="22DBFF11" w:rsidR="00D80B68" w:rsidRPr="00007B3E" w:rsidDel="00CB2812" w:rsidRDefault="00FB518B" w:rsidP="00CB2812">
            <w:pPr>
              <w:widowControl/>
              <w:numPr>
                <w:ilvl w:val="1"/>
                <w:numId w:val="1"/>
              </w:numPr>
              <w:tabs>
                <w:tab w:val="left" w:pos="2730"/>
              </w:tabs>
              <w:autoSpaceDE/>
              <w:autoSpaceDN/>
              <w:spacing w:before="240" w:after="240" w:line="240" w:lineRule="auto"/>
              <w:ind w:left="1134"/>
              <w:jc w:val="left"/>
              <w:outlineLvl w:val="2"/>
              <w:rPr>
                <w:del w:id="9247" w:author="Houyem Rais" w:date="2024-02-22T15:03:00Z"/>
                <w:rFonts w:asciiTheme="minorHAnsi" w:hAnsiTheme="minorHAnsi" w:cstheme="minorHAnsi"/>
                <w:b/>
                <w:bCs/>
                <w:lang w:eastAsia="fr-FR"/>
              </w:rPr>
              <w:pPrChange w:id="9248" w:author="Houyem Rais" w:date="2024-02-22T15:03:00Z">
                <w:pPr>
                  <w:widowControl/>
                  <w:autoSpaceDE/>
                  <w:autoSpaceDN/>
                  <w:spacing w:before="0" w:after="0" w:line="240" w:lineRule="auto"/>
                  <w:jc w:val="center"/>
                </w:pPr>
              </w:pPrChange>
            </w:pPr>
            <w:del w:id="9249" w:author="Houyem Rais" w:date="2024-02-22T15:03:00Z">
              <w:r w:rsidRPr="00007B3E" w:rsidDel="00CB2812">
                <w:rPr>
                  <w:rFonts w:asciiTheme="minorHAnsi" w:hAnsiTheme="minorHAnsi" w:cstheme="minorHAnsi"/>
                  <w:b/>
                  <w:bCs/>
                  <w:lang w:eastAsia="fr-FR"/>
                </w:rPr>
                <w:delText>NPV (MDT)</w:delText>
              </w:r>
            </w:del>
          </w:p>
        </w:tc>
      </w:tr>
      <w:tr w:rsidR="00D12CD0" w:rsidRPr="00007B3E" w:rsidDel="00CB2812" w14:paraId="2A651A1C" w14:textId="7FA93B49" w:rsidTr="00407DDD">
        <w:trPr>
          <w:trHeight w:val="170"/>
          <w:del w:id="9250" w:author="Houyem Rais" w:date="2024-02-22T15:03:00Z"/>
        </w:trPr>
        <w:tc>
          <w:tcPr>
            <w:tcW w:w="581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918279" w14:textId="09A8D10D" w:rsidR="00D12CD0" w:rsidRPr="00D16C5D" w:rsidDel="00CB2812" w:rsidRDefault="00232706" w:rsidP="00CB2812">
            <w:pPr>
              <w:widowControl/>
              <w:numPr>
                <w:ilvl w:val="1"/>
                <w:numId w:val="1"/>
              </w:numPr>
              <w:tabs>
                <w:tab w:val="left" w:pos="2730"/>
              </w:tabs>
              <w:autoSpaceDE/>
              <w:autoSpaceDN/>
              <w:spacing w:before="240" w:after="240" w:line="240" w:lineRule="auto"/>
              <w:ind w:left="1134"/>
              <w:jc w:val="left"/>
              <w:outlineLvl w:val="2"/>
              <w:rPr>
                <w:del w:id="9251" w:author="Houyem Rais" w:date="2024-02-22T15:03:00Z"/>
                <w:rFonts w:asciiTheme="minorHAnsi" w:hAnsiTheme="minorHAnsi" w:cstheme="minorHAnsi"/>
                <w:color w:val="974706"/>
                <w:lang w:eastAsia="fr-FR"/>
                <w:rPrChange w:id="9252" w:author="Farouk Bouhafs" w:date="2024-02-14T17:24:00Z">
                  <w:rPr>
                    <w:del w:id="9253" w:author="Houyem Rais" w:date="2024-02-22T15:03:00Z"/>
                    <w:rFonts w:asciiTheme="minorHAnsi" w:hAnsiTheme="minorHAnsi" w:cstheme="minorHAnsi"/>
                    <w:color w:val="1F497D"/>
                    <w:lang w:eastAsia="fr-FR"/>
                  </w:rPr>
                </w:rPrChange>
              </w:rPr>
              <w:pPrChange w:id="9254" w:author="Houyem Rais" w:date="2024-02-22T15:03:00Z">
                <w:pPr>
                  <w:widowControl/>
                  <w:autoSpaceDE/>
                  <w:autoSpaceDN/>
                  <w:spacing w:before="0" w:after="0" w:line="240" w:lineRule="auto"/>
                  <w:jc w:val="left"/>
                </w:pPr>
              </w:pPrChange>
            </w:pPr>
            <w:ins w:id="9255" w:author="Farouk Bouhafs" w:date="2024-02-14T17:22:00Z">
              <w:del w:id="9256" w:author="Houyem Rais" w:date="2024-02-22T15:03:00Z">
                <w:r w:rsidRPr="00D16C5D" w:rsidDel="00CB2812">
                  <w:rPr>
                    <w:rFonts w:asciiTheme="minorHAnsi" w:hAnsiTheme="minorHAnsi" w:cstheme="minorHAnsi"/>
                    <w:color w:val="974706"/>
                    <w:lang w:eastAsia="fr-FR"/>
                    <w:rPrChange w:id="9257" w:author="Farouk Bouhafs" w:date="2024-02-14T17:24:00Z">
                      <w:rPr>
                        <w:rFonts w:ascii="Arial" w:hAnsi="Arial" w:cs="Arial"/>
                        <w:color w:val="974706"/>
                      </w:rPr>
                    </w:rPrChange>
                  </w:rPr>
                  <w:delText>VAN du service de la dette publique (MDT)</w:delText>
                </w:r>
              </w:del>
            </w:ins>
            <w:del w:id="9258" w:author="Houyem Rais" w:date="2024-02-22T15:03:00Z">
              <w:r w:rsidR="00D12CD0" w:rsidRPr="00D16C5D" w:rsidDel="00CB2812">
                <w:rPr>
                  <w:rFonts w:asciiTheme="minorHAnsi" w:hAnsiTheme="minorHAnsi" w:cstheme="minorHAnsi"/>
                  <w:color w:val="974706"/>
                  <w:lang w:eastAsia="fr-FR"/>
                  <w:rPrChange w:id="9259" w:author="Farouk Bouhafs" w:date="2024-02-14T17:24:00Z">
                    <w:rPr>
                      <w:rFonts w:asciiTheme="minorHAnsi" w:hAnsiTheme="minorHAnsi" w:cstheme="minorHAnsi"/>
                      <w:color w:val="1F497D"/>
                      <w:lang w:eastAsia="fr-FR"/>
                    </w:rPr>
                  </w:rPrChange>
                </w:rPr>
                <w:delText>VAN du service de la dette de la SNCFT Réseau (MDT)</w:delText>
              </w:r>
            </w:del>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0147611C" w14:textId="4270E25F" w:rsidR="00D12CD0" w:rsidRPr="00D16C5D"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60" w:author="Houyem Rais" w:date="2024-02-22T15:03:00Z"/>
                <w:rFonts w:asciiTheme="minorHAnsi" w:hAnsiTheme="minorHAnsi" w:cstheme="minorHAnsi"/>
                <w:color w:val="974706"/>
                <w:lang w:eastAsia="fr-FR"/>
                <w:rPrChange w:id="9261" w:author="Farouk Bouhafs" w:date="2024-02-14T17:24:00Z">
                  <w:rPr>
                    <w:del w:id="9262" w:author="Houyem Rais" w:date="2024-02-22T15:03:00Z"/>
                    <w:rFonts w:asciiTheme="minorHAnsi" w:hAnsiTheme="minorHAnsi" w:cstheme="minorHAnsi"/>
                    <w:color w:val="1F497D"/>
                    <w:lang w:eastAsia="fr-FR"/>
                  </w:rPr>
                </w:rPrChange>
              </w:rPr>
              <w:pPrChange w:id="9263" w:author="Houyem Rais" w:date="2024-02-22T15:03:00Z">
                <w:pPr>
                  <w:widowControl/>
                  <w:autoSpaceDE/>
                  <w:autoSpaceDN/>
                  <w:spacing w:before="0" w:after="0" w:line="240" w:lineRule="auto"/>
                  <w:jc w:val="center"/>
                </w:pPr>
              </w:pPrChange>
            </w:pPr>
            <w:del w:id="9264" w:author="Houyem Rais" w:date="2024-02-22T15:03:00Z">
              <w:r w:rsidRPr="00D16C5D" w:rsidDel="00CB2812">
                <w:rPr>
                  <w:rFonts w:asciiTheme="minorHAnsi" w:hAnsiTheme="minorHAnsi" w:cstheme="minorHAnsi"/>
                  <w:color w:val="974706"/>
                  <w:lang w:eastAsia="fr-FR"/>
                  <w:rPrChange w:id="9265" w:author="Farouk Bouhafs" w:date="2024-02-14T17:24:00Z">
                    <w:rPr>
                      <w:rFonts w:asciiTheme="minorHAnsi" w:hAnsiTheme="minorHAnsi" w:cstheme="minorHAnsi"/>
                      <w:color w:val="1F497D"/>
                    </w:rPr>
                  </w:rPrChange>
                </w:rPr>
                <w:delText>-381,5</w:delText>
              </w:r>
            </w:del>
          </w:p>
        </w:tc>
      </w:tr>
      <w:tr w:rsidR="00D12CD0" w:rsidRPr="00007B3E" w:rsidDel="00CB2812" w14:paraId="0DC81DE1" w14:textId="233C5775" w:rsidTr="00407DDD">
        <w:trPr>
          <w:trHeight w:val="170"/>
          <w:del w:id="9266"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03A75ABA" w14:textId="75F53AF5"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67" w:author="Houyem Rais" w:date="2024-02-22T15:03:00Z"/>
                <w:rFonts w:asciiTheme="minorHAnsi" w:hAnsiTheme="minorHAnsi" w:cstheme="minorHAnsi"/>
                <w:color w:val="4F6228"/>
                <w:lang w:eastAsia="fr-FR"/>
              </w:rPr>
              <w:pPrChange w:id="9268" w:author="Houyem Rais" w:date="2024-02-22T15:03:00Z">
                <w:pPr>
                  <w:widowControl/>
                  <w:autoSpaceDE/>
                  <w:autoSpaceDN/>
                  <w:spacing w:before="0" w:after="0" w:line="240" w:lineRule="auto"/>
                  <w:jc w:val="left"/>
                </w:pPr>
              </w:pPrChange>
            </w:pPr>
            <w:del w:id="9269" w:author="Houyem Rais" w:date="2024-02-22T15:03:00Z">
              <w:r w:rsidRPr="00007B3E" w:rsidDel="00CB2812">
                <w:rPr>
                  <w:rFonts w:asciiTheme="minorHAnsi" w:hAnsiTheme="minorHAnsi" w:cstheme="minorHAnsi"/>
                  <w:color w:val="4F6228"/>
                  <w:lang w:eastAsia="fr-FR"/>
                </w:rPr>
                <w:delText>VAN des recettes d'exploitation de la SNCFT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4650332D" w14:textId="4DFDF8BD"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70" w:author="Houyem Rais" w:date="2024-02-22T15:03:00Z"/>
                <w:rFonts w:asciiTheme="minorHAnsi" w:hAnsiTheme="minorHAnsi" w:cstheme="minorHAnsi"/>
                <w:color w:val="4F6228"/>
                <w:lang w:eastAsia="fr-FR"/>
              </w:rPr>
              <w:pPrChange w:id="9271" w:author="Houyem Rais" w:date="2024-02-22T15:03:00Z">
                <w:pPr>
                  <w:widowControl/>
                  <w:autoSpaceDE/>
                  <w:autoSpaceDN/>
                  <w:spacing w:before="0" w:after="0" w:line="240" w:lineRule="auto"/>
                  <w:jc w:val="center"/>
                </w:pPr>
              </w:pPrChange>
            </w:pPr>
            <w:del w:id="9272" w:author="Houyem Rais" w:date="2024-02-22T15:03:00Z">
              <w:r w:rsidRPr="00A8239A" w:rsidDel="00CB2812">
                <w:rPr>
                  <w:rFonts w:asciiTheme="minorHAnsi" w:hAnsiTheme="minorHAnsi" w:cstheme="minorHAnsi"/>
                  <w:color w:val="4F6228"/>
                </w:rPr>
                <w:delText>699,1</w:delText>
              </w:r>
            </w:del>
          </w:p>
        </w:tc>
      </w:tr>
      <w:tr w:rsidR="00D12CD0" w:rsidRPr="00007B3E" w:rsidDel="00CB2812" w14:paraId="3728A70B" w14:textId="5A857ED5" w:rsidTr="00407DDD">
        <w:trPr>
          <w:trHeight w:val="47"/>
          <w:del w:id="9273"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512EF856" w14:textId="15CF7BB7"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74" w:author="Houyem Rais" w:date="2024-02-22T15:03:00Z"/>
                <w:rFonts w:asciiTheme="minorHAnsi" w:hAnsiTheme="minorHAnsi" w:cstheme="minorHAnsi"/>
                <w:color w:val="4F6228"/>
                <w:lang w:eastAsia="fr-FR"/>
              </w:rPr>
              <w:pPrChange w:id="9275" w:author="Houyem Rais" w:date="2024-02-22T15:03:00Z">
                <w:pPr>
                  <w:widowControl/>
                  <w:autoSpaceDE/>
                  <w:autoSpaceDN/>
                  <w:spacing w:before="0" w:after="0" w:line="240" w:lineRule="auto"/>
                  <w:jc w:val="left"/>
                </w:pPr>
              </w:pPrChange>
            </w:pPr>
            <w:del w:id="9276" w:author="Houyem Rais" w:date="2024-02-22T15:03:00Z">
              <w:r w:rsidRPr="00007B3E" w:rsidDel="00CB2812">
                <w:rPr>
                  <w:rFonts w:asciiTheme="minorHAnsi" w:hAnsiTheme="minorHAnsi" w:cstheme="minorHAnsi"/>
                  <w:color w:val="4F6228"/>
                  <w:lang w:eastAsia="fr-FR"/>
                </w:rPr>
                <w:delText>VAN des OPEX de la SNCFT - hors redevances de sillons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11F9CC8B" w14:textId="010C938F"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77" w:author="Houyem Rais" w:date="2024-02-22T15:03:00Z"/>
                <w:rFonts w:asciiTheme="minorHAnsi" w:hAnsiTheme="minorHAnsi" w:cstheme="minorHAnsi"/>
                <w:color w:val="4F6228"/>
                <w:lang w:eastAsia="fr-FR"/>
              </w:rPr>
              <w:pPrChange w:id="9278" w:author="Houyem Rais" w:date="2024-02-22T15:03:00Z">
                <w:pPr>
                  <w:widowControl/>
                  <w:autoSpaceDE/>
                  <w:autoSpaceDN/>
                  <w:spacing w:before="0" w:after="0" w:line="240" w:lineRule="auto"/>
                  <w:jc w:val="center"/>
                </w:pPr>
              </w:pPrChange>
            </w:pPr>
            <w:del w:id="9279" w:author="Houyem Rais" w:date="2024-02-22T15:03:00Z">
              <w:r w:rsidRPr="00A8239A" w:rsidDel="00CB2812">
                <w:rPr>
                  <w:rFonts w:asciiTheme="minorHAnsi" w:hAnsiTheme="minorHAnsi" w:cstheme="minorHAnsi"/>
                  <w:color w:val="4F6228"/>
                </w:rPr>
                <w:delText>-456,0</w:delText>
              </w:r>
            </w:del>
          </w:p>
        </w:tc>
      </w:tr>
      <w:tr w:rsidR="00D12CD0" w:rsidRPr="00007B3E" w:rsidDel="00CB2812" w14:paraId="0386CFC8" w14:textId="67BBC8E9" w:rsidTr="00407DDD">
        <w:trPr>
          <w:trHeight w:val="47"/>
          <w:del w:id="9280"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2D9D33D4" w14:textId="45833CEA"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81" w:author="Houyem Rais" w:date="2024-02-22T15:03:00Z"/>
                <w:rFonts w:asciiTheme="minorHAnsi" w:hAnsiTheme="minorHAnsi" w:cstheme="minorHAnsi"/>
                <w:color w:val="4F6228"/>
                <w:lang w:eastAsia="fr-FR"/>
              </w:rPr>
              <w:pPrChange w:id="9282" w:author="Houyem Rais" w:date="2024-02-22T15:03:00Z">
                <w:pPr>
                  <w:widowControl/>
                  <w:autoSpaceDE/>
                  <w:autoSpaceDN/>
                  <w:spacing w:before="0" w:after="0" w:line="240" w:lineRule="auto"/>
                  <w:jc w:val="left"/>
                </w:pPr>
              </w:pPrChange>
            </w:pPr>
            <w:del w:id="9283" w:author="Houyem Rais" w:date="2024-02-22T15:03:00Z">
              <w:r w:rsidRPr="00007B3E" w:rsidDel="00CB2812">
                <w:rPr>
                  <w:rFonts w:asciiTheme="minorHAnsi" w:hAnsiTheme="minorHAnsi" w:cstheme="minorHAnsi"/>
                  <w:color w:val="4F6228"/>
                  <w:lang w:eastAsia="fr-FR"/>
                </w:rPr>
                <w:delText>VAN des charges de redevances de sillons de la SNCFT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02DA15E6" w14:textId="550624BA"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84" w:author="Houyem Rais" w:date="2024-02-22T15:03:00Z"/>
                <w:rFonts w:asciiTheme="minorHAnsi" w:hAnsiTheme="minorHAnsi" w:cstheme="minorHAnsi"/>
                <w:color w:val="4F6228"/>
                <w:lang w:eastAsia="fr-FR"/>
              </w:rPr>
              <w:pPrChange w:id="9285" w:author="Houyem Rais" w:date="2024-02-22T15:03:00Z">
                <w:pPr>
                  <w:widowControl/>
                  <w:autoSpaceDE/>
                  <w:autoSpaceDN/>
                  <w:spacing w:before="0" w:after="0" w:line="240" w:lineRule="auto"/>
                  <w:jc w:val="center"/>
                </w:pPr>
              </w:pPrChange>
            </w:pPr>
            <w:del w:id="9286" w:author="Houyem Rais" w:date="2024-02-22T15:03:00Z">
              <w:r w:rsidRPr="00A8239A" w:rsidDel="00CB2812">
                <w:rPr>
                  <w:rFonts w:asciiTheme="minorHAnsi" w:hAnsiTheme="minorHAnsi" w:cstheme="minorHAnsi"/>
                  <w:color w:val="4F6228"/>
                </w:rPr>
                <w:delText>-257,9</w:delText>
              </w:r>
            </w:del>
          </w:p>
        </w:tc>
      </w:tr>
      <w:tr w:rsidR="00D12CD0" w:rsidRPr="00007B3E" w:rsidDel="00CB2812" w14:paraId="6A273E2D" w14:textId="6EBF5E3B" w:rsidTr="00407DDD">
        <w:trPr>
          <w:trHeight w:val="341"/>
          <w:del w:id="9287"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65DDDA1D" w14:textId="08FA7A7D"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88" w:author="Houyem Rais" w:date="2024-02-22T15:03:00Z"/>
                <w:rFonts w:asciiTheme="minorHAnsi" w:hAnsiTheme="minorHAnsi" w:cstheme="minorHAnsi"/>
                <w:color w:val="1F497D"/>
                <w:lang w:eastAsia="fr-FR"/>
              </w:rPr>
              <w:pPrChange w:id="9289" w:author="Houyem Rais" w:date="2024-02-22T15:03:00Z">
                <w:pPr>
                  <w:widowControl/>
                  <w:autoSpaceDE/>
                  <w:autoSpaceDN/>
                  <w:spacing w:before="0" w:after="0" w:line="240" w:lineRule="auto"/>
                  <w:jc w:val="left"/>
                </w:pPr>
              </w:pPrChange>
            </w:pPr>
            <w:del w:id="9290" w:author="Houyem Rais" w:date="2024-02-22T15:03:00Z">
              <w:r w:rsidRPr="00007B3E" w:rsidDel="00CB2812">
                <w:rPr>
                  <w:rFonts w:asciiTheme="minorHAnsi" w:hAnsiTheme="minorHAnsi" w:cstheme="minorHAnsi"/>
                  <w:color w:val="1F497D"/>
                  <w:lang w:eastAsia="fr-FR"/>
                </w:rPr>
                <w:delText>VAN des recettes d'exploitation de la SNCFT Réseau - hors redevances de sillons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0B056CAF" w14:textId="1F788CD4"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91" w:author="Houyem Rais" w:date="2024-02-22T15:03:00Z"/>
                <w:rFonts w:asciiTheme="minorHAnsi" w:hAnsiTheme="minorHAnsi" w:cstheme="minorHAnsi"/>
                <w:color w:val="1F497D"/>
                <w:lang w:eastAsia="fr-FR"/>
              </w:rPr>
              <w:pPrChange w:id="9292" w:author="Houyem Rais" w:date="2024-02-22T15:03:00Z">
                <w:pPr>
                  <w:widowControl/>
                  <w:autoSpaceDE/>
                  <w:autoSpaceDN/>
                  <w:spacing w:before="0" w:after="0" w:line="240" w:lineRule="auto"/>
                  <w:jc w:val="center"/>
                </w:pPr>
              </w:pPrChange>
            </w:pPr>
            <w:del w:id="9293" w:author="Houyem Rais" w:date="2024-02-22T15:03:00Z">
              <w:r w:rsidRPr="00A8239A" w:rsidDel="00CB2812">
                <w:rPr>
                  <w:rFonts w:asciiTheme="minorHAnsi" w:hAnsiTheme="minorHAnsi" w:cstheme="minorHAnsi"/>
                  <w:color w:val="1F497D"/>
                </w:rPr>
                <w:delText>6,3</w:delText>
              </w:r>
            </w:del>
          </w:p>
        </w:tc>
      </w:tr>
      <w:tr w:rsidR="00D12CD0" w:rsidRPr="00007B3E" w:rsidDel="00CB2812" w14:paraId="14CA8A1D" w14:textId="161BAF7E" w:rsidTr="00407DDD">
        <w:trPr>
          <w:trHeight w:val="47"/>
          <w:del w:id="9294"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E8944EC" w14:textId="0B32AF98"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95" w:author="Houyem Rais" w:date="2024-02-22T15:03:00Z"/>
                <w:rFonts w:asciiTheme="minorHAnsi" w:hAnsiTheme="minorHAnsi" w:cstheme="minorHAnsi"/>
                <w:color w:val="1F497D"/>
                <w:lang w:eastAsia="fr-FR"/>
              </w:rPr>
              <w:pPrChange w:id="9296" w:author="Houyem Rais" w:date="2024-02-22T15:03:00Z">
                <w:pPr>
                  <w:widowControl/>
                  <w:autoSpaceDE/>
                  <w:autoSpaceDN/>
                  <w:spacing w:before="0" w:after="0" w:line="240" w:lineRule="auto"/>
                  <w:jc w:val="left"/>
                </w:pPr>
              </w:pPrChange>
            </w:pPr>
            <w:del w:id="9297" w:author="Houyem Rais" w:date="2024-02-22T15:03:00Z">
              <w:r w:rsidRPr="00007B3E" w:rsidDel="00CB2812">
                <w:rPr>
                  <w:rFonts w:asciiTheme="minorHAnsi" w:hAnsiTheme="minorHAnsi" w:cstheme="minorHAnsi"/>
                  <w:color w:val="1F497D"/>
                  <w:lang w:eastAsia="fr-FR"/>
                </w:rPr>
                <w:delText>VAN des redevances de sillons pour la SNCFT Réseau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7326063F" w14:textId="01F4598A"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298" w:author="Houyem Rais" w:date="2024-02-22T15:03:00Z"/>
                <w:rFonts w:asciiTheme="minorHAnsi" w:hAnsiTheme="minorHAnsi" w:cstheme="minorHAnsi"/>
                <w:color w:val="1F497D"/>
                <w:lang w:eastAsia="fr-FR"/>
              </w:rPr>
              <w:pPrChange w:id="9299" w:author="Houyem Rais" w:date="2024-02-22T15:03:00Z">
                <w:pPr>
                  <w:widowControl/>
                  <w:autoSpaceDE/>
                  <w:autoSpaceDN/>
                  <w:spacing w:before="0" w:after="0" w:line="240" w:lineRule="auto"/>
                  <w:jc w:val="center"/>
                </w:pPr>
              </w:pPrChange>
            </w:pPr>
            <w:del w:id="9300" w:author="Houyem Rais" w:date="2024-02-22T15:03:00Z">
              <w:r w:rsidRPr="00A8239A" w:rsidDel="00CB2812">
                <w:rPr>
                  <w:rFonts w:asciiTheme="minorHAnsi" w:hAnsiTheme="minorHAnsi" w:cstheme="minorHAnsi"/>
                  <w:color w:val="1F497D"/>
                </w:rPr>
                <w:delText>257,9</w:delText>
              </w:r>
            </w:del>
          </w:p>
        </w:tc>
      </w:tr>
      <w:tr w:rsidR="00D12CD0" w:rsidRPr="00007B3E" w:rsidDel="00CB2812" w14:paraId="1130002B" w14:textId="79615CDB" w:rsidTr="00407DDD">
        <w:trPr>
          <w:trHeight w:val="170"/>
          <w:del w:id="9301"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39212B50" w14:textId="05AAE4C1"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02" w:author="Houyem Rais" w:date="2024-02-22T15:03:00Z"/>
                <w:rFonts w:asciiTheme="minorHAnsi" w:hAnsiTheme="minorHAnsi" w:cstheme="minorHAnsi"/>
                <w:color w:val="1F497D"/>
                <w:lang w:eastAsia="fr-FR"/>
              </w:rPr>
              <w:pPrChange w:id="9303" w:author="Houyem Rais" w:date="2024-02-22T15:03:00Z">
                <w:pPr>
                  <w:widowControl/>
                  <w:autoSpaceDE/>
                  <w:autoSpaceDN/>
                  <w:spacing w:before="0" w:after="0" w:line="240" w:lineRule="auto"/>
                  <w:jc w:val="left"/>
                </w:pPr>
              </w:pPrChange>
            </w:pPr>
            <w:del w:id="9304" w:author="Houyem Rais" w:date="2024-02-22T15:03:00Z">
              <w:r w:rsidRPr="00007B3E" w:rsidDel="00CB2812">
                <w:rPr>
                  <w:rFonts w:asciiTheme="minorHAnsi" w:hAnsiTheme="minorHAnsi" w:cstheme="minorHAnsi"/>
                  <w:color w:val="1F497D"/>
                  <w:lang w:eastAsia="fr-FR"/>
                </w:rPr>
                <w:delText>VAN des OPEX de la SNCFT Réseau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48877F6B" w14:textId="4E219516"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05" w:author="Houyem Rais" w:date="2024-02-22T15:03:00Z"/>
                <w:rFonts w:asciiTheme="minorHAnsi" w:hAnsiTheme="minorHAnsi" w:cstheme="minorHAnsi"/>
                <w:color w:val="1F497D"/>
                <w:lang w:eastAsia="fr-FR"/>
              </w:rPr>
              <w:pPrChange w:id="9306" w:author="Houyem Rais" w:date="2024-02-22T15:03:00Z">
                <w:pPr>
                  <w:widowControl/>
                  <w:autoSpaceDE/>
                  <w:autoSpaceDN/>
                  <w:spacing w:before="0" w:after="0" w:line="240" w:lineRule="auto"/>
                  <w:jc w:val="center"/>
                </w:pPr>
              </w:pPrChange>
            </w:pPr>
            <w:del w:id="9307" w:author="Houyem Rais" w:date="2024-02-22T15:03:00Z">
              <w:r w:rsidRPr="00A8239A" w:rsidDel="00CB2812">
                <w:rPr>
                  <w:rFonts w:asciiTheme="minorHAnsi" w:hAnsiTheme="minorHAnsi" w:cstheme="minorHAnsi"/>
                  <w:color w:val="1F497D"/>
                </w:rPr>
                <w:delText>-271,1</w:delText>
              </w:r>
            </w:del>
            <w:ins w:id="9308" w:author="Farouk Bouhafs" w:date="2024-02-14T17:23:00Z">
              <w:del w:id="9309" w:author="Houyem Rais" w:date="2024-02-22T15:03:00Z">
                <w:r w:rsidR="00D16C5D" w:rsidDel="00CB2812">
                  <w:rPr>
                    <w:rFonts w:asciiTheme="minorHAnsi" w:hAnsiTheme="minorHAnsi" w:cstheme="minorHAnsi"/>
                    <w:color w:val="1F497D"/>
                  </w:rPr>
                  <w:delText>48,4</w:delText>
                </w:r>
              </w:del>
            </w:ins>
          </w:p>
        </w:tc>
      </w:tr>
      <w:tr w:rsidR="00D12CD0" w:rsidRPr="00007B3E" w:rsidDel="00CB2812" w14:paraId="79865939" w14:textId="0BA5CAB1" w:rsidTr="00407DDD">
        <w:trPr>
          <w:trHeight w:val="170"/>
          <w:del w:id="9310"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983325B" w14:textId="1B4906F8"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11" w:author="Houyem Rais" w:date="2024-02-22T15:03:00Z"/>
                <w:rFonts w:asciiTheme="minorHAnsi" w:hAnsiTheme="minorHAnsi" w:cstheme="minorHAnsi"/>
                <w:color w:val="1F497D"/>
                <w:lang w:eastAsia="fr-FR"/>
              </w:rPr>
              <w:pPrChange w:id="9312" w:author="Houyem Rais" w:date="2024-02-22T15:03:00Z">
                <w:pPr>
                  <w:widowControl/>
                  <w:autoSpaceDE/>
                  <w:autoSpaceDN/>
                  <w:spacing w:before="0" w:after="0" w:line="240" w:lineRule="auto"/>
                  <w:jc w:val="left"/>
                </w:pPr>
              </w:pPrChange>
            </w:pPr>
            <w:del w:id="9313" w:author="Houyem Rais" w:date="2024-02-22T15:03:00Z">
              <w:r w:rsidRPr="00007B3E" w:rsidDel="00CB2812">
                <w:rPr>
                  <w:rFonts w:asciiTheme="minorHAnsi" w:hAnsiTheme="minorHAnsi" w:cstheme="minorHAnsi"/>
                  <w:color w:val="1F497D"/>
                  <w:lang w:eastAsia="fr-FR"/>
                </w:rPr>
                <w:delText>VAN des loyers payés par la SNCFT Réseau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392FCADD" w14:textId="36162C14"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14" w:author="Houyem Rais" w:date="2024-02-22T15:03:00Z"/>
                <w:rFonts w:asciiTheme="minorHAnsi" w:hAnsiTheme="minorHAnsi" w:cstheme="minorHAnsi"/>
                <w:color w:val="1F497D"/>
                <w:lang w:eastAsia="fr-FR"/>
              </w:rPr>
              <w:pPrChange w:id="9315" w:author="Houyem Rais" w:date="2024-02-22T15:03:00Z">
                <w:pPr>
                  <w:widowControl/>
                  <w:autoSpaceDE/>
                  <w:autoSpaceDN/>
                  <w:spacing w:before="0" w:after="0" w:line="240" w:lineRule="auto"/>
                  <w:jc w:val="center"/>
                </w:pPr>
              </w:pPrChange>
            </w:pPr>
            <w:del w:id="9316" w:author="Houyem Rais" w:date="2024-02-22T15:03:00Z">
              <w:r w:rsidRPr="00A8239A" w:rsidDel="00CB2812">
                <w:rPr>
                  <w:rFonts w:asciiTheme="minorHAnsi" w:hAnsiTheme="minorHAnsi" w:cstheme="minorHAnsi"/>
                  <w:color w:val="1F497D"/>
                </w:rPr>
                <w:delText>0,0</w:delText>
              </w:r>
            </w:del>
          </w:p>
        </w:tc>
      </w:tr>
      <w:tr w:rsidR="00D12CD0" w:rsidRPr="00007B3E" w:rsidDel="00CB2812" w14:paraId="4D07FB88" w14:textId="2EC292CA" w:rsidTr="00407DDD">
        <w:trPr>
          <w:trHeight w:val="170"/>
          <w:del w:id="9317"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3219D0DA" w14:textId="0F474F46"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18" w:author="Houyem Rais" w:date="2024-02-22T15:03:00Z"/>
                <w:rFonts w:asciiTheme="minorHAnsi" w:hAnsiTheme="minorHAnsi" w:cstheme="minorHAnsi"/>
                <w:color w:val="974706"/>
                <w:lang w:eastAsia="fr-FR"/>
              </w:rPr>
              <w:pPrChange w:id="9319" w:author="Houyem Rais" w:date="2024-02-22T15:03:00Z">
                <w:pPr>
                  <w:widowControl/>
                  <w:autoSpaceDE/>
                  <w:autoSpaceDN/>
                  <w:spacing w:before="0" w:after="0" w:line="240" w:lineRule="auto"/>
                  <w:jc w:val="left"/>
                </w:pPr>
              </w:pPrChange>
            </w:pPr>
            <w:del w:id="9320" w:author="Houyem Rais" w:date="2024-02-22T15:03:00Z">
              <w:r w:rsidRPr="00007B3E" w:rsidDel="00CB2812">
                <w:rPr>
                  <w:rFonts w:asciiTheme="minorHAnsi" w:hAnsiTheme="minorHAnsi" w:cstheme="minorHAnsi"/>
                  <w:color w:val="974706"/>
                  <w:lang w:eastAsia="fr-FR"/>
                </w:rPr>
                <w:delText>VAN de la TVA perçue par l'Etat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236DF976" w14:textId="7B05F630"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21" w:author="Houyem Rais" w:date="2024-02-22T15:03:00Z"/>
                <w:rFonts w:asciiTheme="minorHAnsi" w:hAnsiTheme="minorHAnsi" w:cstheme="minorHAnsi"/>
                <w:color w:val="974706"/>
                <w:lang w:eastAsia="fr-FR"/>
              </w:rPr>
              <w:pPrChange w:id="9322" w:author="Houyem Rais" w:date="2024-02-22T15:03:00Z">
                <w:pPr>
                  <w:widowControl/>
                  <w:autoSpaceDE/>
                  <w:autoSpaceDN/>
                  <w:spacing w:before="0" w:after="0" w:line="240" w:lineRule="auto"/>
                  <w:jc w:val="center"/>
                </w:pPr>
              </w:pPrChange>
            </w:pPr>
            <w:del w:id="9323" w:author="Houyem Rais" w:date="2024-02-22T15:03:00Z">
              <w:r w:rsidRPr="00A8239A" w:rsidDel="00CB2812">
                <w:rPr>
                  <w:rFonts w:asciiTheme="minorHAnsi" w:hAnsiTheme="minorHAnsi" w:cstheme="minorHAnsi"/>
                  <w:color w:val="974706"/>
                </w:rPr>
                <w:delText>0,0</w:delText>
              </w:r>
            </w:del>
          </w:p>
        </w:tc>
      </w:tr>
      <w:tr w:rsidR="00D12CD0" w:rsidRPr="00007B3E" w:rsidDel="00CB2812" w14:paraId="4E148241" w14:textId="1B8A18A8" w:rsidTr="00407DDD">
        <w:trPr>
          <w:trHeight w:val="170"/>
          <w:del w:id="9324"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46497E2D" w14:textId="4D29BC36" w:rsidR="00D12CD0" w:rsidRPr="00007B3E"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25" w:author="Houyem Rais" w:date="2024-02-22T15:03:00Z"/>
                <w:rFonts w:asciiTheme="minorHAnsi" w:hAnsiTheme="minorHAnsi" w:cstheme="minorHAnsi"/>
                <w:color w:val="974706"/>
                <w:lang w:eastAsia="fr-FR"/>
              </w:rPr>
              <w:pPrChange w:id="9326" w:author="Houyem Rais" w:date="2024-02-22T15:03:00Z">
                <w:pPr>
                  <w:widowControl/>
                  <w:autoSpaceDE/>
                  <w:autoSpaceDN/>
                  <w:spacing w:before="0" w:after="0" w:line="240" w:lineRule="auto"/>
                  <w:jc w:val="left"/>
                </w:pPr>
              </w:pPrChange>
            </w:pPr>
            <w:del w:id="9327" w:author="Houyem Rais" w:date="2024-02-22T15:03:00Z">
              <w:r w:rsidRPr="00007B3E" w:rsidDel="00CB2812">
                <w:rPr>
                  <w:rFonts w:asciiTheme="minorHAnsi" w:hAnsiTheme="minorHAnsi" w:cstheme="minorHAnsi"/>
                  <w:color w:val="974706"/>
                  <w:lang w:eastAsia="fr-FR"/>
                </w:rPr>
                <w:delText>VAN de l'Impôt sur les Sociétés perçues par l'Etat (MDT)</w:delText>
              </w:r>
            </w:del>
          </w:p>
        </w:tc>
        <w:tc>
          <w:tcPr>
            <w:tcW w:w="2033" w:type="dxa"/>
            <w:tcBorders>
              <w:top w:val="nil"/>
              <w:left w:val="nil"/>
              <w:bottom w:val="single" w:sz="4" w:space="0" w:color="auto"/>
              <w:right w:val="single" w:sz="4" w:space="0" w:color="auto"/>
            </w:tcBorders>
            <w:shd w:val="clear" w:color="auto" w:fill="auto"/>
            <w:noWrap/>
            <w:vAlign w:val="bottom"/>
            <w:hideMark/>
          </w:tcPr>
          <w:p w14:paraId="0C7A6229" w14:textId="35D73146" w:rsidR="00D12CD0" w:rsidRPr="00186EFB" w:rsidDel="00CB2812" w:rsidRDefault="00D12CD0" w:rsidP="00CB2812">
            <w:pPr>
              <w:widowControl/>
              <w:numPr>
                <w:ilvl w:val="1"/>
                <w:numId w:val="1"/>
              </w:numPr>
              <w:tabs>
                <w:tab w:val="left" w:pos="2730"/>
              </w:tabs>
              <w:autoSpaceDE/>
              <w:autoSpaceDN/>
              <w:spacing w:before="240" w:after="240" w:line="240" w:lineRule="auto"/>
              <w:ind w:left="1134"/>
              <w:jc w:val="left"/>
              <w:outlineLvl w:val="2"/>
              <w:rPr>
                <w:del w:id="9328" w:author="Houyem Rais" w:date="2024-02-22T15:03:00Z"/>
                <w:rFonts w:asciiTheme="minorHAnsi" w:hAnsiTheme="minorHAnsi" w:cstheme="minorHAnsi"/>
                <w:color w:val="974706"/>
                <w:lang w:eastAsia="fr-FR"/>
              </w:rPr>
              <w:pPrChange w:id="9329" w:author="Houyem Rais" w:date="2024-02-22T15:03:00Z">
                <w:pPr>
                  <w:widowControl/>
                  <w:autoSpaceDE/>
                  <w:autoSpaceDN/>
                  <w:spacing w:before="0" w:after="0" w:line="240" w:lineRule="auto"/>
                  <w:jc w:val="center"/>
                </w:pPr>
              </w:pPrChange>
            </w:pPr>
            <w:del w:id="9330" w:author="Houyem Rais" w:date="2024-02-22T15:03:00Z">
              <w:r w:rsidRPr="00A8239A" w:rsidDel="00CB2812">
                <w:rPr>
                  <w:rFonts w:asciiTheme="minorHAnsi" w:hAnsiTheme="minorHAnsi" w:cstheme="minorHAnsi"/>
                  <w:color w:val="974706"/>
                </w:rPr>
                <w:delText>0,0</w:delText>
              </w:r>
            </w:del>
          </w:p>
        </w:tc>
      </w:tr>
      <w:tr w:rsidR="00D16C5D" w:rsidRPr="00007B3E" w:rsidDel="00CB2812" w14:paraId="496D1A71" w14:textId="68114B0A" w:rsidTr="00415B5B">
        <w:tblPrEx>
          <w:tblW w:w="7849" w:type="dxa"/>
          <w:tblCellMar>
            <w:left w:w="70" w:type="dxa"/>
            <w:right w:w="70" w:type="dxa"/>
          </w:tblCellMar>
          <w:tblPrExChange w:id="9331" w:author="Farouk Bouhafs" w:date="2024-02-14T17:23:00Z">
            <w:tblPrEx>
              <w:tblW w:w="7849" w:type="dxa"/>
              <w:tblCellMar>
                <w:left w:w="70" w:type="dxa"/>
                <w:right w:w="70" w:type="dxa"/>
              </w:tblCellMar>
            </w:tblPrEx>
          </w:tblPrExChange>
        </w:tblPrEx>
        <w:trPr>
          <w:trHeight w:val="170"/>
          <w:del w:id="9332" w:author="Houyem Rais" w:date="2024-02-22T15:03:00Z"/>
          <w:trPrChange w:id="9333" w:author="Farouk Bouhafs" w:date="2024-02-14T17:23:00Z">
            <w:trPr>
              <w:gridAfter w:val="0"/>
              <w:trHeight w:val="170"/>
            </w:trPr>
          </w:trPrChange>
        </w:trPr>
        <w:tc>
          <w:tcPr>
            <w:tcW w:w="5816" w:type="dxa"/>
            <w:tcBorders>
              <w:top w:val="nil"/>
              <w:left w:val="single" w:sz="4" w:space="0" w:color="auto"/>
              <w:bottom w:val="single" w:sz="4" w:space="0" w:color="auto"/>
              <w:right w:val="single" w:sz="4" w:space="0" w:color="auto"/>
            </w:tcBorders>
            <w:shd w:val="clear" w:color="auto" w:fill="auto"/>
            <w:vAlign w:val="bottom"/>
            <w:hideMark/>
            <w:tcPrChange w:id="9334" w:author="Farouk Bouhafs" w:date="2024-02-14T17:23:00Z">
              <w:tcPr>
                <w:tcW w:w="5816" w:type="dxa"/>
                <w:gridSpan w:val="3"/>
                <w:tcBorders>
                  <w:top w:val="nil"/>
                  <w:left w:val="single" w:sz="4" w:space="0" w:color="auto"/>
                  <w:bottom w:val="single" w:sz="4" w:space="0" w:color="auto"/>
                  <w:right w:val="single" w:sz="4" w:space="0" w:color="auto"/>
                </w:tcBorders>
                <w:shd w:val="clear" w:color="auto" w:fill="auto"/>
                <w:vAlign w:val="bottom"/>
                <w:hideMark/>
              </w:tcPr>
            </w:tcPrChange>
          </w:tcPr>
          <w:p w14:paraId="03D5DCC5" w14:textId="15EADB00" w:rsidR="00D16C5D" w:rsidRPr="00007B3E"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35" w:author="Houyem Rais" w:date="2024-02-22T15:03:00Z"/>
                <w:rFonts w:asciiTheme="minorHAnsi" w:hAnsiTheme="minorHAnsi" w:cstheme="minorHAnsi"/>
                <w:b/>
                <w:bCs/>
                <w:lang w:eastAsia="fr-FR"/>
              </w:rPr>
              <w:pPrChange w:id="9336" w:author="Houyem Rais" w:date="2024-02-22T15:03:00Z">
                <w:pPr>
                  <w:widowControl/>
                  <w:autoSpaceDE/>
                  <w:autoSpaceDN/>
                  <w:spacing w:before="0" w:after="0" w:line="240" w:lineRule="auto"/>
                  <w:jc w:val="left"/>
                </w:pPr>
              </w:pPrChange>
            </w:pPr>
            <w:del w:id="9337" w:author="Houyem Rais" w:date="2024-02-22T15:03:00Z">
              <w:r w:rsidRPr="00007B3E" w:rsidDel="00CB2812">
                <w:rPr>
                  <w:rFonts w:asciiTheme="minorHAnsi" w:hAnsiTheme="minorHAnsi" w:cstheme="minorHAnsi"/>
                  <w:b/>
                  <w:bCs/>
                  <w:lang w:eastAsia="fr-FR"/>
                </w:rPr>
                <w:delText>VAN du secteur public (MDT) - Sans risque</w:delText>
              </w:r>
            </w:del>
          </w:p>
        </w:tc>
        <w:tc>
          <w:tcPr>
            <w:tcW w:w="2033" w:type="dxa"/>
            <w:tcBorders>
              <w:top w:val="single" w:sz="4" w:space="0" w:color="auto"/>
              <w:left w:val="nil"/>
              <w:bottom w:val="single" w:sz="4" w:space="0" w:color="auto"/>
              <w:right w:val="single" w:sz="4" w:space="0" w:color="auto"/>
            </w:tcBorders>
            <w:shd w:val="clear" w:color="auto" w:fill="auto"/>
            <w:noWrap/>
            <w:hideMark/>
            <w:tcPrChange w:id="9338" w:author="Farouk Bouhafs" w:date="2024-02-14T17:23:00Z">
              <w:tcPr>
                <w:tcW w:w="2033"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E832D49" w14:textId="24DDB263" w:rsidR="00D16C5D" w:rsidRPr="00D16C5D"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39" w:author="Houyem Rais" w:date="2024-02-22T15:03:00Z"/>
                <w:rFonts w:asciiTheme="minorHAnsi" w:hAnsiTheme="minorHAnsi" w:cstheme="minorHAnsi"/>
                <w:b/>
                <w:bCs/>
                <w:lang w:eastAsia="fr-FR"/>
              </w:rPr>
              <w:pPrChange w:id="9340" w:author="Houyem Rais" w:date="2024-02-22T15:03:00Z">
                <w:pPr>
                  <w:widowControl/>
                  <w:autoSpaceDE/>
                  <w:autoSpaceDN/>
                  <w:spacing w:before="0" w:after="0" w:line="240" w:lineRule="auto"/>
                  <w:jc w:val="center"/>
                </w:pPr>
              </w:pPrChange>
            </w:pPr>
            <w:ins w:id="9341" w:author="Farouk Bouhafs" w:date="2024-02-14T17:23:00Z">
              <w:del w:id="9342" w:author="Houyem Rais" w:date="2024-02-22T15:03:00Z">
                <w:r w:rsidRPr="00D16C5D" w:rsidDel="00CB2812">
                  <w:rPr>
                    <w:b/>
                    <w:bCs/>
                    <w:rPrChange w:id="9343" w:author="Farouk Bouhafs" w:date="2024-02-14T17:24:00Z">
                      <w:rPr/>
                    </w:rPrChange>
                  </w:rPr>
                  <w:delText>-380,4</w:delText>
                </w:r>
              </w:del>
            </w:ins>
            <w:del w:id="9344" w:author="Houyem Rais" w:date="2024-02-22T15:03:00Z">
              <w:r w:rsidRPr="00D16C5D" w:rsidDel="00CB2812">
                <w:rPr>
                  <w:rFonts w:asciiTheme="minorHAnsi" w:hAnsiTheme="minorHAnsi" w:cstheme="minorHAnsi"/>
                  <w:b/>
                  <w:bCs/>
                </w:rPr>
                <w:delText>-403,1</w:delText>
              </w:r>
            </w:del>
          </w:p>
        </w:tc>
      </w:tr>
      <w:tr w:rsidR="00D16C5D" w:rsidRPr="00007B3E" w:rsidDel="00CB2812" w14:paraId="7549846A" w14:textId="078A4EF0" w:rsidTr="00A8239A">
        <w:trPr>
          <w:trHeight w:val="170"/>
          <w:del w:id="9345"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99C417B" w14:textId="0543A929" w:rsidR="00D16C5D" w:rsidRPr="00007B3E"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46" w:author="Houyem Rais" w:date="2024-02-22T15:03:00Z"/>
                <w:rFonts w:asciiTheme="minorHAnsi" w:hAnsiTheme="minorHAnsi" w:cstheme="minorHAnsi"/>
                <w:lang w:eastAsia="fr-FR"/>
              </w:rPr>
              <w:pPrChange w:id="9347" w:author="Houyem Rais" w:date="2024-02-22T15:03:00Z">
                <w:pPr>
                  <w:widowControl/>
                  <w:autoSpaceDE/>
                  <w:autoSpaceDN/>
                  <w:spacing w:before="0" w:after="0" w:line="240" w:lineRule="auto"/>
                  <w:jc w:val="left"/>
                </w:pPr>
              </w:pPrChange>
            </w:pPr>
            <w:del w:id="9348" w:author="Houyem Rais" w:date="2024-02-22T15:03:00Z">
              <w:r w:rsidRPr="00007B3E" w:rsidDel="00CB2812">
                <w:rPr>
                  <w:rFonts w:asciiTheme="minorHAnsi" w:hAnsiTheme="minorHAnsi" w:cstheme="minorHAnsi"/>
                  <w:lang w:eastAsia="fr-FR"/>
                </w:rPr>
                <w:delText>VAN du risque (MDT)</w:delText>
              </w:r>
            </w:del>
          </w:p>
        </w:tc>
        <w:tc>
          <w:tcPr>
            <w:tcW w:w="2033" w:type="dxa"/>
            <w:tcBorders>
              <w:top w:val="nil"/>
              <w:left w:val="nil"/>
              <w:bottom w:val="single" w:sz="4" w:space="0" w:color="auto"/>
              <w:right w:val="single" w:sz="4" w:space="0" w:color="auto"/>
            </w:tcBorders>
            <w:shd w:val="clear" w:color="auto" w:fill="auto"/>
            <w:noWrap/>
            <w:hideMark/>
          </w:tcPr>
          <w:p w14:paraId="7A89031E" w14:textId="14B1E426" w:rsidR="00D16C5D" w:rsidRPr="00D16C5D"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49" w:author="Houyem Rais" w:date="2024-02-22T15:03:00Z"/>
                <w:rFonts w:asciiTheme="minorHAnsi" w:hAnsiTheme="minorHAnsi" w:cstheme="minorHAnsi"/>
                <w:lang w:eastAsia="fr-FR"/>
              </w:rPr>
              <w:pPrChange w:id="9350" w:author="Houyem Rais" w:date="2024-02-22T15:03:00Z">
                <w:pPr>
                  <w:widowControl/>
                  <w:autoSpaceDE/>
                  <w:autoSpaceDN/>
                  <w:spacing w:before="0" w:after="0" w:line="240" w:lineRule="auto"/>
                  <w:jc w:val="center"/>
                </w:pPr>
              </w:pPrChange>
            </w:pPr>
            <w:ins w:id="9351" w:author="Farouk Bouhafs" w:date="2024-02-14T17:23:00Z">
              <w:del w:id="9352" w:author="Houyem Rais" w:date="2024-02-22T15:03:00Z">
                <w:r w:rsidRPr="00D16C5D" w:rsidDel="00CB2812">
                  <w:delText>-307,8</w:delText>
                </w:r>
              </w:del>
            </w:ins>
            <w:del w:id="9353" w:author="Houyem Rais" w:date="2024-02-22T15:03:00Z">
              <w:r w:rsidRPr="00D16C5D" w:rsidDel="00CB2812">
                <w:delText>-221,0</w:delText>
              </w:r>
            </w:del>
          </w:p>
        </w:tc>
      </w:tr>
      <w:tr w:rsidR="00D16C5D" w:rsidRPr="00007B3E" w:rsidDel="00CB2812" w14:paraId="713ED404" w14:textId="39F876CE" w:rsidTr="00A8239A">
        <w:trPr>
          <w:trHeight w:val="170"/>
          <w:del w:id="9354" w:author="Houyem Rais" w:date="2024-02-22T15:03:00Z"/>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2069D3B7" w14:textId="6FDB38CE" w:rsidR="00D16C5D" w:rsidRPr="00007B3E"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55" w:author="Houyem Rais" w:date="2024-02-22T15:03:00Z"/>
                <w:rFonts w:asciiTheme="minorHAnsi" w:hAnsiTheme="minorHAnsi" w:cstheme="minorHAnsi"/>
                <w:b/>
                <w:bCs/>
                <w:color w:val="002060"/>
                <w:lang w:eastAsia="fr-FR"/>
              </w:rPr>
              <w:pPrChange w:id="9356" w:author="Houyem Rais" w:date="2024-02-22T15:03:00Z">
                <w:pPr>
                  <w:widowControl/>
                  <w:autoSpaceDE/>
                  <w:autoSpaceDN/>
                  <w:spacing w:before="0" w:after="0" w:line="240" w:lineRule="auto"/>
                  <w:jc w:val="left"/>
                </w:pPr>
              </w:pPrChange>
            </w:pPr>
            <w:del w:id="9357" w:author="Houyem Rais" w:date="2024-02-22T15:03:00Z">
              <w:r w:rsidRPr="00007B3E" w:rsidDel="00CB2812">
                <w:rPr>
                  <w:rFonts w:asciiTheme="minorHAnsi" w:hAnsiTheme="minorHAnsi" w:cstheme="minorHAnsi"/>
                  <w:b/>
                  <w:bCs/>
                  <w:color w:val="002060"/>
                  <w:lang w:eastAsia="fr-FR"/>
                </w:rPr>
                <w:delText>VAN du secteur public (MDT) - Avec risque</w:delText>
              </w:r>
            </w:del>
          </w:p>
        </w:tc>
        <w:tc>
          <w:tcPr>
            <w:tcW w:w="2033" w:type="dxa"/>
            <w:tcBorders>
              <w:top w:val="nil"/>
              <w:left w:val="nil"/>
              <w:bottom w:val="single" w:sz="4" w:space="0" w:color="auto"/>
              <w:right w:val="single" w:sz="4" w:space="0" w:color="auto"/>
            </w:tcBorders>
            <w:shd w:val="clear" w:color="auto" w:fill="auto"/>
            <w:noWrap/>
            <w:hideMark/>
          </w:tcPr>
          <w:p w14:paraId="16EBDB0A" w14:textId="4CC8447E" w:rsidR="00D16C5D" w:rsidRPr="00D16C5D" w:rsidDel="00CB2812" w:rsidRDefault="00D16C5D" w:rsidP="00CB2812">
            <w:pPr>
              <w:widowControl/>
              <w:numPr>
                <w:ilvl w:val="1"/>
                <w:numId w:val="1"/>
              </w:numPr>
              <w:tabs>
                <w:tab w:val="left" w:pos="2730"/>
              </w:tabs>
              <w:autoSpaceDE/>
              <w:autoSpaceDN/>
              <w:spacing w:before="240" w:after="240" w:line="240" w:lineRule="auto"/>
              <w:ind w:left="1134"/>
              <w:jc w:val="left"/>
              <w:outlineLvl w:val="2"/>
              <w:rPr>
                <w:del w:id="9358" w:author="Houyem Rais" w:date="2024-02-22T15:03:00Z"/>
                <w:rFonts w:asciiTheme="minorHAnsi" w:hAnsiTheme="minorHAnsi" w:cstheme="minorHAnsi"/>
                <w:b/>
                <w:bCs/>
                <w:color w:val="002060"/>
                <w:lang w:eastAsia="fr-FR"/>
              </w:rPr>
              <w:pPrChange w:id="9359" w:author="Houyem Rais" w:date="2024-02-22T15:03:00Z">
                <w:pPr>
                  <w:widowControl/>
                  <w:autoSpaceDE/>
                  <w:autoSpaceDN/>
                  <w:spacing w:before="0" w:after="0" w:line="240" w:lineRule="auto"/>
                  <w:jc w:val="center"/>
                </w:pPr>
              </w:pPrChange>
            </w:pPr>
            <w:ins w:id="9360" w:author="Farouk Bouhafs" w:date="2024-02-14T17:23:00Z">
              <w:del w:id="9361" w:author="Houyem Rais" w:date="2024-02-22T15:03:00Z">
                <w:r w:rsidRPr="00D16C5D" w:rsidDel="00CB2812">
                  <w:rPr>
                    <w:rFonts w:asciiTheme="minorHAnsi" w:hAnsiTheme="minorHAnsi" w:cstheme="minorHAnsi"/>
                    <w:b/>
                    <w:bCs/>
                    <w:color w:val="002060"/>
                    <w:lang w:eastAsia="fr-FR"/>
                    <w:rPrChange w:id="9362" w:author="Farouk Bouhafs" w:date="2024-02-14T17:24:00Z">
                      <w:rPr/>
                    </w:rPrChange>
                  </w:rPr>
                  <w:delText>-688,2</w:delText>
                </w:r>
              </w:del>
            </w:ins>
            <w:del w:id="9363" w:author="Houyem Rais" w:date="2024-02-22T15:03:00Z">
              <w:r w:rsidRPr="00D16C5D" w:rsidDel="00CB2812">
                <w:rPr>
                  <w:rFonts w:asciiTheme="minorHAnsi" w:hAnsiTheme="minorHAnsi" w:cstheme="minorHAnsi"/>
                  <w:b/>
                  <w:bCs/>
                  <w:color w:val="002060"/>
                  <w:lang w:eastAsia="fr-FR"/>
                </w:rPr>
                <w:delText>-624,2</w:delText>
              </w:r>
            </w:del>
          </w:p>
        </w:tc>
      </w:tr>
    </w:tbl>
    <w:p w14:paraId="3286E65D" w14:textId="0BF29F4C" w:rsidR="00E0640A" w:rsidRPr="00007B3E" w:rsidDel="00CB2812" w:rsidRDefault="00E0640A" w:rsidP="00CB2812">
      <w:pPr>
        <w:numPr>
          <w:ilvl w:val="1"/>
          <w:numId w:val="1"/>
        </w:numPr>
        <w:tabs>
          <w:tab w:val="left" w:pos="2730"/>
        </w:tabs>
        <w:spacing w:before="240" w:after="240"/>
        <w:ind w:left="1134"/>
        <w:jc w:val="left"/>
        <w:outlineLvl w:val="2"/>
        <w:rPr>
          <w:del w:id="9364" w:author="Houyem Rais" w:date="2024-02-22T15:03:00Z"/>
        </w:rPr>
        <w:pPrChange w:id="9365" w:author="Houyem Rais" w:date="2024-02-22T15:03:00Z">
          <w:pPr/>
        </w:pPrChange>
      </w:pPr>
    </w:p>
    <w:p w14:paraId="77EF3C3C" w14:textId="3CE07B5B" w:rsidR="00EA101B" w:rsidDel="00CB2812" w:rsidRDefault="00E0640A" w:rsidP="00CB2812">
      <w:pPr>
        <w:numPr>
          <w:ilvl w:val="1"/>
          <w:numId w:val="1"/>
        </w:numPr>
        <w:tabs>
          <w:tab w:val="left" w:pos="2730"/>
        </w:tabs>
        <w:spacing w:before="240" w:after="240"/>
        <w:ind w:left="1134"/>
        <w:jc w:val="left"/>
        <w:outlineLvl w:val="2"/>
        <w:rPr>
          <w:del w:id="9366" w:author="Houyem Rais" w:date="2024-02-22T15:03:00Z"/>
        </w:rPr>
        <w:pPrChange w:id="9367" w:author="Houyem Rais" w:date="2024-02-22T15:03:00Z">
          <w:pPr/>
        </w:pPrChange>
      </w:pPr>
      <w:del w:id="9368" w:author="Houyem Rais" w:date="2024-02-22T15:03:00Z">
        <w:r w:rsidRPr="00007B3E" w:rsidDel="00CB2812">
          <w:delText>L'analyse des flux financiers pour le projet de la ligne ferroviaire Kalaa Sghira-Kairouan, géré en maîtrise d'ouvrage publique, révèle une situation complexe. D'un côté, nous avons la VAN des recettes d'exploitation de la SNCFT qui semble prometteuse</w:delText>
        </w:r>
        <w:r w:rsidR="00186EFB" w:rsidDel="00CB2812">
          <w:delText xml:space="preserve"> (~700 MDT)</w:delText>
        </w:r>
        <w:r w:rsidRPr="00007B3E" w:rsidDel="00CB2812">
          <w:delText xml:space="preserve">. Cependant, cela est contrebalancé par </w:delText>
        </w:r>
        <w:r w:rsidR="00875AAD" w:rsidDel="00CB2812">
          <w:delText xml:space="preserve">un service de la dette </w:delText>
        </w:r>
        <w:r w:rsidR="002A6415" w:rsidDel="00CB2812">
          <w:delText xml:space="preserve">assez élevé et </w:delText>
        </w:r>
        <w:r w:rsidRPr="00007B3E" w:rsidDel="00CB2812">
          <w:delText xml:space="preserve">des coûts d'opération significatifs </w:delText>
        </w:r>
        <w:r w:rsidR="00054365" w:rsidRPr="00007B3E" w:rsidDel="00CB2812">
          <w:delText xml:space="preserve">de l’ensemble du projet </w:delText>
        </w:r>
        <w:r w:rsidR="007E7E8E" w:rsidRPr="00007B3E" w:rsidDel="00CB2812">
          <w:delText>(</w:delText>
        </w:r>
        <w:r w:rsidR="00054365" w:rsidRPr="00007B3E" w:rsidDel="00CB2812">
          <w:delText>infrastructures</w:delText>
        </w:r>
        <w:r w:rsidR="007E7E8E" w:rsidRPr="00007B3E" w:rsidDel="00CB2812">
          <w:delText xml:space="preserve"> et </w:delText>
        </w:r>
        <w:r w:rsidR="00054365" w:rsidRPr="00007B3E" w:rsidDel="00CB2812">
          <w:delText>matériel roulant)</w:delText>
        </w:r>
        <w:r w:rsidRPr="00007B3E" w:rsidDel="00CB2812">
          <w:delText>, qui, ensemble, dépassent les recettes. En intégrant les risques, la VAN totale pour le secteur public se détériore encore plus</w:delText>
        </w:r>
        <w:r w:rsidR="007E6095" w:rsidDel="00CB2812">
          <w:delText xml:space="preserve">, </w:delText>
        </w:r>
        <w:r w:rsidR="009166C9" w:rsidDel="00CB2812">
          <w:delText xml:space="preserve">s’élevant à </w:delText>
        </w:r>
        <w:r w:rsidR="009166C9" w:rsidRPr="00A8239A" w:rsidDel="00CB2812">
          <w:rPr>
            <w:b/>
            <w:bCs/>
          </w:rPr>
          <w:delText>-62</w:delText>
        </w:r>
        <w:r w:rsidR="00556C18" w:rsidDel="00CB2812">
          <w:rPr>
            <w:b/>
            <w:bCs/>
          </w:rPr>
          <w:delText>4</w:delText>
        </w:r>
        <w:r w:rsidR="009166C9" w:rsidRPr="00A8239A" w:rsidDel="00CB2812">
          <w:rPr>
            <w:b/>
            <w:bCs/>
          </w:rPr>
          <w:delText>,</w:delText>
        </w:r>
        <w:r w:rsidR="00556C18" w:rsidDel="00CB2812">
          <w:rPr>
            <w:b/>
            <w:bCs/>
          </w:rPr>
          <w:delText>2</w:delText>
        </w:r>
      </w:del>
      <w:ins w:id="9369" w:author="Farouk Bouhafs" w:date="2024-02-14T17:25:00Z">
        <w:del w:id="9370" w:author="Houyem Rais" w:date="2024-02-22T15:03:00Z">
          <w:r w:rsidR="002D4A5A" w:rsidDel="00CB2812">
            <w:rPr>
              <w:b/>
              <w:bCs/>
            </w:rPr>
            <w:delText>688,2</w:delText>
          </w:r>
        </w:del>
      </w:ins>
      <w:del w:id="9371" w:author="Houyem Rais" w:date="2024-02-22T15:03:00Z">
        <w:r w:rsidR="009166C9" w:rsidRPr="00A8239A" w:rsidDel="00CB2812">
          <w:rPr>
            <w:b/>
            <w:bCs/>
          </w:rPr>
          <w:delText xml:space="preserve"> MDT</w:delText>
        </w:r>
        <w:r w:rsidRPr="00007B3E" w:rsidDel="00CB2812">
          <w:delText xml:space="preserve">. </w:delText>
        </w:r>
        <w:r w:rsidR="00EA101B" w:rsidDel="00CB2812">
          <w:delText xml:space="preserve">Cela signifie que la mise en œuvre du projet sous forme d’une Maîtrise d’Ouvrage Publique </w:delText>
        </w:r>
        <w:r w:rsidR="00F415BE" w:rsidDel="00CB2812">
          <w:delText>coûtera le secteur public un montant de 62</w:delText>
        </w:r>
        <w:r w:rsidR="00556C18" w:rsidDel="00CB2812">
          <w:delText>4</w:delText>
        </w:r>
        <w:r w:rsidR="00F415BE" w:rsidDel="00CB2812">
          <w:delText>,</w:delText>
        </w:r>
        <w:r w:rsidR="00556C18" w:rsidDel="00CB2812">
          <w:delText>2</w:delText>
        </w:r>
      </w:del>
      <w:ins w:id="9372" w:author="Farouk Bouhafs" w:date="2024-02-14T17:25:00Z">
        <w:del w:id="9373" w:author="Houyem Rais" w:date="2024-02-22T15:03:00Z">
          <w:r w:rsidR="002D4A5A" w:rsidDel="00CB2812">
            <w:delText>88,2</w:delText>
          </w:r>
        </w:del>
      </w:ins>
      <w:del w:id="9374" w:author="Houyem Rais" w:date="2024-02-22T15:03:00Z">
        <w:r w:rsidR="00F415BE" w:rsidDel="00CB2812">
          <w:delText xml:space="preserve"> MDT en valeur actuelle nette sur une durée de 35 ans.</w:delText>
        </w:r>
      </w:del>
    </w:p>
    <w:p w14:paraId="522828CA" w14:textId="2E97028B" w:rsidR="00D6362A" w:rsidRPr="00007B3E" w:rsidDel="00CB2812" w:rsidRDefault="00F415BE" w:rsidP="00CB2812">
      <w:pPr>
        <w:numPr>
          <w:ilvl w:val="1"/>
          <w:numId w:val="1"/>
        </w:numPr>
        <w:tabs>
          <w:tab w:val="left" w:pos="2730"/>
        </w:tabs>
        <w:spacing w:before="240" w:after="240"/>
        <w:ind w:left="1134"/>
        <w:jc w:val="left"/>
        <w:outlineLvl w:val="2"/>
        <w:rPr>
          <w:del w:id="9375" w:author="Houyem Rais" w:date="2024-02-22T15:03:00Z"/>
        </w:rPr>
        <w:pPrChange w:id="9376" w:author="Houyem Rais" w:date="2024-02-22T15:03:00Z">
          <w:pPr/>
        </w:pPrChange>
      </w:pPr>
      <w:del w:id="9377" w:author="Houyem Rais" w:date="2024-02-22T15:03:00Z">
        <w:r w:rsidDel="00CB2812">
          <w:delText xml:space="preserve">Ces résultats </w:delText>
        </w:r>
        <w:r w:rsidR="00E0640A" w:rsidRPr="00007B3E" w:rsidDel="00CB2812">
          <w:delText>suggère</w:delText>
        </w:r>
        <w:r w:rsidDel="00CB2812">
          <w:delText>nt</w:delText>
        </w:r>
        <w:r w:rsidR="00E0640A" w:rsidRPr="00007B3E" w:rsidDel="00CB2812">
          <w:delText xml:space="preserve"> que, malgré les recettes potentielles, les coûts opérationnels</w:delText>
        </w:r>
        <w:r w:rsidR="007E6095" w:rsidDel="00CB2812">
          <w:delText xml:space="preserve">, la dette publique </w:delText>
        </w:r>
        <w:r w:rsidR="00E0640A" w:rsidRPr="00007B3E" w:rsidDel="00CB2812">
          <w:delText>et le risque associé rendent ce modèle économiquement difficile pour l'État.</w:delText>
        </w:r>
      </w:del>
    </w:p>
    <w:p w14:paraId="2FEDE394" w14:textId="043D480A" w:rsidR="009427F6" w:rsidDel="00CB2812" w:rsidRDefault="009427F6" w:rsidP="00CB2812">
      <w:pPr>
        <w:numPr>
          <w:ilvl w:val="1"/>
          <w:numId w:val="1"/>
        </w:numPr>
        <w:tabs>
          <w:tab w:val="left" w:pos="2730"/>
        </w:tabs>
        <w:spacing w:before="240" w:after="240"/>
        <w:ind w:left="1134"/>
        <w:jc w:val="left"/>
        <w:outlineLvl w:val="2"/>
        <w:rPr>
          <w:del w:id="9378" w:author="Houyem Rais" w:date="2024-02-22T15:03:00Z"/>
        </w:rPr>
        <w:pPrChange w:id="9379" w:author="Houyem Rais" w:date="2024-02-22T15:03:00Z">
          <w:pPr/>
        </w:pPrChange>
      </w:pPr>
      <w:del w:id="9380" w:author="Houyem Rais" w:date="2024-02-22T15:03:00Z">
        <w:r w:rsidRPr="00007B3E" w:rsidDel="00CB2812">
          <w:delText>Il est à mentionner que les charges de redevances de sillons, bien que significatives, s'équilibrent dans les comptes publics puisque la SNCFT les verse à SNCFT Réseau. Ainsi, pour le calcul de la VAN du secteur public, l'impact net de ces redevances est nul, indiquant que leur présence dans l'analyse financière globale n'influe pas sur le résultat final pour l'État.</w:delText>
        </w:r>
      </w:del>
    </w:p>
    <w:p w14:paraId="2939BC07" w14:textId="3E0163CD" w:rsidR="007E6095" w:rsidRPr="00007B3E" w:rsidDel="00CB2812" w:rsidRDefault="007E6095" w:rsidP="00CB2812">
      <w:pPr>
        <w:numPr>
          <w:ilvl w:val="1"/>
          <w:numId w:val="1"/>
        </w:numPr>
        <w:tabs>
          <w:tab w:val="left" w:pos="2730"/>
        </w:tabs>
        <w:spacing w:before="240" w:after="240"/>
        <w:ind w:left="1134"/>
        <w:jc w:val="left"/>
        <w:outlineLvl w:val="2"/>
        <w:rPr>
          <w:del w:id="9381" w:author="Houyem Rais" w:date="2024-02-22T15:03:00Z"/>
        </w:rPr>
        <w:pPrChange w:id="9382" w:author="Houyem Rais" w:date="2024-02-22T15:03:00Z">
          <w:pPr/>
        </w:pPrChange>
      </w:pPr>
    </w:p>
    <w:p w14:paraId="59F29254" w14:textId="02F4BD2E" w:rsidR="0028073E" w:rsidDel="00CB2812" w:rsidRDefault="0028073E" w:rsidP="00CB2812">
      <w:pPr>
        <w:widowControl/>
        <w:numPr>
          <w:ilvl w:val="1"/>
          <w:numId w:val="1"/>
        </w:numPr>
        <w:tabs>
          <w:tab w:val="left" w:pos="2730"/>
        </w:tabs>
        <w:autoSpaceDE/>
        <w:autoSpaceDN/>
        <w:spacing w:before="240" w:after="240" w:line="259" w:lineRule="auto"/>
        <w:ind w:left="1134"/>
        <w:jc w:val="left"/>
        <w:outlineLvl w:val="2"/>
        <w:rPr>
          <w:del w:id="9383" w:author="Houyem Rais" w:date="2024-02-22T15:03:00Z"/>
          <w:b/>
          <w:i/>
          <w:iCs/>
          <w:szCs w:val="24"/>
        </w:rPr>
        <w:pPrChange w:id="9384" w:author="Houyem Rais" w:date="2024-02-22T15:03:00Z">
          <w:pPr>
            <w:widowControl/>
            <w:autoSpaceDE/>
            <w:autoSpaceDN/>
            <w:spacing w:before="0" w:after="160" w:line="259" w:lineRule="auto"/>
            <w:jc w:val="left"/>
          </w:pPr>
        </w:pPrChange>
      </w:pPr>
      <w:del w:id="9385" w:author="Houyem Rais" w:date="2024-02-22T15:03:00Z">
        <w:r w:rsidDel="00CB2812">
          <w:br w:type="page"/>
        </w:r>
      </w:del>
    </w:p>
    <w:p w14:paraId="0A9180C2" w14:textId="17F994F6" w:rsidR="00FF05E0" w:rsidRPr="00007B3E" w:rsidDel="00CB2812" w:rsidRDefault="00933F79" w:rsidP="00CB2812">
      <w:pPr>
        <w:pStyle w:val="Titre41"/>
        <w:numPr>
          <w:ilvl w:val="1"/>
          <w:numId w:val="1"/>
        </w:numPr>
        <w:tabs>
          <w:tab w:val="left" w:pos="2730"/>
        </w:tabs>
        <w:ind w:left="1134"/>
        <w:outlineLvl w:val="2"/>
        <w:rPr>
          <w:del w:id="9386" w:author="Houyem Rais" w:date="2024-02-22T15:03:00Z"/>
          <w:lang w:val="fr-FR"/>
        </w:rPr>
        <w:pPrChange w:id="9387" w:author="Houyem Rais" w:date="2024-02-22T15:03:00Z">
          <w:pPr>
            <w:pStyle w:val="Titre41"/>
          </w:pPr>
        </w:pPrChange>
      </w:pPr>
      <w:bookmarkStart w:id="9388" w:name="_Toc158885028"/>
      <w:del w:id="9389" w:author="Houyem Rais" w:date="2024-02-22T15:03:00Z">
        <w:r w:rsidRPr="00007B3E" w:rsidDel="00CB2812">
          <w:rPr>
            <w:lang w:val="fr-FR"/>
          </w:rPr>
          <w:delText>Value for Money pour l’option</w:delText>
        </w:r>
        <w:r w:rsidR="00B00918" w:rsidRPr="00007B3E" w:rsidDel="00CB2812">
          <w:rPr>
            <w:lang w:val="fr-FR"/>
          </w:rPr>
          <w:delText xml:space="preserve"> 2 : PPP à paiement public</w:delText>
        </w:r>
        <w:bookmarkEnd w:id="9388"/>
      </w:del>
    </w:p>
    <w:p w14:paraId="29B2EE28" w14:textId="1561FDE7" w:rsidR="00D73039" w:rsidRPr="00007B3E" w:rsidDel="00CB2812" w:rsidRDefault="00C60A6A" w:rsidP="00CB2812">
      <w:pPr>
        <w:numPr>
          <w:ilvl w:val="1"/>
          <w:numId w:val="1"/>
        </w:numPr>
        <w:tabs>
          <w:tab w:val="left" w:pos="2730"/>
        </w:tabs>
        <w:spacing w:before="240" w:after="240"/>
        <w:ind w:left="1134"/>
        <w:jc w:val="left"/>
        <w:outlineLvl w:val="2"/>
        <w:rPr>
          <w:del w:id="9390" w:author="Houyem Rais" w:date="2024-02-22T15:03:00Z"/>
        </w:rPr>
        <w:pPrChange w:id="9391" w:author="Houyem Rais" w:date="2024-02-22T15:03:00Z">
          <w:pPr/>
        </w:pPrChange>
      </w:pPr>
      <w:del w:id="9392" w:author="Houyem Rais" w:date="2024-02-22T15:03:00Z">
        <w:r w:rsidRPr="00007B3E" w:rsidDel="00CB2812">
          <w:delText>Le coût total du projet pour l’Etat, ajusté au risque, en cas de réalisation en Contrat de Partenariat</w:delText>
        </w:r>
        <w:r w:rsidR="009D0FC6" w:rsidRPr="00007B3E" w:rsidDel="00CB2812">
          <w:delText xml:space="preserve">, </w:delText>
        </w:r>
        <w:r w:rsidRPr="00007B3E" w:rsidDel="00CB2812">
          <w:delText>est décomposé comme suit.</w:delText>
        </w:r>
      </w:del>
    </w:p>
    <w:p w14:paraId="5067483A" w14:textId="386927D7" w:rsidR="00D73039" w:rsidRPr="00007B3E" w:rsidDel="00CB2812" w:rsidRDefault="00D73039" w:rsidP="00CB2812">
      <w:pPr>
        <w:pStyle w:val="Caption"/>
        <w:numPr>
          <w:ilvl w:val="1"/>
          <w:numId w:val="1"/>
        </w:numPr>
        <w:tabs>
          <w:tab w:val="left" w:pos="2730"/>
        </w:tabs>
        <w:spacing w:before="240" w:after="240"/>
        <w:ind w:left="1134"/>
        <w:jc w:val="left"/>
        <w:outlineLvl w:val="2"/>
        <w:rPr>
          <w:del w:id="9393" w:author="Houyem Rais" w:date="2024-02-22T15:03:00Z"/>
        </w:rPr>
        <w:pPrChange w:id="9394" w:author="Houyem Rais" w:date="2024-02-22T15:03:00Z">
          <w:pPr>
            <w:pStyle w:val="Caption"/>
          </w:pPr>
        </w:pPrChange>
      </w:pPr>
      <w:bookmarkStart w:id="9395" w:name="_Toc144481115"/>
      <w:bookmarkStart w:id="9396" w:name="_Toc158885087"/>
      <w:del w:id="9397"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9398" w:author="Farouk Bouhafs" w:date="2024-02-09T12:22:00Z">
        <w:del w:id="9399" w:author="Houyem Rais" w:date="2024-02-22T15:03:00Z">
          <w:r w:rsidR="00125256" w:rsidDel="00CB2812">
            <w:rPr>
              <w:noProof/>
            </w:rPr>
            <w:delText>52</w:delText>
          </w:r>
        </w:del>
      </w:ins>
      <w:del w:id="9400" w:author="Houyem Rais" w:date="2024-02-22T15:03:00Z">
        <w:r w:rsidR="00E874ED" w:rsidDel="00CB2812">
          <w:rPr>
            <w:noProof/>
          </w:rPr>
          <w:delText>51</w:delText>
        </w:r>
        <w:r w:rsidDel="00CB2812">
          <w:rPr>
            <w:noProof/>
          </w:rPr>
          <w:fldChar w:fldCharType="end"/>
        </w:r>
        <w:r w:rsidRPr="00007B3E" w:rsidDel="00CB2812">
          <w:delText xml:space="preserve"> VAN et VfM pour l’option </w:delText>
        </w:r>
        <w:bookmarkEnd w:id="9395"/>
        <w:r w:rsidR="00B00918" w:rsidRPr="00007B3E" w:rsidDel="00CB2812">
          <w:delText>2 : PPP à paiement public</w:delText>
        </w:r>
        <w:bookmarkEnd w:id="9396"/>
      </w:del>
    </w:p>
    <w:tbl>
      <w:tblPr>
        <w:tblW w:w="8080" w:type="dxa"/>
        <w:tblInd w:w="-5" w:type="dxa"/>
        <w:tblCellMar>
          <w:left w:w="70" w:type="dxa"/>
          <w:right w:w="70" w:type="dxa"/>
        </w:tblCellMar>
        <w:tblLook w:val="04A0" w:firstRow="1" w:lastRow="0" w:firstColumn="1" w:lastColumn="0" w:noHBand="0" w:noVBand="1"/>
      </w:tblPr>
      <w:tblGrid>
        <w:gridCol w:w="5812"/>
        <w:gridCol w:w="2438"/>
        <w:tblGridChange w:id="9401">
          <w:tblGrid>
            <w:gridCol w:w="5812"/>
            <w:gridCol w:w="2268"/>
            <w:gridCol w:w="170"/>
          </w:tblGrid>
        </w:tblGridChange>
      </w:tblGrid>
      <w:tr w:rsidR="00FB518B" w:rsidRPr="00007B3E" w:rsidDel="00CB2812" w14:paraId="50C7500A" w14:textId="7BD75CD4" w:rsidTr="00A8239A">
        <w:trPr>
          <w:trHeight w:val="170"/>
          <w:tblHeader/>
          <w:del w:id="9402" w:author="Houyem Rais" w:date="2024-02-22T15:03:00Z"/>
        </w:trPr>
        <w:tc>
          <w:tcPr>
            <w:tcW w:w="581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334F5736" w14:textId="2D0CC8A5" w:rsidR="00FB518B" w:rsidRPr="00007B3E" w:rsidDel="00CB2812" w:rsidRDefault="00FB518B" w:rsidP="00CB2812">
            <w:pPr>
              <w:widowControl/>
              <w:numPr>
                <w:ilvl w:val="1"/>
                <w:numId w:val="1"/>
              </w:numPr>
              <w:tabs>
                <w:tab w:val="left" w:pos="2730"/>
              </w:tabs>
              <w:autoSpaceDE/>
              <w:autoSpaceDN/>
              <w:spacing w:before="240" w:after="240" w:line="240" w:lineRule="auto"/>
              <w:ind w:left="1134"/>
              <w:jc w:val="left"/>
              <w:outlineLvl w:val="2"/>
              <w:rPr>
                <w:del w:id="9403" w:author="Houyem Rais" w:date="2024-02-22T15:03:00Z"/>
                <w:rFonts w:asciiTheme="minorHAnsi" w:hAnsiTheme="minorHAnsi" w:cstheme="minorHAnsi"/>
                <w:color w:val="1F497D"/>
                <w:lang w:eastAsia="fr-FR"/>
              </w:rPr>
              <w:pPrChange w:id="9404" w:author="Houyem Rais" w:date="2024-02-22T15:03:00Z">
                <w:pPr>
                  <w:widowControl/>
                  <w:autoSpaceDE/>
                  <w:autoSpaceDN/>
                  <w:spacing w:before="0" w:after="0" w:line="240" w:lineRule="auto"/>
                  <w:jc w:val="left"/>
                </w:pPr>
              </w:pPrChange>
            </w:pPr>
            <w:del w:id="9405" w:author="Houyem Rais" w:date="2024-02-22T15:03:00Z">
              <w:r w:rsidRPr="00007B3E" w:rsidDel="00CB2812">
                <w:rPr>
                  <w:rFonts w:asciiTheme="minorHAnsi" w:hAnsiTheme="minorHAnsi" w:cstheme="minorHAnsi"/>
                  <w:b/>
                  <w:bCs/>
                  <w:lang w:eastAsia="fr-FR"/>
                </w:rPr>
                <w:delText>Flux financiers du secteur public</w:delText>
              </w:r>
            </w:del>
          </w:p>
        </w:tc>
        <w:tc>
          <w:tcPr>
            <w:tcW w:w="2268"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05D17D79" w14:textId="0F0CDF18" w:rsidR="00FB518B" w:rsidRPr="00007B3E" w:rsidDel="00CB2812" w:rsidRDefault="00FB518B" w:rsidP="00CB2812">
            <w:pPr>
              <w:widowControl/>
              <w:numPr>
                <w:ilvl w:val="1"/>
                <w:numId w:val="1"/>
              </w:numPr>
              <w:tabs>
                <w:tab w:val="left" w:pos="2730"/>
              </w:tabs>
              <w:autoSpaceDE/>
              <w:autoSpaceDN/>
              <w:spacing w:before="240" w:after="240" w:line="240" w:lineRule="auto"/>
              <w:ind w:left="1134"/>
              <w:jc w:val="left"/>
              <w:outlineLvl w:val="2"/>
              <w:rPr>
                <w:del w:id="9406" w:author="Houyem Rais" w:date="2024-02-22T15:03:00Z"/>
                <w:rFonts w:asciiTheme="minorHAnsi" w:hAnsiTheme="minorHAnsi" w:cstheme="minorHAnsi"/>
                <w:color w:val="1F497D"/>
                <w:lang w:eastAsia="fr-FR"/>
              </w:rPr>
              <w:pPrChange w:id="9407" w:author="Houyem Rais" w:date="2024-02-22T15:03:00Z">
                <w:pPr>
                  <w:widowControl/>
                  <w:autoSpaceDE/>
                  <w:autoSpaceDN/>
                  <w:spacing w:before="0" w:after="0" w:line="240" w:lineRule="auto"/>
                  <w:jc w:val="center"/>
                </w:pPr>
              </w:pPrChange>
            </w:pPr>
            <w:del w:id="9408" w:author="Houyem Rais" w:date="2024-02-22T15:03:00Z">
              <w:r w:rsidRPr="00007B3E" w:rsidDel="00CB2812">
                <w:rPr>
                  <w:rFonts w:asciiTheme="minorHAnsi" w:hAnsiTheme="minorHAnsi" w:cstheme="minorHAnsi"/>
                  <w:b/>
                  <w:bCs/>
                  <w:lang w:eastAsia="fr-FR"/>
                </w:rPr>
                <w:delText>NPV et VfM (MDT)</w:delText>
              </w:r>
            </w:del>
          </w:p>
        </w:tc>
      </w:tr>
      <w:tr w:rsidR="005E1107" w:rsidRPr="00007B3E" w:rsidDel="00CB2812" w14:paraId="680C9C21" w14:textId="74412103" w:rsidTr="00A8239A">
        <w:trPr>
          <w:trHeight w:val="170"/>
          <w:del w:id="9409" w:author="Houyem Rais" w:date="2024-02-22T15:03:00Z"/>
        </w:trPr>
        <w:tc>
          <w:tcPr>
            <w:tcW w:w="5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2D20D4B" w14:textId="208E4F16" w:rsidR="005E1107" w:rsidRPr="001D5133"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10" w:author="Houyem Rais" w:date="2024-02-22T15:03:00Z"/>
                <w:rFonts w:asciiTheme="minorHAnsi" w:hAnsiTheme="minorHAnsi" w:cstheme="minorHAnsi"/>
                <w:color w:val="974706"/>
                <w:lang w:eastAsia="fr-FR"/>
                <w:rPrChange w:id="9411" w:author="Farouk Bouhafs" w:date="2024-02-14T17:26:00Z">
                  <w:rPr>
                    <w:del w:id="9412" w:author="Houyem Rais" w:date="2024-02-22T15:03:00Z"/>
                    <w:rFonts w:asciiTheme="minorHAnsi" w:hAnsiTheme="minorHAnsi" w:cstheme="minorHAnsi"/>
                    <w:color w:val="1F497D"/>
                    <w:lang w:eastAsia="fr-FR"/>
                  </w:rPr>
                </w:rPrChange>
              </w:rPr>
              <w:pPrChange w:id="9413" w:author="Houyem Rais" w:date="2024-02-22T15:03:00Z">
                <w:pPr>
                  <w:widowControl/>
                  <w:autoSpaceDE/>
                  <w:autoSpaceDN/>
                  <w:spacing w:before="0" w:after="0" w:line="240" w:lineRule="auto"/>
                  <w:jc w:val="left"/>
                </w:pPr>
              </w:pPrChange>
            </w:pPr>
            <w:del w:id="9414" w:author="Houyem Rais" w:date="2024-02-22T15:03:00Z">
              <w:r w:rsidRPr="001D5133" w:rsidDel="00CB2812">
                <w:rPr>
                  <w:rFonts w:asciiTheme="minorHAnsi" w:hAnsiTheme="minorHAnsi" w:cstheme="minorHAnsi"/>
                  <w:color w:val="974706"/>
                  <w:lang w:eastAsia="fr-FR"/>
                  <w:rPrChange w:id="9415" w:author="Farouk Bouhafs" w:date="2024-02-14T17:26:00Z">
                    <w:rPr>
                      <w:rFonts w:asciiTheme="minorHAnsi" w:hAnsiTheme="minorHAnsi" w:cstheme="minorHAnsi"/>
                      <w:color w:val="1F497D"/>
                      <w:lang w:eastAsia="fr-FR"/>
                    </w:rPr>
                  </w:rPrChange>
                </w:rPr>
                <w:delText>VAN du service de la dette de la SNCFT Réseau</w:delText>
              </w:r>
            </w:del>
            <w:ins w:id="9416" w:author="Farouk Bouhafs" w:date="2024-02-14T17:26:00Z">
              <w:del w:id="9417" w:author="Houyem Rais" w:date="2024-02-22T15:03:00Z">
                <w:r w:rsidR="001D5133" w:rsidRPr="001D5133" w:rsidDel="00CB2812">
                  <w:rPr>
                    <w:rFonts w:asciiTheme="minorHAnsi" w:hAnsiTheme="minorHAnsi" w:cstheme="minorHAnsi"/>
                    <w:color w:val="974706"/>
                    <w:lang w:eastAsia="fr-FR"/>
                    <w:rPrChange w:id="9418" w:author="Farouk Bouhafs" w:date="2024-02-14T17:26:00Z">
                      <w:rPr>
                        <w:rFonts w:asciiTheme="minorHAnsi" w:hAnsiTheme="minorHAnsi" w:cstheme="minorHAnsi"/>
                        <w:color w:val="1F497D"/>
                        <w:lang w:eastAsia="fr-FR"/>
                      </w:rPr>
                    </w:rPrChange>
                  </w:rPr>
                  <w:delText>publique</w:delText>
                </w:r>
              </w:del>
            </w:ins>
            <w:del w:id="9419" w:author="Houyem Rais" w:date="2024-02-22T15:03:00Z">
              <w:r w:rsidRPr="001D5133" w:rsidDel="00CB2812">
                <w:rPr>
                  <w:rFonts w:asciiTheme="minorHAnsi" w:hAnsiTheme="minorHAnsi" w:cstheme="minorHAnsi"/>
                  <w:color w:val="974706"/>
                  <w:lang w:eastAsia="fr-FR"/>
                  <w:rPrChange w:id="9420" w:author="Farouk Bouhafs" w:date="2024-02-14T17:26:00Z">
                    <w:rPr>
                      <w:rFonts w:asciiTheme="minorHAnsi" w:hAnsiTheme="minorHAnsi" w:cstheme="minorHAnsi"/>
                      <w:color w:val="1F497D"/>
                      <w:lang w:eastAsia="fr-FR"/>
                    </w:rPr>
                  </w:rPrChange>
                </w:rPr>
                <w:delText xml:space="preserve"> (MDT)</w:delText>
              </w:r>
            </w:del>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2F54ECC9" w14:textId="610E14CF" w:rsidR="005E1107" w:rsidRPr="001D5133"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21" w:author="Houyem Rais" w:date="2024-02-22T15:03:00Z"/>
                <w:rFonts w:asciiTheme="minorHAnsi" w:hAnsiTheme="minorHAnsi" w:cstheme="minorHAnsi"/>
                <w:color w:val="974706"/>
                <w:lang w:eastAsia="fr-FR"/>
                <w:rPrChange w:id="9422" w:author="Farouk Bouhafs" w:date="2024-02-14T17:26:00Z">
                  <w:rPr>
                    <w:del w:id="9423" w:author="Houyem Rais" w:date="2024-02-22T15:03:00Z"/>
                    <w:rFonts w:asciiTheme="minorHAnsi" w:hAnsiTheme="minorHAnsi" w:cstheme="minorHAnsi"/>
                    <w:color w:val="1F497D"/>
                  </w:rPr>
                </w:rPrChange>
              </w:rPr>
              <w:pPrChange w:id="9424" w:author="Houyem Rais" w:date="2024-02-22T15:03:00Z">
                <w:pPr>
                  <w:widowControl/>
                  <w:autoSpaceDE/>
                  <w:autoSpaceDN/>
                  <w:spacing w:before="0" w:after="0" w:line="240" w:lineRule="auto"/>
                  <w:jc w:val="center"/>
                </w:pPr>
              </w:pPrChange>
            </w:pPr>
            <w:del w:id="9425" w:author="Houyem Rais" w:date="2024-02-22T15:03:00Z">
              <w:r w:rsidRPr="001D5133" w:rsidDel="00CB2812">
                <w:rPr>
                  <w:rFonts w:asciiTheme="minorHAnsi" w:hAnsiTheme="minorHAnsi" w:cstheme="minorHAnsi"/>
                  <w:color w:val="974706"/>
                  <w:lang w:eastAsia="fr-FR"/>
                  <w:rPrChange w:id="9426" w:author="Farouk Bouhafs" w:date="2024-02-14T17:26:00Z">
                    <w:rPr>
                      <w:rFonts w:asciiTheme="minorHAnsi" w:hAnsiTheme="minorHAnsi" w:cstheme="minorHAnsi"/>
                      <w:color w:val="1F497D"/>
                    </w:rPr>
                  </w:rPrChange>
                </w:rPr>
                <w:delText>0,0</w:delText>
              </w:r>
            </w:del>
          </w:p>
        </w:tc>
      </w:tr>
      <w:tr w:rsidR="005E1107" w:rsidRPr="00007B3E" w:rsidDel="00CB2812" w14:paraId="6CAD40FB" w14:textId="12653070" w:rsidTr="00A8239A">
        <w:trPr>
          <w:trHeight w:val="170"/>
          <w:del w:id="9427"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6CE9845" w14:textId="7F072530"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28" w:author="Houyem Rais" w:date="2024-02-22T15:03:00Z"/>
                <w:rFonts w:asciiTheme="minorHAnsi" w:hAnsiTheme="minorHAnsi" w:cstheme="minorHAnsi"/>
                <w:color w:val="4F6228"/>
                <w:lang w:eastAsia="fr-FR"/>
              </w:rPr>
              <w:pPrChange w:id="9429" w:author="Houyem Rais" w:date="2024-02-22T15:03:00Z">
                <w:pPr>
                  <w:widowControl/>
                  <w:autoSpaceDE/>
                  <w:autoSpaceDN/>
                  <w:spacing w:before="0" w:after="0" w:line="240" w:lineRule="auto"/>
                  <w:jc w:val="left"/>
                </w:pPr>
              </w:pPrChange>
            </w:pPr>
            <w:del w:id="9430" w:author="Houyem Rais" w:date="2024-02-22T15:03:00Z">
              <w:r w:rsidRPr="00007B3E" w:rsidDel="00CB2812">
                <w:rPr>
                  <w:rFonts w:asciiTheme="minorHAnsi" w:hAnsiTheme="minorHAnsi" w:cstheme="minorHAnsi"/>
                  <w:color w:val="4F6228"/>
                  <w:lang w:eastAsia="fr-FR"/>
                </w:rPr>
                <w:delText>VAN des recettes d'exploitation de la SNCFT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7EB479B0" w14:textId="106BCB5C"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31" w:author="Houyem Rais" w:date="2024-02-22T15:03:00Z"/>
                <w:rFonts w:asciiTheme="minorHAnsi" w:hAnsiTheme="minorHAnsi" w:cstheme="minorHAnsi"/>
                <w:color w:val="4F6228"/>
                <w:lang w:eastAsia="fr-FR"/>
              </w:rPr>
              <w:pPrChange w:id="9432" w:author="Houyem Rais" w:date="2024-02-22T15:03:00Z">
                <w:pPr>
                  <w:widowControl/>
                  <w:autoSpaceDE/>
                  <w:autoSpaceDN/>
                  <w:spacing w:before="0" w:after="0" w:line="240" w:lineRule="auto"/>
                  <w:jc w:val="center"/>
                </w:pPr>
              </w:pPrChange>
            </w:pPr>
            <w:del w:id="9433" w:author="Houyem Rais" w:date="2024-02-22T15:03:00Z">
              <w:r w:rsidRPr="00A8239A" w:rsidDel="00CB2812">
                <w:rPr>
                  <w:rFonts w:asciiTheme="minorHAnsi" w:hAnsiTheme="minorHAnsi" w:cstheme="minorHAnsi"/>
                  <w:color w:val="4F6228"/>
                  <w:lang w:eastAsia="fr-FR"/>
                </w:rPr>
                <w:delText>699,1</w:delText>
              </w:r>
            </w:del>
          </w:p>
        </w:tc>
      </w:tr>
      <w:tr w:rsidR="005E1107" w:rsidRPr="00007B3E" w:rsidDel="00CB2812" w14:paraId="221F726A" w14:textId="14475467" w:rsidTr="00A8239A">
        <w:trPr>
          <w:trHeight w:val="47"/>
          <w:del w:id="9434"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DA2DAB0" w14:textId="4B0E1930"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35" w:author="Houyem Rais" w:date="2024-02-22T15:03:00Z"/>
                <w:rFonts w:asciiTheme="minorHAnsi" w:hAnsiTheme="minorHAnsi" w:cstheme="minorHAnsi"/>
                <w:color w:val="4F6228"/>
                <w:lang w:eastAsia="fr-FR"/>
              </w:rPr>
              <w:pPrChange w:id="9436" w:author="Houyem Rais" w:date="2024-02-22T15:03:00Z">
                <w:pPr>
                  <w:widowControl/>
                  <w:autoSpaceDE/>
                  <w:autoSpaceDN/>
                  <w:spacing w:before="0" w:after="0" w:line="240" w:lineRule="auto"/>
                  <w:jc w:val="left"/>
                </w:pPr>
              </w:pPrChange>
            </w:pPr>
            <w:del w:id="9437" w:author="Houyem Rais" w:date="2024-02-22T15:03:00Z">
              <w:r w:rsidRPr="00007B3E" w:rsidDel="00CB2812">
                <w:rPr>
                  <w:rFonts w:asciiTheme="minorHAnsi" w:hAnsiTheme="minorHAnsi" w:cstheme="minorHAnsi"/>
                  <w:color w:val="4F6228"/>
                  <w:lang w:eastAsia="fr-FR"/>
                </w:rPr>
                <w:delText>VAN des OPEX de la SNCFT - hors redevances de sillons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7BAC755D" w14:textId="69B30803"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38" w:author="Houyem Rais" w:date="2024-02-22T15:03:00Z"/>
                <w:rFonts w:asciiTheme="minorHAnsi" w:hAnsiTheme="minorHAnsi" w:cstheme="minorHAnsi"/>
                <w:color w:val="4F6228"/>
                <w:lang w:eastAsia="fr-FR"/>
              </w:rPr>
              <w:pPrChange w:id="9439" w:author="Houyem Rais" w:date="2024-02-22T15:03:00Z">
                <w:pPr>
                  <w:widowControl/>
                  <w:autoSpaceDE/>
                  <w:autoSpaceDN/>
                  <w:spacing w:before="0" w:after="0" w:line="240" w:lineRule="auto"/>
                  <w:jc w:val="center"/>
                </w:pPr>
              </w:pPrChange>
            </w:pPr>
            <w:del w:id="9440" w:author="Houyem Rais" w:date="2024-02-22T15:03:00Z">
              <w:r w:rsidRPr="00A8239A" w:rsidDel="00CB2812">
                <w:rPr>
                  <w:rFonts w:asciiTheme="minorHAnsi" w:hAnsiTheme="minorHAnsi" w:cstheme="minorHAnsi"/>
                  <w:color w:val="4F6228"/>
                  <w:lang w:eastAsia="fr-FR"/>
                </w:rPr>
                <w:delText>-456,0</w:delText>
              </w:r>
            </w:del>
          </w:p>
        </w:tc>
      </w:tr>
      <w:tr w:rsidR="005E1107" w:rsidRPr="00007B3E" w:rsidDel="00CB2812" w14:paraId="28CDE02D" w14:textId="1DB0820C" w:rsidTr="00A8239A">
        <w:trPr>
          <w:trHeight w:val="47"/>
          <w:del w:id="9441"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2B750947" w14:textId="62E88BD1"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42" w:author="Houyem Rais" w:date="2024-02-22T15:03:00Z"/>
                <w:rFonts w:asciiTheme="minorHAnsi" w:hAnsiTheme="minorHAnsi" w:cstheme="minorHAnsi"/>
                <w:color w:val="4F6228"/>
                <w:lang w:eastAsia="fr-FR"/>
              </w:rPr>
              <w:pPrChange w:id="9443" w:author="Houyem Rais" w:date="2024-02-22T15:03:00Z">
                <w:pPr>
                  <w:widowControl/>
                  <w:autoSpaceDE/>
                  <w:autoSpaceDN/>
                  <w:spacing w:before="0" w:after="0" w:line="240" w:lineRule="auto"/>
                  <w:jc w:val="left"/>
                </w:pPr>
              </w:pPrChange>
            </w:pPr>
            <w:del w:id="9444" w:author="Houyem Rais" w:date="2024-02-22T15:03:00Z">
              <w:r w:rsidRPr="00007B3E" w:rsidDel="00CB2812">
                <w:rPr>
                  <w:rFonts w:asciiTheme="minorHAnsi" w:hAnsiTheme="minorHAnsi" w:cstheme="minorHAnsi"/>
                  <w:color w:val="4F6228"/>
                  <w:lang w:eastAsia="fr-FR"/>
                </w:rPr>
                <w:delText>VAN des charges de redevances de sillons de la SNCFT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43F1A82F" w14:textId="19639DFC"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45" w:author="Houyem Rais" w:date="2024-02-22T15:03:00Z"/>
                <w:rFonts w:asciiTheme="minorHAnsi" w:hAnsiTheme="minorHAnsi" w:cstheme="minorHAnsi"/>
                <w:color w:val="4F6228"/>
                <w:lang w:eastAsia="fr-FR"/>
              </w:rPr>
              <w:pPrChange w:id="9446" w:author="Houyem Rais" w:date="2024-02-22T15:03:00Z">
                <w:pPr>
                  <w:widowControl/>
                  <w:autoSpaceDE/>
                  <w:autoSpaceDN/>
                  <w:spacing w:before="0" w:after="0" w:line="240" w:lineRule="auto"/>
                  <w:jc w:val="center"/>
                </w:pPr>
              </w:pPrChange>
            </w:pPr>
            <w:del w:id="9447" w:author="Houyem Rais" w:date="2024-02-22T15:03:00Z">
              <w:r w:rsidRPr="00A8239A" w:rsidDel="00CB2812">
                <w:rPr>
                  <w:rFonts w:asciiTheme="minorHAnsi" w:hAnsiTheme="minorHAnsi" w:cstheme="minorHAnsi"/>
                  <w:color w:val="4F6228"/>
                  <w:lang w:eastAsia="fr-FR"/>
                </w:rPr>
                <w:delText>-257,9</w:delText>
              </w:r>
            </w:del>
          </w:p>
        </w:tc>
      </w:tr>
      <w:tr w:rsidR="005E1107" w:rsidRPr="00007B3E" w:rsidDel="00CB2812" w14:paraId="0F7A69C7" w14:textId="40686CBE" w:rsidTr="00A8239A">
        <w:trPr>
          <w:trHeight w:val="341"/>
          <w:del w:id="9448"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7D1DF4A9" w14:textId="74A2E130"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49" w:author="Houyem Rais" w:date="2024-02-22T15:03:00Z"/>
                <w:rFonts w:asciiTheme="minorHAnsi" w:hAnsiTheme="minorHAnsi" w:cstheme="minorHAnsi"/>
                <w:color w:val="1F497D"/>
                <w:lang w:eastAsia="fr-FR"/>
              </w:rPr>
              <w:pPrChange w:id="9450" w:author="Houyem Rais" w:date="2024-02-22T15:03:00Z">
                <w:pPr>
                  <w:widowControl/>
                  <w:autoSpaceDE/>
                  <w:autoSpaceDN/>
                  <w:spacing w:before="0" w:after="0" w:line="240" w:lineRule="auto"/>
                  <w:jc w:val="left"/>
                </w:pPr>
              </w:pPrChange>
            </w:pPr>
            <w:del w:id="9451" w:author="Houyem Rais" w:date="2024-02-22T15:03:00Z">
              <w:r w:rsidRPr="00007B3E" w:rsidDel="00CB2812">
                <w:rPr>
                  <w:rFonts w:asciiTheme="minorHAnsi" w:hAnsiTheme="minorHAnsi" w:cstheme="minorHAnsi"/>
                  <w:color w:val="1F497D"/>
                  <w:lang w:eastAsia="fr-FR"/>
                </w:rPr>
                <w:delText>VAN des recettes d'exploitation de la SNCFT Réseau - hors redevances de sillons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01400131" w14:textId="24A3F12F"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52" w:author="Houyem Rais" w:date="2024-02-22T15:03:00Z"/>
                <w:rFonts w:asciiTheme="minorHAnsi" w:hAnsiTheme="minorHAnsi" w:cstheme="minorHAnsi"/>
                <w:color w:val="1F497D"/>
              </w:rPr>
              <w:pPrChange w:id="9453" w:author="Houyem Rais" w:date="2024-02-22T15:03:00Z">
                <w:pPr>
                  <w:widowControl/>
                  <w:autoSpaceDE/>
                  <w:autoSpaceDN/>
                  <w:spacing w:before="0" w:after="0" w:line="240" w:lineRule="auto"/>
                  <w:jc w:val="center"/>
                </w:pPr>
              </w:pPrChange>
            </w:pPr>
            <w:del w:id="9454" w:author="Houyem Rais" w:date="2024-02-22T15:03:00Z">
              <w:r w:rsidRPr="00A8239A" w:rsidDel="00CB2812">
                <w:rPr>
                  <w:rFonts w:asciiTheme="minorHAnsi" w:hAnsiTheme="minorHAnsi" w:cstheme="minorHAnsi"/>
                  <w:color w:val="1F497D"/>
                </w:rPr>
                <w:delText>6,3</w:delText>
              </w:r>
            </w:del>
          </w:p>
        </w:tc>
      </w:tr>
      <w:tr w:rsidR="005E1107" w:rsidRPr="00007B3E" w:rsidDel="00CB2812" w14:paraId="4F3D3D3A" w14:textId="06E9064F" w:rsidTr="00A8239A">
        <w:trPr>
          <w:trHeight w:val="47"/>
          <w:del w:id="9455"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6638BAE1" w14:textId="5A8B3525"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56" w:author="Houyem Rais" w:date="2024-02-22T15:03:00Z"/>
                <w:rFonts w:asciiTheme="minorHAnsi" w:hAnsiTheme="minorHAnsi" w:cstheme="minorHAnsi"/>
                <w:color w:val="1F497D"/>
                <w:lang w:eastAsia="fr-FR"/>
              </w:rPr>
              <w:pPrChange w:id="9457" w:author="Houyem Rais" w:date="2024-02-22T15:03:00Z">
                <w:pPr>
                  <w:widowControl/>
                  <w:autoSpaceDE/>
                  <w:autoSpaceDN/>
                  <w:spacing w:before="0" w:after="0" w:line="240" w:lineRule="auto"/>
                  <w:jc w:val="left"/>
                </w:pPr>
              </w:pPrChange>
            </w:pPr>
            <w:del w:id="9458" w:author="Houyem Rais" w:date="2024-02-22T15:03:00Z">
              <w:r w:rsidRPr="00007B3E" w:rsidDel="00CB2812">
                <w:rPr>
                  <w:rFonts w:asciiTheme="minorHAnsi" w:hAnsiTheme="minorHAnsi" w:cstheme="minorHAnsi"/>
                  <w:color w:val="1F497D"/>
                  <w:lang w:eastAsia="fr-FR"/>
                </w:rPr>
                <w:delText>VAN des redevances de sillons pour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296628F0" w14:textId="145473BE"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59" w:author="Houyem Rais" w:date="2024-02-22T15:03:00Z"/>
                <w:rFonts w:asciiTheme="minorHAnsi" w:hAnsiTheme="minorHAnsi" w:cstheme="minorHAnsi"/>
                <w:color w:val="1F497D"/>
              </w:rPr>
              <w:pPrChange w:id="9460" w:author="Houyem Rais" w:date="2024-02-22T15:03:00Z">
                <w:pPr>
                  <w:widowControl/>
                  <w:autoSpaceDE/>
                  <w:autoSpaceDN/>
                  <w:spacing w:before="0" w:after="0" w:line="240" w:lineRule="auto"/>
                  <w:jc w:val="center"/>
                </w:pPr>
              </w:pPrChange>
            </w:pPr>
            <w:del w:id="9461" w:author="Houyem Rais" w:date="2024-02-22T15:03:00Z">
              <w:r w:rsidRPr="00A8239A" w:rsidDel="00CB2812">
                <w:rPr>
                  <w:rFonts w:asciiTheme="minorHAnsi" w:hAnsiTheme="minorHAnsi" w:cstheme="minorHAnsi"/>
                  <w:color w:val="1F497D"/>
                </w:rPr>
                <w:delText>257,9</w:delText>
              </w:r>
            </w:del>
          </w:p>
        </w:tc>
      </w:tr>
      <w:tr w:rsidR="005E1107" w:rsidRPr="00007B3E" w:rsidDel="00CB2812" w14:paraId="3D1A35A9" w14:textId="531AFC05" w:rsidTr="00A8239A">
        <w:trPr>
          <w:trHeight w:val="170"/>
          <w:del w:id="9462"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7B62C331" w14:textId="0A0B0EEF"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63" w:author="Houyem Rais" w:date="2024-02-22T15:03:00Z"/>
                <w:rFonts w:asciiTheme="minorHAnsi" w:hAnsiTheme="minorHAnsi" w:cstheme="minorHAnsi"/>
                <w:color w:val="1F497D"/>
                <w:lang w:eastAsia="fr-FR"/>
              </w:rPr>
              <w:pPrChange w:id="9464" w:author="Houyem Rais" w:date="2024-02-22T15:03:00Z">
                <w:pPr>
                  <w:widowControl/>
                  <w:autoSpaceDE/>
                  <w:autoSpaceDN/>
                  <w:spacing w:before="0" w:after="0" w:line="240" w:lineRule="auto"/>
                  <w:jc w:val="left"/>
                </w:pPr>
              </w:pPrChange>
            </w:pPr>
            <w:del w:id="9465" w:author="Houyem Rais" w:date="2024-02-22T15:03:00Z">
              <w:r w:rsidRPr="00007B3E" w:rsidDel="00CB2812">
                <w:rPr>
                  <w:rFonts w:asciiTheme="minorHAnsi" w:hAnsiTheme="minorHAnsi" w:cstheme="minorHAnsi"/>
                  <w:color w:val="1F497D"/>
                  <w:lang w:eastAsia="fr-FR"/>
                </w:rPr>
                <w:delText>VAN des OPEX de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16E728F0" w14:textId="2E2EC3D1"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66" w:author="Houyem Rais" w:date="2024-02-22T15:03:00Z"/>
                <w:rFonts w:asciiTheme="minorHAnsi" w:hAnsiTheme="minorHAnsi" w:cstheme="minorHAnsi"/>
                <w:color w:val="1F497D"/>
              </w:rPr>
              <w:pPrChange w:id="9467" w:author="Houyem Rais" w:date="2024-02-22T15:03:00Z">
                <w:pPr>
                  <w:widowControl/>
                  <w:autoSpaceDE/>
                  <w:autoSpaceDN/>
                  <w:spacing w:before="0" w:after="0" w:line="240" w:lineRule="auto"/>
                  <w:jc w:val="center"/>
                </w:pPr>
              </w:pPrChange>
            </w:pPr>
            <w:del w:id="9468" w:author="Houyem Rais" w:date="2024-02-22T15:03:00Z">
              <w:r w:rsidRPr="00A8239A" w:rsidDel="00CB2812">
                <w:rPr>
                  <w:rFonts w:asciiTheme="minorHAnsi" w:hAnsiTheme="minorHAnsi" w:cstheme="minorHAnsi"/>
                  <w:color w:val="1F497D"/>
                </w:rPr>
                <w:delText>0,0</w:delText>
              </w:r>
            </w:del>
          </w:p>
        </w:tc>
      </w:tr>
      <w:tr w:rsidR="005E1107" w:rsidRPr="00007B3E" w:rsidDel="00CB2812" w14:paraId="3D4F9108" w14:textId="51FEA279" w:rsidTr="00A8239A">
        <w:trPr>
          <w:trHeight w:val="170"/>
          <w:del w:id="9469"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1897042" w14:textId="268F329B"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70" w:author="Houyem Rais" w:date="2024-02-22T15:03:00Z"/>
                <w:rFonts w:asciiTheme="minorHAnsi" w:hAnsiTheme="minorHAnsi" w:cstheme="minorHAnsi"/>
                <w:color w:val="1F497D"/>
                <w:lang w:eastAsia="fr-FR"/>
              </w:rPr>
              <w:pPrChange w:id="9471" w:author="Houyem Rais" w:date="2024-02-22T15:03:00Z">
                <w:pPr>
                  <w:widowControl/>
                  <w:autoSpaceDE/>
                  <w:autoSpaceDN/>
                  <w:spacing w:before="0" w:after="0" w:line="240" w:lineRule="auto"/>
                  <w:jc w:val="left"/>
                </w:pPr>
              </w:pPrChange>
            </w:pPr>
            <w:del w:id="9472" w:author="Houyem Rais" w:date="2024-02-22T15:03:00Z">
              <w:r w:rsidRPr="00007B3E" w:rsidDel="00CB2812">
                <w:rPr>
                  <w:rFonts w:asciiTheme="minorHAnsi" w:hAnsiTheme="minorHAnsi" w:cstheme="minorHAnsi"/>
                  <w:color w:val="1F497D"/>
                  <w:lang w:eastAsia="fr-FR"/>
                </w:rPr>
                <w:delText>VAN des loyers payés par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00A461FB" w14:textId="1C5708F0"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73" w:author="Houyem Rais" w:date="2024-02-22T15:03:00Z"/>
                <w:rFonts w:asciiTheme="minorHAnsi" w:hAnsiTheme="minorHAnsi" w:cstheme="minorHAnsi"/>
                <w:color w:val="1F497D"/>
              </w:rPr>
              <w:pPrChange w:id="9474" w:author="Houyem Rais" w:date="2024-02-22T15:03:00Z">
                <w:pPr>
                  <w:widowControl/>
                  <w:autoSpaceDE/>
                  <w:autoSpaceDN/>
                  <w:spacing w:before="0" w:after="0" w:line="240" w:lineRule="auto"/>
                  <w:jc w:val="center"/>
                </w:pPr>
              </w:pPrChange>
            </w:pPr>
            <w:bookmarkStart w:id="9475" w:name="_Hlk153547048"/>
            <w:bookmarkStart w:id="9476" w:name="_Hlk158884784"/>
            <w:del w:id="9477" w:author="Houyem Rais" w:date="2024-02-22T15:03:00Z">
              <w:r w:rsidRPr="00A8239A" w:rsidDel="00CB2812">
                <w:rPr>
                  <w:rFonts w:asciiTheme="minorHAnsi" w:hAnsiTheme="minorHAnsi" w:cstheme="minorHAnsi"/>
                  <w:color w:val="1F497D"/>
                </w:rPr>
                <w:delText>-1 303,0</w:delText>
              </w:r>
            </w:del>
            <w:bookmarkEnd w:id="9475"/>
            <w:ins w:id="9478" w:author="Farouk Bouhafs" w:date="2024-02-14T17:25:00Z">
              <w:del w:id="9479" w:author="Houyem Rais" w:date="2024-02-22T15:03:00Z">
                <w:r w:rsidR="00950B01" w:rsidDel="00CB2812">
                  <w:rPr>
                    <w:rFonts w:asciiTheme="minorHAnsi" w:hAnsiTheme="minorHAnsi" w:cstheme="minorHAnsi"/>
                    <w:color w:val="1F497D"/>
                  </w:rPr>
                  <w:delText>286,2</w:delText>
                </w:r>
              </w:del>
            </w:ins>
            <w:bookmarkEnd w:id="9476"/>
          </w:p>
        </w:tc>
      </w:tr>
      <w:tr w:rsidR="005E1107" w:rsidRPr="00007B3E" w:rsidDel="00CB2812" w14:paraId="73D3ED3C" w14:textId="3F93B9A6" w:rsidTr="00A8239A">
        <w:trPr>
          <w:trHeight w:val="170"/>
          <w:del w:id="9480"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07BB840" w14:textId="4BDC7D48"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81" w:author="Houyem Rais" w:date="2024-02-22T15:03:00Z"/>
                <w:rFonts w:asciiTheme="minorHAnsi" w:hAnsiTheme="minorHAnsi" w:cstheme="minorHAnsi"/>
                <w:color w:val="974706"/>
                <w:lang w:eastAsia="fr-FR"/>
              </w:rPr>
              <w:pPrChange w:id="9482" w:author="Houyem Rais" w:date="2024-02-22T15:03:00Z">
                <w:pPr>
                  <w:widowControl/>
                  <w:autoSpaceDE/>
                  <w:autoSpaceDN/>
                  <w:spacing w:before="0" w:after="0" w:line="240" w:lineRule="auto"/>
                  <w:jc w:val="left"/>
                </w:pPr>
              </w:pPrChange>
            </w:pPr>
            <w:del w:id="9483" w:author="Houyem Rais" w:date="2024-02-22T15:03:00Z">
              <w:r w:rsidRPr="00007B3E" w:rsidDel="00CB2812">
                <w:rPr>
                  <w:rFonts w:asciiTheme="minorHAnsi" w:hAnsiTheme="minorHAnsi" w:cstheme="minorHAnsi"/>
                  <w:color w:val="974706"/>
                  <w:lang w:eastAsia="fr-FR"/>
                </w:rPr>
                <w:delText>VAN de la TVA perçue par l'Etat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1558341D" w14:textId="0EFDF459"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84" w:author="Houyem Rais" w:date="2024-02-22T15:03:00Z"/>
                <w:rFonts w:asciiTheme="minorHAnsi" w:hAnsiTheme="minorHAnsi" w:cstheme="minorHAnsi"/>
                <w:color w:val="974706"/>
              </w:rPr>
              <w:pPrChange w:id="9485" w:author="Houyem Rais" w:date="2024-02-22T15:03:00Z">
                <w:pPr>
                  <w:widowControl/>
                  <w:autoSpaceDE/>
                  <w:autoSpaceDN/>
                  <w:spacing w:before="0" w:after="0" w:line="240" w:lineRule="auto"/>
                  <w:jc w:val="center"/>
                </w:pPr>
              </w:pPrChange>
            </w:pPr>
            <w:del w:id="9486" w:author="Houyem Rais" w:date="2024-02-22T15:03:00Z">
              <w:r w:rsidRPr="00A8239A" w:rsidDel="00CB2812">
                <w:rPr>
                  <w:rFonts w:asciiTheme="minorHAnsi" w:hAnsiTheme="minorHAnsi" w:cstheme="minorHAnsi"/>
                  <w:color w:val="974706"/>
                </w:rPr>
                <w:delText>0,0</w:delText>
              </w:r>
            </w:del>
          </w:p>
        </w:tc>
      </w:tr>
      <w:tr w:rsidR="005E1107" w:rsidRPr="00007B3E" w:rsidDel="00CB2812" w14:paraId="29478C07" w14:textId="672BA37B" w:rsidTr="00A8239A">
        <w:trPr>
          <w:trHeight w:val="170"/>
          <w:del w:id="9487"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2441198C" w14:textId="728FD8AD" w:rsidR="005E1107" w:rsidRPr="00007B3E"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88" w:author="Houyem Rais" w:date="2024-02-22T15:03:00Z"/>
                <w:rFonts w:asciiTheme="minorHAnsi" w:hAnsiTheme="minorHAnsi" w:cstheme="minorHAnsi"/>
                <w:color w:val="974706"/>
                <w:lang w:eastAsia="fr-FR"/>
              </w:rPr>
              <w:pPrChange w:id="9489" w:author="Houyem Rais" w:date="2024-02-22T15:03:00Z">
                <w:pPr>
                  <w:widowControl/>
                  <w:autoSpaceDE/>
                  <w:autoSpaceDN/>
                  <w:spacing w:before="0" w:after="0" w:line="240" w:lineRule="auto"/>
                  <w:jc w:val="left"/>
                </w:pPr>
              </w:pPrChange>
            </w:pPr>
            <w:del w:id="9490" w:author="Houyem Rais" w:date="2024-02-22T15:03:00Z">
              <w:r w:rsidRPr="00007B3E" w:rsidDel="00CB2812">
                <w:rPr>
                  <w:rFonts w:asciiTheme="minorHAnsi" w:hAnsiTheme="minorHAnsi" w:cstheme="minorHAnsi"/>
                  <w:color w:val="974706"/>
                  <w:lang w:eastAsia="fr-FR"/>
                </w:rPr>
                <w:delText>VAN de l'Impôt sur les Sociétés perçues par l'Etat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707DE859" w14:textId="4436035B" w:rsidR="005E1107" w:rsidRPr="005E1107" w:rsidDel="00CB2812" w:rsidRDefault="005E1107" w:rsidP="00CB2812">
            <w:pPr>
              <w:widowControl/>
              <w:numPr>
                <w:ilvl w:val="1"/>
                <w:numId w:val="1"/>
              </w:numPr>
              <w:tabs>
                <w:tab w:val="left" w:pos="2730"/>
              </w:tabs>
              <w:autoSpaceDE/>
              <w:autoSpaceDN/>
              <w:spacing w:before="240" w:after="240" w:line="240" w:lineRule="auto"/>
              <w:ind w:left="1134"/>
              <w:jc w:val="left"/>
              <w:outlineLvl w:val="2"/>
              <w:rPr>
                <w:del w:id="9491" w:author="Houyem Rais" w:date="2024-02-22T15:03:00Z"/>
                <w:rFonts w:asciiTheme="minorHAnsi" w:hAnsiTheme="minorHAnsi" w:cstheme="minorHAnsi"/>
                <w:color w:val="974706"/>
              </w:rPr>
              <w:pPrChange w:id="9492" w:author="Houyem Rais" w:date="2024-02-22T15:03:00Z">
                <w:pPr>
                  <w:widowControl/>
                  <w:autoSpaceDE/>
                  <w:autoSpaceDN/>
                  <w:spacing w:before="0" w:after="0" w:line="240" w:lineRule="auto"/>
                  <w:jc w:val="center"/>
                </w:pPr>
              </w:pPrChange>
            </w:pPr>
            <w:del w:id="9493" w:author="Houyem Rais" w:date="2024-02-22T15:03:00Z">
              <w:r w:rsidRPr="00A8239A" w:rsidDel="00CB2812">
                <w:rPr>
                  <w:rFonts w:asciiTheme="minorHAnsi" w:hAnsiTheme="minorHAnsi" w:cstheme="minorHAnsi"/>
                  <w:color w:val="974706"/>
                </w:rPr>
                <w:delText>142</w:delText>
              </w:r>
            </w:del>
            <w:ins w:id="9494" w:author="Farouk Bouhafs" w:date="2024-02-14T17:25:00Z">
              <w:del w:id="9495" w:author="Houyem Rais" w:date="2024-02-22T15:03:00Z">
                <w:r w:rsidR="00950B01" w:rsidRPr="00A8239A" w:rsidDel="00CB2812">
                  <w:rPr>
                    <w:rFonts w:asciiTheme="minorHAnsi" w:hAnsiTheme="minorHAnsi" w:cstheme="minorHAnsi"/>
                    <w:color w:val="974706"/>
                  </w:rPr>
                  <w:delText>14</w:delText>
                </w:r>
                <w:r w:rsidR="00950B01" w:rsidDel="00CB2812">
                  <w:rPr>
                    <w:rFonts w:asciiTheme="minorHAnsi" w:hAnsiTheme="minorHAnsi" w:cstheme="minorHAnsi"/>
                    <w:color w:val="974706"/>
                  </w:rPr>
                  <w:delText>4</w:delText>
                </w:r>
              </w:del>
            </w:ins>
            <w:del w:id="9496" w:author="Houyem Rais" w:date="2024-02-22T15:03:00Z">
              <w:r w:rsidRPr="00A8239A" w:rsidDel="00CB2812">
                <w:rPr>
                  <w:rFonts w:asciiTheme="minorHAnsi" w:hAnsiTheme="minorHAnsi" w:cstheme="minorHAnsi"/>
                  <w:color w:val="974706"/>
                </w:rPr>
                <w:delText>,6</w:delText>
              </w:r>
            </w:del>
            <w:ins w:id="9497" w:author="Farouk Bouhafs" w:date="2024-02-14T17:25:00Z">
              <w:del w:id="9498" w:author="Houyem Rais" w:date="2024-02-22T15:03:00Z">
                <w:r w:rsidR="00950B01" w:rsidDel="00CB2812">
                  <w:rPr>
                    <w:rFonts w:asciiTheme="minorHAnsi" w:hAnsiTheme="minorHAnsi" w:cstheme="minorHAnsi"/>
                    <w:color w:val="974706"/>
                  </w:rPr>
                  <w:delText>1</w:delText>
                </w:r>
              </w:del>
            </w:ins>
          </w:p>
        </w:tc>
      </w:tr>
      <w:tr w:rsidR="001D5133" w:rsidRPr="00007B3E" w:rsidDel="00CB2812" w14:paraId="00B7FA32" w14:textId="469979D5" w:rsidTr="00AE5160">
        <w:tblPrEx>
          <w:tblW w:w="8080" w:type="dxa"/>
          <w:tblInd w:w="-5" w:type="dxa"/>
          <w:tblCellMar>
            <w:left w:w="70" w:type="dxa"/>
            <w:right w:w="70" w:type="dxa"/>
          </w:tblCellMar>
          <w:tblPrExChange w:id="9499" w:author="Farouk Bouhafs" w:date="2024-02-14T17:26:00Z">
            <w:tblPrEx>
              <w:tblW w:w="8080" w:type="dxa"/>
              <w:tblInd w:w="-5" w:type="dxa"/>
              <w:tblCellMar>
                <w:left w:w="70" w:type="dxa"/>
                <w:right w:w="70" w:type="dxa"/>
              </w:tblCellMar>
            </w:tblPrEx>
          </w:tblPrExChange>
        </w:tblPrEx>
        <w:trPr>
          <w:trHeight w:val="170"/>
          <w:del w:id="9500" w:author="Houyem Rais" w:date="2024-02-22T15:03:00Z"/>
          <w:trPrChange w:id="9501" w:author="Farouk Bouhafs" w:date="2024-02-14T17:2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502"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38D3BF63" w14:textId="730C83B7" w:rsidR="001D5133" w:rsidRPr="00007B3E"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03" w:author="Houyem Rais" w:date="2024-02-22T15:03:00Z"/>
                <w:rFonts w:asciiTheme="minorHAnsi" w:hAnsiTheme="minorHAnsi" w:cstheme="minorHAnsi"/>
                <w:b/>
                <w:bCs/>
                <w:lang w:eastAsia="fr-FR"/>
              </w:rPr>
              <w:pPrChange w:id="9504" w:author="Houyem Rais" w:date="2024-02-22T15:03:00Z">
                <w:pPr>
                  <w:widowControl/>
                  <w:autoSpaceDE/>
                  <w:autoSpaceDN/>
                  <w:spacing w:before="0" w:after="0" w:line="240" w:lineRule="auto"/>
                  <w:jc w:val="left"/>
                </w:pPr>
              </w:pPrChange>
            </w:pPr>
            <w:del w:id="9505" w:author="Houyem Rais" w:date="2024-02-22T15:03:00Z">
              <w:r w:rsidRPr="00007B3E" w:rsidDel="00CB2812">
                <w:rPr>
                  <w:rFonts w:asciiTheme="minorHAnsi" w:hAnsiTheme="minorHAnsi" w:cstheme="minorHAnsi"/>
                  <w:b/>
                  <w:bCs/>
                  <w:lang w:eastAsia="fr-FR"/>
                </w:rPr>
                <w:delText>VAN du secteur public (MDT) - Sans risque</w:delText>
              </w:r>
            </w:del>
          </w:p>
        </w:tc>
        <w:tc>
          <w:tcPr>
            <w:tcW w:w="2268" w:type="dxa"/>
            <w:tcBorders>
              <w:top w:val="single" w:sz="4" w:space="0" w:color="auto"/>
              <w:left w:val="nil"/>
              <w:bottom w:val="single" w:sz="4" w:space="0" w:color="auto"/>
              <w:right w:val="single" w:sz="4" w:space="0" w:color="auto"/>
            </w:tcBorders>
            <w:shd w:val="clear" w:color="auto" w:fill="auto"/>
            <w:noWrap/>
            <w:hideMark/>
            <w:tcPrChange w:id="9506" w:author="Farouk Bouhafs" w:date="2024-02-14T17:26:00Z">
              <w:tcPr>
                <w:tcW w:w="2268"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E620073" w14:textId="20BB257A" w:rsidR="001D5133" w:rsidRPr="005E1107"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07" w:author="Houyem Rais" w:date="2024-02-22T15:03:00Z"/>
                <w:rFonts w:asciiTheme="minorHAnsi" w:hAnsiTheme="minorHAnsi" w:cstheme="minorHAnsi"/>
                <w:b/>
                <w:bCs/>
                <w:lang w:eastAsia="fr-FR"/>
              </w:rPr>
              <w:pPrChange w:id="9508" w:author="Houyem Rais" w:date="2024-02-22T15:03:00Z">
                <w:pPr>
                  <w:widowControl/>
                  <w:autoSpaceDE/>
                  <w:autoSpaceDN/>
                  <w:spacing w:before="0" w:after="0" w:line="240" w:lineRule="auto"/>
                  <w:jc w:val="center"/>
                </w:pPr>
              </w:pPrChange>
            </w:pPr>
            <w:ins w:id="9509" w:author="Farouk Bouhafs" w:date="2024-02-14T17:26:00Z">
              <w:del w:id="9510" w:author="Houyem Rais" w:date="2024-02-22T15:03:00Z">
                <w:r w:rsidRPr="00337BF6" w:rsidDel="00CB2812">
                  <w:rPr>
                    <w:rFonts w:asciiTheme="minorHAnsi" w:hAnsiTheme="minorHAnsi" w:cstheme="minorHAnsi"/>
                    <w:b/>
                    <w:bCs/>
                    <w:lang w:eastAsia="fr-FR"/>
                    <w:rPrChange w:id="9511" w:author="Farouk Bouhafs" w:date="2024-02-14T17:27:00Z">
                      <w:rPr/>
                    </w:rPrChange>
                  </w:rPr>
                  <w:delText>-892,7</w:delText>
                </w:r>
              </w:del>
            </w:ins>
            <w:del w:id="9512" w:author="Houyem Rais" w:date="2024-02-22T15:03:00Z">
              <w:r w:rsidRPr="00A8239A" w:rsidDel="00CB2812">
                <w:rPr>
                  <w:rFonts w:asciiTheme="minorHAnsi" w:hAnsiTheme="minorHAnsi" w:cstheme="minorHAnsi"/>
                  <w:b/>
                  <w:bCs/>
                  <w:lang w:eastAsia="fr-FR"/>
                </w:rPr>
                <w:delText>-911,0</w:delText>
              </w:r>
            </w:del>
          </w:p>
        </w:tc>
      </w:tr>
      <w:tr w:rsidR="001D5133" w:rsidRPr="00007B3E" w:rsidDel="00CB2812" w14:paraId="2CC878FA" w14:textId="774B030A" w:rsidTr="00AE5160">
        <w:tblPrEx>
          <w:tblW w:w="8080" w:type="dxa"/>
          <w:tblInd w:w="-5" w:type="dxa"/>
          <w:tblCellMar>
            <w:left w:w="70" w:type="dxa"/>
            <w:right w:w="70" w:type="dxa"/>
          </w:tblCellMar>
          <w:tblPrExChange w:id="9513" w:author="Farouk Bouhafs" w:date="2024-02-14T17:26:00Z">
            <w:tblPrEx>
              <w:tblW w:w="8080" w:type="dxa"/>
              <w:tblInd w:w="-5" w:type="dxa"/>
              <w:tblCellMar>
                <w:left w:w="70" w:type="dxa"/>
                <w:right w:w="70" w:type="dxa"/>
              </w:tblCellMar>
            </w:tblPrEx>
          </w:tblPrExChange>
        </w:tblPrEx>
        <w:trPr>
          <w:trHeight w:val="170"/>
          <w:del w:id="9514" w:author="Houyem Rais" w:date="2024-02-22T15:03:00Z"/>
          <w:trPrChange w:id="9515" w:author="Farouk Bouhafs" w:date="2024-02-14T17:2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516"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2D060F68" w14:textId="25AD8E06" w:rsidR="001D5133" w:rsidRPr="00007B3E"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17" w:author="Houyem Rais" w:date="2024-02-22T15:03:00Z"/>
                <w:rFonts w:asciiTheme="minorHAnsi" w:hAnsiTheme="minorHAnsi" w:cstheme="minorHAnsi"/>
                <w:lang w:eastAsia="fr-FR"/>
              </w:rPr>
              <w:pPrChange w:id="9518" w:author="Houyem Rais" w:date="2024-02-22T15:03:00Z">
                <w:pPr>
                  <w:widowControl/>
                  <w:autoSpaceDE/>
                  <w:autoSpaceDN/>
                  <w:spacing w:before="0" w:after="0" w:line="240" w:lineRule="auto"/>
                  <w:jc w:val="left"/>
                </w:pPr>
              </w:pPrChange>
            </w:pPr>
            <w:del w:id="9519" w:author="Houyem Rais" w:date="2024-02-22T15:03:00Z">
              <w:r w:rsidRPr="00007B3E" w:rsidDel="00CB2812">
                <w:rPr>
                  <w:rFonts w:asciiTheme="minorHAnsi" w:hAnsiTheme="minorHAnsi" w:cstheme="minorHAnsi"/>
                  <w:lang w:eastAsia="fr-FR"/>
                </w:rPr>
                <w:delText>VAN du risque (MDT)</w:delText>
              </w:r>
            </w:del>
          </w:p>
        </w:tc>
        <w:tc>
          <w:tcPr>
            <w:tcW w:w="2268" w:type="dxa"/>
            <w:tcBorders>
              <w:top w:val="nil"/>
              <w:left w:val="nil"/>
              <w:bottom w:val="single" w:sz="4" w:space="0" w:color="auto"/>
              <w:right w:val="single" w:sz="4" w:space="0" w:color="auto"/>
            </w:tcBorders>
            <w:shd w:val="clear" w:color="auto" w:fill="auto"/>
            <w:noWrap/>
            <w:hideMark/>
            <w:tcPrChange w:id="9520" w:author="Farouk Bouhafs" w:date="2024-02-14T17:26:00Z">
              <w:tcPr>
                <w:tcW w:w="2268" w:type="dxa"/>
                <w:tcBorders>
                  <w:top w:val="nil"/>
                  <w:left w:val="nil"/>
                  <w:bottom w:val="single" w:sz="4" w:space="0" w:color="auto"/>
                  <w:right w:val="single" w:sz="4" w:space="0" w:color="auto"/>
                </w:tcBorders>
                <w:shd w:val="clear" w:color="auto" w:fill="auto"/>
                <w:noWrap/>
                <w:vAlign w:val="bottom"/>
                <w:hideMark/>
              </w:tcPr>
            </w:tcPrChange>
          </w:tcPr>
          <w:p w14:paraId="5C89C7F2" w14:textId="5974F795" w:rsidR="001D5133" w:rsidRPr="00337BF6"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21" w:author="Houyem Rais" w:date="2024-02-22T15:03:00Z"/>
                <w:rFonts w:asciiTheme="minorHAnsi" w:hAnsiTheme="minorHAnsi" w:cstheme="minorHAnsi"/>
                <w:lang w:eastAsia="fr-FR"/>
              </w:rPr>
              <w:pPrChange w:id="9522" w:author="Houyem Rais" w:date="2024-02-22T15:03:00Z">
                <w:pPr>
                  <w:widowControl/>
                  <w:autoSpaceDE/>
                  <w:autoSpaceDN/>
                  <w:spacing w:before="0" w:after="0" w:line="240" w:lineRule="auto"/>
                  <w:jc w:val="center"/>
                </w:pPr>
              </w:pPrChange>
            </w:pPr>
            <w:ins w:id="9523" w:author="Farouk Bouhafs" w:date="2024-02-14T17:26:00Z">
              <w:del w:id="9524" w:author="Houyem Rais" w:date="2024-02-22T15:03:00Z">
                <w:r w:rsidRPr="00337BF6" w:rsidDel="00CB2812">
                  <w:rPr>
                    <w:rFonts w:asciiTheme="minorHAnsi" w:hAnsiTheme="minorHAnsi" w:cstheme="minorHAnsi"/>
                    <w:lang w:eastAsia="fr-FR"/>
                    <w:rPrChange w:id="9525" w:author="Farouk Bouhafs" w:date="2024-02-14T17:27:00Z">
                      <w:rPr/>
                    </w:rPrChange>
                  </w:rPr>
                  <w:delText>-105,4</w:delText>
                </w:r>
              </w:del>
            </w:ins>
            <w:del w:id="9526" w:author="Houyem Rais" w:date="2024-02-22T15:03:00Z">
              <w:r w:rsidRPr="00337BF6" w:rsidDel="00CB2812">
                <w:rPr>
                  <w:rFonts w:asciiTheme="minorHAnsi" w:hAnsiTheme="minorHAnsi" w:cstheme="minorHAnsi"/>
                  <w:lang w:eastAsia="fr-FR"/>
                  <w:rPrChange w:id="9527" w:author="Farouk Bouhafs" w:date="2024-02-14T17:27:00Z">
                    <w:rPr>
                      <w:rFonts w:asciiTheme="minorHAnsi" w:hAnsiTheme="minorHAnsi" w:cstheme="minorHAnsi"/>
                    </w:rPr>
                  </w:rPrChange>
                </w:rPr>
                <w:delText>-102,9</w:delText>
              </w:r>
            </w:del>
          </w:p>
        </w:tc>
      </w:tr>
      <w:tr w:rsidR="001D5133" w:rsidRPr="00007B3E" w:rsidDel="00CB2812" w14:paraId="7DE7AE52" w14:textId="35BC2CF4" w:rsidTr="00AE5160">
        <w:tblPrEx>
          <w:tblW w:w="8080" w:type="dxa"/>
          <w:tblInd w:w="-5" w:type="dxa"/>
          <w:tblCellMar>
            <w:left w:w="70" w:type="dxa"/>
            <w:right w:w="70" w:type="dxa"/>
          </w:tblCellMar>
          <w:tblPrExChange w:id="9528" w:author="Farouk Bouhafs" w:date="2024-02-14T17:26:00Z">
            <w:tblPrEx>
              <w:tblW w:w="8080" w:type="dxa"/>
              <w:tblInd w:w="-5" w:type="dxa"/>
              <w:tblCellMar>
                <w:left w:w="70" w:type="dxa"/>
                <w:right w:w="70" w:type="dxa"/>
              </w:tblCellMar>
            </w:tblPrEx>
          </w:tblPrExChange>
        </w:tblPrEx>
        <w:trPr>
          <w:trHeight w:val="170"/>
          <w:del w:id="9529" w:author="Houyem Rais" w:date="2024-02-22T15:03:00Z"/>
          <w:trPrChange w:id="9530" w:author="Farouk Bouhafs" w:date="2024-02-14T17:2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531"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21D5D9C0" w14:textId="5E6481B1" w:rsidR="001D5133" w:rsidRPr="00007B3E"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32" w:author="Houyem Rais" w:date="2024-02-22T15:03:00Z"/>
                <w:rFonts w:asciiTheme="minorHAnsi" w:hAnsiTheme="minorHAnsi" w:cstheme="minorHAnsi"/>
                <w:b/>
                <w:bCs/>
                <w:color w:val="002060"/>
                <w:lang w:eastAsia="fr-FR"/>
              </w:rPr>
              <w:pPrChange w:id="9533" w:author="Houyem Rais" w:date="2024-02-22T15:03:00Z">
                <w:pPr>
                  <w:widowControl/>
                  <w:autoSpaceDE/>
                  <w:autoSpaceDN/>
                  <w:spacing w:before="0" w:after="0" w:line="240" w:lineRule="auto"/>
                  <w:jc w:val="left"/>
                </w:pPr>
              </w:pPrChange>
            </w:pPr>
            <w:del w:id="9534" w:author="Houyem Rais" w:date="2024-02-22T15:03:00Z">
              <w:r w:rsidRPr="00007B3E" w:rsidDel="00CB2812">
                <w:rPr>
                  <w:rFonts w:asciiTheme="minorHAnsi" w:hAnsiTheme="minorHAnsi" w:cstheme="minorHAnsi"/>
                  <w:b/>
                  <w:bCs/>
                  <w:color w:val="002060"/>
                  <w:lang w:eastAsia="fr-FR"/>
                </w:rPr>
                <w:delText>VAN du secteur public (MDT) - Avec risque</w:delText>
              </w:r>
            </w:del>
          </w:p>
        </w:tc>
        <w:tc>
          <w:tcPr>
            <w:tcW w:w="2268" w:type="dxa"/>
            <w:tcBorders>
              <w:top w:val="nil"/>
              <w:left w:val="nil"/>
              <w:bottom w:val="single" w:sz="4" w:space="0" w:color="auto"/>
              <w:right w:val="single" w:sz="4" w:space="0" w:color="auto"/>
            </w:tcBorders>
            <w:shd w:val="clear" w:color="auto" w:fill="auto"/>
            <w:noWrap/>
            <w:hideMark/>
            <w:tcPrChange w:id="9535" w:author="Farouk Bouhafs" w:date="2024-02-14T17:26:00Z">
              <w:tcPr>
                <w:tcW w:w="2268" w:type="dxa"/>
                <w:tcBorders>
                  <w:top w:val="nil"/>
                  <w:left w:val="nil"/>
                  <w:bottom w:val="single" w:sz="4" w:space="0" w:color="auto"/>
                  <w:right w:val="single" w:sz="4" w:space="0" w:color="auto"/>
                </w:tcBorders>
                <w:shd w:val="clear" w:color="auto" w:fill="auto"/>
                <w:noWrap/>
                <w:vAlign w:val="bottom"/>
                <w:hideMark/>
              </w:tcPr>
            </w:tcPrChange>
          </w:tcPr>
          <w:p w14:paraId="240F66CE" w14:textId="12F75673" w:rsidR="001D5133" w:rsidRPr="00337BF6" w:rsidDel="00CB2812" w:rsidRDefault="001D5133" w:rsidP="00CB2812">
            <w:pPr>
              <w:widowControl/>
              <w:numPr>
                <w:ilvl w:val="1"/>
                <w:numId w:val="1"/>
              </w:numPr>
              <w:tabs>
                <w:tab w:val="left" w:pos="2730"/>
              </w:tabs>
              <w:autoSpaceDE/>
              <w:autoSpaceDN/>
              <w:spacing w:before="240" w:after="240" w:line="240" w:lineRule="auto"/>
              <w:ind w:left="1134"/>
              <w:jc w:val="left"/>
              <w:outlineLvl w:val="2"/>
              <w:rPr>
                <w:del w:id="9536" w:author="Houyem Rais" w:date="2024-02-22T15:03:00Z"/>
                <w:rFonts w:asciiTheme="minorHAnsi" w:hAnsiTheme="minorHAnsi" w:cstheme="minorHAnsi"/>
                <w:b/>
                <w:bCs/>
                <w:color w:val="002060"/>
                <w:lang w:eastAsia="fr-FR"/>
              </w:rPr>
              <w:pPrChange w:id="9537" w:author="Houyem Rais" w:date="2024-02-22T15:03:00Z">
                <w:pPr>
                  <w:widowControl/>
                  <w:autoSpaceDE/>
                  <w:autoSpaceDN/>
                  <w:spacing w:before="0" w:after="0" w:line="240" w:lineRule="auto"/>
                  <w:jc w:val="center"/>
                </w:pPr>
              </w:pPrChange>
            </w:pPr>
            <w:ins w:id="9538" w:author="Farouk Bouhafs" w:date="2024-02-14T17:26:00Z">
              <w:del w:id="9539" w:author="Houyem Rais" w:date="2024-02-22T15:03:00Z">
                <w:r w:rsidRPr="00337BF6" w:rsidDel="00CB2812">
                  <w:rPr>
                    <w:rFonts w:asciiTheme="minorHAnsi" w:hAnsiTheme="minorHAnsi" w:cstheme="minorHAnsi"/>
                    <w:b/>
                    <w:bCs/>
                    <w:color w:val="002060"/>
                    <w:lang w:eastAsia="fr-FR"/>
                    <w:rPrChange w:id="9540" w:author="Farouk Bouhafs" w:date="2024-02-14T17:27:00Z">
                      <w:rPr/>
                    </w:rPrChange>
                  </w:rPr>
                  <w:delText>-998,1</w:delText>
                </w:r>
              </w:del>
            </w:ins>
            <w:del w:id="9541" w:author="Houyem Rais" w:date="2024-02-22T15:03:00Z">
              <w:r w:rsidRPr="00337BF6" w:rsidDel="00CB2812">
                <w:rPr>
                  <w:rFonts w:asciiTheme="minorHAnsi" w:hAnsiTheme="minorHAnsi" w:cstheme="minorHAnsi"/>
                  <w:b/>
                  <w:bCs/>
                  <w:color w:val="002060"/>
                  <w:lang w:eastAsia="fr-FR"/>
                </w:rPr>
                <w:delText>-1 014,0</w:delText>
              </w:r>
            </w:del>
          </w:p>
        </w:tc>
      </w:tr>
      <w:tr w:rsidR="001D5133" w:rsidRPr="00007B3E" w:rsidDel="00CB2812" w14:paraId="3EE756D5" w14:textId="326A4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del w:id="9542" w:author="Houyem Rais" w:date="2024-02-22T15:03:00Z"/>
        </w:trPr>
        <w:tc>
          <w:tcPr>
            <w:tcW w:w="5812" w:type="dxa"/>
            <w:shd w:val="clear" w:color="auto" w:fill="auto"/>
            <w:noWrap/>
          </w:tcPr>
          <w:p w14:paraId="2DB3543B" w14:textId="43626A59" w:rsidR="001D5133" w:rsidRPr="00007B3E" w:rsidDel="00CB2812" w:rsidRDefault="001D5133" w:rsidP="00CB2812">
            <w:pPr>
              <w:numPr>
                <w:ilvl w:val="1"/>
                <w:numId w:val="1"/>
              </w:numPr>
              <w:tabs>
                <w:tab w:val="left" w:pos="2730"/>
              </w:tabs>
              <w:spacing w:before="240" w:after="240" w:line="240" w:lineRule="auto"/>
              <w:ind w:left="1134"/>
              <w:jc w:val="left"/>
              <w:outlineLvl w:val="2"/>
              <w:rPr>
                <w:del w:id="9543" w:author="Houyem Rais" w:date="2024-02-22T15:03:00Z"/>
                <w:b/>
                <w:bCs/>
                <w:color w:val="C00000"/>
                <w:sz w:val="20"/>
                <w:szCs w:val="20"/>
              </w:rPr>
              <w:pPrChange w:id="9544" w:author="Houyem Rais" w:date="2024-02-22T15:03:00Z">
                <w:pPr>
                  <w:spacing w:before="20" w:after="40" w:line="240" w:lineRule="auto"/>
                </w:pPr>
              </w:pPrChange>
            </w:pPr>
            <w:del w:id="9545" w:author="Houyem Rais" w:date="2024-02-22T15:03:00Z">
              <w:r w:rsidRPr="00007B3E" w:rsidDel="00CB2812">
                <w:rPr>
                  <w:b/>
                  <w:bCs/>
                  <w:color w:val="C00000"/>
                </w:rPr>
                <w:delText>Value for Money</w:delText>
              </w:r>
            </w:del>
          </w:p>
        </w:tc>
        <w:tc>
          <w:tcPr>
            <w:tcW w:w="2268" w:type="dxa"/>
            <w:shd w:val="clear" w:color="auto" w:fill="auto"/>
            <w:noWrap/>
            <w:vAlign w:val="bottom"/>
          </w:tcPr>
          <w:p w14:paraId="53B317D3" w14:textId="6F628A8D" w:rsidR="001D5133" w:rsidRPr="00337BF6" w:rsidDel="00CB2812" w:rsidRDefault="001D5133" w:rsidP="00CB2812">
            <w:pPr>
              <w:numPr>
                <w:ilvl w:val="1"/>
                <w:numId w:val="1"/>
              </w:numPr>
              <w:tabs>
                <w:tab w:val="left" w:pos="2730"/>
              </w:tabs>
              <w:spacing w:before="240" w:after="240" w:line="240" w:lineRule="auto"/>
              <w:ind w:left="1134"/>
              <w:jc w:val="left"/>
              <w:outlineLvl w:val="2"/>
              <w:rPr>
                <w:del w:id="9546" w:author="Houyem Rais" w:date="2024-02-22T15:03:00Z"/>
                <w:rFonts w:asciiTheme="minorHAnsi" w:hAnsiTheme="minorHAnsi" w:cstheme="minorHAnsi"/>
                <w:b/>
                <w:bCs/>
                <w:color w:val="C00000"/>
                <w:rPrChange w:id="9547" w:author="Farouk Bouhafs" w:date="2024-02-14T17:27:00Z">
                  <w:rPr>
                    <w:del w:id="9548" w:author="Houyem Rais" w:date="2024-02-22T15:03:00Z"/>
                    <w:rFonts w:cs="Calibri"/>
                    <w:b/>
                    <w:bCs/>
                    <w:color w:val="C00000"/>
                  </w:rPr>
                </w:rPrChange>
              </w:rPr>
              <w:pPrChange w:id="9549" w:author="Houyem Rais" w:date="2024-02-22T15:03:00Z">
                <w:pPr>
                  <w:spacing w:before="20" w:after="40" w:line="240" w:lineRule="auto"/>
                  <w:jc w:val="center"/>
                </w:pPr>
              </w:pPrChange>
            </w:pPr>
            <w:ins w:id="9550" w:author="Farouk Bouhafs" w:date="2024-02-14T17:26:00Z">
              <w:del w:id="9551" w:author="Houyem Rais" w:date="2024-02-22T15:03:00Z">
                <w:r w:rsidRPr="00337BF6" w:rsidDel="00CB2812">
                  <w:rPr>
                    <w:rFonts w:asciiTheme="minorHAnsi" w:hAnsiTheme="minorHAnsi" w:cstheme="minorHAnsi"/>
                    <w:b/>
                    <w:bCs/>
                    <w:color w:val="C00000"/>
                    <w:rPrChange w:id="9552" w:author="Farouk Bouhafs" w:date="2024-02-14T17:27:00Z">
                      <w:rPr>
                        <w:rFonts w:ascii="Arial" w:hAnsi="Arial" w:cs="Arial"/>
                        <w:b/>
                        <w:bCs/>
                        <w:color w:val="C00000"/>
                      </w:rPr>
                    </w:rPrChange>
                  </w:rPr>
                  <w:delText>-309,8</w:delText>
                </w:r>
              </w:del>
            </w:ins>
            <w:del w:id="9553" w:author="Houyem Rais" w:date="2024-02-22T15:03:00Z">
              <w:r w:rsidRPr="00337BF6" w:rsidDel="00CB2812">
                <w:rPr>
                  <w:rFonts w:asciiTheme="minorHAnsi" w:hAnsiTheme="minorHAnsi" w:cstheme="minorHAnsi"/>
                  <w:b/>
                  <w:bCs/>
                  <w:color w:val="C00000"/>
                  <w:rPrChange w:id="9554" w:author="Farouk Bouhafs" w:date="2024-02-14T17:27:00Z">
                    <w:rPr>
                      <w:rFonts w:cs="Calibri"/>
                      <w:b/>
                      <w:bCs/>
                      <w:color w:val="C00000"/>
                    </w:rPr>
                  </w:rPrChange>
                </w:rPr>
                <w:delText>-389,9</w:delText>
              </w:r>
            </w:del>
          </w:p>
        </w:tc>
      </w:tr>
      <w:tr w:rsidR="001D5133" w:rsidRPr="00007B3E" w:rsidDel="00CB2812" w14:paraId="38B85D06" w14:textId="2EB070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del w:id="9555" w:author="Houyem Rais" w:date="2024-02-22T15:03:00Z"/>
        </w:trPr>
        <w:tc>
          <w:tcPr>
            <w:tcW w:w="5812" w:type="dxa"/>
            <w:shd w:val="clear" w:color="auto" w:fill="auto"/>
            <w:noWrap/>
          </w:tcPr>
          <w:p w14:paraId="4BFAF894" w14:textId="15472EC4" w:rsidR="001D5133" w:rsidRPr="00007B3E" w:rsidDel="00CB2812" w:rsidRDefault="001D5133" w:rsidP="00CB2812">
            <w:pPr>
              <w:numPr>
                <w:ilvl w:val="1"/>
                <w:numId w:val="1"/>
              </w:numPr>
              <w:tabs>
                <w:tab w:val="left" w:pos="2730"/>
              </w:tabs>
              <w:spacing w:before="240" w:after="240" w:line="240" w:lineRule="auto"/>
              <w:ind w:left="1134"/>
              <w:jc w:val="left"/>
              <w:outlineLvl w:val="2"/>
              <w:rPr>
                <w:del w:id="9556" w:author="Houyem Rais" w:date="2024-02-22T15:03:00Z"/>
                <w:b/>
                <w:bCs/>
                <w:color w:val="C00000"/>
                <w:sz w:val="20"/>
                <w:szCs w:val="20"/>
              </w:rPr>
              <w:pPrChange w:id="9557" w:author="Houyem Rais" w:date="2024-02-22T15:03:00Z">
                <w:pPr>
                  <w:spacing w:before="20" w:after="40" w:line="240" w:lineRule="auto"/>
                </w:pPr>
              </w:pPrChange>
            </w:pPr>
            <w:del w:id="9558" w:author="Houyem Rais" w:date="2024-02-22T15:03:00Z">
              <w:r w:rsidRPr="00007B3E" w:rsidDel="00CB2812">
                <w:rPr>
                  <w:b/>
                  <w:bCs/>
                  <w:color w:val="C00000"/>
                </w:rPr>
                <w:delText>Value for Money (%)</w:delText>
              </w:r>
            </w:del>
          </w:p>
        </w:tc>
        <w:tc>
          <w:tcPr>
            <w:tcW w:w="2268" w:type="dxa"/>
            <w:shd w:val="clear" w:color="auto" w:fill="auto"/>
            <w:noWrap/>
            <w:vAlign w:val="center"/>
          </w:tcPr>
          <w:p w14:paraId="761F1F60" w14:textId="795E38A8" w:rsidR="001D5133" w:rsidRPr="00337BF6" w:rsidDel="00CB2812" w:rsidRDefault="001D5133" w:rsidP="00CB2812">
            <w:pPr>
              <w:numPr>
                <w:ilvl w:val="1"/>
                <w:numId w:val="1"/>
              </w:numPr>
              <w:tabs>
                <w:tab w:val="left" w:pos="2730"/>
              </w:tabs>
              <w:spacing w:before="240" w:after="240" w:line="240" w:lineRule="auto"/>
              <w:ind w:left="1134"/>
              <w:jc w:val="left"/>
              <w:outlineLvl w:val="2"/>
              <w:rPr>
                <w:del w:id="9559" w:author="Houyem Rais" w:date="2024-02-22T15:03:00Z"/>
                <w:rFonts w:asciiTheme="minorHAnsi" w:hAnsiTheme="minorHAnsi" w:cstheme="minorHAnsi"/>
                <w:b/>
                <w:bCs/>
                <w:color w:val="C00000"/>
                <w:rPrChange w:id="9560" w:author="Farouk Bouhafs" w:date="2024-02-14T17:27:00Z">
                  <w:rPr>
                    <w:del w:id="9561" w:author="Houyem Rais" w:date="2024-02-22T15:03:00Z"/>
                    <w:rFonts w:cs="Calibri"/>
                    <w:b/>
                    <w:bCs/>
                    <w:color w:val="C00000"/>
                  </w:rPr>
                </w:rPrChange>
              </w:rPr>
              <w:pPrChange w:id="9562" w:author="Houyem Rais" w:date="2024-02-22T15:03:00Z">
                <w:pPr>
                  <w:spacing w:before="20" w:after="40" w:line="240" w:lineRule="auto"/>
                  <w:jc w:val="center"/>
                </w:pPr>
              </w:pPrChange>
            </w:pPr>
            <w:ins w:id="9563" w:author="Farouk Bouhafs" w:date="2024-02-14T17:26:00Z">
              <w:del w:id="9564" w:author="Houyem Rais" w:date="2024-02-22T15:03:00Z">
                <w:r w:rsidRPr="00337BF6" w:rsidDel="00CB2812">
                  <w:rPr>
                    <w:rFonts w:asciiTheme="minorHAnsi" w:hAnsiTheme="minorHAnsi" w:cstheme="minorHAnsi"/>
                    <w:b/>
                    <w:bCs/>
                    <w:color w:val="FF0000"/>
                    <w:rPrChange w:id="9565" w:author="Farouk Bouhafs" w:date="2024-02-14T17:27:00Z">
                      <w:rPr>
                        <w:rFonts w:ascii="Arial" w:hAnsi="Arial" w:cs="Arial"/>
                        <w:b/>
                        <w:bCs/>
                        <w:color w:val="FF0000"/>
                      </w:rPr>
                    </w:rPrChange>
                  </w:rPr>
                  <w:delText>-45,0%</w:delText>
                </w:r>
              </w:del>
            </w:ins>
            <w:del w:id="9566" w:author="Houyem Rais" w:date="2024-02-22T15:03:00Z">
              <w:r w:rsidRPr="00337BF6" w:rsidDel="00CB2812">
                <w:rPr>
                  <w:rFonts w:asciiTheme="minorHAnsi" w:hAnsiTheme="minorHAnsi" w:cstheme="minorHAnsi"/>
                  <w:b/>
                  <w:bCs/>
                  <w:color w:val="FF0000"/>
                  <w:rPrChange w:id="9567" w:author="Farouk Bouhafs" w:date="2024-02-14T17:27:00Z">
                    <w:rPr>
                      <w:rFonts w:cs="Calibri"/>
                      <w:b/>
                      <w:bCs/>
                      <w:color w:val="FF0000"/>
                    </w:rPr>
                  </w:rPrChange>
                </w:rPr>
                <w:delText>-62,5%</w:delText>
              </w:r>
            </w:del>
          </w:p>
        </w:tc>
      </w:tr>
    </w:tbl>
    <w:p w14:paraId="29962A9C" w14:textId="41CC64F6" w:rsidR="00323052" w:rsidRPr="00007B3E" w:rsidDel="00CB2812" w:rsidRDefault="00323052" w:rsidP="00CB2812">
      <w:pPr>
        <w:widowControl/>
        <w:numPr>
          <w:ilvl w:val="1"/>
          <w:numId w:val="1"/>
        </w:numPr>
        <w:tabs>
          <w:tab w:val="left" w:pos="2730"/>
        </w:tabs>
        <w:autoSpaceDE/>
        <w:autoSpaceDN/>
        <w:spacing w:before="240" w:after="240" w:line="259" w:lineRule="auto"/>
        <w:ind w:left="1134"/>
        <w:jc w:val="left"/>
        <w:outlineLvl w:val="2"/>
        <w:rPr>
          <w:del w:id="9568" w:author="Houyem Rais" w:date="2024-02-22T15:03:00Z"/>
          <w:b/>
          <w:bCs/>
        </w:rPr>
        <w:pPrChange w:id="9569" w:author="Houyem Rais" w:date="2024-02-22T15:03:00Z">
          <w:pPr>
            <w:widowControl/>
            <w:autoSpaceDE/>
            <w:autoSpaceDN/>
            <w:spacing w:before="0" w:after="160" w:line="259" w:lineRule="auto"/>
            <w:jc w:val="left"/>
          </w:pPr>
        </w:pPrChange>
      </w:pPr>
    </w:p>
    <w:p w14:paraId="42AA5F43" w14:textId="3B77F8E2" w:rsidR="008C1DCB" w:rsidDel="00CB2812" w:rsidRDefault="008C1DCB" w:rsidP="00CB2812">
      <w:pPr>
        <w:numPr>
          <w:ilvl w:val="1"/>
          <w:numId w:val="1"/>
        </w:numPr>
        <w:tabs>
          <w:tab w:val="left" w:pos="2730"/>
        </w:tabs>
        <w:spacing w:before="240" w:after="240"/>
        <w:ind w:left="1134"/>
        <w:jc w:val="left"/>
        <w:outlineLvl w:val="2"/>
        <w:rPr>
          <w:ins w:id="9570" w:author="Farouk Bouhafs" w:date="2024-02-14T17:39:00Z"/>
          <w:del w:id="9571" w:author="Houyem Rais" w:date="2024-02-22T15:03:00Z"/>
        </w:rPr>
        <w:pPrChange w:id="9572" w:author="Houyem Rais" w:date="2024-02-22T15:03:00Z">
          <w:pPr/>
        </w:pPrChange>
      </w:pPr>
      <w:del w:id="9573" w:author="Houyem Rais" w:date="2024-02-22T15:03:00Z">
        <w:r w:rsidRPr="00007B3E" w:rsidDel="00CB2812">
          <w:delText xml:space="preserve">Dans l'analyse de la Value for Money (VfM) du partenariat public-privé à paiements publics pour la ligne ferroviaire Kalaa Sghira-Kairouan, plusieurs éléments clés ressortent. Premièrement, les redevances de sillons, bien que représentant une transaction importante entre la SNCFT et SNCFT Réseau, s'annulent mutuellement dans leur impact sur le secteur public. Les </w:delText>
        </w:r>
        <w:r w:rsidRPr="00007B3E" w:rsidDel="00CB2812">
          <w:rPr>
            <w:b/>
            <w:bCs/>
          </w:rPr>
          <w:delText>loyers annuels</w:delText>
        </w:r>
        <w:r w:rsidRPr="00007B3E" w:rsidDel="00CB2812">
          <w:delText xml:space="preserve"> versés au partenaire privé constituent la principale charge financière pour l'État. Ces paiements couvrent l'investissement initial, le service de la dette, la plus-value des fonds propres, les dépenses d’exploitation</w:delText>
        </w:r>
        <w:r w:rsidR="00711B03" w:rsidRPr="00007B3E" w:rsidDel="00CB2812">
          <w:delText xml:space="preserve">, </w:delText>
        </w:r>
        <w:r w:rsidRPr="00007B3E" w:rsidDel="00CB2812">
          <w:delText>de gestion</w:delText>
        </w:r>
        <w:r w:rsidR="00711B03" w:rsidRPr="00007B3E" w:rsidDel="00CB2812">
          <w:delText xml:space="preserve"> et de maintenance</w:delText>
        </w:r>
        <w:r w:rsidRPr="00007B3E" w:rsidDel="00CB2812">
          <w:delText>.</w:delText>
        </w:r>
      </w:del>
    </w:p>
    <w:p w14:paraId="65F4B25E" w14:textId="41F8B9A8" w:rsidR="00387CC2" w:rsidDel="00CB2812" w:rsidRDefault="00387CC2" w:rsidP="00CB2812">
      <w:pPr>
        <w:keepNext/>
        <w:numPr>
          <w:ilvl w:val="1"/>
          <w:numId w:val="1"/>
        </w:numPr>
        <w:tabs>
          <w:tab w:val="left" w:pos="2730"/>
        </w:tabs>
        <w:spacing w:before="240" w:after="240"/>
        <w:ind w:left="1134"/>
        <w:jc w:val="left"/>
        <w:outlineLvl w:val="2"/>
        <w:rPr>
          <w:ins w:id="9574" w:author="Farouk Bouhafs" w:date="2024-02-14T17:39:00Z"/>
          <w:del w:id="9575" w:author="Houyem Rais" w:date="2024-02-22T15:03:00Z"/>
        </w:rPr>
        <w:pPrChange w:id="9576" w:author="Houyem Rais" w:date="2024-02-22T15:03:00Z">
          <w:pPr>
            <w:jc w:val="center"/>
          </w:pPr>
        </w:pPrChange>
      </w:pPr>
      <w:ins w:id="9577" w:author="Farouk Bouhafs" w:date="2024-02-14T17:39:00Z">
        <w:del w:id="9578" w:author="Houyem Rais" w:date="2024-02-22T15:03:00Z">
          <w:r w:rsidDel="00CB2812">
            <w:rPr>
              <w:noProof/>
            </w:rPr>
            <w:drawing>
              <wp:inline distT="0" distB="0" distL="0" distR="0" wp14:anchorId="4DAE27C8" wp14:editId="774B9AEF">
                <wp:extent cx="4271210" cy="2783003"/>
                <wp:effectExtent l="0" t="0" r="0" b="0"/>
                <wp:docPr id="173656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00" cy="2792183"/>
                        </a:xfrm>
                        <a:prstGeom prst="rect">
                          <a:avLst/>
                        </a:prstGeom>
                        <a:noFill/>
                      </pic:spPr>
                    </pic:pic>
                  </a:graphicData>
                </a:graphic>
              </wp:inline>
            </w:drawing>
          </w:r>
        </w:del>
      </w:ins>
    </w:p>
    <w:p w14:paraId="331F69CF" w14:textId="056E1B51" w:rsidR="00BC2537" w:rsidRPr="00007B3E" w:rsidDel="00CB2812" w:rsidRDefault="00387CC2" w:rsidP="00CB2812">
      <w:pPr>
        <w:pStyle w:val="Caption"/>
        <w:numPr>
          <w:ilvl w:val="1"/>
          <w:numId w:val="1"/>
        </w:numPr>
        <w:tabs>
          <w:tab w:val="left" w:pos="2730"/>
        </w:tabs>
        <w:spacing w:before="240" w:after="240"/>
        <w:ind w:left="1134"/>
        <w:jc w:val="left"/>
        <w:outlineLvl w:val="2"/>
        <w:rPr>
          <w:del w:id="9579" w:author="Houyem Rais" w:date="2024-02-22T15:03:00Z"/>
        </w:rPr>
        <w:pPrChange w:id="9580" w:author="Houyem Rais" w:date="2024-02-22T15:03:00Z">
          <w:pPr/>
        </w:pPrChange>
      </w:pPr>
      <w:bookmarkStart w:id="9581" w:name="_Toc158885115"/>
      <w:ins w:id="9582" w:author="Farouk Bouhafs" w:date="2024-02-14T17:39:00Z">
        <w:del w:id="9583" w:author="Houyem Rais" w:date="2024-02-22T15:03:00Z">
          <w:r w:rsidDel="00CB2812">
            <w:delText xml:space="preserve">Figure </w:delText>
          </w:r>
          <w:r w:rsidDel="00CB2812">
            <w:fldChar w:fldCharType="begin"/>
          </w:r>
          <w:r w:rsidDel="00CB2812">
            <w:delInstrText xml:space="preserve"> SEQ Figure \* ARABIC </w:delInstrText>
          </w:r>
        </w:del>
      </w:ins>
      <w:del w:id="9584" w:author="Houyem Rais" w:date="2024-02-22T15:03:00Z">
        <w:r w:rsidDel="00CB2812">
          <w:fldChar w:fldCharType="separate"/>
        </w:r>
      </w:del>
      <w:ins w:id="9585" w:author="Farouk Bouhafs" w:date="2024-02-14T17:41:00Z">
        <w:del w:id="9586" w:author="Houyem Rais" w:date="2024-02-22T15:03:00Z">
          <w:r w:rsidR="0019555C" w:rsidDel="00CB2812">
            <w:rPr>
              <w:noProof/>
            </w:rPr>
            <w:delText>23</w:delText>
          </w:r>
        </w:del>
      </w:ins>
      <w:ins w:id="9587" w:author="Farouk Bouhafs" w:date="2024-02-14T17:39:00Z">
        <w:del w:id="9588" w:author="Houyem Rais" w:date="2024-02-22T15:03:00Z">
          <w:r w:rsidDel="00CB2812">
            <w:fldChar w:fldCharType="end"/>
          </w:r>
          <w:r w:rsidDel="00CB2812">
            <w:delText xml:space="preserve"> Value for Money de </w:delText>
          </w:r>
          <w:r w:rsidRPr="001E23B2" w:rsidDel="00CB2812">
            <w:delText>l’option 2 : PPP à paiement public</w:delText>
          </w:r>
        </w:del>
      </w:ins>
      <w:bookmarkEnd w:id="9581"/>
    </w:p>
    <w:p w14:paraId="1D156D2D" w14:textId="79D96FC4" w:rsidR="008C1DCB" w:rsidRPr="00007B3E" w:rsidDel="00CB2812" w:rsidRDefault="00D24B8A" w:rsidP="00CB2812">
      <w:pPr>
        <w:numPr>
          <w:ilvl w:val="1"/>
          <w:numId w:val="1"/>
        </w:numPr>
        <w:tabs>
          <w:tab w:val="left" w:pos="2730"/>
        </w:tabs>
        <w:spacing w:before="240" w:after="240"/>
        <w:ind w:left="1134"/>
        <w:jc w:val="left"/>
        <w:outlineLvl w:val="2"/>
        <w:rPr>
          <w:del w:id="9589" w:author="Houyem Rais" w:date="2024-02-22T15:03:00Z"/>
        </w:rPr>
        <w:pPrChange w:id="9590" w:author="Houyem Rais" w:date="2024-02-22T15:03:00Z">
          <w:pPr/>
        </w:pPrChange>
      </w:pPr>
      <w:del w:id="9591" w:author="Houyem Rais" w:date="2024-02-22T15:03:00Z">
        <w:r w:rsidDel="00CB2812">
          <w:delText>L</w:delText>
        </w:r>
        <w:r w:rsidR="008C1DCB" w:rsidRPr="00007B3E" w:rsidDel="00CB2812">
          <w:delText xml:space="preserve">a charge élevée de ces loyers, nécessaires pour assurer la rentabilité du partenaire privé et le maintien de l'infrastructure, pèse lourdement sur le budget public, comme le montre </w:delText>
        </w:r>
        <w:r w:rsidR="00C33E72" w:rsidRPr="00007B3E" w:rsidDel="00CB2812">
          <w:delText xml:space="preserve">leur valeur actuelle nette de </w:delText>
        </w:r>
        <w:r w:rsidR="00C33E72" w:rsidRPr="00A8239A" w:rsidDel="00CB2812">
          <w:rPr>
            <w:b/>
            <w:bCs/>
          </w:rPr>
          <w:delText>-</w:delText>
        </w:r>
        <w:r w:rsidR="00234824" w:rsidRPr="00A8239A" w:rsidDel="00CB2812">
          <w:rPr>
            <w:b/>
            <w:bCs/>
          </w:rPr>
          <w:delText>1 </w:delText>
        </w:r>
        <w:r w:rsidR="004F79A6" w:rsidDel="00CB2812">
          <w:rPr>
            <w:b/>
            <w:bCs/>
          </w:rPr>
          <w:delText>303</w:delText>
        </w:r>
        <w:r w:rsidR="00C33E72" w:rsidRPr="00A8239A" w:rsidDel="00CB2812">
          <w:rPr>
            <w:b/>
            <w:bCs/>
          </w:rPr>
          <w:delText xml:space="preserve"> MDT</w:delText>
        </w:r>
        <w:r w:rsidR="008C1DCB" w:rsidRPr="00007B3E" w:rsidDel="00CB2812">
          <w:delText xml:space="preserve">. Cette situation </w:delText>
        </w:r>
        <w:r w:rsidR="004F79A6" w:rsidDel="00CB2812">
          <w:delText>signifie que</w:delText>
        </w:r>
        <w:r w:rsidR="008C1DCB" w:rsidRPr="00007B3E" w:rsidDel="00CB2812">
          <w:delText xml:space="preserve"> les bénéfices apportés par le </w:delText>
        </w:r>
        <w:r w:rsidR="004F79A6" w:rsidDel="00CB2812">
          <w:delText xml:space="preserve">contrat de </w:delText>
        </w:r>
        <w:r w:rsidR="008C1DCB" w:rsidRPr="00007B3E" w:rsidDel="00CB2812">
          <w:delText xml:space="preserve">partenariat </w:delText>
        </w:r>
        <w:r w:rsidR="004F79A6" w:rsidDel="00CB2812">
          <w:delText xml:space="preserve">ne permettent pas de contrebalancer </w:delText>
        </w:r>
        <w:r w:rsidR="008C1DCB" w:rsidRPr="00007B3E" w:rsidDel="00CB2812">
          <w:delText>les obligations financières de l'État</w:delText>
        </w:r>
        <w:r w:rsidR="004F3EEF" w:rsidDel="00CB2812">
          <w:delText>, aboutissant à une VfM négative de -62,5%.</w:delText>
        </w:r>
      </w:del>
    </w:p>
    <w:p w14:paraId="5A0A1709" w14:textId="07656BDF" w:rsidR="008C1DCB" w:rsidRPr="00007B3E" w:rsidDel="00CB2812" w:rsidRDefault="004F79A6" w:rsidP="00CB2812">
      <w:pPr>
        <w:numPr>
          <w:ilvl w:val="1"/>
          <w:numId w:val="1"/>
        </w:numPr>
        <w:tabs>
          <w:tab w:val="left" w:pos="2730"/>
        </w:tabs>
        <w:spacing w:before="240" w:after="240"/>
        <w:ind w:left="1134"/>
        <w:jc w:val="left"/>
        <w:outlineLvl w:val="2"/>
        <w:rPr>
          <w:del w:id="9592" w:author="Houyem Rais" w:date="2024-02-22T15:03:00Z"/>
        </w:rPr>
        <w:pPrChange w:id="9593" w:author="Houyem Rais" w:date="2024-02-22T15:03:00Z">
          <w:pPr/>
        </w:pPrChange>
      </w:pPr>
      <w:del w:id="9594" w:author="Houyem Rais" w:date="2024-02-22T15:03:00Z">
        <w:r w:rsidDel="00CB2812">
          <w:delText>En conclusion, b</w:delText>
        </w:r>
        <w:r w:rsidRPr="00007B3E" w:rsidDel="00CB2812">
          <w:delText xml:space="preserve">ien </w:delText>
        </w:r>
        <w:r w:rsidR="008C1DCB" w:rsidRPr="00007B3E" w:rsidDel="00CB2812">
          <w:delText xml:space="preserve">que le modèle de PPP à paiement public offre des avantages en termes de </w:delText>
        </w:r>
        <w:r w:rsidR="00246FD3" w:rsidRPr="00007B3E" w:rsidDel="00CB2812">
          <w:delText xml:space="preserve">mobilisation du financement initial, de </w:delText>
        </w:r>
        <w:r w:rsidDel="00CB2812">
          <w:delText>contrôle public</w:delText>
        </w:r>
        <w:r w:rsidRPr="00007B3E" w:rsidDel="00CB2812">
          <w:delText xml:space="preserve"> </w:delText>
        </w:r>
        <w:r w:rsidR="008C1DCB" w:rsidRPr="00007B3E" w:rsidDel="00CB2812">
          <w:delText>et de re</w:delText>
        </w:r>
        <w:r w:rsidDel="00CB2812">
          <w:delText>cettes</w:delText>
        </w:r>
        <w:r w:rsidR="008C1DCB" w:rsidRPr="00007B3E" w:rsidDel="00CB2812">
          <w:delText xml:space="preserve">, sa structure financière actuelle </w:delText>
        </w:r>
        <w:r w:rsidR="00702ECA" w:rsidRPr="00007B3E" w:rsidDel="00CB2812">
          <w:delText>indique q</w:delText>
        </w:r>
        <w:r w:rsidR="00C523E4" w:rsidRPr="00007B3E" w:rsidDel="00CB2812">
          <w:delText>u’il n’est pas recommandé en tant que modèle soutenable pour l’Etat sur le long terme pour la mise en œuvre et l’exploitation du projet.</w:delText>
        </w:r>
      </w:del>
    </w:p>
    <w:p w14:paraId="0C8FD76E" w14:textId="41B85BDB" w:rsidR="001A30C2" w:rsidRPr="00A8239A" w:rsidDel="00CB2812" w:rsidRDefault="001A30C2" w:rsidP="00CB2812">
      <w:pPr>
        <w:pStyle w:val="Titre41"/>
        <w:numPr>
          <w:ilvl w:val="1"/>
          <w:numId w:val="1"/>
        </w:numPr>
        <w:tabs>
          <w:tab w:val="left" w:pos="2730"/>
        </w:tabs>
        <w:ind w:left="1134"/>
        <w:outlineLvl w:val="2"/>
        <w:rPr>
          <w:del w:id="9595" w:author="Houyem Rais" w:date="2024-02-22T15:03:00Z"/>
        </w:rPr>
        <w:pPrChange w:id="9596" w:author="Houyem Rais" w:date="2024-02-22T15:03:00Z">
          <w:pPr>
            <w:pStyle w:val="Titre41"/>
          </w:pPr>
        </w:pPrChange>
      </w:pPr>
      <w:bookmarkStart w:id="9597" w:name="_Toc154048123"/>
      <w:bookmarkStart w:id="9598" w:name="_Toc154048124"/>
      <w:bookmarkStart w:id="9599" w:name="_Toc154048125"/>
      <w:bookmarkStart w:id="9600" w:name="_Toc158885029"/>
      <w:bookmarkEnd w:id="9597"/>
      <w:bookmarkEnd w:id="9598"/>
      <w:bookmarkEnd w:id="9599"/>
      <w:del w:id="9601" w:author="Houyem Rais" w:date="2024-02-22T15:03:00Z">
        <w:r w:rsidRPr="00A8239A" w:rsidDel="00CB2812">
          <w:delText>Value for Money pour l’option 3 : EPC + F</w:delText>
        </w:r>
        <w:bookmarkEnd w:id="9600"/>
      </w:del>
    </w:p>
    <w:p w14:paraId="3FD86DD2" w14:textId="7D576A6A" w:rsidR="001A30C2" w:rsidRPr="00007B3E" w:rsidDel="00CB2812" w:rsidRDefault="001A30C2" w:rsidP="00CB2812">
      <w:pPr>
        <w:pStyle w:val="Caption"/>
        <w:numPr>
          <w:ilvl w:val="1"/>
          <w:numId w:val="1"/>
        </w:numPr>
        <w:tabs>
          <w:tab w:val="left" w:pos="2730"/>
        </w:tabs>
        <w:spacing w:before="240" w:after="240"/>
        <w:ind w:left="1134"/>
        <w:jc w:val="left"/>
        <w:outlineLvl w:val="2"/>
        <w:rPr>
          <w:del w:id="9602" w:author="Houyem Rais" w:date="2024-02-22T15:03:00Z"/>
        </w:rPr>
        <w:pPrChange w:id="9603" w:author="Houyem Rais" w:date="2024-02-22T15:03:00Z">
          <w:pPr>
            <w:pStyle w:val="Caption"/>
          </w:pPr>
        </w:pPrChange>
      </w:pPr>
      <w:bookmarkStart w:id="9604" w:name="_Toc158885088"/>
      <w:del w:id="960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9606" w:author="Farouk Bouhafs" w:date="2024-02-09T12:22:00Z">
        <w:del w:id="9607" w:author="Houyem Rais" w:date="2024-02-22T15:03:00Z">
          <w:r w:rsidR="00125256" w:rsidDel="00CB2812">
            <w:rPr>
              <w:noProof/>
            </w:rPr>
            <w:delText>53</w:delText>
          </w:r>
        </w:del>
      </w:ins>
      <w:del w:id="9608" w:author="Houyem Rais" w:date="2024-02-22T15:03:00Z">
        <w:r w:rsidR="00E874ED" w:rsidDel="00CB2812">
          <w:rPr>
            <w:noProof/>
          </w:rPr>
          <w:delText>52</w:delText>
        </w:r>
        <w:r w:rsidDel="00CB2812">
          <w:rPr>
            <w:noProof/>
          </w:rPr>
          <w:fldChar w:fldCharType="end"/>
        </w:r>
        <w:r w:rsidRPr="00007B3E" w:rsidDel="00CB2812">
          <w:delText xml:space="preserve"> VAN et VfM pour l’option 3 : EPC + F</w:delText>
        </w:r>
        <w:bookmarkEnd w:id="9604"/>
      </w:del>
    </w:p>
    <w:tbl>
      <w:tblPr>
        <w:tblW w:w="8080" w:type="dxa"/>
        <w:tblInd w:w="-5" w:type="dxa"/>
        <w:tblCellMar>
          <w:left w:w="70" w:type="dxa"/>
          <w:right w:w="70" w:type="dxa"/>
        </w:tblCellMar>
        <w:tblLook w:val="04A0" w:firstRow="1" w:lastRow="0" w:firstColumn="1" w:lastColumn="0" w:noHBand="0" w:noVBand="1"/>
      </w:tblPr>
      <w:tblGrid>
        <w:gridCol w:w="5812"/>
        <w:gridCol w:w="2276"/>
        <w:tblGridChange w:id="9609">
          <w:tblGrid>
            <w:gridCol w:w="5812"/>
            <w:gridCol w:w="2268"/>
            <w:gridCol w:w="8"/>
          </w:tblGrid>
        </w:tblGridChange>
      </w:tblGrid>
      <w:tr w:rsidR="001A30C2" w:rsidRPr="00007B3E" w:rsidDel="00CB2812" w14:paraId="0D7A9166" w14:textId="56CB8E61" w:rsidTr="00A8239A">
        <w:trPr>
          <w:trHeight w:val="170"/>
          <w:tblHeader/>
          <w:del w:id="9610" w:author="Houyem Rais" w:date="2024-02-22T15:03:00Z"/>
        </w:trPr>
        <w:tc>
          <w:tcPr>
            <w:tcW w:w="581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6CF9D792" w14:textId="4402CF4D" w:rsidR="001A30C2" w:rsidRPr="00007B3E" w:rsidDel="00CB2812" w:rsidRDefault="001A30C2" w:rsidP="00CB2812">
            <w:pPr>
              <w:widowControl/>
              <w:numPr>
                <w:ilvl w:val="1"/>
                <w:numId w:val="1"/>
              </w:numPr>
              <w:tabs>
                <w:tab w:val="left" w:pos="2730"/>
              </w:tabs>
              <w:autoSpaceDE/>
              <w:autoSpaceDN/>
              <w:spacing w:before="240" w:after="240" w:line="240" w:lineRule="auto"/>
              <w:ind w:left="1134"/>
              <w:jc w:val="left"/>
              <w:outlineLvl w:val="2"/>
              <w:rPr>
                <w:del w:id="9611" w:author="Houyem Rais" w:date="2024-02-22T15:03:00Z"/>
                <w:rFonts w:asciiTheme="minorHAnsi" w:hAnsiTheme="minorHAnsi" w:cstheme="minorHAnsi"/>
                <w:color w:val="1F497D"/>
                <w:lang w:eastAsia="fr-FR"/>
              </w:rPr>
              <w:pPrChange w:id="9612" w:author="Houyem Rais" w:date="2024-02-22T15:03:00Z">
                <w:pPr>
                  <w:widowControl/>
                  <w:autoSpaceDE/>
                  <w:autoSpaceDN/>
                  <w:spacing w:before="0" w:after="0" w:line="240" w:lineRule="auto"/>
                  <w:jc w:val="left"/>
                </w:pPr>
              </w:pPrChange>
            </w:pPr>
            <w:del w:id="9613" w:author="Houyem Rais" w:date="2024-02-22T15:03:00Z">
              <w:r w:rsidRPr="00007B3E" w:rsidDel="00CB2812">
                <w:rPr>
                  <w:rFonts w:asciiTheme="minorHAnsi" w:hAnsiTheme="minorHAnsi" w:cstheme="minorHAnsi"/>
                  <w:b/>
                  <w:bCs/>
                  <w:lang w:eastAsia="fr-FR"/>
                </w:rPr>
                <w:delText>Flux financiers du secteur public</w:delText>
              </w:r>
            </w:del>
          </w:p>
        </w:tc>
        <w:tc>
          <w:tcPr>
            <w:tcW w:w="2268"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47CFE46A" w14:textId="7979F57C" w:rsidR="001A30C2" w:rsidRPr="00007B3E" w:rsidDel="00CB2812" w:rsidRDefault="001A30C2" w:rsidP="00CB2812">
            <w:pPr>
              <w:widowControl/>
              <w:numPr>
                <w:ilvl w:val="1"/>
                <w:numId w:val="1"/>
              </w:numPr>
              <w:tabs>
                <w:tab w:val="left" w:pos="2730"/>
              </w:tabs>
              <w:autoSpaceDE/>
              <w:autoSpaceDN/>
              <w:spacing w:before="240" w:after="240" w:line="240" w:lineRule="auto"/>
              <w:ind w:left="1134"/>
              <w:jc w:val="left"/>
              <w:outlineLvl w:val="2"/>
              <w:rPr>
                <w:del w:id="9614" w:author="Houyem Rais" w:date="2024-02-22T15:03:00Z"/>
                <w:rFonts w:asciiTheme="minorHAnsi" w:hAnsiTheme="minorHAnsi" w:cstheme="minorHAnsi"/>
                <w:color w:val="1F497D"/>
                <w:lang w:eastAsia="fr-FR"/>
              </w:rPr>
              <w:pPrChange w:id="9615" w:author="Houyem Rais" w:date="2024-02-22T15:03:00Z">
                <w:pPr>
                  <w:widowControl/>
                  <w:autoSpaceDE/>
                  <w:autoSpaceDN/>
                  <w:spacing w:before="0" w:after="0" w:line="240" w:lineRule="auto"/>
                  <w:jc w:val="center"/>
                </w:pPr>
              </w:pPrChange>
            </w:pPr>
            <w:del w:id="9616" w:author="Houyem Rais" w:date="2024-02-22T15:03:00Z">
              <w:r w:rsidRPr="00007B3E" w:rsidDel="00CB2812">
                <w:rPr>
                  <w:rFonts w:asciiTheme="minorHAnsi" w:hAnsiTheme="minorHAnsi" w:cstheme="minorHAnsi"/>
                  <w:b/>
                  <w:bCs/>
                  <w:lang w:eastAsia="fr-FR"/>
                </w:rPr>
                <w:delText>NPV et VfM (MDT)</w:delText>
              </w:r>
            </w:del>
          </w:p>
        </w:tc>
      </w:tr>
      <w:tr w:rsidR="007E7D36" w:rsidRPr="00007B3E" w:rsidDel="00CB2812" w14:paraId="2DDEF82E" w14:textId="2D9C7363">
        <w:trPr>
          <w:trHeight w:val="170"/>
          <w:del w:id="9617" w:author="Houyem Rais" w:date="2024-02-22T15:03:00Z"/>
        </w:trPr>
        <w:tc>
          <w:tcPr>
            <w:tcW w:w="5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28B632" w14:textId="34526A17" w:rsidR="007E7D36" w:rsidRPr="001D5133"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18" w:author="Houyem Rais" w:date="2024-02-22T15:03:00Z"/>
                <w:rFonts w:asciiTheme="minorHAnsi" w:hAnsiTheme="minorHAnsi" w:cstheme="minorHAnsi"/>
                <w:color w:val="974706"/>
                <w:lang w:eastAsia="fr-FR"/>
                <w:rPrChange w:id="9619" w:author="Farouk Bouhafs" w:date="2024-02-14T17:26:00Z">
                  <w:rPr>
                    <w:del w:id="9620" w:author="Houyem Rais" w:date="2024-02-22T15:03:00Z"/>
                    <w:rFonts w:asciiTheme="minorHAnsi" w:hAnsiTheme="minorHAnsi" w:cstheme="minorHAnsi"/>
                    <w:color w:val="1F497D"/>
                    <w:lang w:eastAsia="fr-FR"/>
                  </w:rPr>
                </w:rPrChange>
              </w:rPr>
              <w:pPrChange w:id="9621" w:author="Houyem Rais" w:date="2024-02-22T15:03:00Z">
                <w:pPr>
                  <w:widowControl/>
                  <w:autoSpaceDE/>
                  <w:autoSpaceDN/>
                  <w:spacing w:before="0" w:after="0" w:line="240" w:lineRule="auto"/>
                  <w:jc w:val="left"/>
                </w:pPr>
              </w:pPrChange>
            </w:pPr>
            <w:del w:id="9622" w:author="Houyem Rais" w:date="2024-02-22T15:03:00Z">
              <w:r w:rsidRPr="001D5133" w:rsidDel="00CB2812">
                <w:rPr>
                  <w:rFonts w:asciiTheme="minorHAnsi" w:hAnsiTheme="minorHAnsi" w:cstheme="minorHAnsi"/>
                  <w:color w:val="974706"/>
                  <w:lang w:eastAsia="fr-FR"/>
                  <w:rPrChange w:id="9623" w:author="Farouk Bouhafs" w:date="2024-02-14T17:26:00Z">
                    <w:rPr>
                      <w:rFonts w:asciiTheme="minorHAnsi" w:hAnsiTheme="minorHAnsi" w:cstheme="minorHAnsi"/>
                      <w:color w:val="1F497D"/>
                      <w:lang w:eastAsia="fr-FR"/>
                    </w:rPr>
                  </w:rPrChange>
                </w:rPr>
                <w:delText>VAN du service de la dette de la SNCFT Réseau</w:delText>
              </w:r>
            </w:del>
            <w:ins w:id="9624" w:author="Farouk Bouhafs" w:date="2024-02-14T17:26:00Z">
              <w:del w:id="9625" w:author="Houyem Rais" w:date="2024-02-22T15:03:00Z">
                <w:r w:rsidR="001D5133" w:rsidDel="00CB2812">
                  <w:rPr>
                    <w:rFonts w:asciiTheme="minorHAnsi" w:hAnsiTheme="minorHAnsi" w:cstheme="minorHAnsi"/>
                    <w:color w:val="974706"/>
                    <w:lang w:eastAsia="fr-FR"/>
                  </w:rPr>
                  <w:delText>publ</w:delText>
                </w:r>
              </w:del>
            </w:ins>
            <w:ins w:id="9626" w:author="Farouk Bouhafs" w:date="2024-02-14T17:27:00Z">
              <w:del w:id="9627" w:author="Houyem Rais" w:date="2024-02-22T15:03:00Z">
                <w:r w:rsidR="001D5133" w:rsidDel="00CB2812">
                  <w:rPr>
                    <w:rFonts w:asciiTheme="minorHAnsi" w:hAnsiTheme="minorHAnsi" w:cstheme="minorHAnsi"/>
                    <w:color w:val="974706"/>
                    <w:lang w:eastAsia="fr-FR"/>
                  </w:rPr>
                  <w:delText>ique</w:delText>
                </w:r>
              </w:del>
            </w:ins>
            <w:del w:id="9628" w:author="Houyem Rais" w:date="2024-02-22T15:03:00Z">
              <w:r w:rsidRPr="001D5133" w:rsidDel="00CB2812">
                <w:rPr>
                  <w:rFonts w:asciiTheme="minorHAnsi" w:hAnsiTheme="minorHAnsi" w:cstheme="minorHAnsi"/>
                  <w:color w:val="974706"/>
                  <w:lang w:eastAsia="fr-FR"/>
                  <w:rPrChange w:id="9629" w:author="Farouk Bouhafs" w:date="2024-02-14T17:26:00Z">
                    <w:rPr>
                      <w:rFonts w:asciiTheme="minorHAnsi" w:hAnsiTheme="minorHAnsi" w:cstheme="minorHAnsi"/>
                      <w:color w:val="1F497D"/>
                      <w:lang w:eastAsia="fr-FR"/>
                    </w:rPr>
                  </w:rPrChange>
                </w:rPr>
                <w:delText xml:space="preserve"> (MDT)</w:delText>
              </w:r>
            </w:del>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EE26238" w14:textId="5F251B7D" w:rsidR="007E7D36" w:rsidRPr="001D5133"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30" w:author="Houyem Rais" w:date="2024-02-22T15:03:00Z"/>
                <w:rFonts w:asciiTheme="minorHAnsi" w:hAnsiTheme="minorHAnsi" w:cstheme="minorHAnsi"/>
                <w:color w:val="974706"/>
                <w:lang w:eastAsia="fr-FR"/>
                <w:rPrChange w:id="9631" w:author="Farouk Bouhafs" w:date="2024-02-14T17:26:00Z">
                  <w:rPr>
                    <w:del w:id="9632" w:author="Houyem Rais" w:date="2024-02-22T15:03:00Z"/>
                    <w:rFonts w:asciiTheme="minorHAnsi" w:hAnsiTheme="minorHAnsi" w:cstheme="minorHAnsi"/>
                    <w:color w:val="1F497D"/>
                    <w:lang w:eastAsia="fr-FR"/>
                  </w:rPr>
                </w:rPrChange>
              </w:rPr>
              <w:pPrChange w:id="9633" w:author="Houyem Rais" w:date="2024-02-22T15:03:00Z">
                <w:pPr>
                  <w:widowControl/>
                  <w:autoSpaceDE/>
                  <w:autoSpaceDN/>
                  <w:spacing w:before="0" w:after="0" w:line="240" w:lineRule="auto"/>
                  <w:jc w:val="center"/>
                </w:pPr>
              </w:pPrChange>
            </w:pPr>
            <w:del w:id="9634" w:author="Houyem Rais" w:date="2024-02-22T15:03:00Z">
              <w:r w:rsidRPr="001D5133" w:rsidDel="00CB2812">
                <w:rPr>
                  <w:rFonts w:asciiTheme="minorHAnsi" w:hAnsiTheme="minorHAnsi" w:cstheme="minorHAnsi"/>
                  <w:color w:val="974706"/>
                  <w:lang w:eastAsia="fr-FR"/>
                  <w:rPrChange w:id="9635" w:author="Farouk Bouhafs" w:date="2024-02-14T17:26:00Z">
                    <w:rPr>
                      <w:rFonts w:asciiTheme="minorHAnsi" w:hAnsiTheme="minorHAnsi" w:cstheme="minorHAnsi"/>
                      <w:color w:val="1F497D"/>
                    </w:rPr>
                  </w:rPrChange>
                </w:rPr>
                <w:delText>-439,8</w:delText>
              </w:r>
            </w:del>
          </w:p>
        </w:tc>
      </w:tr>
      <w:tr w:rsidR="007E7D36" w:rsidRPr="00007B3E" w:rsidDel="00CB2812" w14:paraId="3772F31A" w14:textId="74F48F5A">
        <w:trPr>
          <w:trHeight w:val="170"/>
          <w:del w:id="9636"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5DE3BD86" w14:textId="2AF2110A"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37" w:author="Houyem Rais" w:date="2024-02-22T15:03:00Z"/>
                <w:rFonts w:asciiTheme="minorHAnsi" w:hAnsiTheme="minorHAnsi" w:cstheme="minorHAnsi"/>
                <w:color w:val="4F6228"/>
                <w:lang w:eastAsia="fr-FR"/>
              </w:rPr>
              <w:pPrChange w:id="9638" w:author="Houyem Rais" w:date="2024-02-22T15:03:00Z">
                <w:pPr>
                  <w:widowControl/>
                  <w:autoSpaceDE/>
                  <w:autoSpaceDN/>
                  <w:spacing w:before="0" w:after="0" w:line="240" w:lineRule="auto"/>
                  <w:jc w:val="left"/>
                </w:pPr>
              </w:pPrChange>
            </w:pPr>
            <w:del w:id="9639" w:author="Houyem Rais" w:date="2024-02-22T15:03:00Z">
              <w:r w:rsidRPr="00007B3E" w:rsidDel="00CB2812">
                <w:rPr>
                  <w:rFonts w:asciiTheme="minorHAnsi" w:hAnsiTheme="minorHAnsi" w:cstheme="minorHAnsi"/>
                  <w:color w:val="4F6228"/>
                  <w:lang w:eastAsia="fr-FR"/>
                </w:rPr>
                <w:delText>VAN des recettes d'exploitation de la SNCFT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04EA9C18" w14:textId="2C41D77D"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40" w:author="Houyem Rais" w:date="2024-02-22T15:03:00Z"/>
                <w:rFonts w:asciiTheme="minorHAnsi" w:hAnsiTheme="minorHAnsi" w:cstheme="minorHAnsi"/>
                <w:color w:val="4F6228"/>
                <w:lang w:eastAsia="fr-FR"/>
              </w:rPr>
              <w:pPrChange w:id="9641" w:author="Houyem Rais" w:date="2024-02-22T15:03:00Z">
                <w:pPr>
                  <w:widowControl/>
                  <w:autoSpaceDE/>
                  <w:autoSpaceDN/>
                  <w:spacing w:before="0" w:after="0" w:line="240" w:lineRule="auto"/>
                  <w:jc w:val="center"/>
                </w:pPr>
              </w:pPrChange>
            </w:pPr>
            <w:del w:id="9642" w:author="Houyem Rais" w:date="2024-02-22T15:03:00Z">
              <w:r w:rsidRPr="00A8239A" w:rsidDel="00CB2812">
                <w:rPr>
                  <w:rFonts w:asciiTheme="minorHAnsi" w:hAnsiTheme="minorHAnsi" w:cstheme="minorHAnsi"/>
                  <w:color w:val="4F6228"/>
                </w:rPr>
                <w:delText>699,1</w:delText>
              </w:r>
            </w:del>
          </w:p>
        </w:tc>
      </w:tr>
      <w:tr w:rsidR="007E7D36" w:rsidRPr="00007B3E" w:rsidDel="00CB2812" w14:paraId="4643D6CA" w14:textId="3CC77446">
        <w:trPr>
          <w:trHeight w:val="47"/>
          <w:del w:id="9643"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FE4F0A1" w14:textId="75129932"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44" w:author="Houyem Rais" w:date="2024-02-22T15:03:00Z"/>
                <w:rFonts w:asciiTheme="minorHAnsi" w:hAnsiTheme="minorHAnsi" w:cstheme="minorHAnsi"/>
                <w:color w:val="4F6228"/>
                <w:lang w:eastAsia="fr-FR"/>
              </w:rPr>
              <w:pPrChange w:id="9645" w:author="Houyem Rais" w:date="2024-02-22T15:03:00Z">
                <w:pPr>
                  <w:widowControl/>
                  <w:autoSpaceDE/>
                  <w:autoSpaceDN/>
                  <w:spacing w:before="0" w:after="0" w:line="240" w:lineRule="auto"/>
                  <w:jc w:val="left"/>
                </w:pPr>
              </w:pPrChange>
            </w:pPr>
            <w:del w:id="9646" w:author="Houyem Rais" w:date="2024-02-22T15:03:00Z">
              <w:r w:rsidRPr="00007B3E" w:rsidDel="00CB2812">
                <w:rPr>
                  <w:rFonts w:asciiTheme="minorHAnsi" w:hAnsiTheme="minorHAnsi" w:cstheme="minorHAnsi"/>
                  <w:color w:val="4F6228"/>
                  <w:lang w:eastAsia="fr-FR"/>
                </w:rPr>
                <w:delText>VAN des OPEX de la SNCFT - hors redevances de sillons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1CF03592" w14:textId="47770A00"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47" w:author="Houyem Rais" w:date="2024-02-22T15:03:00Z"/>
                <w:rFonts w:asciiTheme="minorHAnsi" w:hAnsiTheme="minorHAnsi" w:cstheme="minorHAnsi"/>
                <w:color w:val="4F6228"/>
                <w:lang w:eastAsia="fr-FR"/>
              </w:rPr>
              <w:pPrChange w:id="9648" w:author="Houyem Rais" w:date="2024-02-22T15:03:00Z">
                <w:pPr>
                  <w:widowControl/>
                  <w:autoSpaceDE/>
                  <w:autoSpaceDN/>
                  <w:spacing w:before="0" w:after="0" w:line="240" w:lineRule="auto"/>
                  <w:jc w:val="center"/>
                </w:pPr>
              </w:pPrChange>
            </w:pPr>
            <w:del w:id="9649" w:author="Houyem Rais" w:date="2024-02-22T15:03:00Z">
              <w:r w:rsidRPr="00A8239A" w:rsidDel="00CB2812">
                <w:rPr>
                  <w:rFonts w:asciiTheme="minorHAnsi" w:hAnsiTheme="minorHAnsi" w:cstheme="minorHAnsi"/>
                  <w:color w:val="4F6228"/>
                </w:rPr>
                <w:delText>-456,0</w:delText>
              </w:r>
            </w:del>
          </w:p>
        </w:tc>
      </w:tr>
      <w:tr w:rsidR="007E7D36" w:rsidRPr="00007B3E" w:rsidDel="00CB2812" w14:paraId="182CDAA1" w14:textId="39B66AAF">
        <w:trPr>
          <w:trHeight w:val="47"/>
          <w:del w:id="9650"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393D86D" w14:textId="37EBFA52"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51" w:author="Houyem Rais" w:date="2024-02-22T15:03:00Z"/>
                <w:rFonts w:asciiTheme="minorHAnsi" w:hAnsiTheme="minorHAnsi" w:cstheme="minorHAnsi"/>
                <w:color w:val="4F6228"/>
                <w:lang w:eastAsia="fr-FR"/>
              </w:rPr>
              <w:pPrChange w:id="9652" w:author="Houyem Rais" w:date="2024-02-22T15:03:00Z">
                <w:pPr>
                  <w:widowControl/>
                  <w:autoSpaceDE/>
                  <w:autoSpaceDN/>
                  <w:spacing w:before="0" w:after="0" w:line="240" w:lineRule="auto"/>
                  <w:jc w:val="left"/>
                </w:pPr>
              </w:pPrChange>
            </w:pPr>
            <w:del w:id="9653" w:author="Houyem Rais" w:date="2024-02-22T15:03:00Z">
              <w:r w:rsidRPr="00007B3E" w:rsidDel="00CB2812">
                <w:rPr>
                  <w:rFonts w:asciiTheme="minorHAnsi" w:hAnsiTheme="minorHAnsi" w:cstheme="minorHAnsi"/>
                  <w:color w:val="4F6228"/>
                  <w:lang w:eastAsia="fr-FR"/>
                </w:rPr>
                <w:delText>VAN des charges de redevances de sillons de la SNCFT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49E2ADA8" w14:textId="53C7F95E"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54" w:author="Houyem Rais" w:date="2024-02-22T15:03:00Z"/>
                <w:rFonts w:asciiTheme="minorHAnsi" w:hAnsiTheme="minorHAnsi" w:cstheme="minorHAnsi"/>
                <w:color w:val="4F6228"/>
                <w:lang w:eastAsia="fr-FR"/>
              </w:rPr>
              <w:pPrChange w:id="9655" w:author="Houyem Rais" w:date="2024-02-22T15:03:00Z">
                <w:pPr>
                  <w:widowControl/>
                  <w:autoSpaceDE/>
                  <w:autoSpaceDN/>
                  <w:spacing w:before="0" w:after="0" w:line="240" w:lineRule="auto"/>
                  <w:jc w:val="center"/>
                </w:pPr>
              </w:pPrChange>
            </w:pPr>
            <w:del w:id="9656" w:author="Houyem Rais" w:date="2024-02-22T15:03:00Z">
              <w:r w:rsidRPr="00A8239A" w:rsidDel="00CB2812">
                <w:rPr>
                  <w:rFonts w:asciiTheme="minorHAnsi" w:hAnsiTheme="minorHAnsi" w:cstheme="minorHAnsi"/>
                  <w:color w:val="4F6228"/>
                </w:rPr>
                <w:delText>-257,9</w:delText>
              </w:r>
            </w:del>
          </w:p>
        </w:tc>
      </w:tr>
      <w:tr w:rsidR="007E7D36" w:rsidRPr="00007B3E" w:rsidDel="00CB2812" w14:paraId="6FE2E4C2" w14:textId="1CB31C1F">
        <w:trPr>
          <w:trHeight w:val="341"/>
          <w:del w:id="9657"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0BCC08BD" w14:textId="55431035"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58" w:author="Houyem Rais" w:date="2024-02-22T15:03:00Z"/>
                <w:rFonts w:asciiTheme="minorHAnsi" w:hAnsiTheme="minorHAnsi" w:cstheme="minorHAnsi"/>
                <w:color w:val="1F497D"/>
                <w:lang w:eastAsia="fr-FR"/>
              </w:rPr>
              <w:pPrChange w:id="9659" w:author="Houyem Rais" w:date="2024-02-22T15:03:00Z">
                <w:pPr>
                  <w:widowControl/>
                  <w:autoSpaceDE/>
                  <w:autoSpaceDN/>
                  <w:spacing w:before="0" w:after="0" w:line="240" w:lineRule="auto"/>
                  <w:jc w:val="left"/>
                </w:pPr>
              </w:pPrChange>
            </w:pPr>
            <w:del w:id="9660" w:author="Houyem Rais" w:date="2024-02-22T15:03:00Z">
              <w:r w:rsidRPr="00007B3E" w:rsidDel="00CB2812">
                <w:rPr>
                  <w:rFonts w:asciiTheme="minorHAnsi" w:hAnsiTheme="minorHAnsi" w:cstheme="minorHAnsi"/>
                  <w:color w:val="1F497D"/>
                  <w:lang w:eastAsia="fr-FR"/>
                </w:rPr>
                <w:delText>VAN des recettes d'exploitation de la SNCFT Réseau - hors redevances de sillons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2D78019E" w14:textId="6EBE7C4A"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61" w:author="Houyem Rais" w:date="2024-02-22T15:03:00Z"/>
                <w:rFonts w:asciiTheme="minorHAnsi" w:hAnsiTheme="minorHAnsi" w:cstheme="minorHAnsi"/>
                <w:color w:val="1F497D"/>
                <w:lang w:eastAsia="fr-FR"/>
              </w:rPr>
              <w:pPrChange w:id="9662" w:author="Houyem Rais" w:date="2024-02-22T15:03:00Z">
                <w:pPr>
                  <w:widowControl/>
                  <w:autoSpaceDE/>
                  <w:autoSpaceDN/>
                  <w:spacing w:before="0" w:after="0" w:line="240" w:lineRule="auto"/>
                  <w:jc w:val="center"/>
                </w:pPr>
              </w:pPrChange>
            </w:pPr>
            <w:del w:id="9663" w:author="Houyem Rais" w:date="2024-02-22T15:03:00Z">
              <w:r w:rsidRPr="00A8239A" w:rsidDel="00CB2812">
                <w:rPr>
                  <w:rFonts w:asciiTheme="minorHAnsi" w:hAnsiTheme="minorHAnsi" w:cstheme="minorHAnsi"/>
                  <w:color w:val="1F497D"/>
                </w:rPr>
                <w:delText>6,3</w:delText>
              </w:r>
            </w:del>
          </w:p>
        </w:tc>
      </w:tr>
      <w:tr w:rsidR="007E7D36" w:rsidRPr="00007B3E" w:rsidDel="00CB2812" w14:paraId="594B6A28" w14:textId="2C06F8D0">
        <w:trPr>
          <w:trHeight w:val="47"/>
          <w:del w:id="9664"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6E6EE8ED" w14:textId="2B3D9F0F"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65" w:author="Houyem Rais" w:date="2024-02-22T15:03:00Z"/>
                <w:rFonts w:asciiTheme="minorHAnsi" w:hAnsiTheme="minorHAnsi" w:cstheme="minorHAnsi"/>
                <w:color w:val="1F497D"/>
                <w:lang w:eastAsia="fr-FR"/>
              </w:rPr>
              <w:pPrChange w:id="9666" w:author="Houyem Rais" w:date="2024-02-22T15:03:00Z">
                <w:pPr>
                  <w:widowControl/>
                  <w:autoSpaceDE/>
                  <w:autoSpaceDN/>
                  <w:spacing w:before="0" w:after="0" w:line="240" w:lineRule="auto"/>
                  <w:jc w:val="left"/>
                </w:pPr>
              </w:pPrChange>
            </w:pPr>
            <w:del w:id="9667" w:author="Houyem Rais" w:date="2024-02-22T15:03:00Z">
              <w:r w:rsidRPr="00007B3E" w:rsidDel="00CB2812">
                <w:rPr>
                  <w:rFonts w:asciiTheme="minorHAnsi" w:hAnsiTheme="minorHAnsi" w:cstheme="minorHAnsi"/>
                  <w:color w:val="1F497D"/>
                  <w:lang w:eastAsia="fr-FR"/>
                </w:rPr>
                <w:delText>VAN des redevances de sillons pour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2FEAAF14" w14:textId="3D9C30C0"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68" w:author="Houyem Rais" w:date="2024-02-22T15:03:00Z"/>
                <w:rFonts w:asciiTheme="minorHAnsi" w:hAnsiTheme="minorHAnsi" w:cstheme="minorHAnsi"/>
                <w:color w:val="1F497D"/>
                <w:lang w:eastAsia="fr-FR"/>
              </w:rPr>
              <w:pPrChange w:id="9669" w:author="Houyem Rais" w:date="2024-02-22T15:03:00Z">
                <w:pPr>
                  <w:widowControl/>
                  <w:autoSpaceDE/>
                  <w:autoSpaceDN/>
                  <w:spacing w:before="0" w:after="0" w:line="240" w:lineRule="auto"/>
                  <w:jc w:val="center"/>
                </w:pPr>
              </w:pPrChange>
            </w:pPr>
            <w:del w:id="9670" w:author="Houyem Rais" w:date="2024-02-22T15:03:00Z">
              <w:r w:rsidRPr="00A8239A" w:rsidDel="00CB2812">
                <w:rPr>
                  <w:rFonts w:asciiTheme="minorHAnsi" w:hAnsiTheme="minorHAnsi" w:cstheme="minorHAnsi"/>
                  <w:color w:val="1F497D"/>
                </w:rPr>
                <w:delText>257,9</w:delText>
              </w:r>
            </w:del>
          </w:p>
        </w:tc>
      </w:tr>
      <w:tr w:rsidR="007E7D36" w:rsidRPr="00007B3E" w:rsidDel="00CB2812" w14:paraId="099C4ADC" w14:textId="7C3C74E8">
        <w:trPr>
          <w:trHeight w:val="170"/>
          <w:del w:id="9671"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D345CD8" w14:textId="3EED86AC"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72" w:author="Houyem Rais" w:date="2024-02-22T15:03:00Z"/>
                <w:rFonts w:asciiTheme="minorHAnsi" w:hAnsiTheme="minorHAnsi" w:cstheme="minorHAnsi"/>
                <w:color w:val="1F497D"/>
                <w:lang w:eastAsia="fr-FR"/>
              </w:rPr>
              <w:pPrChange w:id="9673" w:author="Houyem Rais" w:date="2024-02-22T15:03:00Z">
                <w:pPr>
                  <w:widowControl/>
                  <w:autoSpaceDE/>
                  <w:autoSpaceDN/>
                  <w:spacing w:before="0" w:after="0" w:line="240" w:lineRule="auto"/>
                  <w:jc w:val="left"/>
                </w:pPr>
              </w:pPrChange>
            </w:pPr>
            <w:del w:id="9674" w:author="Houyem Rais" w:date="2024-02-22T15:03:00Z">
              <w:r w:rsidRPr="00007B3E" w:rsidDel="00CB2812">
                <w:rPr>
                  <w:rFonts w:asciiTheme="minorHAnsi" w:hAnsiTheme="minorHAnsi" w:cstheme="minorHAnsi"/>
                  <w:color w:val="1F497D"/>
                  <w:lang w:eastAsia="fr-FR"/>
                </w:rPr>
                <w:delText>VAN des OPEX de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1CDA9BEB" w14:textId="79FD0F2F"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75" w:author="Houyem Rais" w:date="2024-02-22T15:03:00Z"/>
                <w:rFonts w:asciiTheme="minorHAnsi" w:hAnsiTheme="minorHAnsi" w:cstheme="minorHAnsi"/>
                <w:color w:val="1F497D"/>
                <w:lang w:eastAsia="fr-FR"/>
              </w:rPr>
              <w:pPrChange w:id="9676" w:author="Houyem Rais" w:date="2024-02-22T15:03:00Z">
                <w:pPr>
                  <w:widowControl/>
                  <w:autoSpaceDE/>
                  <w:autoSpaceDN/>
                  <w:spacing w:before="0" w:after="0" w:line="240" w:lineRule="auto"/>
                  <w:jc w:val="center"/>
                </w:pPr>
              </w:pPrChange>
            </w:pPr>
            <w:del w:id="9677" w:author="Houyem Rais" w:date="2024-02-22T15:03:00Z">
              <w:r w:rsidRPr="00A8239A" w:rsidDel="00CB2812">
                <w:rPr>
                  <w:rFonts w:asciiTheme="minorHAnsi" w:hAnsiTheme="minorHAnsi" w:cstheme="minorHAnsi"/>
                  <w:color w:val="1F497D"/>
                </w:rPr>
                <w:delText>-271,1</w:delText>
              </w:r>
            </w:del>
            <w:ins w:id="9678" w:author="Farouk Bouhafs" w:date="2024-02-14T17:36:00Z">
              <w:del w:id="9679" w:author="Houyem Rais" w:date="2024-02-22T15:03:00Z">
                <w:r w:rsidR="00496869" w:rsidDel="00CB2812">
                  <w:rPr>
                    <w:rFonts w:asciiTheme="minorHAnsi" w:hAnsiTheme="minorHAnsi" w:cstheme="minorHAnsi"/>
                    <w:color w:val="1F497D"/>
                  </w:rPr>
                  <w:delText>248,4</w:delText>
                </w:r>
              </w:del>
            </w:ins>
          </w:p>
        </w:tc>
      </w:tr>
      <w:tr w:rsidR="007E7D36" w:rsidRPr="00007B3E" w:rsidDel="00CB2812" w14:paraId="59F202DD" w14:textId="2183970E">
        <w:trPr>
          <w:trHeight w:val="170"/>
          <w:del w:id="9680"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BF08E26" w14:textId="2ED4B54B"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81" w:author="Houyem Rais" w:date="2024-02-22T15:03:00Z"/>
                <w:rFonts w:asciiTheme="minorHAnsi" w:hAnsiTheme="minorHAnsi" w:cstheme="minorHAnsi"/>
                <w:color w:val="1F497D"/>
                <w:lang w:eastAsia="fr-FR"/>
              </w:rPr>
              <w:pPrChange w:id="9682" w:author="Houyem Rais" w:date="2024-02-22T15:03:00Z">
                <w:pPr>
                  <w:widowControl/>
                  <w:autoSpaceDE/>
                  <w:autoSpaceDN/>
                  <w:spacing w:before="0" w:after="0" w:line="240" w:lineRule="auto"/>
                  <w:jc w:val="left"/>
                </w:pPr>
              </w:pPrChange>
            </w:pPr>
            <w:del w:id="9683" w:author="Houyem Rais" w:date="2024-02-22T15:03:00Z">
              <w:r w:rsidRPr="00007B3E" w:rsidDel="00CB2812">
                <w:rPr>
                  <w:rFonts w:asciiTheme="minorHAnsi" w:hAnsiTheme="minorHAnsi" w:cstheme="minorHAnsi"/>
                  <w:color w:val="1F497D"/>
                  <w:lang w:eastAsia="fr-FR"/>
                </w:rPr>
                <w:delText>VAN des loyers payés par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668A126E" w14:textId="5FFA545F"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84" w:author="Houyem Rais" w:date="2024-02-22T15:03:00Z"/>
                <w:rFonts w:asciiTheme="minorHAnsi" w:hAnsiTheme="minorHAnsi" w:cstheme="minorHAnsi"/>
                <w:color w:val="1F497D"/>
                <w:lang w:eastAsia="fr-FR"/>
              </w:rPr>
              <w:pPrChange w:id="9685" w:author="Houyem Rais" w:date="2024-02-22T15:03:00Z">
                <w:pPr>
                  <w:widowControl/>
                  <w:autoSpaceDE/>
                  <w:autoSpaceDN/>
                  <w:spacing w:before="0" w:after="0" w:line="240" w:lineRule="auto"/>
                  <w:jc w:val="center"/>
                </w:pPr>
              </w:pPrChange>
            </w:pPr>
            <w:del w:id="9686" w:author="Houyem Rais" w:date="2024-02-22T15:03:00Z">
              <w:r w:rsidRPr="00A8239A" w:rsidDel="00CB2812">
                <w:rPr>
                  <w:rFonts w:asciiTheme="minorHAnsi" w:hAnsiTheme="minorHAnsi" w:cstheme="minorHAnsi"/>
                  <w:color w:val="1F497D"/>
                </w:rPr>
                <w:delText>0,0</w:delText>
              </w:r>
            </w:del>
          </w:p>
        </w:tc>
      </w:tr>
      <w:tr w:rsidR="007E7D36" w:rsidRPr="00007B3E" w:rsidDel="00CB2812" w14:paraId="28386180" w14:textId="5B247271">
        <w:trPr>
          <w:trHeight w:val="170"/>
          <w:del w:id="9687"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464D09F" w14:textId="4628FC59"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88" w:author="Houyem Rais" w:date="2024-02-22T15:03:00Z"/>
                <w:rFonts w:asciiTheme="minorHAnsi" w:hAnsiTheme="minorHAnsi" w:cstheme="minorHAnsi"/>
                <w:color w:val="974706"/>
                <w:lang w:eastAsia="fr-FR"/>
              </w:rPr>
              <w:pPrChange w:id="9689" w:author="Houyem Rais" w:date="2024-02-22T15:03:00Z">
                <w:pPr>
                  <w:widowControl/>
                  <w:autoSpaceDE/>
                  <w:autoSpaceDN/>
                  <w:spacing w:before="0" w:after="0" w:line="240" w:lineRule="auto"/>
                  <w:jc w:val="left"/>
                </w:pPr>
              </w:pPrChange>
            </w:pPr>
            <w:del w:id="9690" w:author="Houyem Rais" w:date="2024-02-22T15:03:00Z">
              <w:r w:rsidRPr="00007B3E" w:rsidDel="00CB2812">
                <w:rPr>
                  <w:rFonts w:asciiTheme="minorHAnsi" w:hAnsiTheme="minorHAnsi" w:cstheme="minorHAnsi"/>
                  <w:color w:val="974706"/>
                  <w:lang w:eastAsia="fr-FR"/>
                </w:rPr>
                <w:delText>VAN de la TVA perçue par l'Etat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1AA432AA" w14:textId="347A83F1"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91" w:author="Houyem Rais" w:date="2024-02-22T15:03:00Z"/>
                <w:rFonts w:asciiTheme="minorHAnsi" w:hAnsiTheme="minorHAnsi" w:cstheme="minorHAnsi"/>
                <w:color w:val="974706"/>
                <w:lang w:eastAsia="fr-FR"/>
              </w:rPr>
              <w:pPrChange w:id="9692" w:author="Houyem Rais" w:date="2024-02-22T15:03:00Z">
                <w:pPr>
                  <w:widowControl/>
                  <w:autoSpaceDE/>
                  <w:autoSpaceDN/>
                  <w:spacing w:before="0" w:after="0" w:line="240" w:lineRule="auto"/>
                  <w:jc w:val="center"/>
                </w:pPr>
              </w:pPrChange>
            </w:pPr>
            <w:del w:id="9693" w:author="Houyem Rais" w:date="2024-02-22T15:03:00Z">
              <w:r w:rsidRPr="00A8239A" w:rsidDel="00CB2812">
                <w:rPr>
                  <w:rFonts w:asciiTheme="minorHAnsi" w:hAnsiTheme="minorHAnsi" w:cstheme="minorHAnsi"/>
                  <w:color w:val="974706"/>
                </w:rPr>
                <w:delText>0,0</w:delText>
              </w:r>
            </w:del>
          </w:p>
        </w:tc>
      </w:tr>
      <w:tr w:rsidR="007E7D36" w:rsidRPr="00007B3E" w:rsidDel="00CB2812" w14:paraId="1DB8BB8E" w14:textId="45BDBBA1">
        <w:trPr>
          <w:trHeight w:val="170"/>
          <w:del w:id="9694" w:author="Houyem Rais" w:date="2024-02-22T15:03: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160138C1" w14:textId="66ABE42C" w:rsidR="007E7D36" w:rsidRPr="00007B3E"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95" w:author="Houyem Rais" w:date="2024-02-22T15:03:00Z"/>
                <w:rFonts w:asciiTheme="minorHAnsi" w:hAnsiTheme="minorHAnsi" w:cstheme="minorHAnsi"/>
                <w:color w:val="974706"/>
                <w:lang w:eastAsia="fr-FR"/>
              </w:rPr>
              <w:pPrChange w:id="9696" w:author="Houyem Rais" w:date="2024-02-22T15:03:00Z">
                <w:pPr>
                  <w:widowControl/>
                  <w:autoSpaceDE/>
                  <w:autoSpaceDN/>
                  <w:spacing w:before="0" w:after="0" w:line="240" w:lineRule="auto"/>
                  <w:jc w:val="left"/>
                </w:pPr>
              </w:pPrChange>
            </w:pPr>
            <w:del w:id="9697" w:author="Houyem Rais" w:date="2024-02-22T15:03:00Z">
              <w:r w:rsidRPr="00007B3E" w:rsidDel="00CB2812">
                <w:rPr>
                  <w:rFonts w:asciiTheme="minorHAnsi" w:hAnsiTheme="minorHAnsi" w:cstheme="minorHAnsi"/>
                  <w:color w:val="974706"/>
                  <w:lang w:eastAsia="fr-FR"/>
                </w:rPr>
                <w:delText>VAN de l'Impôt sur les Sociétés perçues par l'Etat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47EB0201" w14:textId="749CFDB3" w:rsidR="007E7D36" w:rsidRPr="007E7D36" w:rsidDel="00CB2812" w:rsidRDefault="007E7D36" w:rsidP="00CB2812">
            <w:pPr>
              <w:widowControl/>
              <w:numPr>
                <w:ilvl w:val="1"/>
                <w:numId w:val="1"/>
              </w:numPr>
              <w:tabs>
                <w:tab w:val="left" w:pos="2730"/>
              </w:tabs>
              <w:autoSpaceDE/>
              <w:autoSpaceDN/>
              <w:spacing w:before="240" w:after="240" w:line="240" w:lineRule="auto"/>
              <w:ind w:left="1134"/>
              <w:jc w:val="left"/>
              <w:outlineLvl w:val="2"/>
              <w:rPr>
                <w:del w:id="9698" w:author="Houyem Rais" w:date="2024-02-22T15:03:00Z"/>
                <w:rFonts w:asciiTheme="minorHAnsi" w:hAnsiTheme="minorHAnsi" w:cstheme="minorHAnsi"/>
                <w:color w:val="974706"/>
                <w:lang w:eastAsia="fr-FR"/>
              </w:rPr>
              <w:pPrChange w:id="9699" w:author="Houyem Rais" w:date="2024-02-22T15:03:00Z">
                <w:pPr>
                  <w:widowControl/>
                  <w:autoSpaceDE/>
                  <w:autoSpaceDN/>
                  <w:spacing w:before="0" w:after="0" w:line="240" w:lineRule="auto"/>
                  <w:jc w:val="center"/>
                </w:pPr>
              </w:pPrChange>
            </w:pPr>
            <w:del w:id="9700" w:author="Houyem Rais" w:date="2024-02-22T15:03:00Z">
              <w:r w:rsidRPr="00A8239A" w:rsidDel="00CB2812">
                <w:rPr>
                  <w:rFonts w:asciiTheme="minorHAnsi" w:hAnsiTheme="minorHAnsi" w:cstheme="minorHAnsi"/>
                  <w:color w:val="974706"/>
                </w:rPr>
                <w:delText>0,0</w:delText>
              </w:r>
            </w:del>
          </w:p>
        </w:tc>
      </w:tr>
      <w:tr w:rsidR="00A07A48" w:rsidRPr="00007B3E" w:rsidDel="00CB2812" w14:paraId="607B2244" w14:textId="62B19BAD" w:rsidTr="00751A03">
        <w:tblPrEx>
          <w:tblW w:w="8080" w:type="dxa"/>
          <w:tblInd w:w="-5" w:type="dxa"/>
          <w:tblCellMar>
            <w:left w:w="70" w:type="dxa"/>
            <w:right w:w="70" w:type="dxa"/>
          </w:tblCellMar>
          <w:tblPrExChange w:id="9701" w:author="Farouk Bouhafs" w:date="2024-02-14T17:36:00Z">
            <w:tblPrEx>
              <w:tblW w:w="8080" w:type="dxa"/>
              <w:tblInd w:w="-5" w:type="dxa"/>
              <w:tblCellMar>
                <w:left w:w="70" w:type="dxa"/>
                <w:right w:w="70" w:type="dxa"/>
              </w:tblCellMar>
            </w:tblPrEx>
          </w:tblPrExChange>
        </w:tblPrEx>
        <w:trPr>
          <w:trHeight w:val="170"/>
          <w:del w:id="9702" w:author="Houyem Rais" w:date="2024-02-22T15:03:00Z"/>
          <w:trPrChange w:id="9703" w:author="Farouk Bouhafs" w:date="2024-02-14T17:3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704"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52FFEC3C" w14:textId="509976F1" w:rsidR="00A07A48" w:rsidRPr="00007B3E"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05" w:author="Houyem Rais" w:date="2024-02-22T15:03:00Z"/>
                <w:rFonts w:asciiTheme="minorHAnsi" w:hAnsiTheme="minorHAnsi" w:cstheme="minorHAnsi"/>
                <w:b/>
                <w:bCs/>
                <w:lang w:eastAsia="fr-FR"/>
              </w:rPr>
              <w:pPrChange w:id="9706" w:author="Houyem Rais" w:date="2024-02-22T15:03:00Z">
                <w:pPr>
                  <w:widowControl/>
                  <w:autoSpaceDE/>
                  <w:autoSpaceDN/>
                  <w:spacing w:before="0" w:after="0" w:line="240" w:lineRule="auto"/>
                  <w:jc w:val="left"/>
                </w:pPr>
              </w:pPrChange>
            </w:pPr>
            <w:del w:id="9707" w:author="Houyem Rais" w:date="2024-02-22T15:03:00Z">
              <w:r w:rsidRPr="00007B3E" w:rsidDel="00CB2812">
                <w:rPr>
                  <w:rFonts w:asciiTheme="minorHAnsi" w:hAnsiTheme="minorHAnsi" w:cstheme="minorHAnsi"/>
                  <w:b/>
                  <w:bCs/>
                  <w:lang w:eastAsia="fr-FR"/>
                </w:rPr>
                <w:delText>VAN du secteur public (MDT) - Sans risque</w:delText>
              </w:r>
            </w:del>
          </w:p>
        </w:tc>
        <w:tc>
          <w:tcPr>
            <w:tcW w:w="2268" w:type="dxa"/>
            <w:tcBorders>
              <w:top w:val="single" w:sz="4" w:space="0" w:color="auto"/>
              <w:left w:val="nil"/>
              <w:bottom w:val="single" w:sz="4" w:space="0" w:color="auto"/>
              <w:right w:val="single" w:sz="4" w:space="0" w:color="auto"/>
            </w:tcBorders>
            <w:shd w:val="clear" w:color="auto" w:fill="auto"/>
            <w:noWrap/>
            <w:hideMark/>
            <w:tcPrChange w:id="9708" w:author="Farouk Bouhafs" w:date="2024-02-14T17:36:00Z">
              <w:tcPr>
                <w:tcW w:w="2268"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F1695BC" w14:textId="72C74BBE" w:rsidR="00A07A48" w:rsidRPr="007E7D36"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09" w:author="Houyem Rais" w:date="2024-02-22T15:03:00Z"/>
                <w:rFonts w:asciiTheme="minorHAnsi" w:hAnsiTheme="minorHAnsi" w:cstheme="minorHAnsi"/>
                <w:b/>
                <w:bCs/>
                <w:lang w:eastAsia="fr-FR"/>
              </w:rPr>
              <w:pPrChange w:id="9710" w:author="Houyem Rais" w:date="2024-02-22T15:03:00Z">
                <w:pPr>
                  <w:widowControl/>
                  <w:autoSpaceDE/>
                  <w:autoSpaceDN/>
                  <w:spacing w:before="0" w:after="0" w:line="240" w:lineRule="auto"/>
                  <w:jc w:val="center"/>
                </w:pPr>
              </w:pPrChange>
            </w:pPr>
            <w:ins w:id="9711" w:author="Farouk Bouhafs" w:date="2024-02-14T17:36:00Z">
              <w:del w:id="9712" w:author="Houyem Rais" w:date="2024-02-22T15:03:00Z">
                <w:r w:rsidRPr="00A07A48" w:rsidDel="00CB2812">
                  <w:rPr>
                    <w:rFonts w:asciiTheme="minorHAnsi" w:hAnsiTheme="minorHAnsi" w:cstheme="minorHAnsi"/>
                    <w:b/>
                    <w:bCs/>
                    <w:lang w:eastAsia="fr-FR"/>
                    <w:rPrChange w:id="9713" w:author="Farouk Bouhafs" w:date="2024-02-14T17:37:00Z">
                      <w:rPr/>
                    </w:rPrChange>
                  </w:rPr>
                  <w:delText>-438,8</w:delText>
                </w:r>
              </w:del>
            </w:ins>
            <w:del w:id="9714" w:author="Houyem Rais" w:date="2024-02-22T15:03:00Z">
              <w:r w:rsidRPr="00A8239A" w:rsidDel="00CB2812">
                <w:rPr>
                  <w:rFonts w:asciiTheme="minorHAnsi" w:hAnsiTheme="minorHAnsi" w:cstheme="minorHAnsi"/>
                  <w:b/>
                  <w:bCs/>
                  <w:lang w:eastAsia="fr-FR"/>
                </w:rPr>
                <w:delText>-461,5</w:delText>
              </w:r>
            </w:del>
          </w:p>
        </w:tc>
      </w:tr>
      <w:tr w:rsidR="00A07A48" w:rsidRPr="00007B3E" w:rsidDel="00CB2812" w14:paraId="7EA0FA1A" w14:textId="74301AC3" w:rsidTr="00751A03">
        <w:tblPrEx>
          <w:tblW w:w="8080" w:type="dxa"/>
          <w:tblInd w:w="-5" w:type="dxa"/>
          <w:tblCellMar>
            <w:left w:w="70" w:type="dxa"/>
            <w:right w:w="70" w:type="dxa"/>
          </w:tblCellMar>
          <w:tblPrExChange w:id="9715" w:author="Farouk Bouhafs" w:date="2024-02-14T17:36:00Z">
            <w:tblPrEx>
              <w:tblW w:w="8080" w:type="dxa"/>
              <w:tblInd w:w="-5" w:type="dxa"/>
              <w:tblCellMar>
                <w:left w:w="70" w:type="dxa"/>
                <w:right w:w="70" w:type="dxa"/>
              </w:tblCellMar>
            </w:tblPrEx>
          </w:tblPrExChange>
        </w:tblPrEx>
        <w:trPr>
          <w:trHeight w:val="170"/>
          <w:del w:id="9716" w:author="Houyem Rais" w:date="2024-02-22T15:03:00Z"/>
          <w:trPrChange w:id="9717" w:author="Farouk Bouhafs" w:date="2024-02-14T17:3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718"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6EDE63CA" w14:textId="7EE12BCF" w:rsidR="00A07A48" w:rsidRPr="00007B3E"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19" w:author="Houyem Rais" w:date="2024-02-22T15:03:00Z"/>
                <w:rFonts w:asciiTheme="minorHAnsi" w:hAnsiTheme="minorHAnsi" w:cstheme="minorHAnsi"/>
                <w:lang w:eastAsia="fr-FR"/>
              </w:rPr>
              <w:pPrChange w:id="9720" w:author="Houyem Rais" w:date="2024-02-22T15:03:00Z">
                <w:pPr>
                  <w:widowControl/>
                  <w:autoSpaceDE/>
                  <w:autoSpaceDN/>
                  <w:spacing w:before="0" w:after="0" w:line="240" w:lineRule="auto"/>
                  <w:jc w:val="left"/>
                </w:pPr>
              </w:pPrChange>
            </w:pPr>
            <w:del w:id="9721" w:author="Houyem Rais" w:date="2024-02-22T15:03:00Z">
              <w:r w:rsidRPr="00007B3E" w:rsidDel="00CB2812">
                <w:rPr>
                  <w:rFonts w:asciiTheme="minorHAnsi" w:hAnsiTheme="minorHAnsi" w:cstheme="minorHAnsi"/>
                  <w:lang w:eastAsia="fr-FR"/>
                </w:rPr>
                <w:delText>VAN du risque (MDT)</w:delText>
              </w:r>
            </w:del>
          </w:p>
        </w:tc>
        <w:tc>
          <w:tcPr>
            <w:tcW w:w="2268" w:type="dxa"/>
            <w:tcBorders>
              <w:top w:val="nil"/>
              <w:left w:val="nil"/>
              <w:bottom w:val="single" w:sz="4" w:space="0" w:color="auto"/>
              <w:right w:val="single" w:sz="4" w:space="0" w:color="auto"/>
            </w:tcBorders>
            <w:shd w:val="clear" w:color="auto" w:fill="auto"/>
            <w:noWrap/>
            <w:hideMark/>
            <w:tcPrChange w:id="9722" w:author="Farouk Bouhafs" w:date="2024-02-14T17:36:00Z">
              <w:tcPr>
                <w:tcW w:w="2268" w:type="dxa"/>
                <w:tcBorders>
                  <w:top w:val="nil"/>
                  <w:left w:val="nil"/>
                  <w:bottom w:val="single" w:sz="4" w:space="0" w:color="auto"/>
                  <w:right w:val="single" w:sz="4" w:space="0" w:color="auto"/>
                </w:tcBorders>
                <w:shd w:val="clear" w:color="auto" w:fill="auto"/>
                <w:noWrap/>
                <w:vAlign w:val="bottom"/>
                <w:hideMark/>
              </w:tcPr>
            </w:tcPrChange>
          </w:tcPr>
          <w:p w14:paraId="64A73B76" w14:textId="7DAD15F4" w:rsidR="00A07A48" w:rsidRPr="00A07A48"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23" w:author="Houyem Rais" w:date="2024-02-22T15:03:00Z"/>
                <w:rFonts w:asciiTheme="minorHAnsi" w:hAnsiTheme="minorHAnsi" w:cstheme="minorHAnsi"/>
                <w:lang w:eastAsia="fr-FR"/>
              </w:rPr>
              <w:pPrChange w:id="9724" w:author="Houyem Rais" w:date="2024-02-22T15:03:00Z">
                <w:pPr>
                  <w:widowControl/>
                  <w:autoSpaceDE/>
                  <w:autoSpaceDN/>
                  <w:spacing w:before="0" w:after="0" w:line="240" w:lineRule="auto"/>
                  <w:jc w:val="center"/>
                </w:pPr>
              </w:pPrChange>
            </w:pPr>
            <w:ins w:id="9725" w:author="Farouk Bouhafs" w:date="2024-02-14T17:36:00Z">
              <w:del w:id="9726" w:author="Houyem Rais" w:date="2024-02-22T15:03:00Z">
                <w:r w:rsidRPr="00A07A48" w:rsidDel="00CB2812">
                  <w:rPr>
                    <w:rFonts w:asciiTheme="minorHAnsi" w:hAnsiTheme="minorHAnsi" w:cstheme="minorHAnsi"/>
                    <w:lang w:eastAsia="fr-FR"/>
                    <w:rPrChange w:id="9727" w:author="Farouk Bouhafs" w:date="2024-02-14T17:37:00Z">
                      <w:rPr/>
                    </w:rPrChange>
                  </w:rPr>
                  <w:delText>-222,7</w:delText>
                </w:r>
              </w:del>
            </w:ins>
            <w:del w:id="9728" w:author="Houyem Rais" w:date="2024-02-22T15:03:00Z">
              <w:r w:rsidRPr="00A07A48" w:rsidDel="00CB2812">
                <w:rPr>
                  <w:rFonts w:asciiTheme="minorHAnsi" w:hAnsiTheme="minorHAnsi" w:cstheme="minorHAnsi"/>
                  <w:lang w:eastAsia="fr-FR"/>
                  <w:rPrChange w:id="9729" w:author="Farouk Bouhafs" w:date="2024-02-14T17:37:00Z">
                    <w:rPr>
                      <w:rFonts w:asciiTheme="minorHAnsi" w:hAnsiTheme="minorHAnsi" w:cstheme="minorHAnsi"/>
                    </w:rPr>
                  </w:rPrChange>
                </w:rPr>
                <w:delText>-136,3</w:delText>
              </w:r>
            </w:del>
          </w:p>
        </w:tc>
      </w:tr>
      <w:tr w:rsidR="00A07A48" w:rsidRPr="00007B3E" w:rsidDel="00CB2812" w14:paraId="2096405E" w14:textId="1D128E06" w:rsidTr="00751A03">
        <w:tblPrEx>
          <w:tblW w:w="8080" w:type="dxa"/>
          <w:tblInd w:w="-5" w:type="dxa"/>
          <w:tblCellMar>
            <w:left w:w="70" w:type="dxa"/>
            <w:right w:w="70" w:type="dxa"/>
          </w:tblCellMar>
          <w:tblPrExChange w:id="9730" w:author="Farouk Bouhafs" w:date="2024-02-14T17:36:00Z">
            <w:tblPrEx>
              <w:tblW w:w="8080" w:type="dxa"/>
              <w:tblInd w:w="-5" w:type="dxa"/>
              <w:tblCellMar>
                <w:left w:w="70" w:type="dxa"/>
                <w:right w:w="70" w:type="dxa"/>
              </w:tblCellMar>
            </w:tblPrEx>
          </w:tblPrExChange>
        </w:tblPrEx>
        <w:trPr>
          <w:trHeight w:val="170"/>
          <w:del w:id="9731" w:author="Houyem Rais" w:date="2024-02-22T15:03:00Z"/>
          <w:trPrChange w:id="9732" w:author="Farouk Bouhafs" w:date="2024-02-14T17:36:00Z">
            <w:trPr>
              <w:gridAfter w:val="0"/>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9733"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00A7A84B" w14:textId="6D8FC033" w:rsidR="00A07A48" w:rsidRPr="00007B3E"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34" w:author="Houyem Rais" w:date="2024-02-22T15:03:00Z"/>
                <w:rFonts w:asciiTheme="minorHAnsi" w:hAnsiTheme="minorHAnsi" w:cstheme="minorHAnsi"/>
                <w:b/>
                <w:bCs/>
                <w:color w:val="002060"/>
                <w:lang w:eastAsia="fr-FR"/>
              </w:rPr>
              <w:pPrChange w:id="9735" w:author="Houyem Rais" w:date="2024-02-22T15:03:00Z">
                <w:pPr>
                  <w:widowControl/>
                  <w:autoSpaceDE/>
                  <w:autoSpaceDN/>
                  <w:spacing w:before="0" w:after="0" w:line="240" w:lineRule="auto"/>
                  <w:jc w:val="left"/>
                </w:pPr>
              </w:pPrChange>
            </w:pPr>
            <w:del w:id="9736" w:author="Houyem Rais" w:date="2024-02-22T15:03:00Z">
              <w:r w:rsidRPr="00007B3E" w:rsidDel="00CB2812">
                <w:rPr>
                  <w:rFonts w:asciiTheme="minorHAnsi" w:hAnsiTheme="minorHAnsi" w:cstheme="minorHAnsi"/>
                  <w:b/>
                  <w:bCs/>
                  <w:color w:val="002060"/>
                  <w:lang w:eastAsia="fr-FR"/>
                </w:rPr>
                <w:delText>VAN du secteur public (MDT) - Avec risque</w:delText>
              </w:r>
            </w:del>
          </w:p>
        </w:tc>
        <w:tc>
          <w:tcPr>
            <w:tcW w:w="2268" w:type="dxa"/>
            <w:tcBorders>
              <w:top w:val="nil"/>
              <w:left w:val="nil"/>
              <w:bottom w:val="single" w:sz="4" w:space="0" w:color="auto"/>
              <w:right w:val="single" w:sz="4" w:space="0" w:color="auto"/>
            </w:tcBorders>
            <w:shd w:val="clear" w:color="auto" w:fill="auto"/>
            <w:noWrap/>
            <w:hideMark/>
            <w:tcPrChange w:id="9737" w:author="Farouk Bouhafs" w:date="2024-02-14T17:36:00Z">
              <w:tcPr>
                <w:tcW w:w="2268" w:type="dxa"/>
                <w:tcBorders>
                  <w:top w:val="nil"/>
                  <w:left w:val="nil"/>
                  <w:bottom w:val="single" w:sz="4" w:space="0" w:color="auto"/>
                  <w:right w:val="single" w:sz="4" w:space="0" w:color="auto"/>
                </w:tcBorders>
                <w:shd w:val="clear" w:color="auto" w:fill="auto"/>
                <w:noWrap/>
                <w:vAlign w:val="bottom"/>
                <w:hideMark/>
              </w:tcPr>
            </w:tcPrChange>
          </w:tcPr>
          <w:p w14:paraId="3AEFE7A4" w14:textId="6FA160FC" w:rsidR="00A07A48" w:rsidRPr="00A07A48" w:rsidDel="00CB2812" w:rsidRDefault="00A07A48" w:rsidP="00CB2812">
            <w:pPr>
              <w:widowControl/>
              <w:numPr>
                <w:ilvl w:val="1"/>
                <w:numId w:val="1"/>
              </w:numPr>
              <w:tabs>
                <w:tab w:val="left" w:pos="2730"/>
              </w:tabs>
              <w:autoSpaceDE/>
              <w:autoSpaceDN/>
              <w:spacing w:before="240" w:after="240" w:line="240" w:lineRule="auto"/>
              <w:ind w:left="1134"/>
              <w:jc w:val="left"/>
              <w:outlineLvl w:val="2"/>
              <w:rPr>
                <w:del w:id="9738" w:author="Houyem Rais" w:date="2024-02-22T15:03:00Z"/>
                <w:rFonts w:asciiTheme="minorHAnsi" w:hAnsiTheme="minorHAnsi" w:cstheme="minorHAnsi"/>
                <w:b/>
                <w:bCs/>
                <w:color w:val="002060"/>
                <w:lang w:eastAsia="fr-FR"/>
              </w:rPr>
              <w:pPrChange w:id="9739" w:author="Houyem Rais" w:date="2024-02-22T15:03:00Z">
                <w:pPr>
                  <w:widowControl/>
                  <w:autoSpaceDE/>
                  <w:autoSpaceDN/>
                  <w:spacing w:before="0" w:after="0" w:line="240" w:lineRule="auto"/>
                  <w:jc w:val="center"/>
                </w:pPr>
              </w:pPrChange>
            </w:pPr>
            <w:ins w:id="9740" w:author="Farouk Bouhafs" w:date="2024-02-14T17:36:00Z">
              <w:del w:id="9741" w:author="Houyem Rais" w:date="2024-02-22T15:03:00Z">
                <w:r w:rsidRPr="00A07A48" w:rsidDel="00CB2812">
                  <w:rPr>
                    <w:rFonts w:asciiTheme="minorHAnsi" w:hAnsiTheme="minorHAnsi" w:cstheme="minorHAnsi"/>
                    <w:b/>
                    <w:bCs/>
                    <w:color w:val="002060"/>
                    <w:lang w:eastAsia="fr-FR"/>
                    <w:rPrChange w:id="9742" w:author="Farouk Bouhafs" w:date="2024-02-14T17:37:00Z">
                      <w:rPr/>
                    </w:rPrChange>
                  </w:rPr>
                  <w:delText>-661,5</w:delText>
                </w:r>
              </w:del>
            </w:ins>
            <w:del w:id="9743" w:author="Houyem Rais" w:date="2024-02-22T15:03:00Z">
              <w:r w:rsidRPr="00A07A48" w:rsidDel="00CB2812">
                <w:rPr>
                  <w:rFonts w:asciiTheme="minorHAnsi" w:hAnsiTheme="minorHAnsi" w:cstheme="minorHAnsi"/>
                  <w:b/>
                  <w:bCs/>
                  <w:color w:val="002060"/>
                  <w:lang w:eastAsia="fr-FR"/>
                </w:rPr>
                <w:delText>-597,8</w:delText>
              </w:r>
            </w:del>
          </w:p>
        </w:tc>
      </w:tr>
      <w:tr w:rsidR="00A07A48" w:rsidRPr="00007B3E" w:rsidDel="00CB2812" w14:paraId="17C645E0" w14:textId="039C060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del w:id="9744" w:author="Houyem Rais" w:date="2024-02-22T15:03:00Z"/>
        </w:trPr>
        <w:tc>
          <w:tcPr>
            <w:tcW w:w="5812" w:type="dxa"/>
            <w:shd w:val="clear" w:color="auto" w:fill="auto"/>
            <w:noWrap/>
          </w:tcPr>
          <w:p w14:paraId="3F302785" w14:textId="6CDACA33" w:rsidR="00A07A48" w:rsidRPr="00007B3E" w:rsidDel="00CB2812" w:rsidRDefault="00A07A48" w:rsidP="00CB2812">
            <w:pPr>
              <w:numPr>
                <w:ilvl w:val="1"/>
                <w:numId w:val="1"/>
              </w:numPr>
              <w:tabs>
                <w:tab w:val="left" w:pos="2730"/>
              </w:tabs>
              <w:spacing w:before="240" w:after="240" w:line="240" w:lineRule="auto"/>
              <w:ind w:left="1134"/>
              <w:jc w:val="left"/>
              <w:outlineLvl w:val="2"/>
              <w:rPr>
                <w:del w:id="9745" w:author="Houyem Rais" w:date="2024-02-22T15:03:00Z"/>
                <w:b/>
                <w:bCs/>
                <w:color w:val="C00000"/>
                <w:sz w:val="20"/>
                <w:szCs w:val="20"/>
              </w:rPr>
              <w:pPrChange w:id="9746" w:author="Houyem Rais" w:date="2024-02-22T15:03:00Z">
                <w:pPr>
                  <w:spacing w:before="20" w:after="40" w:line="240" w:lineRule="auto"/>
                </w:pPr>
              </w:pPrChange>
            </w:pPr>
            <w:del w:id="9747" w:author="Houyem Rais" w:date="2024-02-22T15:03:00Z">
              <w:r w:rsidRPr="00007B3E" w:rsidDel="00CB2812">
                <w:rPr>
                  <w:b/>
                  <w:bCs/>
                  <w:color w:val="C00000"/>
                </w:rPr>
                <w:delText>Value for Money</w:delText>
              </w:r>
            </w:del>
          </w:p>
        </w:tc>
        <w:tc>
          <w:tcPr>
            <w:tcW w:w="2268" w:type="dxa"/>
            <w:shd w:val="clear" w:color="auto" w:fill="auto"/>
            <w:noWrap/>
            <w:vAlign w:val="bottom"/>
          </w:tcPr>
          <w:p w14:paraId="3568FD32" w14:textId="072A7A21" w:rsidR="00A07A48" w:rsidRPr="00A07A48" w:rsidDel="00CB2812" w:rsidRDefault="00A07A48" w:rsidP="00CB2812">
            <w:pPr>
              <w:numPr>
                <w:ilvl w:val="1"/>
                <w:numId w:val="1"/>
              </w:numPr>
              <w:tabs>
                <w:tab w:val="left" w:pos="2730"/>
              </w:tabs>
              <w:spacing w:before="240" w:after="240" w:line="240" w:lineRule="auto"/>
              <w:ind w:left="1134"/>
              <w:jc w:val="left"/>
              <w:outlineLvl w:val="2"/>
              <w:rPr>
                <w:del w:id="9748" w:author="Houyem Rais" w:date="2024-02-22T15:03:00Z"/>
                <w:rFonts w:asciiTheme="minorHAnsi" w:hAnsiTheme="minorHAnsi" w:cstheme="minorHAnsi"/>
                <w:b/>
                <w:bCs/>
                <w:color w:val="C00000"/>
              </w:rPr>
              <w:pPrChange w:id="9749" w:author="Houyem Rais" w:date="2024-02-22T15:03:00Z">
                <w:pPr>
                  <w:spacing w:before="20" w:after="40" w:line="240" w:lineRule="auto"/>
                  <w:jc w:val="center"/>
                </w:pPr>
              </w:pPrChange>
            </w:pPr>
            <w:ins w:id="9750" w:author="Farouk Bouhafs" w:date="2024-02-14T17:36:00Z">
              <w:del w:id="9751" w:author="Houyem Rais" w:date="2024-02-22T15:03:00Z">
                <w:r w:rsidRPr="00A07A48" w:rsidDel="00CB2812">
                  <w:rPr>
                    <w:rFonts w:asciiTheme="minorHAnsi" w:hAnsiTheme="minorHAnsi" w:cstheme="minorHAnsi"/>
                    <w:b/>
                    <w:bCs/>
                    <w:color w:val="C00000"/>
                    <w:rPrChange w:id="9752" w:author="Farouk Bouhafs" w:date="2024-02-14T17:37:00Z">
                      <w:rPr>
                        <w:rFonts w:ascii="Arial" w:hAnsi="Arial" w:cs="Arial"/>
                        <w:b/>
                        <w:bCs/>
                        <w:color w:val="C00000"/>
                      </w:rPr>
                    </w:rPrChange>
                  </w:rPr>
                  <w:delText>26,7</w:delText>
                </w:r>
              </w:del>
            </w:ins>
            <w:del w:id="9753" w:author="Houyem Rais" w:date="2024-02-22T15:03:00Z">
              <w:r w:rsidRPr="00A07A48" w:rsidDel="00CB2812">
                <w:rPr>
                  <w:rFonts w:asciiTheme="minorHAnsi" w:hAnsiTheme="minorHAnsi" w:cstheme="minorHAnsi"/>
                  <w:b/>
                  <w:bCs/>
                  <w:color w:val="C00000"/>
                </w:rPr>
                <w:delText>26,4</w:delText>
              </w:r>
            </w:del>
          </w:p>
        </w:tc>
      </w:tr>
      <w:tr w:rsidR="00A07A48" w:rsidRPr="00007B3E" w:rsidDel="00CB2812" w14:paraId="2608A5CD" w14:textId="69AB80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del w:id="9754" w:author="Houyem Rais" w:date="2024-02-22T15:03:00Z"/>
        </w:trPr>
        <w:tc>
          <w:tcPr>
            <w:tcW w:w="5812" w:type="dxa"/>
            <w:shd w:val="clear" w:color="auto" w:fill="auto"/>
            <w:noWrap/>
          </w:tcPr>
          <w:p w14:paraId="2C736CA1" w14:textId="5721F318" w:rsidR="00A07A48" w:rsidRPr="00007B3E" w:rsidDel="00CB2812" w:rsidRDefault="00A07A48" w:rsidP="00CB2812">
            <w:pPr>
              <w:numPr>
                <w:ilvl w:val="1"/>
                <w:numId w:val="1"/>
              </w:numPr>
              <w:tabs>
                <w:tab w:val="left" w:pos="2730"/>
              </w:tabs>
              <w:spacing w:before="240" w:after="240" w:line="240" w:lineRule="auto"/>
              <w:ind w:left="1134"/>
              <w:jc w:val="left"/>
              <w:outlineLvl w:val="2"/>
              <w:rPr>
                <w:del w:id="9755" w:author="Houyem Rais" w:date="2024-02-22T15:03:00Z"/>
                <w:b/>
                <w:bCs/>
                <w:color w:val="C00000"/>
                <w:sz w:val="20"/>
                <w:szCs w:val="20"/>
              </w:rPr>
              <w:pPrChange w:id="9756" w:author="Houyem Rais" w:date="2024-02-22T15:03:00Z">
                <w:pPr>
                  <w:spacing w:before="20" w:after="40" w:line="240" w:lineRule="auto"/>
                </w:pPr>
              </w:pPrChange>
            </w:pPr>
            <w:del w:id="9757" w:author="Houyem Rais" w:date="2024-02-22T15:03:00Z">
              <w:r w:rsidRPr="00007B3E" w:rsidDel="00CB2812">
                <w:rPr>
                  <w:b/>
                  <w:bCs/>
                  <w:color w:val="C00000"/>
                </w:rPr>
                <w:delText>Value for Money (%)</w:delText>
              </w:r>
            </w:del>
          </w:p>
        </w:tc>
        <w:tc>
          <w:tcPr>
            <w:tcW w:w="2268" w:type="dxa"/>
            <w:shd w:val="clear" w:color="auto" w:fill="auto"/>
            <w:noWrap/>
            <w:vAlign w:val="center"/>
          </w:tcPr>
          <w:p w14:paraId="631B368D" w14:textId="05DC2607" w:rsidR="00A07A48" w:rsidRPr="00A07A48" w:rsidDel="00CB2812" w:rsidRDefault="00A07A48" w:rsidP="00CB2812">
            <w:pPr>
              <w:numPr>
                <w:ilvl w:val="1"/>
                <w:numId w:val="1"/>
              </w:numPr>
              <w:tabs>
                <w:tab w:val="left" w:pos="2730"/>
              </w:tabs>
              <w:spacing w:before="240" w:after="240" w:line="240" w:lineRule="auto"/>
              <w:ind w:left="1134"/>
              <w:jc w:val="left"/>
              <w:outlineLvl w:val="2"/>
              <w:rPr>
                <w:del w:id="9758" w:author="Houyem Rais" w:date="2024-02-22T15:03:00Z"/>
                <w:rFonts w:asciiTheme="minorHAnsi" w:hAnsiTheme="minorHAnsi" w:cstheme="minorHAnsi"/>
                <w:b/>
                <w:bCs/>
                <w:color w:val="C00000"/>
              </w:rPr>
              <w:pPrChange w:id="9759" w:author="Houyem Rais" w:date="2024-02-22T15:03:00Z">
                <w:pPr>
                  <w:spacing w:before="20" w:after="40" w:line="240" w:lineRule="auto"/>
                  <w:jc w:val="center"/>
                </w:pPr>
              </w:pPrChange>
            </w:pPr>
            <w:ins w:id="9760" w:author="Farouk Bouhafs" w:date="2024-02-14T17:36:00Z">
              <w:del w:id="9761" w:author="Houyem Rais" w:date="2024-02-22T15:03:00Z">
                <w:r w:rsidRPr="00A07A48" w:rsidDel="00CB2812">
                  <w:rPr>
                    <w:rFonts w:asciiTheme="minorHAnsi" w:hAnsiTheme="minorHAnsi" w:cstheme="minorHAnsi"/>
                    <w:b/>
                    <w:bCs/>
                    <w:color w:val="FF0000"/>
                    <w:rPrChange w:id="9762" w:author="Farouk Bouhafs" w:date="2024-02-14T17:37:00Z">
                      <w:rPr>
                        <w:rFonts w:ascii="Arial" w:hAnsi="Arial" w:cs="Arial"/>
                        <w:b/>
                        <w:bCs/>
                        <w:color w:val="FF0000"/>
                      </w:rPr>
                    </w:rPrChange>
                  </w:rPr>
                  <w:delText>3,9%</w:delText>
                </w:r>
              </w:del>
            </w:ins>
            <w:del w:id="9763" w:author="Houyem Rais" w:date="2024-02-22T15:03:00Z">
              <w:r w:rsidRPr="00A07A48" w:rsidDel="00CB2812">
                <w:rPr>
                  <w:rFonts w:asciiTheme="minorHAnsi" w:hAnsiTheme="minorHAnsi" w:cstheme="minorHAnsi"/>
                  <w:b/>
                  <w:bCs/>
                  <w:color w:val="FF0000"/>
                </w:rPr>
                <w:delText>4,2%</w:delText>
              </w:r>
            </w:del>
          </w:p>
        </w:tc>
      </w:tr>
    </w:tbl>
    <w:p w14:paraId="07CAC3F2" w14:textId="737A3E3F" w:rsidR="000A7689" w:rsidRPr="00007B3E" w:rsidDel="00CB2812" w:rsidRDefault="000A7689" w:rsidP="00CB2812">
      <w:pPr>
        <w:numPr>
          <w:ilvl w:val="1"/>
          <w:numId w:val="1"/>
        </w:numPr>
        <w:tabs>
          <w:tab w:val="left" w:pos="2730"/>
        </w:tabs>
        <w:spacing w:before="240" w:after="240"/>
        <w:ind w:left="1134"/>
        <w:jc w:val="left"/>
        <w:outlineLvl w:val="2"/>
        <w:rPr>
          <w:del w:id="9764" w:author="Houyem Rais" w:date="2024-02-22T15:03:00Z"/>
        </w:rPr>
        <w:pPrChange w:id="9765" w:author="Houyem Rais" w:date="2024-02-22T15:03:00Z">
          <w:pPr/>
        </w:pPrChange>
      </w:pPr>
    </w:p>
    <w:p w14:paraId="1BC17C56" w14:textId="0A992BC1" w:rsidR="00115EC7" w:rsidDel="00CB2812" w:rsidRDefault="000A7689" w:rsidP="00CB2812">
      <w:pPr>
        <w:numPr>
          <w:ilvl w:val="1"/>
          <w:numId w:val="1"/>
        </w:numPr>
        <w:tabs>
          <w:tab w:val="left" w:pos="2730"/>
        </w:tabs>
        <w:spacing w:before="240" w:after="240"/>
        <w:ind w:left="1134"/>
        <w:jc w:val="left"/>
        <w:outlineLvl w:val="2"/>
        <w:rPr>
          <w:del w:id="9766" w:author="Houyem Rais" w:date="2024-02-22T15:03:00Z"/>
        </w:rPr>
        <w:pPrChange w:id="9767" w:author="Houyem Rais" w:date="2024-02-22T15:03:00Z">
          <w:pPr/>
        </w:pPrChange>
      </w:pPr>
      <w:del w:id="9768" w:author="Houyem Rais" w:date="2024-02-22T15:03:00Z">
        <w:r w:rsidRPr="00007B3E" w:rsidDel="00CB2812">
          <w:delText>L'analyse de la Value for Money (VfM) pour l'option EPC+F indique un</w:delText>
        </w:r>
        <w:r w:rsidR="00356252" w:rsidDel="00CB2812">
          <w:delText>e</w:delText>
        </w:r>
        <w:r w:rsidRPr="00007B3E" w:rsidDel="00CB2812">
          <w:delText xml:space="preserve"> </w:delText>
        </w:r>
        <w:r w:rsidR="00115EC7" w:rsidDel="00CB2812">
          <w:delText>Value for Money positive.</w:delText>
        </w:r>
      </w:del>
    </w:p>
    <w:p w14:paraId="1B59050B" w14:textId="7DD1949A" w:rsidR="003F617F" w:rsidRPr="00007B3E" w:rsidDel="00CB2812" w:rsidRDefault="00115EC7" w:rsidP="00CB2812">
      <w:pPr>
        <w:numPr>
          <w:ilvl w:val="1"/>
          <w:numId w:val="1"/>
        </w:numPr>
        <w:tabs>
          <w:tab w:val="left" w:pos="2730"/>
        </w:tabs>
        <w:spacing w:before="240" w:after="240"/>
        <w:ind w:left="1134"/>
        <w:jc w:val="left"/>
        <w:outlineLvl w:val="2"/>
        <w:rPr>
          <w:del w:id="9769" w:author="Houyem Rais" w:date="2024-02-22T15:03:00Z"/>
        </w:rPr>
        <w:pPrChange w:id="9770" w:author="Houyem Rais" w:date="2024-02-22T15:03:00Z">
          <w:pPr/>
        </w:pPrChange>
      </w:pPr>
      <w:del w:id="9771" w:author="Houyem Rais" w:date="2024-02-22T15:03:00Z">
        <w:r w:rsidDel="00CB2812">
          <w:delText xml:space="preserve">La </w:delText>
        </w:r>
        <w:r w:rsidR="000A7689" w:rsidRPr="00007B3E" w:rsidDel="00CB2812">
          <w:delText>VAN global</w:delText>
        </w:r>
        <w:r w:rsidDel="00CB2812">
          <w:delText>e</w:delText>
        </w:r>
        <w:r w:rsidR="000A7689" w:rsidRPr="00007B3E" w:rsidDel="00CB2812">
          <w:delText xml:space="preserve"> </w:delText>
        </w:r>
        <w:r w:rsidDel="00CB2812">
          <w:delText xml:space="preserve">du secteur public est </w:delText>
        </w:r>
        <w:r w:rsidR="000A7689" w:rsidRPr="00007B3E" w:rsidDel="00CB2812">
          <w:delText>négati</w:delText>
        </w:r>
        <w:r w:rsidDel="00CB2812">
          <w:delText>ve</w:delText>
        </w:r>
        <w:r w:rsidR="000A7689" w:rsidRPr="00007B3E" w:rsidDel="00CB2812">
          <w:delText xml:space="preserve">, marqué par un service de dette </w:delText>
        </w:r>
        <w:r w:rsidR="000625AD" w:rsidRPr="00007B3E" w:rsidDel="00CB2812">
          <w:delText>plus élevé</w:delText>
        </w:r>
        <w:r w:rsidR="003F617F" w:rsidRPr="00007B3E" w:rsidDel="00CB2812">
          <w:delText xml:space="preserve"> par rapport à la maîtrise d’ouvrage classique</w:delText>
        </w:r>
        <w:r w:rsidR="00CD5D38" w:rsidDel="00CB2812">
          <w:delText xml:space="preserve"> (</w:delText>
        </w:r>
        <w:r w:rsidR="009E47FB" w:rsidDel="00CB2812">
          <w:delText xml:space="preserve">~ </w:delText>
        </w:r>
        <w:r w:rsidR="00CD5D38" w:rsidRPr="00A8239A" w:rsidDel="00CB2812">
          <w:rPr>
            <w:b/>
            <w:bCs/>
          </w:rPr>
          <w:delText xml:space="preserve">-440 </w:delText>
        </w:r>
      </w:del>
      <w:ins w:id="9772" w:author="Farouk Bouhafs" w:date="2024-02-15T10:20:00Z">
        <w:del w:id="9773" w:author="Houyem Rais" w:date="2024-02-22T15:03:00Z">
          <w:r w:rsidR="00D30246" w:rsidRPr="00A8239A" w:rsidDel="00CB2812">
            <w:rPr>
              <w:b/>
              <w:bCs/>
            </w:rPr>
            <w:delText>4</w:delText>
          </w:r>
          <w:r w:rsidR="00D30246" w:rsidDel="00CB2812">
            <w:rPr>
              <w:b/>
              <w:bCs/>
            </w:rPr>
            <w:delText>39</w:delText>
          </w:r>
          <w:r w:rsidR="00D30246" w:rsidRPr="00A8239A" w:rsidDel="00CB2812">
            <w:rPr>
              <w:b/>
              <w:bCs/>
            </w:rPr>
            <w:delText xml:space="preserve"> </w:delText>
          </w:r>
        </w:del>
      </w:ins>
      <w:del w:id="9774" w:author="Houyem Rais" w:date="2024-02-22T15:03:00Z">
        <w:r w:rsidR="00CD5D38" w:rsidRPr="00A8239A" w:rsidDel="00CB2812">
          <w:rPr>
            <w:b/>
            <w:bCs/>
          </w:rPr>
          <w:delText>MDT</w:delText>
        </w:r>
        <w:r w:rsidR="00CD5D38" w:rsidDel="00CB2812">
          <w:delText xml:space="preserve"> en VAN)</w:delText>
        </w:r>
        <w:r w:rsidR="0008172B" w:rsidRPr="00007B3E" w:rsidDel="00CB2812">
          <w:delText xml:space="preserve">. Ceci est expliqué par les modalités de remboursement spécifiques à cette option impliquant </w:delText>
        </w:r>
        <w:r w:rsidR="0034418D" w:rsidRPr="00007B3E" w:rsidDel="00CB2812">
          <w:delText>une maturité de la dette publique plus courte (15 ans)</w:delText>
        </w:r>
        <w:r w:rsidR="00B2151D" w:rsidRPr="00007B3E" w:rsidDel="00CB2812">
          <w:delText>, ce qui alourdi</w:delText>
        </w:r>
        <w:r w:rsidR="0008172B" w:rsidRPr="00007B3E" w:rsidDel="00CB2812">
          <w:delText xml:space="preserve"> </w:delText>
        </w:r>
        <w:r w:rsidR="00B2151D" w:rsidRPr="00007B3E" w:rsidDel="00CB2812">
          <w:delText>le service de la dette publique.</w:delText>
        </w:r>
      </w:del>
    </w:p>
    <w:p w14:paraId="1C66CD9F" w14:textId="7B027A23" w:rsidR="00AD644E" w:rsidDel="00CB2812" w:rsidRDefault="000A7689" w:rsidP="00CB2812">
      <w:pPr>
        <w:numPr>
          <w:ilvl w:val="1"/>
          <w:numId w:val="1"/>
        </w:numPr>
        <w:tabs>
          <w:tab w:val="left" w:pos="2730"/>
        </w:tabs>
        <w:spacing w:before="240" w:after="240"/>
        <w:ind w:left="1134"/>
        <w:jc w:val="left"/>
        <w:outlineLvl w:val="2"/>
        <w:rPr>
          <w:ins w:id="9775" w:author="Farouk Bouhafs" w:date="2024-02-14T17:41:00Z"/>
          <w:del w:id="9776" w:author="Houyem Rais" w:date="2024-02-22T15:03:00Z"/>
        </w:rPr>
        <w:pPrChange w:id="9777" w:author="Houyem Rais" w:date="2024-02-22T15:03:00Z">
          <w:pPr/>
        </w:pPrChange>
      </w:pPr>
      <w:del w:id="9778" w:author="Houyem Rais" w:date="2024-02-22T15:03:00Z">
        <w:r w:rsidRPr="00007B3E" w:rsidDel="00CB2812">
          <w:delText xml:space="preserve">Bien que les recettes d'exploitation soient positives, elles ne compensent pas suffisamment </w:delText>
        </w:r>
        <w:r w:rsidR="004B4B23" w:rsidRPr="00007B3E" w:rsidDel="00CB2812">
          <w:delText>charges opérationnelles</w:delText>
        </w:r>
        <w:r w:rsidRPr="00007B3E" w:rsidDel="00CB2812">
          <w:delText xml:space="preserve">. </w:delText>
        </w:r>
        <w:r w:rsidR="00AD644E" w:rsidDel="00CB2812">
          <w:delText>Cependant, les risques associés à cette option sont moins importants que ceux de la MOP</w:delText>
        </w:r>
        <w:r w:rsidR="00137D5D" w:rsidDel="00CB2812">
          <w:delText xml:space="preserve">, </w:delText>
        </w:r>
        <w:r w:rsidR="003D3C24" w:rsidRPr="003D3C24" w:rsidDel="00CB2812">
          <w:delText xml:space="preserve">principalement grâce au transfert </w:delText>
        </w:r>
        <w:r w:rsidR="003D3C24" w:rsidDel="00CB2812">
          <w:delText xml:space="preserve">du risque </w:delText>
        </w:r>
        <w:r w:rsidR="008D7604" w:rsidDel="00CB2812">
          <w:delText xml:space="preserve">lié à </w:delText>
        </w:r>
        <w:r w:rsidR="0059133D" w:rsidDel="00CB2812">
          <w:delText xml:space="preserve">la disponibilité </w:delText>
        </w:r>
        <w:r w:rsidR="008D7604" w:rsidDel="00CB2812">
          <w:delText>du financement public</w:delText>
        </w:r>
        <w:r w:rsidR="0059133D" w:rsidDel="00CB2812">
          <w:delText xml:space="preserve"> </w:delText>
        </w:r>
        <w:r w:rsidR="00AD171D" w:rsidDel="00CB2812">
          <w:delText>offert par la modalité EPC+F.</w:delText>
        </w:r>
        <w:r w:rsidR="00221A52" w:rsidDel="00CB2812">
          <w:delText xml:space="preserve"> </w:delText>
        </w:r>
      </w:del>
    </w:p>
    <w:p w14:paraId="3DC97CD4" w14:textId="582F3BF0" w:rsidR="0019555C" w:rsidDel="00CB2812" w:rsidRDefault="0019555C" w:rsidP="00CB2812">
      <w:pPr>
        <w:keepNext/>
        <w:numPr>
          <w:ilvl w:val="1"/>
          <w:numId w:val="1"/>
        </w:numPr>
        <w:tabs>
          <w:tab w:val="left" w:pos="2730"/>
        </w:tabs>
        <w:spacing w:before="240" w:after="240"/>
        <w:ind w:left="1134"/>
        <w:jc w:val="left"/>
        <w:outlineLvl w:val="2"/>
        <w:rPr>
          <w:ins w:id="9779" w:author="Farouk Bouhafs" w:date="2024-02-14T17:41:00Z"/>
          <w:del w:id="9780" w:author="Houyem Rais" w:date="2024-02-22T15:03:00Z"/>
        </w:rPr>
        <w:pPrChange w:id="9781" w:author="Houyem Rais" w:date="2024-02-22T15:03:00Z">
          <w:pPr>
            <w:jc w:val="center"/>
          </w:pPr>
        </w:pPrChange>
      </w:pPr>
      <w:ins w:id="9782" w:author="Farouk Bouhafs" w:date="2024-02-14T17:41:00Z">
        <w:del w:id="9783" w:author="Houyem Rais" w:date="2024-02-22T15:03:00Z">
          <w:r w:rsidDel="00CB2812">
            <w:rPr>
              <w:noProof/>
            </w:rPr>
            <w:drawing>
              <wp:inline distT="0" distB="0" distL="0" distR="0" wp14:anchorId="2D347626" wp14:editId="2DD9EAD7">
                <wp:extent cx="4860758" cy="3151008"/>
                <wp:effectExtent l="0" t="0" r="0" b="0"/>
                <wp:docPr id="2103086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8504" cy="3156029"/>
                        </a:xfrm>
                        <a:prstGeom prst="rect">
                          <a:avLst/>
                        </a:prstGeom>
                        <a:noFill/>
                      </pic:spPr>
                    </pic:pic>
                  </a:graphicData>
                </a:graphic>
              </wp:inline>
            </w:drawing>
          </w:r>
        </w:del>
      </w:ins>
    </w:p>
    <w:p w14:paraId="2C445606" w14:textId="2376FAE3" w:rsidR="0019555C" w:rsidRPr="00F30F46" w:rsidDel="00CB2812" w:rsidRDefault="0019555C" w:rsidP="00CB2812">
      <w:pPr>
        <w:pStyle w:val="Caption"/>
        <w:numPr>
          <w:ilvl w:val="1"/>
          <w:numId w:val="1"/>
        </w:numPr>
        <w:tabs>
          <w:tab w:val="left" w:pos="2730"/>
        </w:tabs>
        <w:spacing w:before="240" w:after="240"/>
        <w:ind w:left="1134"/>
        <w:jc w:val="left"/>
        <w:outlineLvl w:val="2"/>
        <w:rPr>
          <w:del w:id="9784" w:author="Houyem Rais" w:date="2024-02-22T15:03:00Z"/>
          <w:lang w:val="en-US"/>
          <w:rPrChange w:id="9785" w:author="Farouk Bouhafs" w:date="2024-02-14T17:43:00Z">
            <w:rPr>
              <w:del w:id="9786" w:author="Houyem Rais" w:date="2024-02-22T15:03:00Z"/>
            </w:rPr>
          </w:rPrChange>
        </w:rPr>
        <w:pPrChange w:id="9787" w:author="Houyem Rais" w:date="2024-02-22T15:03:00Z">
          <w:pPr/>
        </w:pPrChange>
      </w:pPr>
      <w:bookmarkStart w:id="9788" w:name="_Toc158885116"/>
      <w:ins w:id="9789" w:author="Farouk Bouhafs" w:date="2024-02-14T17:41:00Z">
        <w:del w:id="9790" w:author="Houyem Rais" w:date="2024-02-22T15:03:00Z">
          <w:r w:rsidRPr="00F30F46" w:rsidDel="00CB2812">
            <w:rPr>
              <w:lang w:val="en-US"/>
              <w:rPrChange w:id="9791" w:author="Farouk Bouhafs" w:date="2024-02-14T17:43:00Z">
                <w:rPr>
                  <w:b/>
                  <w:bCs/>
                  <w:i/>
                </w:rPr>
              </w:rPrChange>
            </w:rPr>
            <w:delText xml:space="preserve">Figure </w:delText>
          </w:r>
          <w:r w:rsidDel="00CB2812">
            <w:fldChar w:fldCharType="begin"/>
          </w:r>
          <w:r w:rsidRPr="00F30F46" w:rsidDel="00CB2812">
            <w:rPr>
              <w:lang w:val="en-US"/>
              <w:rPrChange w:id="9792" w:author="Farouk Bouhafs" w:date="2024-02-14T17:43:00Z">
                <w:rPr>
                  <w:b/>
                  <w:bCs/>
                  <w:i/>
                </w:rPr>
              </w:rPrChange>
            </w:rPr>
            <w:delInstrText xml:space="preserve"> SEQ Figure \* ARABIC </w:delInstrText>
          </w:r>
        </w:del>
      </w:ins>
      <w:del w:id="9793" w:author="Houyem Rais" w:date="2024-02-22T15:03:00Z">
        <w:r w:rsidDel="00CB2812">
          <w:fldChar w:fldCharType="separate"/>
        </w:r>
      </w:del>
      <w:ins w:id="9794" w:author="Farouk Bouhafs" w:date="2024-02-14T17:41:00Z">
        <w:del w:id="9795" w:author="Houyem Rais" w:date="2024-02-22T15:03:00Z">
          <w:r w:rsidRPr="00F30F46" w:rsidDel="00CB2812">
            <w:rPr>
              <w:noProof/>
              <w:lang w:val="en-US"/>
              <w:rPrChange w:id="9796" w:author="Farouk Bouhafs" w:date="2024-02-14T17:43:00Z">
                <w:rPr>
                  <w:b/>
                  <w:bCs/>
                  <w:i/>
                  <w:noProof/>
                </w:rPr>
              </w:rPrChange>
            </w:rPr>
            <w:delText>24</w:delText>
          </w:r>
          <w:r w:rsidDel="00CB2812">
            <w:fldChar w:fldCharType="end"/>
          </w:r>
          <w:r w:rsidRPr="00F30F46" w:rsidDel="00CB2812">
            <w:rPr>
              <w:lang w:val="en-US"/>
              <w:rPrChange w:id="9797" w:author="Farouk Bouhafs" w:date="2024-02-14T17:43:00Z">
                <w:rPr>
                  <w:b/>
                  <w:bCs/>
                  <w:i/>
                </w:rPr>
              </w:rPrChange>
            </w:rPr>
            <w:delText xml:space="preserve"> Value for Money de l’option 3 : EPC + F</w:delText>
          </w:r>
        </w:del>
      </w:ins>
      <w:bookmarkEnd w:id="9788"/>
    </w:p>
    <w:p w14:paraId="15119D05" w14:textId="647B8392" w:rsidR="00323052" w:rsidRPr="00007B3E" w:rsidDel="00CB2812" w:rsidRDefault="000A7689" w:rsidP="00CB2812">
      <w:pPr>
        <w:numPr>
          <w:ilvl w:val="1"/>
          <w:numId w:val="1"/>
        </w:numPr>
        <w:tabs>
          <w:tab w:val="left" w:pos="2730"/>
        </w:tabs>
        <w:spacing w:before="240" w:after="240"/>
        <w:ind w:left="1134"/>
        <w:jc w:val="left"/>
        <w:outlineLvl w:val="2"/>
        <w:rPr>
          <w:del w:id="9798" w:author="Houyem Rais" w:date="2024-02-22T15:03:00Z"/>
        </w:rPr>
        <w:pPrChange w:id="9799" w:author="Houyem Rais" w:date="2024-02-22T15:03:00Z">
          <w:pPr/>
        </w:pPrChange>
      </w:pPr>
      <w:del w:id="9800" w:author="Houyem Rais" w:date="2024-02-22T15:03:00Z">
        <w:r w:rsidRPr="00007B3E" w:rsidDel="00CB2812">
          <w:delText xml:space="preserve">Cette situation suggère que l'option EPC+F, </w:delText>
        </w:r>
        <w:r w:rsidR="00C9372E" w:rsidDel="00CB2812">
          <w:delText>grâce à</w:delText>
        </w:r>
        <w:r w:rsidR="00C9372E" w:rsidRPr="00007B3E" w:rsidDel="00CB2812">
          <w:delText xml:space="preserve"> </w:delText>
        </w:r>
        <w:r w:rsidRPr="00007B3E" w:rsidDel="00CB2812">
          <w:delText>ses avantages initiaux en termes de simplification de la construction et du financement, pourrait être la plus économiquement viable à long terme pour le secteur public</w:delText>
        </w:r>
        <w:r w:rsidR="002D2A93" w:rsidDel="00CB2812">
          <w:delText xml:space="preserve"> par rapport aux autres options possibles</w:delText>
        </w:r>
        <w:r w:rsidRPr="00007B3E" w:rsidDel="00CB2812">
          <w:delText>.</w:delText>
        </w:r>
        <w:r w:rsidR="00177941" w:rsidRPr="00007B3E" w:rsidDel="00CB2812">
          <w:delText xml:space="preserve"> La Value for Money est </w:delText>
        </w:r>
        <w:r w:rsidR="002D2A93" w:rsidDel="00CB2812">
          <w:delText>positive</w:delText>
        </w:r>
        <w:r w:rsidR="002D2A93" w:rsidRPr="00007B3E" w:rsidDel="00CB2812">
          <w:delText xml:space="preserve"> </w:delText>
        </w:r>
        <w:r w:rsidR="00177941" w:rsidRPr="00007B3E" w:rsidDel="00CB2812">
          <w:delText>(</w:delText>
        </w:r>
        <w:r w:rsidR="00FF2810" w:rsidRPr="00FF2810" w:rsidDel="00CB2812">
          <w:rPr>
            <w:b/>
            <w:bCs/>
          </w:rPr>
          <w:delText>26,4</w:delText>
        </w:r>
        <w:r w:rsidR="00177941" w:rsidRPr="00A8239A" w:rsidDel="00CB2812">
          <w:rPr>
            <w:b/>
            <w:bCs/>
          </w:rPr>
          <w:delText xml:space="preserve"> </w:delText>
        </w:r>
      </w:del>
      <w:ins w:id="9801" w:author="Farouk Bouhafs" w:date="2024-02-14T17:38:00Z">
        <w:del w:id="9802" w:author="Houyem Rais" w:date="2024-02-22T15:03:00Z">
          <w:r w:rsidR="00A07A48" w:rsidDel="00CB2812">
            <w:rPr>
              <w:b/>
              <w:bCs/>
            </w:rPr>
            <w:delText>7</w:delText>
          </w:r>
          <w:r w:rsidR="00A07A48" w:rsidRPr="00A8239A" w:rsidDel="00CB2812">
            <w:rPr>
              <w:b/>
              <w:bCs/>
            </w:rPr>
            <w:delText xml:space="preserve"> </w:delText>
          </w:r>
        </w:del>
      </w:ins>
      <w:del w:id="9803" w:author="Houyem Rais" w:date="2024-02-22T15:03:00Z">
        <w:r w:rsidR="00177941" w:rsidRPr="00A8239A" w:rsidDel="00CB2812">
          <w:rPr>
            <w:b/>
            <w:bCs/>
          </w:rPr>
          <w:delText>MDT</w:delText>
        </w:r>
        <w:r w:rsidR="00177941" w:rsidRPr="00007B3E" w:rsidDel="00CB2812">
          <w:delText xml:space="preserve">), </w:delText>
        </w:r>
        <w:r w:rsidR="00334151" w:rsidRPr="00007B3E" w:rsidDel="00CB2812">
          <w:delText xml:space="preserve">ce qui signifie que la mise en œuvre du projet du Barreau Est sous un EPC+F </w:delText>
        </w:r>
        <w:r w:rsidR="00943296" w:rsidRPr="00007B3E" w:rsidDel="00CB2812">
          <w:delText xml:space="preserve">permet de </w:delText>
        </w:r>
        <w:r w:rsidR="00737325" w:rsidDel="00CB2812">
          <w:delText>réduire</w:delText>
        </w:r>
        <w:r w:rsidR="00737325" w:rsidRPr="00007B3E" w:rsidDel="00CB2812">
          <w:delText xml:space="preserve"> </w:delText>
        </w:r>
        <w:r w:rsidR="00943296" w:rsidRPr="00007B3E" w:rsidDel="00CB2812">
          <w:delText>le coût total du projet pour le secteur public</w:delText>
        </w:r>
        <w:r w:rsidR="003C3B73" w:rsidDel="00CB2812">
          <w:delText xml:space="preserve"> de l’ordre de </w:delText>
        </w:r>
      </w:del>
      <w:ins w:id="9804" w:author="Farouk Bouhafs" w:date="2024-02-14T17:38:00Z">
        <w:del w:id="9805" w:author="Houyem Rais" w:date="2024-02-22T15:03:00Z">
          <w:r w:rsidR="00A07A48" w:rsidDel="00CB2812">
            <w:delText>3,9</w:delText>
          </w:r>
        </w:del>
      </w:ins>
      <w:del w:id="9806" w:author="Houyem Rais" w:date="2024-02-22T15:03:00Z">
        <w:r w:rsidR="003C3B73" w:rsidDel="00CB2812">
          <w:delText>4,2% par rapport à la maîtrise d’ouvrage classique.</w:delText>
        </w:r>
        <w:r w:rsidR="00323052" w:rsidRPr="00007B3E" w:rsidDel="00CB2812">
          <w:br w:type="page"/>
        </w:r>
      </w:del>
    </w:p>
    <w:p w14:paraId="5FC1747F" w14:textId="71946556" w:rsidR="00323052" w:rsidRPr="00007B3E" w:rsidDel="00CB2812" w:rsidRDefault="00323052" w:rsidP="00CB2812">
      <w:pPr>
        <w:pStyle w:val="Titre31"/>
        <w:numPr>
          <w:ilvl w:val="1"/>
          <w:numId w:val="1"/>
        </w:numPr>
        <w:tabs>
          <w:tab w:val="left" w:pos="2730"/>
        </w:tabs>
        <w:ind w:left="1134"/>
        <w:outlineLvl w:val="2"/>
        <w:rPr>
          <w:del w:id="9807" w:author="Houyem Rais" w:date="2024-02-22T15:03:00Z"/>
        </w:rPr>
        <w:pPrChange w:id="9808" w:author="Houyem Rais" w:date="2024-02-22T15:03:00Z">
          <w:pPr>
            <w:pStyle w:val="Titre31"/>
          </w:pPr>
        </w:pPrChange>
      </w:pPr>
      <w:del w:id="9809" w:author="Houyem Rais" w:date="2024-02-22T15:03:00Z">
        <w:r w:rsidRPr="00007B3E" w:rsidDel="00CB2812">
          <w:delText>Analyse de sensibilité</w:delText>
        </w:r>
      </w:del>
    </w:p>
    <w:p w14:paraId="6F0F9BF3" w14:textId="2819ADEC" w:rsidR="001C5CC9" w:rsidRPr="00007B3E" w:rsidDel="00CB2812" w:rsidRDefault="001C5CC9" w:rsidP="00CB2812">
      <w:pPr>
        <w:numPr>
          <w:ilvl w:val="1"/>
          <w:numId w:val="1"/>
        </w:numPr>
        <w:tabs>
          <w:tab w:val="left" w:pos="2730"/>
        </w:tabs>
        <w:spacing w:before="240" w:after="240"/>
        <w:ind w:left="1134"/>
        <w:jc w:val="left"/>
        <w:outlineLvl w:val="2"/>
        <w:rPr>
          <w:del w:id="9810" w:author="Houyem Rais" w:date="2024-02-22T15:03:00Z"/>
        </w:rPr>
        <w:pPrChange w:id="9811" w:author="Houyem Rais" w:date="2024-02-22T15:03:00Z">
          <w:pPr/>
        </w:pPrChange>
      </w:pPr>
      <w:del w:id="9812" w:author="Houyem Rais" w:date="2024-02-22T15:03:00Z">
        <w:r w:rsidRPr="00007B3E" w:rsidDel="00CB2812">
          <w:delText xml:space="preserve">Une analyse de sensibilité a été appliquée </w:delText>
        </w:r>
        <w:r w:rsidR="001D4CC0" w:rsidRPr="00007B3E" w:rsidDel="00CB2812">
          <w:delText>à</w:delText>
        </w:r>
        <w:r w:rsidRPr="00007B3E" w:rsidDel="00CB2812">
          <w:delText xml:space="preserve"> </w:delText>
        </w:r>
        <w:r w:rsidRPr="00007B3E" w:rsidDel="00CB2812">
          <w:rPr>
            <w:b/>
            <w:bCs/>
            <w:u w:val="single"/>
          </w:rPr>
          <w:delText xml:space="preserve">l’option </w:delText>
        </w:r>
        <w:r w:rsidR="008304FA" w:rsidDel="00CB2812">
          <w:rPr>
            <w:b/>
            <w:bCs/>
            <w:u w:val="single"/>
          </w:rPr>
          <w:delText xml:space="preserve">de base (Option </w:delText>
        </w:r>
        <w:r w:rsidR="00F93E8F" w:rsidDel="00CB2812">
          <w:rPr>
            <w:b/>
            <w:bCs/>
            <w:u w:val="single"/>
          </w:rPr>
          <w:delText>3</w:delText>
        </w:r>
        <w:r w:rsidRPr="00007B3E" w:rsidDel="00CB2812">
          <w:rPr>
            <w:b/>
            <w:bCs/>
            <w:u w:val="single"/>
          </w:rPr>
          <w:delText xml:space="preserve"> : </w:delText>
        </w:r>
        <w:r w:rsidR="00F93E8F" w:rsidDel="00CB2812">
          <w:rPr>
            <w:b/>
            <w:bCs/>
            <w:u w:val="single"/>
          </w:rPr>
          <w:delText>EPC+F</w:delText>
        </w:r>
        <w:r w:rsidR="008304FA" w:rsidDel="00CB2812">
          <w:rPr>
            <w:b/>
            <w:bCs/>
            <w:u w:val="single"/>
          </w:rPr>
          <w:delText>)</w:delText>
        </w:r>
        <w:r w:rsidRPr="00007B3E" w:rsidDel="00CB2812">
          <w:delText xml:space="preserve"> afin d'évaluer </w:delText>
        </w:r>
        <w:r w:rsidR="00361121" w:rsidRPr="00361121" w:rsidDel="00CB2812">
          <w:delText xml:space="preserve">sa résilience aux changements d'hypothèses et de composantes de risque pendant la durée du projet. Des tests de sensibilité ont été réalisés par le Consultant sur les principaux paramètres pris individuellement afin de juger de la solidité financière du montage financier proposé. Pour chaque sensibilité, ces résultats permettent de mesurer l'impact de l'écart d'une variable sur les principaux résultats du modèle, tels que </w:delText>
        </w:r>
        <w:r w:rsidRPr="00007B3E" w:rsidDel="00CB2812">
          <w:delText xml:space="preserve">tels que le </w:delText>
        </w:r>
        <w:r w:rsidR="00B148A5" w:rsidDel="00CB2812">
          <w:delText>VAN du secteur public, la Value for Money et l’annuité de la dette publique</w:delText>
        </w:r>
        <w:r w:rsidRPr="00007B3E" w:rsidDel="00CB2812">
          <w:delText>.</w:delText>
        </w:r>
        <w:r w:rsidR="00361121" w:rsidDel="00CB2812">
          <w:delText xml:space="preserve"> Nous rappelons que les indicateurs de viabilité financière </w:delText>
        </w:r>
        <w:r w:rsidR="0084020C" w:rsidDel="00CB2812">
          <w:delText>tels que le TRI et l’ADSCR ne sont pas applicables dans ce scénario.</w:delText>
        </w:r>
      </w:del>
    </w:p>
    <w:p w14:paraId="44DE9D75" w14:textId="089F7134" w:rsidR="001C5CC9" w:rsidRPr="00007B3E" w:rsidDel="00CB2812" w:rsidRDefault="001C5CC9" w:rsidP="00CB2812">
      <w:pPr>
        <w:numPr>
          <w:ilvl w:val="1"/>
          <w:numId w:val="1"/>
        </w:numPr>
        <w:tabs>
          <w:tab w:val="left" w:pos="2730"/>
        </w:tabs>
        <w:spacing w:before="240" w:after="240"/>
        <w:ind w:left="1134"/>
        <w:jc w:val="left"/>
        <w:outlineLvl w:val="2"/>
        <w:rPr>
          <w:del w:id="9813" w:author="Houyem Rais" w:date="2024-02-22T15:03:00Z"/>
        </w:rPr>
        <w:pPrChange w:id="9814" w:author="Houyem Rais" w:date="2024-02-22T15:03:00Z">
          <w:pPr/>
        </w:pPrChange>
      </w:pPr>
      <w:del w:id="9815" w:author="Houyem Rais" w:date="2024-02-22T15:03:00Z">
        <w:r w:rsidRPr="00007B3E" w:rsidDel="00CB2812">
          <w:delText xml:space="preserve">Les </w:delText>
        </w:r>
        <w:r w:rsidR="001A1F87" w:rsidRPr="00007B3E" w:rsidDel="00CB2812">
          <w:delText>tests</w:delText>
        </w:r>
        <w:r w:rsidRPr="00007B3E" w:rsidDel="00CB2812">
          <w:delText xml:space="preserve"> de sensibilité suivantes ont été effectuées sur les variables clés du projet :</w:delText>
        </w:r>
      </w:del>
    </w:p>
    <w:p w14:paraId="4A6DE960" w14:textId="45E07233"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16" w:author="Houyem Rais" w:date="2024-02-22T15:03:00Z"/>
        </w:rPr>
        <w:pPrChange w:id="9817" w:author="Houyem Rais" w:date="2024-02-22T15:03:00Z">
          <w:pPr>
            <w:pStyle w:val="ListParagraph"/>
          </w:pPr>
        </w:pPrChange>
      </w:pPr>
      <w:del w:id="9818" w:author="Houyem Rais" w:date="2024-02-22T15:03:00Z">
        <w:r w:rsidRPr="00007B3E" w:rsidDel="00CB2812">
          <w:delText>Augmentation des coûts de construction de 10 %</w:delText>
        </w:r>
      </w:del>
    </w:p>
    <w:p w14:paraId="759ED859" w14:textId="1E2DD298"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19" w:author="Houyem Rais" w:date="2024-02-22T15:03:00Z"/>
        </w:rPr>
        <w:pPrChange w:id="9820" w:author="Houyem Rais" w:date="2024-02-22T15:03:00Z">
          <w:pPr>
            <w:pStyle w:val="ListParagraph"/>
          </w:pPr>
        </w:pPrChange>
      </w:pPr>
      <w:del w:id="9821" w:author="Houyem Rais" w:date="2024-02-22T15:03:00Z">
        <w:r w:rsidRPr="00007B3E" w:rsidDel="00CB2812">
          <w:delText>Diminution des coûts de construction de 10 %</w:delText>
        </w:r>
      </w:del>
    </w:p>
    <w:p w14:paraId="69DEC252" w14:textId="73410342"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22" w:author="Houyem Rais" w:date="2024-02-22T15:03:00Z"/>
        </w:rPr>
        <w:pPrChange w:id="9823" w:author="Houyem Rais" w:date="2024-02-22T15:03:00Z">
          <w:pPr>
            <w:pStyle w:val="ListParagraph"/>
          </w:pPr>
        </w:pPrChange>
      </w:pPr>
      <w:del w:id="9824" w:author="Houyem Rais" w:date="2024-02-22T15:03:00Z">
        <w:r w:rsidRPr="00007B3E" w:rsidDel="00CB2812">
          <w:delText>Augmentation des coûts d’exploitation (de l’infrastructure) de 10 %</w:delText>
        </w:r>
      </w:del>
    </w:p>
    <w:p w14:paraId="21D1A486" w14:textId="11D82CF6"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25" w:author="Houyem Rais" w:date="2024-02-22T15:03:00Z"/>
        </w:rPr>
        <w:pPrChange w:id="9826" w:author="Houyem Rais" w:date="2024-02-22T15:03:00Z">
          <w:pPr>
            <w:pStyle w:val="ListParagraph"/>
          </w:pPr>
        </w:pPrChange>
      </w:pPr>
      <w:del w:id="9827" w:author="Houyem Rais" w:date="2024-02-22T15:03:00Z">
        <w:r w:rsidRPr="00007B3E" w:rsidDel="00CB2812">
          <w:delText>Diminution des coûts d’exploitation (de l’infrastructure) de 10 %</w:delText>
        </w:r>
      </w:del>
    </w:p>
    <w:p w14:paraId="02A16F44" w14:textId="491251A1"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28" w:author="Houyem Rais" w:date="2024-02-22T15:03:00Z"/>
        </w:rPr>
        <w:pPrChange w:id="9829" w:author="Houyem Rais" w:date="2024-02-22T15:03:00Z">
          <w:pPr>
            <w:pStyle w:val="ListParagraph"/>
          </w:pPr>
        </w:pPrChange>
      </w:pPr>
      <w:del w:id="9830" w:author="Houyem Rais" w:date="2024-02-22T15:03:00Z">
        <w:r w:rsidRPr="00007B3E" w:rsidDel="00CB2812">
          <w:delText>Augmentation du trafic estimé de 10%</w:delText>
        </w:r>
      </w:del>
    </w:p>
    <w:p w14:paraId="499065AF" w14:textId="732D8CCA" w:rsidR="0056479C" w:rsidRPr="00007B3E" w:rsidDel="00CB2812" w:rsidRDefault="0056479C" w:rsidP="00CB2812">
      <w:pPr>
        <w:pStyle w:val="ListParagraph"/>
        <w:numPr>
          <w:ilvl w:val="1"/>
          <w:numId w:val="1"/>
        </w:numPr>
        <w:tabs>
          <w:tab w:val="left" w:pos="2730"/>
        </w:tabs>
        <w:spacing w:before="240" w:after="240"/>
        <w:ind w:left="1134"/>
        <w:jc w:val="left"/>
        <w:outlineLvl w:val="2"/>
        <w:rPr>
          <w:del w:id="9831" w:author="Houyem Rais" w:date="2024-02-22T15:03:00Z"/>
        </w:rPr>
        <w:pPrChange w:id="9832" w:author="Houyem Rais" w:date="2024-02-22T15:03:00Z">
          <w:pPr>
            <w:pStyle w:val="ListParagraph"/>
          </w:pPr>
        </w:pPrChange>
      </w:pPr>
      <w:del w:id="9833" w:author="Houyem Rais" w:date="2024-02-22T15:03:00Z">
        <w:r w:rsidRPr="00007B3E" w:rsidDel="00CB2812">
          <w:delText>Diminution du trafic estimé de 10%</w:delText>
        </w:r>
        <w:r w:rsidR="001A1F87" w:rsidRPr="00007B3E" w:rsidDel="00CB2812">
          <w:delText>.</w:delText>
        </w:r>
      </w:del>
    </w:p>
    <w:p w14:paraId="606C5892" w14:textId="357F2901" w:rsidR="007E3DB3" w:rsidRPr="00007B3E" w:rsidDel="00CB2812" w:rsidRDefault="007E3DB3" w:rsidP="00CB2812">
      <w:pPr>
        <w:widowControl/>
        <w:numPr>
          <w:ilvl w:val="1"/>
          <w:numId w:val="1"/>
        </w:numPr>
        <w:tabs>
          <w:tab w:val="left" w:pos="2730"/>
        </w:tabs>
        <w:autoSpaceDE/>
        <w:autoSpaceDN/>
        <w:spacing w:before="240" w:after="240" w:line="259" w:lineRule="auto"/>
        <w:ind w:left="1134"/>
        <w:jc w:val="left"/>
        <w:outlineLvl w:val="2"/>
        <w:rPr>
          <w:del w:id="9834" w:author="Houyem Rais" w:date="2024-02-22T15:03:00Z"/>
          <w:b/>
          <w:bCs/>
        </w:rPr>
        <w:pPrChange w:id="9835" w:author="Houyem Rais" w:date="2024-02-22T15:03:00Z">
          <w:pPr>
            <w:widowControl/>
            <w:autoSpaceDE/>
            <w:autoSpaceDN/>
            <w:spacing w:before="0" w:after="160" w:line="259" w:lineRule="auto"/>
            <w:jc w:val="left"/>
          </w:pPr>
        </w:pPrChange>
      </w:pPr>
    </w:p>
    <w:p w14:paraId="5D84A033" w14:textId="549C5C90" w:rsidR="007E3DB3" w:rsidRPr="00007B3E" w:rsidDel="00CB2812" w:rsidRDefault="007E3DB3" w:rsidP="00CB2812">
      <w:pPr>
        <w:widowControl/>
        <w:numPr>
          <w:ilvl w:val="1"/>
          <w:numId w:val="1"/>
        </w:numPr>
        <w:tabs>
          <w:tab w:val="left" w:pos="2730"/>
        </w:tabs>
        <w:autoSpaceDE/>
        <w:autoSpaceDN/>
        <w:spacing w:before="240" w:after="240" w:line="259" w:lineRule="auto"/>
        <w:ind w:left="1134"/>
        <w:jc w:val="left"/>
        <w:outlineLvl w:val="2"/>
        <w:rPr>
          <w:del w:id="9836" w:author="Houyem Rais" w:date="2024-02-22T15:03:00Z"/>
        </w:rPr>
        <w:pPrChange w:id="9837" w:author="Houyem Rais" w:date="2024-02-22T15:03:00Z">
          <w:pPr>
            <w:widowControl/>
            <w:autoSpaceDE/>
            <w:autoSpaceDN/>
            <w:spacing w:before="0" w:after="160" w:line="259" w:lineRule="auto"/>
            <w:jc w:val="left"/>
          </w:pPr>
        </w:pPrChange>
      </w:pPr>
      <w:del w:id="9838" w:author="Houyem Rais" w:date="2024-02-22T15:03:00Z">
        <w:r w:rsidRPr="00007B3E" w:rsidDel="00CB2812">
          <w:delText>Les résultats des tests de sensibilité sont synthétisés dans le tableau suivant.</w:delText>
        </w:r>
      </w:del>
    </w:p>
    <w:p w14:paraId="7108E464" w14:textId="182DFE19" w:rsidR="00BF04E4" w:rsidRPr="00007B3E" w:rsidDel="00CB2812" w:rsidRDefault="00BF04E4" w:rsidP="00CB2812">
      <w:pPr>
        <w:widowControl/>
        <w:numPr>
          <w:ilvl w:val="1"/>
          <w:numId w:val="1"/>
        </w:numPr>
        <w:tabs>
          <w:tab w:val="left" w:pos="2730"/>
        </w:tabs>
        <w:autoSpaceDE/>
        <w:autoSpaceDN/>
        <w:spacing w:before="240" w:after="240" w:line="259" w:lineRule="auto"/>
        <w:ind w:left="1134"/>
        <w:jc w:val="left"/>
        <w:outlineLvl w:val="2"/>
        <w:rPr>
          <w:del w:id="9839" w:author="Houyem Rais" w:date="2024-02-22T15:03:00Z"/>
        </w:rPr>
        <w:pPrChange w:id="9840" w:author="Houyem Rais" w:date="2024-02-22T15:03:00Z">
          <w:pPr>
            <w:widowControl/>
            <w:autoSpaceDE/>
            <w:autoSpaceDN/>
            <w:spacing w:before="0" w:after="160" w:line="259" w:lineRule="auto"/>
            <w:jc w:val="left"/>
          </w:pPr>
        </w:pPrChange>
      </w:pPr>
      <w:del w:id="9841" w:author="Houyem Rais" w:date="2024-02-22T15:03:00Z">
        <w:r w:rsidRPr="00007B3E" w:rsidDel="00CB2812">
          <w:br w:type="page"/>
        </w:r>
      </w:del>
    </w:p>
    <w:p w14:paraId="66120F05" w14:textId="3779C359" w:rsidR="00BF04E4" w:rsidRPr="00007B3E" w:rsidDel="00CB2812" w:rsidRDefault="00BF04E4" w:rsidP="00CB2812">
      <w:pPr>
        <w:widowControl/>
        <w:numPr>
          <w:ilvl w:val="1"/>
          <w:numId w:val="1"/>
        </w:numPr>
        <w:tabs>
          <w:tab w:val="left" w:pos="2730"/>
        </w:tabs>
        <w:autoSpaceDE/>
        <w:autoSpaceDN/>
        <w:spacing w:before="240" w:after="240" w:line="259" w:lineRule="auto"/>
        <w:ind w:left="1134"/>
        <w:jc w:val="left"/>
        <w:outlineLvl w:val="2"/>
        <w:rPr>
          <w:del w:id="9842" w:author="Houyem Rais" w:date="2024-02-22T15:03:00Z"/>
        </w:rPr>
        <w:sectPr w:rsidR="00BF04E4" w:rsidRPr="00007B3E" w:rsidDel="00CB2812" w:rsidSect="00CB2812">
          <w:pgSz w:w="11906" w:h="16838"/>
          <w:pgMar w:top="1417" w:right="1417" w:bottom="993" w:left="1417" w:header="708" w:footer="0" w:gutter="0"/>
          <w:cols w:space="708"/>
          <w:docGrid w:linePitch="360"/>
          <w:sectPrChange w:id="9843" w:author="Houyem Rais" w:date="2024-02-22T15:03:00Z">
            <w:sectPr w:rsidR="00BF04E4" w:rsidRPr="00007B3E" w:rsidDel="00CB2812" w:rsidSect="00CB2812">
              <w:pgMar w:top="1417" w:right="1417" w:bottom="1417" w:left="1417" w:header="708" w:footer="708" w:gutter="0"/>
            </w:sectPr>
          </w:sectPrChange>
        </w:sectPr>
        <w:pPrChange w:id="9844" w:author="Houyem Rais" w:date="2024-02-22T15:03:00Z">
          <w:pPr>
            <w:widowControl/>
            <w:autoSpaceDE/>
            <w:autoSpaceDN/>
            <w:spacing w:before="0" w:after="160" w:line="259" w:lineRule="auto"/>
            <w:jc w:val="left"/>
          </w:pPr>
        </w:pPrChange>
      </w:pPr>
    </w:p>
    <w:p w14:paraId="2B1408D7" w14:textId="1453537A" w:rsidR="007E3DB3" w:rsidRPr="00007B3E" w:rsidDel="00CB2812" w:rsidRDefault="007E3DB3" w:rsidP="00CB2812">
      <w:pPr>
        <w:pStyle w:val="Caption"/>
        <w:numPr>
          <w:ilvl w:val="1"/>
          <w:numId w:val="1"/>
        </w:numPr>
        <w:tabs>
          <w:tab w:val="left" w:pos="2730"/>
        </w:tabs>
        <w:spacing w:before="240" w:after="240"/>
        <w:ind w:left="1134"/>
        <w:jc w:val="left"/>
        <w:outlineLvl w:val="2"/>
        <w:rPr>
          <w:del w:id="9845" w:author="Houyem Rais" w:date="2024-02-22T15:03:00Z"/>
        </w:rPr>
        <w:pPrChange w:id="9846" w:author="Houyem Rais" w:date="2024-02-22T15:03:00Z">
          <w:pPr>
            <w:pStyle w:val="Caption"/>
          </w:pPr>
        </w:pPrChange>
      </w:pPr>
      <w:bookmarkStart w:id="9847" w:name="_Toc158885089"/>
      <w:del w:id="984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9849" w:author="Farouk Bouhafs" w:date="2024-02-09T12:22:00Z">
        <w:del w:id="9850" w:author="Houyem Rais" w:date="2024-02-22T15:03:00Z">
          <w:r w:rsidR="00125256" w:rsidDel="00CB2812">
            <w:rPr>
              <w:noProof/>
            </w:rPr>
            <w:delText>54</w:delText>
          </w:r>
        </w:del>
      </w:ins>
      <w:del w:id="9851" w:author="Houyem Rais" w:date="2024-02-22T15:03:00Z">
        <w:r w:rsidR="00E874ED" w:rsidDel="00CB2812">
          <w:rPr>
            <w:noProof/>
          </w:rPr>
          <w:delText>53</w:delText>
        </w:r>
        <w:r w:rsidDel="00CB2812">
          <w:rPr>
            <w:noProof/>
          </w:rPr>
          <w:fldChar w:fldCharType="end"/>
        </w:r>
        <w:r w:rsidRPr="00007B3E" w:rsidDel="00CB2812">
          <w:delText xml:space="preserve"> </w:delText>
        </w:r>
        <w:r w:rsidR="008D2BCF" w:rsidRPr="00007B3E" w:rsidDel="00CB2812">
          <w:delText>Synthèse de l’analyse de sensibilité</w:delText>
        </w:r>
        <w:r w:rsidR="00972FBD" w:rsidDel="00CB2812">
          <w:delText xml:space="preserve"> sur l’option EPC + F</w:delText>
        </w:r>
        <w:bookmarkEnd w:id="9847"/>
      </w:del>
    </w:p>
    <w:tbl>
      <w:tblPr>
        <w:tblW w:w="13531" w:type="dxa"/>
        <w:tblCellMar>
          <w:left w:w="70" w:type="dxa"/>
          <w:right w:w="70" w:type="dxa"/>
        </w:tblCellMar>
        <w:tblLook w:val="04A0" w:firstRow="1" w:lastRow="0" w:firstColumn="1" w:lastColumn="0" w:noHBand="0" w:noVBand="1"/>
      </w:tblPr>
      <w:tblGrid>
        <w:gridCol w:w="2794"/>
        <w:gridCol w:w="1956"/>
        <w:gridCol w:w="2276"/>
        <w:gridCol w:w="2145"/>
        <w:gridCol w:w="2276"/>
        <w:gridCol w:w="2084"/>
      </w:tblGrid>
      <w:tr w:rsidR="00D74E5F" w:rsidRPr="004769EB" w:rsidDel="00CB2812" w14:paraId="68645BBB" w14:textId="404029D6" w:rsidTr="00D74E5F">
        <w:trPr>
          <w:trHeight w:val="505"/>
          <w:del w:id="9852" w:author="Houyem Rais" w:date="2024-02-22T15:03:00Z"/>
        </w:trPr>
        <w:tc>
          <w:tcPr>
            <w:tcW w:w="4815"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2910F98" w14:textId="768CB054"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53" w:author="Houyem Rais" w:date="2024-02-22T15:03:00Z"/>
                <w:rFonts w:asciiTheme="minorHAnsi" w:hAnsiTheme="minorHAnsi" w:cstheme="minorHAnsi"/>
                <w:b/>
                <w:bCs/>
                <w:color w:val="000000"/>
                <w:lang w:eastAsia="fr-FR"/>
              </w:rPr>
              <w:pPrChange w:id="9854" w:author="Houyem Rais" w:date="2024-02-22T15:03:00Z">
                <w:pPr>
                  <w:widowControl/>
                  <w:autoSpaceDE/>
                  <w:autoSpaceDN/>
                  <w:spacing w:before="0" w:after="0" w:line="240" w:lineRule="auto"/>
                </w:pPr>
              </w:pPrChange>
            </w:pPr>
            <w:del w:id="9855" w:author="Houyem Rais" w:date="2024-02-22T15:03:00Z">
              <w:r w:rsidRPr="00A8239A" w:rsidDel="00CB2812">
                <w:rPr>
                  <w:rFonts w:asciiTheme="minorHAnsi" w:hAnsiTheme="minorHAnsi" w:cstheme="minorHAnsi"/>
                  <w:b/>
                  <w:bCs/>
                  <w:color w:val="000000"/>
                  <w:lang w:eastAsia="fr-FR"/>
                </w:rPr>
                <w:delText>Indicateur</w:delText>
              </w:r>
            </w:del>
          </w:p>
        </w:tc>
        <w:tc>
          <w:tcPr>
            <w:tcW w:w="1984" w:type="dxa"/>
            <w:tcBorders>
              <w:top w:val="single" w:sz="4" w:space="0" w:color="auto"/>
              <w:left w:val="nil"/>
              <w:bottom w:val="single" w:sz="4" w:space="0" w:color="auto"/>
              <w:right w:val="single" w:sz="4" w:space="0" w:color="auto"/>
            </w:tcBorders>
            <w:shd w:val="clear" w:color="000000" w:fill="F2F2F2"/>
          </w:tcPr>
          <w:p w14:paraId="38B3E4FC" w14:textId="010FDEC0"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56" w:author="Houyem Rais" w:date="2024-02-22T15:03:00Z"/>
                <w:rFonts w:asciiTheme="minorHAnsi" w:hAnsiTheme="minorHAnsi" w:cstheme="minorHAnsi"/>
                <w:b/>
                <w:bCs/>
                <w:color w:val="000000"/>
                <w:lang w:eastAsia="fr-FR"/>
              </w:rPr>
              <w:pPrChange w:id="9857" w:author="Houyem Rais" w:date="2024-02-22T15:03:00Z">
                <w:pPr>
                  <w:widowControl/>
                  <w:autoSpaceDE/>
                  <w:autoSpaceDN/>
                  <w:spacing w:before="0" w:after="0" w:line="240" w:lineRule="auto"/>
                  <w:jc w:val="center"/>
                </w:pPr>
              </w:pPrChange>
            </w:pPr>
            <w:del w:id="9858" w:author="Houyem Rais" w:date="2024-02-22T15:03:00Z">
              <w:r w:rsidRPr="00A8239A" w:rsidDel="00CB2812">
                <w:rPr>
                  <w:rFonts w:asciiTheme="minorHAnsi" w:hAnsiTheme="minorHAnsi" w:cstheme="minorHAnsi"/>
                  <w:b/>
                  <w:bCs/>
                  <w:color w:val="000000"/>
                  <w:lang w:eastAsia="fr-FR"/>
                </w:rPr>
                <w:delText>VAN du secteur public (MDT)</w:delText>
              </w:r>
            </w:del>
          </w:p>
        </w:tc>
        <w:tc>
          <w:tcPr>
            <w:tcW w:w="1701" w:type="dxa"/>
            <w:tcBorders>
              <w:top w:val="single" w:sz="4" w:space="0" w:color="auto"/>
              <w:left w:val="nil"/>
              <w:bottom w:val="single" w:sz="4" w:space="0" w:color="auto"/>
              <w:right w:val="single" w:sz="4" w:space="0" w:color="auto"/>
            </w:tcBorders>
            <w:shd w:val="clear" w:color="000000" w:fill="F2F2F2"/>
          </w:tcPr>
          <w:p w14:paraId="26917735" w14:textId="51019406"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59" w:author="Houyem Rais" w:date="2024-02-22T15:03:00Z"/>
                <w:rFonts w:asciiTheme="minorHAnsi" w:hAnsiTheme="minorHAnsi" w:cstheme="minorHAnsi"/>
                <w:b/>
                <w:bCs/>
                <w:color w:val="000000"/>
                <w:lang w:eastAsia="fr-FR"/>
              </w:rPr>
              <w:pPrChange w:id="9860" w:author="Houyem Rais" w:date="2024-02-22T15:03:00Z">
                <w:pPr>
                  <w:widowControl/>
                  <w:autoSpaceDE/>
                  <w:autoSpaceDN/>
                  <w:spacing w:before="0" w:after="0" w:line="240" w:lineRule="auto"/>
                  <w:jc w:val="center"/>
                </w:pPr>
              </w:pPrChange>
            </w:pPr>
            <w:del w:id="9861" w:author="Houyem Rais" w:date="2024-02-22T15:03:00Z">
              <w:r w:rsidRPr="00A8239A" w:rsidDel="00CB2812">
                <w:rPr>
                  <w:rFonts w:asciiTheme="minorHAnsi" w:hAnsiTheme="minorHAnsi" w:cstheme="minorHAnsi"/>
                  <w:b/>
                  <w:bCs/>
                  <w:color w:val="000000"/>
                  <w:lang w:eastAsia="fr-FR"/>
                </w:rPr>
                <w:delText>Value for Money (MDT)</w:delText>
              </w:r>
            </w:del>
          </w:p>
        </w:tc>
        <w:tc>
          <w:tcPr>
            <w:tcW w:w="1418" w:type="dxa"/>
            <w:tcBorders>
              <w:top w:val="single" w:sz="4" w:space="0" w:color="auto"/>
              <w:left w:val="single" w:sz="4" w:space="0" w:color="auto"/>
              <w:bottom w:val="single" w:sz="4" w:space="0" w:color="auto"/>
              <w:right w:val="single" w:sz="4" w:space="0" w:color="auto"/>
            </w:tcBorders>
            <w:shd w:val="clear" w:color="000000" w:fill="F2F2F2"/>
          </w:tcPr>
          <w:p w14:paraId="65D5C837" w14:textId="2D54DFBA"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62" w:author="Houyem Rais" w:date="2024-02-22T15:03:00Z"/>
                <w:rFonts w:asciiTheme="minorHAnsi" w:hAnsiTheme="minorHAnsi" w:cstheme="minorHAnsi"/>
                <w:b/>
                <w:bCs/>
                <w:color w:val="000000"/>
                <w:lang w:eastAsia="fr-FR"/>
              </w:rPr>
              <w:pPrChange w:id="9863" w:author="Houyem Rais" w:date="2024-02-22T15:03:00Z">
                <w:pPr>
                  <w:widowControl/>
                  <w:autoSpaceDE/>
                  <w:autoSpaceDN/>
                  <w:spacing w:before="0" w:after="0" w:line="240" w:lineRule="auto"/>
                  <w:jc w:val="center"/>
                </w:pPr>
              </w:pPrChange>
            </w:pPr>
            <w:del w:id="9864" w:author="Houyem Rais" w:date="2024-02-22T15:03:00Z">
              <w:r w:rsidRPr="00A8239A" w:rsidDel="00CB2812">
                <w:rPr>
                  <w:rFonts w:asciiTheme="minorHAnsi" w:hAnsiTheme="minorHAnsi" w:cstheme="minorHAnsi"/>
                  <w:b/>
                  <w:bCs/>
                  <w:color w:val="000000"/>
                  <w:lang w:eastAsia="fr-FR"/>
                </w:rPr>
                <w:delText>VfM (%)</w:delText>
              </w:r>
            </w:del>
          </w:p>
        </w:tc>
        <w:tc>
          <w:tcPr>
            <w:tcW w:w="1966" w:type="dxa"/>
            <w:tcBorders>
              <w:top w:val="single" w:sz="4" w:space="0" w:color="auto"/>
              <w:left w:val="single" w:sz="4" w:space="0" w:color="auto"/>
              <w:bottom w:val="single" w:sz="4" w:space="0" w:color="auto"/>
              <w:right w:val="single" w:sz="4" w:space="0" w:color="auto"/>
            </w:tcBorders>
            <w:shd w:val="clear" w:color="000000" w:fill="F2F2F2"/>
          </w:tcPr>
          <w:p w14:paraId="4C877C31" w14:textId="237632E8"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65" w:author="Houyem Rais" w:date="2024-02-22T15:03:00Z"/>
                <w:rFonts w:asciiTheme="minorHAnsi" w:hAnsiTheme="minorHAnsi" w:cstheme="minorHAnsi"/>
                <w:b/>
                <w:bCs/>
                <w:color w:val="000000"/>
                <w:lang w:eastAsia="fr-FR"/>
              </w:rPr>
              <w:pPrChange w:id="9866" w:author="Houyem Rais" w:date="2024-02-22T15:03:00Z">
                <w:pPr>
                  <w:widowControl/>
                  <w:autoSpaceDE/>
                  <w:autoSpaceDN/>
                  <w:spacing w:before="0" w:after="0" w:line="240" w:lineRule="auto"/>
                  <w:jc w:val="center"/>
                </w:pPr>
              </w:pPrChange>
            </w:pPr>
            <w:del w:id="9867" w:author="Houyem Rais" w:date="2024-02-22T15:03:00Z">
              <w:r w:rsidRPr="00A8239A" w:rsidDel="00CB2812">
                <w:rPr>
                  <w:rFonts w:asciiTheme="minorHAnsi" w:hAnsiTheme="minorHAnsi" w:cstheme="minorHAnsi"/>
                  <w:b/>
                  <w:bCs/>
                  <w:color w:val="000000"/>
                  <w:lang w:eastAsia="fr-FR"/>
                </w:rPr>
                <w:delText>Annuité de la dette publique (MDT)</w:delText>
              </w:r>
            </w:del>
          </w:p>
        </w:tc>
        <w:tc>
          <w:tcPr>
            <w:tcW w:w="1647" w:type="dxa"/>
            <w:tcBorders>
              <w:top w:val="single" w:sz="4" w:space="0" w:color="auto"/>
              <w:left w:val="single" w:sz="4" w:space="0" w:color="auto"/>
              <w:bottom w:val="single" w:sz="4" w:space="0" w:color="auto"/>
              <w:right w:val="single" w:sz="4" w:space="0" w:color="auto"/>
            </w:tcBorders>
            <w:shd w:val="clear" w:color="000000" w:fill="F2F2F2"/>
          </w:tcPr>
          <w:p w14:paraId="6982F6BD" w14:textId="748C2A50" w:rsidR="00B2322B" w:rsidRPr="00A8239A" w:rsidDel="00CB2812" w:rsidRDefault="00B2322B" w:rsidP="00CB2812">
            <w:pPr>
              <w:widowControl/>
              <w:numPr>
                <w:ilvl w:val="1"/>
                <w:numId w:val="1"/>
              </w:numPr>
              <w:tabs>
                <w:tab w:val="left" w:pos="2730"/>
              </w:tabs>
              <w:autoSpaceDE/>
              <w:autoSpaceDN/>
              <w:spacing w:before="240" w:after="240" w:line="240" w:lineRule="auto"/>
              <w:ind w:left="1134"/>
              <w:jc w:val="left"/>
              <w:outlineLvl w:val="2"/>
              <w:rPr>
                <w:del w:id="9868" w:author="Houyem Rais" w:date="2024-02-22T15:03:00Z"/>
                <w:rFonts w:asciiTheme="minorHAnsi" w:hAnsiTheme="minorHAnsi" w:cstheme="minorHAnsi"/>
                <w:b/>
                <w:bCs/>
                <w:color w:val="000000"/>
                <w:lang w:eastAsia="fr-FR"/>
              </w:rPr>
              <w:pPrChange w:id="9869" w:author="Houyem Rais" w:date="2024-02-22T15:03:00Z">
                <w:pPr>
                  <w:widowControl/>
                  <w:autoSpaceDE/>
                  <w:autoSpaceDN/>
                  <w:spacing w:before="0" w:after="0" w:line="240" w:lineRule="auto"/>
                  <w:jc w:val="center"/>
                </w:pPr>
              </w:pPrChange>
            </w:pPr>
            <w:del w:id="9870" w:author="Houyem Rais" w:date="2024-02-22T15:03:00Z">
              <w:r w:rsidRPr="00A8239A" w:rsidDel="00CB2812">
                <w:rPr>
                  <w:rFonts w:asciiTheme="minorHAnsi" w:hAnsiTheme="minorHAnsi" w:cstheme="minorHAnsi"/>
                  <w:b/>
                  <w:bCs/>
                  <w:color w:val="000000"/>
                  <w:lang w:eastAsia="fr-FR"/>
                </w:rPr>
                <w:delText>VAN de la dette publique (MDT)</w:delText>
              </w:r>
            </w:del>
          </w:p>
        </w:tc>
      </w:tr>
      <w:tr w:rsidR="00782478" w:rsidRPr="004769EB" w:rsidDel="00CB2812" w14:paraId="06EA33AB" w14:textId="067C0B80" w:rsidTr="00A8239A">
        <w:trPr>
          <w:trHeight w:val="252"/>
          <w:del w:id="9871"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3C4AE0B2" w14:textId="0C100069" w:rsidR="00782478" w:rsidRPr="00A8239A"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72" w:author="Houyem Rais" w:date="2024-02-22T15:03:00Z"/>
                <w:rFonts w:asciiTheme="minorHAnsi" w:hAnsiTheme="minorHAnsi" w:cstheme="minorHAnsi"/>
                <w:i/>
                <w:iCs/>
                <w:lang w:eastAsia="fr-FR"/>
              </w:rPr>
              <w:pPrChange w:id="9873" w:author="Houyem Rais" w:date="2024-02-22T15:03:00Z">
                <w:pPr>
                  <w:widowControl/>
                  <w:autoSpaceDE/>
                  <w:autoSpaceDN/>
                  <w:spacing w:before="0" w:after="0" w:line="240" w:lineRule="auto"/>
                </w:pPr>
              </w:pPrChange>
            </w:pPr>
            <w:del w:id="9874" w:author="Houyem Rais" w:date="2024-02-22T15:03:00Z">
              <w:r w:rsidRPr="00A8239A" w:rsidDel="00CB2812">
                <w:rPr>
                  <w:rFonts w:asciiTheme="minorHAnsi" w:hAnsiTheme="minorHAnsi" w:cstheme="minorHAnsi"/>
                  <w:i/>
                  <w:iCs/>
                  <w:lang w:eastAsia="fr-FR"/>
                </w:rPr>
                <w:delText>Etat initial</w:delText>
              </w:r>
            </w:del>
          </w:p>
        </w:tc>
        <w:tc>
          <w:tcPr>
            <w:tcW w:w="1984" w:type="dxa"/>
            <w:tcBorders>
              <w:top w:val="nil"/>
              <w:left w:val="nil"/>
              <w:bottom w:val="single" w:sz="4" w:space="0" w:color="auto"/>
              <w:right w:val="single" w:sz="4" w:space="0" w:color="auto"/>
            </w:tcBorders>
            <w:shd w:val="clear" w:color="auto" w:fill="auto"/>
            <w:vAlign w:val="center"/>
          </w:tcPr>
          <w:p w14:paraId="11E485B5" w14:textId="6FE68F15" w:rsidR="00782478" w:rsidRPr="00F517F0"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75" w:author="Houyem Rais" w:date="2024-02-22T15:03:00Z"/>
                <w:rFonts w:asciiTheme="minorHAnsi" w:hAnsiTheme="minorHAnsi" w:cstheme="minorHAnsi"/>
                <w:i/>
                <w:iCs/>
                <w:lang w:eastAsia="fr-FR"/>
              </w:rPr>
              <w:pPrChange w:id="9876" w:author="Houyem Rais" w:date="2024-02-22T15:03:00Z">
                <w:pPr>
                  <w:widowControl/>
                  <w:autoSpaceDE/>
                  <w:autoSpaceDN/>
                  <w:spacing w:before="0" w:after="0" w:line="240" w:lineRule="auto"/>
                  <w:jc w:val="center"/>
                </w:pPr>
              </w:pPrChange>
            </w:pPr>
            <w:ins w:id="9877" w:author="Farouk Bouhafs" w:date="2024-02-14T17:56:00Z">
              <w:del w:id="9878" w:author="Houyem Rais" w:date="2024-02-22T15:03:00Z">
                <w:r w:rsidRPr="00F517F0" w:rsidDel="00CB2812">
                  <w:rPr>
                    <w:rFonts w:cs="Calibri"/>
                    <w:i/>
                    <w:iCs/>
                    <w:rPrChange w:id="9879" w:author="Farouk Bouhafs" w:date="2024-02-14T17:56:00Z">
                      <w:rPr>
                        <w:rFonts w:cs="Calibri"/>
                        <w:i/>
                        <w:iCs/>
                        <w:sz w:val="20"/>
                        <w:szCs w:val="20"/>
                      </w:rPr>
                    </w:rPrChange>
                  </w:rPr>
                  <w:delText>-661,50</w:delText>
                </w:r>
              </w:del>
            </w:ins>
            <w:del w:id="9880" w:author="Houyem Rais" w:date="2024-02-22T15:03:00Z">
              <w:r w:rsidRPr="00F517F0" w:rsidDel="00CB2812">
                <w:rPr>
                  <w:rFonts w:cs="Calibri"/>
                  <w:i/>
                  <w:iCs/>
                </w:rPr>
                <w:delText>-602,37</w:delText>
              </w:r>
            </w:del>
          </w:p>
        </w:tc>
        <w:tc>
          <w:tcPr>
            <w:tcW w:w="1701" w:type="dxa"/>
            <w:tcBorders>
              <w:top w:val="single" w:sz="4" w:space="0" w:color="auto"/>
              <w:left w:val="nil"/>
              <w:bottom w:val="single" w:sz="4" w:space="0" w:color="auto"/>
              <w:right w:val="single" w:sz="4" w:space="0" w:color="auto"/>
            </w:tcBorders>
            <w:vAlign w:val="center"/>
          </w:tcPr>
          <w:p w14:paraId="6A73D12F" w14:textId="48082AC5" w:rsidR="00782478" w:rsidRPr="00F517F0"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81" w:author="Houyem Rais" w:date="2024-02-22T15:03:00Z"/>
                <w:rFonts w:asciiTheme="minorHAnsi" w:hAnsiTheme="minorHAnsi" w:cstheme="minorHAnsi"/>
                <w:i/>
                <w:iCs/>
                <w:lang w:eastAsia="fr-FR"/>
              </w:rPr>
              <w:pPrChange w:id="9882" w:author="Houyem Rais" w:date="2024-02-22T15:03:00Z">
                <w:pPr>
                  <w:widowControl/>
                  <w:autoSpaceDE/>
                  <w:autoSpaceDN/>
                  <w:spacing w:before="0" w:after="0" w:line="240" w:lineRule="auto"/>
                  <w:jc w:val="center"/>
                </w:pPr>
              </w:pPrChange>
            </w:pPr>
            <w:ins w:id="9883" w:author="Farouk Bouhafs" w:date="2024-02-14T17:56:00Z">
              <w:del w:id="9884" w:author="Houyem Rais" w:date="2024-02-22T15:03:00Z">
                <w:r w:rsidRPr="00F517F0" w:rsidDel="00CB2812">
                  <w:rPr>
                    <w:rFonts w:cs="Calibri"/>
                    <w:i/>
                    <w:iCs/>
                    <w:rPrChange w:id="9885" w:author="Farouk Bouhafs" w:date="2024-02-14T17:56:00Z">
                      <w:rPr>
                        <w:rFonts w:cs="Calibri"/>
                        <w:i/>
                        <w:iCs/>
                        <w:sz w:val="20"/>
                        <w:szCs w:val="20"/>
                      </w:rPr>
                    </w:rPrChange>
                  </w:rPr>
                  <w:delText>26,74</w:delText>
                </w:r>
              </w:del>
            </w:ins>
            <w:del w:id="9886" w:author="Houyem Rais" w:date="2024-02-22T15:03:00Z">
              <w:r w:rsidRPr="00F517F0" w:rsidDel="00CB2812">
                <w:rPr>
                  <w:rFonts w:cs="Calibri"/>
                  <w:i/>
                  <w:iCs/>
                </w:rPr>
                <w:delText>26,40</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5395EFFE" w14:textId="58C82F00" w:rsidR="00782478" w:rsidRPr="00F517F0"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87" w:author="Houyem Rais" w:date="2024-02-22T15:03:00Z"/>
                <w:rFonts w:asciiTheme="minorHAnsi" w:hAnsiTheme="minorHAnsi" w:cstheme="minorHAnsi"/>
                <w:i/>
                <w:iCs/>
                <w:lang w:eastAsia="fr-FR"/>
              </w:rPr>
              <w:pPrChange w:id="9888" w:author="Houyem Rais" w:date="2024-02-22T15:03:00Z">
                <w:pPr>
                  <w:widowControl/>
                  <w:autoSpaceDE/>
                  <w:autoSpaceDN/>
                  <w:spacing w:before="0" w:after="0" w:line="240" w:lineRule="auto"/>
                  <w:jc w:val="center"/>
                </w:pPr>
              </w:pPrChange>
            </w:pPr>
            <w:ins w:id="9889" w:author="Farouk Bouhafs" w:date="2024-02-14T17:56:00Z">
              <w:del w:id="9890" w:author="Houyem Rais" w:date="2024-02-22T15:03:00Z">
                <w:r w:rsidRPr="00F517F0" w:rsidDel="00CB2812">
                  <w:rPr>
                    <w:rFonts w:cs="Calibri"/>
                    <w:i/>
                    <w:iCs/>
                    <w:rPrChange w:id="9891" w:author="Farouk Bouhafs" w:date="2024-02-14T17:56:00Z">
                      <w:rPr>
                        <w:rFonts w:cs="Calibri"/>
                        <w:i/>
                        <w:iCs/>
                        <w:sz w:val="20"/>
                        <w:szCs w:val="20"/>
                      </w:rPr>
                    </w:rPrChange>
                  </w:rPr>
                  <w:delText>3,9%</w:delText>
                </w:r>
              </w:del>
            </w:ins>
            <w:del w:id="9892" w:author="Houyem Rais" w:date="2024-02-22T15:03:00Z">
              <w:r w:rsidRPr="00F517F0" w:rsidDel="00CB2812">
                <w:rPr>
                  <w:rFonts w:cs="Calibri"/>
                  <w:i/>
                  <w:iCs/>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34A27ED4" w14:textId="514E6C6A" w:rsidR="00782478" w:rsidRPr="00F517F0"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93" w:author="Houyem Rais" w:date="2024-02-22T15:03:00Z"/>
                <w:rFonts w:asciiTheme="minorHAnsi" w:hAnsiTheme="minorHAnsi" w:cstheme="minorHAnsi"/>
                <w:i/>
                <w:iCs/>
                <w:lang w:eastAsia="fr-FR"/>
              </w:rPr>
              <w:pPrChange w:id="9894" w:author="Houyem Rais" w:date="2024-02-22T15:03:00Z">
                <w:pPr>
                  <w:widowControl/>
                  <w:autoSpaceDE/>
                  <w:autoSpaceDN/>
                  <w:spacing w:before="0" w:after="0" w:line="240" w:lineRule="auto"/>
                  <w:jc w:val="center"/>
                </w:pPr>
              </w:pPrChange>
            </w:pPr>
            <w:ins w:id="9895" w:author="Farouk Bouhafs" w:date="2024-02-14T17:56:00Z">
              <w:del w:id="9896" w:author="Houyem Rais" w:date="2024-02-22T15:03:00Z">
                <w:r w:rsidRPr="00F517F0" w:rsidDel="00CB2812">
                  <w:rPr>
                    <w:rFonts w:cs="Calibri"/>
                    <w:i/>
                    <w:iCs/>
                    <w:rPrChange w:id="9897" w:author="Farouk Bouhafs" w:date="2024-02-14T17:56:00Z">
                      <w:rPr>
                        <w:rFonts w:cs="Calibri"/>
                        <w:i/>
                        <w:iCs/>
                        <w:sz w:val="20"/>
                        <w:szCs w:val="20"/>
                      </w:rPr>
                    </w:rPrChange>
                  </w:rPr>
                  <w:delText>47,47</w:delText>
                </w:r>
              </w:del>
            </w:ins>
            <w:del w:id="9898" w:author="Houyem Rais" w:date="2024-02-22T15:03:00Z">
              <w:r w:rsidRPr="00F517F0" w:rsidDel="00CB2812">
                <w:rPr>
                  <w:rFonts w:cs="Calibri"/>
                  <w:i/>
                  <w:iCs/>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269D2FB" w14:textId="108CD961" w:rsidR="00782478" w:rsidRPr="00F517F0" w:rsidDel="00CB2812" w:rsidRDefault="00782478" w:rsidP="00CB2812">
            <w:pPr>
              <w:widowControl/>
              <w:numPr>
                <w:ilvl w:val="1"/>
                <w:numId w:val="1"/>
              </w:numPr>
              <w:tabs>
                <w:tab w:val="left" w:pos="2730"/>
              </w:tabs>
              <w:autoSpaceDE/>
              <w:autoSpaceDN/>
              <w:spacing w:before="240" w:after="240" w:line="240" w:lineRule="auto"/>
              <w:ind w:left="1134"/>
              <w:jc w:val="left"/>
              <w:outlineLvl w:val="2"/>
              <w:rPr>
                <w:del w:id="9899" w:author="Houyem Rais" w:date="2024-02-22T15:03:00Z"/>
                <w:rFonts w:asciiTheme="minorHAnsi" w:hAnsiTheme="minorHAnsi" w:cstheme="minorHAnsi"/>
                <w:i/>
                <w:iCs/>
                <w:lang w:eastAsia="fr-FR"/>
              </w:rPr>
              <w:pPrChange w:id="9900" w:author="Houyem Rais" w:date="2024-02-22T15:03:00Z">
                <w:pPr>
                  <w:widowControl/>
                  <w:autoSpaceDE/>
                  <w:autoSpaceDN/>
                  <w:spacing w:before="0" w:after="0" w:line="240" w:lineRule="auto"/>
                  <w:jc w:val="center"/>
                </w:pPr>
              </w:pPrChange>
            </w:pPr>
            <w:ins w:id="9901" w:author="Farouk Bouhafs" w:date="2024-02-14T17:56:00Z">
              <w:del w:id="9902" w:author="Houyem Rais" w:date="2024-02-22T15:03:00Z">
                <w:r w:rsidRPr="00F517F0" w:rsidDel="00CB2812">
                  <w:rPr>
                    <w:rFonts w:cs="Calibri"/>
                    <w:i/>
                    <w:iCs/>
                    <w:rPrChange w:id="9903" w:author="Farouk Bouhafs" w:date="2024-02-14T17:56:00Z">
                      <w:rPr>
                        <w:rFonts w:cs="Calibri"/>
                        <w:i/>
                        <w:iCs/>
                        <w:sz w:val="20"/>
                        <w:szCs w:val="20"/>
                      </w:rPr>
                    </w:rPrChange>
                  </w:rPr>
                  <w:delText>-439,80</w:delText>
                </w:r>
              </w:del>
            </w:ins>
            <w:del w:id="9904" w:author="Houyem Rais" w:date="2024-02-22T15:03:00Z">
              <w:r w:rsidRPr="00F517F0" w:rsidDel="00CB2812">
                <w:rPr>
                  <w:rFonts w:cs="Calibri"/>
                  <w:i/>
                  <w:iCs/>
                </w:rPr>
                <w:delText>-439,80</w:delText>
              </w:r>
            </w:del>
          </w:p>
        </w:tc>
      </w:tr>
      <w:tr w:rsidR="00F517F0" w:rsidRPr="004769EB" w:rsidDel="00CB2812" w14:paraId="4351D60F" w14:textId="75E0AC2E" w:rsidTr="00A8239A">
        <w:trPr>
          <w:trHeight w:val="281"/>
          <w:del w:id="9905"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766ABFEB" w14:textId="10073BA3"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06" w:author="Houyem Rais" w:date="2024-02-22T15:03:00Z"/>
                <w:rFonts w:asciiTheme="minorHAnsi" w:hAnsiTheme="minorHAnsi" w:cstheme="minorHAnsi"/>
                <w:lang w:eastAsia="fr-FR"/>
              </w:rPr>
              <w:pPrChange w:id="9907" w:author="Houyem Rais" w:date="2024-02-22T15:03:00Z">
                <w:pPr>
                  <w:widowControl/>
                  <w:autoSpaceDE/>
                  <w:autoSpaceDN/>
                  <w:spacing w:before="0" w:after="0" w:line="240" w:lineRule="auto"/>
                </w:pPr>
              </w:pPrChange>
            </w:pPr>
            <w:bookmarkStart w:id="9908" w:name="_Hlk153557509"/>
            <w:del w:id="9909" w:author="Houyem Rais" w:date="2024-02-22T15:03:00Z">
              <w:r w:rsidRPr="00A8239A" w:rsidDel="00CB2812">
                <w:rPr>
                  <w:rFonts w:asciiTheme="minorHAnsi" w:hAnsiTheme="minorHAnsi" w:cstheme="minorHAnsi"/>
                  <w:lang w:eastAsia="fr-FR"/>
                </w:rPr>
                <w:delText>Augmentation des coûts de construction de 10 %</w:delText>
              </w:r>
            </w:del>
          </w:p>
        </w:tc>
        <w:tc>
          <w:tcPr>
            <w:tcW w:w="1984" w:type="dxa"/>
            <w:tcBorders>
              <w:top w:val="nil"/>
              <w:left w:val="nil"/>
              <w:bottom w:val="single" w:sz="4" w:space="0" w:color="auto"/>
              <w:right w:val="single" w:sz="4" w:space="0" w:color="auto"/>
            </w:tcBorders>
            <w:shd w:val="clear" w:color="auto" w:fill="auto"/>
            <w:vAlign w:val="center"/>
          </w:tcPr>
          <w:p w14:paraId="08FF4049" w14:textId="03750E31"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10" w:author="Houyem Rais" w:date="2024-02-22T15:03:00Z"/>
                <w:rFonts w:asciiTheme="minorHAnsi" w:hAnsiTheme="minorHAnsi" w:cstheme="minorHAnsi"/>
                <w:lang w:eastAsia="fr-FR"/>
              </w:rPr>
              <w:pPrChange w:id="9911" w:author="Houyem Rais" w:date="2024-02-22T15:03:00Z">
                <w:pPr>
                  <w:widowControl/>
                  <w:autoSpaceDE/>
                  <w:autoSpaceDN/>
                  <w:spacing w:before="0" w:after="0" w:line="240" w:lineRule="auto"/>
                  <w:jc w:val="center"/>
                </w:pPr>
              </w:pPrChange>
            </w:pPr>
            <w:ins w:id="9912" w:author="Farouk Bouhafs" w:date="2024-02-14T17:56:00Z">
              <w:del w:id="9913" w:author="Houyem Rais" w:date="2024-02-22T15:03:00Z">
                <w:r w:rsidRPr="00F517F0" w:rsidDel="00CB2812">
                  <w:rPr>
                    <w:rFonts w:cs="Calibri"/>
                    <w:rPrChange w:id="9914" w:author="Farouk Bouhafs" w:date="2024-02-14T17:56:00Z">
                      <w:rPr>
                        <w:rFonts w:cs="Calibri"/>
                        <w:sz w:val="20"/>
                        <w:szCs w:val="20"/>
                      </w:rPr>
                    </w:rPrChange>
                  </w:rPr>
                  <w:delText>-736,66</w:delText>
                </w:r>
              </w:del>
            </w:ins>
            <w:del w:id="9915" w:author="Houyem Rais" w:date="2024-02-22T15:03:00Z">
              <w:r w:rsidRPr="00F517F0" w:rsidDel="00CB2812">
                <w:rPr>
                  <w:rFonts w:cs="Calibri"/>
                </w:rPr>
                <w:delText>-668,57</w:delText>
              </w:r>
            </w:del>
          </w:p>
        </w:tc>
        <w:tc>
          <w:tcPr>
            <w:tcW w:w="1701" w:type="dxa"/>
            <w:tcBorders>
              <w:top w:val="single" w:sz="4" w:space="0" w:color="auto"/>
              <w:left w:val="nil"/>
              <w:bottom w:val="single" w:sz="4" w:space="0" w:color="auto"/>
              <w:right w:val="single" w:sz="4" w:space="0" w:color="auto"/>
            </w:tcBorders>
            <w:vAlign w:val="center"/>
          </w:tcPr>
          <w:p w14:paraId="33BA7BA8" w14:textId="6126EC58"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16" w:author="Houyem Rais" w:date="2024-02-22T15:03:00Z"/>
                <w:rFonts w:asciiTheme="minorHAnsi" w:hAnsiTheme="minorHAnsi" w:cstheme="minorHAnsi"/>
                <w:lang w:eastAsia="fr-FR"/>
              </w:rPr>
              <w:pPrChange w:id="9917" w:author="Houyem Rais" w:date="2024-02-22T15:03:00Z">
                <w:pPr>
                  <w:widowControl/>
                  <w:autoSpaceDE/>
                  <w:autoSpaceDN/>
                  <w:spacing w:before="0" w:after="0" w:line="240" w:lineRule="auto"/>
                  <w:jc w:val="center"/>
                </w:pPr>
              </w:pPrChange>
            </w:pPr>
            <w:ins w:id="9918" w:author="Farouk Bouhafs" w:date="2024-02-14T17:56:00Z">
              <w:del w:id="9919" w:author="Houyem Rais" w:date="2024-02-22T15:03:00Z">
                <w:r w:rsidRPr="00F517F0" w:rsidDel="00CB2812">
                  <w:rPr>
                    <w:rFonts w:cs="Calibri"/>
                    <w:rPrChange w:id="9920" w:author="Farouk Bouhafs" w:date="2024-02-14T17:56:00Z">
                      <w:rPr>
                        <w:rFonts w:cs="Calibri"/>
                        <w:sz w:val="20"/>
                        <w:szCs w:val="20"/>
                      </w:rPr>
                    </w:rPrChange>
                  </w:rPr>
                  <w:delText>29,27</w:delText>
                </w:r>
              </w:del>
            </w:ins>
            <w:del w:id="9921" w:author="Houyem Rais" w:date="2024-02-22T15:03:00Z">
              <w:r w:rsidRPr="00F517F0" w:rsidDel="00CB2812">
                <w:rPr>
                  <w:rFonts w:cs="Calibri"/>
                </w:rPr>
                <w:delText>28,95</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15A27884" w14:textId="5C636543"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22" w:author="Houyem Rais" w:date="2024-02-22T15:03:00Z"/>
                <w:rFonts w:asciiTheme="minorHAnsi" w:hAnsiTheme="minorHAnsi" w:cstheme="minorHAnsi"/>
                <w:lang w:eastAsia="fr-FR"/>
              </w:rPr>
              <w:pPrChange w:id="9923" w:author="Houyem Rais" w:date="2024-02-22T15:03:00Z">
                <w:pPr>
                  <w:widowControl/>
                  <w:autoSpaceDE/>
                  <w:autoSpaceDN/>
                  <w:spacing w:before="0" w:after="0" w:line="240" w:lineRule="auto"/>
                  <w:jc w:val="center"/>
                </w:pPr>
              </w:pPrChange>
            </w:pPr>
            <w:ins w:id="9924" w:author="Farouk Bouhafs" w:date="2024-02-14T17:56:00Z">
              <w:del w:id="9925" w:author="Houyem Rais" w:date="2024-02-22T15:03:00Z">
                <w:r w:rsidRPr="00F517F0" w:rsidDel="00CB2812">
                  <w:rPr>
                    <w:rFonts w:cs="Calibri"/>
                    <w:rPrChange w:id="9926" w:author="Farouk Bouhafs" w:date="2024-02-14T17:56:00Z">
                      <w:rPr>
                        <w:rFonts w:cs="Calibri"/>
                        <w:sz w:val="20"/>
                        <w:szCs w:val="20"/>
                      </w:rPr>
                    </w:rPrChange>
                  </w:rPr>
                  <w:delText>3,8%</w:delText>
                </w:r>
              </w:del>
            </w:ins>
            <w:del w:id="9927" w:author="Houyem Rais" w:date="2024-02-22T15:03:00Z">
              <w:r w:rsidRPr="00F517F0" w:rsidDel="00CB2812">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69EA11EE" w14:textId="30089185"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28" w:author="Houyem Rais" w:date="2024-02-22T15:03:00Z"/>
                <w:rFonts w:asciiTheme="minorHAnsi" w:hAnsiTheme="minorHAnsi" w:cstheme="minorHAnsi"/>
                <w:lang w:eastAsia="fr-FR"/>
              </w:rPr>
              <w:pPrChange w:id="9929" w:author="Houyem Rais" w:date="2024-02-22T15:03:00Z">
                <w:pPr>
                  <w:widowControl/>
                  <w:autoSpaceDE/>
                  <w:autoSpaceDN/>
                  <w:spacing w:before="0" w:after="0" w:line="240" w:lineRule="auto"/>
                  <w:jc w:val="center"/>
                </w:pPr>
              </w:pPrChange>
            </w:pPr>
            <w:ins w:id="9930" w:author="Farouk Bouhafs" w:date="2024-02-14T17:56:00Z">
              <w:del w:id="9931" w:author="Houyem Rais" w:date="2024-02-22T15:03:00Z">
                <w:r w:rsidRPr="00F517F0" w:rsidDel="00CB2812">
                  <w:rPr>
                    <w:rFonts w:cs="Calibri"/>
                    <w:rPrChange w:id="9932" w:author="Farouk Bouhafs" w:date="2024-02-14T17:56:00Z">
                      <w:rPr>
                        <w:rFonts w:cs="Calibri"/>
                        <w:sz w:val="20"/>
                        <w:szCs w:val="20"/>
                      </w:rPr>
                    </w:rPrChange>
                  </w:rPr>
                  <w:delText>75,72</w:delText>
                </w:r>
              </w:del>
            </w:ins>
            <w:del w:id="9933" w:author="Houyem Rais" w:date="2024-02-22T15:03:00Z">
              <w:r w:rsidRPr="00F517F0" w:rsidDel="00CB2812">
                <w:rPr>
                  <w:rFonts w:cs="Calibri"/>
                </w:rPr>
                <w:delText>75,72</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5726F558" w14:textId="1756BEC1"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34" w:author="Houyem Rais" w:date="2024-02-22T15:03:00Z"/>
                <w:rFonts w:asciiTheme="minorHAnsi" w:hAnsiTheme="minorHAnsi" w:cstheme="minorHAnsi"/>
                <w:lang w:eastAsia="fr-FR"/>
              </w:rPr>
              <w:pPrChange w:id="9935" w:author="Houyem Rais" w:date="2024-02-22T15:03:00Z">
                <w:pPr>
                  <w:widowControl/>
                  <w:autoSpaceDE/>
                  <w:autoSpaceDN/>
                  <w:spacing w:before="0" w:after="0" w:line="240" w:lineRule="auto"/>
                  <w:jc w:val="center"/>
                </w:pPr>
              </w:pPrChange>
            </w:pPr>
            <w:ins w:id="9936" w:author="Farouk Bouhafs" w:date="2024-02-14T17:56:00Z">
              <w:del w:id="9937" w:author="Houyem Rais" w:date="2024-02-22T15:03:00Z">
                <w:r w:rsidRPr="00F517F0" w:rsidDel="00CB2812">
                  <w:rPr>
                    <w:rFonts w:cs="Calibri"/>
                    <w:rPrChange w:id="9938" w:author="Farouk Bouhafs" w:date="2024-02-14T17:56:00Z">
                      <w:rPr>
                        <w:rFonts w:cs="Calibri"/>
                        <w:sz w:val="20"/>
                        <w:szCs w:val="20"/>
                      </w:rPr>
                    </w:rPrChange>
                  </w:rPr>
                  <w:delText>-483,78</w:delText>
                </w:r>
              </w:del>
            </w:ins>
            <w:del w:id="9939" w:author="Houyem Rais" w:date="2024-02-22T15:03:00Z">
              <w:r w:rsidRPr="00F517F0" w:rsidDel="00CB2812">
                <w:rPr>
                  <w:rFonts w:cs="Calibri"/>
                </w:rPr>
                <w:delText>-483,78</w:delText>
              </w:r>
            </w:del>
          </w:p>
        </w:tc>
      </w:tr>
      <w:tr w:rsidR="00F517F0" w:rsidRPr="004769EB" w:rsidDel="00CB2812" w14:paraId="0278DF6C" w14:textId="6D914535" w:rsidTr="00A8239A">
        <w:trPr>
          <w:trHeight w:val="281"/>
          <w:del w:id="9940"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358DD75D" w14:textId="245471F6"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41" w:author="Houyem Rais" w:date="2024-02-22T15:03:00Z"/>
                <w:rFonts w:asciiTheme="minorHAnsi" w:hAnsiTheme="minorHAnsi" w:cstheme="minorHAnsi"/>
                <w:lang w:eastAsia="fr-FR"/>
              </w:rPr>
              <w:pPrChange w:id="9942" w:author="Houyem Rais" w:date="2024-02-22T15:03:00Z">
                <w:pPr>
                  <w:widowControl/>
                  <w:autoSpaceDE/>
                  <w:autoSpaceDN/>
                  <w:spacing w:before="0" w:after="0" w:line="240" w:lineRule="auto"/>
                </w:pPr>
              </w:pPrChange>
            </w:pPr>
            <w:del w:id="9943" w:author="Houyem Rais" w:date="2024-02-22T15:03:00Z">
              <w:r w:rsidRPr="00A8239A" w:rsidDel="00CB2812">
                <w:rPr>
                  <w:rFonts w:asciiTheme="minorHAnsi" w:hAnsiTheme="minorHAnsi" w:cstheme="minorHAnsi"/>
                  <w:lang w:eastAsia="fr-FR"/>
                </w:rPr>
                <w:delText>Diminution des coûts de construction de 10 %</w:delText>
              </w:r>
            </w:del>
          </w:p>
        </w:tc>
        <w:tc>
          <w:tcPr>
            <w:tcW w:w="1984" w:type="dxa"/>
            <w:tcBorders>
              <w:top w:val="nil"/>
              <w:left w:val="nil"/>
              <w:bottom w:val="single" w:sz="4" w:space="0" w:color="auto"/>
              <w:right w:val="single" w:sz="4" w:space="0" w:color="auto"/>
            </w:tcBorders>
            <w:shd w:val="clear" w:color="auto" w:fill="auto"/>
            <w:vAlign w:val="center"/>
          </w:tcPr>
          <w:p w14:paraId="6FA0AF7A" w14:textId="4551C5F8"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44" w:author="Houyem Rais" w:date="2024-02-22T15:03:00Z"/>
                <w:rFonts w:asciiTheme="minorHAnsi" w:hAnsiTheme="minorHAnsi" w:cstheme="minorHAnsi"/>
                <w:lang w:eastAsia="fr-FR"/>
              </w:rPr>
              <w:pPrChange w:id="9945" w:author="Houyem Rais" w:date="2024-02-22T15:03:00Z">
                <w:pPr>
                  <w:widowControl/>
                  <w:autoSpaceDE/>
                  <w:autoSpaceDN/>
                  <w:spacing w:before="0" w:after="0" w:line="240" w:lineRule="auto"/>
                  <w:jc w:val="center"/>
                </w:pPr>
              </w:pPrChange>
            </w:pPr>
            <w:ins w:id="9946" w:author="Farouk Bouhafs" w:date="2024-02-14T17:56:00Z">
              <w:del w:id="9947" w:author="Houyem Rais" w:date="2024-02-22T15:03:00Z">
                <w:r w:rsidRPr="00F517F0" w:rsidDel="00CB2812">
                  <w:rPr>
                    <w:rFonts w:cs="Calibri"/>
                    <w:rPrChange w:id="9948" w:author="Farouk Bouhafs" w:date="2024-02-14T17:56:00Z">
                      <w:rPr>
                        <w:rFonts w:cs="Calibri"/>
                        <w:sz w:val="20"/>
                        <w:szCs w:val="20"/>
                      </w:rPr>
                    </w:rPrChange>
                  </w:rPr>
                  <w:delText>-586,35</w:delText>
                </w:r>
              </w:del>
            </w:ins>
            <w:del w:id="9949" w:author="Houyem Rais" w:date="2024-02-22T15:03:00Z">
              <w:r w:rsidRPr="00F517F0" w:rsidDel="00CB2812">
                <w:rPr>
                  <w:rFonts w:cs="Calibri"/>
                </w:rPr>
                <w:delText>-526,93</w:delText>
              </w:r>
            </w:del>
          </w:p>
        </w:tc>
        <w:tc>
          <w:tcPr>
            <w:tcW w:w="1701" w:type="dxa"/>
            <w:tcBorders>
              <w:top w:val="single" w:sz="4" w:space="0" w:color="auto"/>
              <w:left w:val="nil"/>
              <w:bottom w:val="single" w:sz="4" w:space="0" w:color="auto"/>
              <w:right w:val="single" w:sz="4" w:space="0" w:color="auto"/>
            </w:tcBorders>
            <w:vAlign w:val="center"/>
          </w:tcPr>
          <w:p w14:paraId="5CA1BA69" w14:textId="4CA1CF0E"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50" w:author="Houyem Rais" w:date="2024-02-22T15:03:00Z"/>
                <w:rFonts w:asciiTheme="minorHAnsi" w:hAnsiTheme="minorHAnsi" w:cstheme="minorHAnsi"/>
                <w:lang w:eastAsia="fr-FR"/>
              </w:rPr>
              <w:pPrChange w:id="9951" w:author="Houyem Rais" w:date="2024-02-22T15:03:00Z">
                <w:pPr>
                  <w:widowControl/>
                  <w:autoSpaceDE/>
                  <w:autoSpaceDN/>
                  <w:spacing w:before="0" w:after="0" w:line="240" w:lineRule="auto"/>
                  <w:jc w:val="center"/>
                </w:pPr>
              </w:pPrChange>
            </w:pPr>
            <w:ins w:id="9952" w:author="Farouk Bouhafs" w:date="2024-02-14T17:56:00Z">
              <w:del w:id="9953" w:author="Houyem Rais" w:date="2024-02-22T15:03:00Z">
                <w:r w:rsidRPr="00F517F0" w:rsidDel="00CB2812">
                  <w:rPr>
                    <w:rFonts w:cs="Calibri"/>
                    <w:rPrChange w:id="9954" w:author="Farouk Bouhafs" w:date="2024-02-14T17:56:00Z">
                      <w:rPr>
                        <w:rFonts w:cs="Calibri"/>
                        <w:sz w:val="20"/>
                        <w:szCs w:val="20"/>
                      </w:rPr>
                    </w:rPrChange>
                  </w:rPr>
                  <w:delText>24,21</w:delText>
                </w:r>
              </w:del>
            </w:ins>
            <w:del w:id="9955" w:author="Houyem Rais" w:date="2024-02-22T15:03:00Z">
              <w:r w:rsidRPr="00F517F0" w:rsidDel="00CB2812">
                <w:rPr>
                  <w:rFonts w:cs="Calibri"/>
                </w:rPr>
                <w:delText>23,92</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78CFD8F3" w14:textId="325BB487"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56" w:author="Houyem Rais" w:date="2024-02-22T15:03:00Z"/>
                <w:rFonts w:asciiTheme="minorHAnsi" w:hAnsiTheme="minorHAnsi" w:cstheme="minorHAnsi"/>
                <w:lang w:eastAsia="fr-FR"/>
              </w:rPr>
              <w:pPrChange w:id="9957" w:author="Houyem Rais" w:date="2024-02-22T15:03:00Z">
                <w:pPr>
                  <w:widowControl/>
                  <w:autoSpaceDE/>
                  <w:autoSpaceDN/>
                  <w:spacing w:before="0" w:after="0" w:line="240" w:lineRule="auto"/>
                  <w:jc w:val="center"/>
                </w:pPr>
              </w:pPrChange>
            </w:pPr>
            <w:ins w:id="9958" w:author="Farouk Bouhafs" w:date="2024-02-14T17:56:00Z">
              <w:del w:id="9959" w:author="Houyem Rais" w:date="2024-02-22T15:03:00Z">
                <w:r w:rsidRPr="00F517F0" w:rsidDel="00CB2812">
                  <w:rPr>
                    <w:rFonts w:cs="Calibri"/>
                    <w:rPrChange w:id="9960" w:author="Farouk Bouhafs" w:date="2024-02-14T17:56:00Z">
                      <w:rPr>
                        <w:rFonts w:cs="Calibri"/>
                        <w:sz w:val="20"/>
                        <w:szCs w:val="20"/>
                      </w:rPr>
                    </w:rPrChange>
                  </w:rPr>
                  <w:delText>4,0%</w:delText>
                </w:r>
              </w:del>
            </w:ins>
            <w:del w:id="9961" w:author="Houyem Rais" w:date="2024-02-22T15:03:00Z">
              <w:r w:rsidRPr="00F517F0" w:rsidDel="00CB2812">
                <w:rPr>
                  <w:rFonts w:cs="Calibri"/>
                </w:rPr>
                <w:delText>4,3%</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56C9843E" w14:textId="186B5885"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62" w:author="Houyem Rais" w:date="2024-02-22T15:03:00Z"/>
                <w:rFonts w:asciiTheme="minorHAnsi" w:hAnsiTheme="minorHAnsi" w:cstheme="minorHAnsi"/>
                <w:lang w:eastAsia="fr-FR"/>
              </w:rPr>
              <w:pPrChange w:id="9963" w:author="Houyem Rais" w:date="2024-02-22T15:03:00Z">
                <w:pPr>
                  <w:widowControl/>
                  <w:autoSpaceDE/>
                  <w:autoSpaceDN/>
                  <w:spacing w:before="0" w:after="0" w:line="240" w:lineRule="auto"/>
                  <w:jc w:val="center"/>
                </w:pPr>
              </w:pPrChange>
            </w:pPr>
            <w:ins w:id="9964" w:author="Farouk Bouhafs" w:date="2024-02-14T17:56:00Z">
              <w:del w:id="9965" w:author="Houyem Rais" w:date="2024-02-22T15:03:00Z">
                <w:r w:rsidRPr="00F517F0" w:rsidDel="00CB2812">
                  <w:rPr>
                    <w:rFonts w:cs="Calibri"/>
                    <w:rPrChange w:id="9966" w:author="Farouk Bouhafs" w:date="2024-02-14T17:56:00Z">
                      <w:rPr>
                        <w:rFonts w:cs="Calibri"/>
                        <w:sz w:val="20"/>
                        <w:szCs w:val="20"/>
                      </w:rPr>
                    </w:rPrChange>
                  </w:rPr>
                  <w:delText>61,96</w:delText>
                </w:r>
              </w:del>
            </w:ins>
            <w:del w:id="9967" w:author="Houyem Rais" w:date="2024-02-22T15:03:00Z">
              <w:r w:rsidRPr="00F517F0" w:rsidDel="00CB2812">
                <w:rPr>
                  <w:rFonts w:cs="Calibri"/>
                </w:rPr>
                <w:delText>61,96</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3F479576" w14:textId="207CC4A9"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68" w:author="Houyem Rais" w:date="2024-02-22T15:03:00Z"/>
                <w:rFonts w:asciiTheme="minorHAnsi" w:hAnsiTheme="minorHAnsi" w:cstheme="minorHAnsi"/>
                <w:lang w:eastAsia="fr-FR"/>
              </w:rPr>
              <w:pPrChange w:id="9969" w:author="Houyem Rais" w:date="2024-02-22T15:03:00Z">
                <w:pPr>
                  <w:widowControl/>
                  <w:autoSpaceDE/>
                  <w:autoSpaceDN/>
                  <w:spacing w:before="0" w:after="0" w:line="240" w:lineRule="auto"/>
                  <w:jc w:val="center"/>
                </w:pPr>
              </w:pPrChange>
            </w:pPr>
            <w:ins w:id="9970" w:author="Farouk Bouhafs" w:date="2024-02-14T17:56:00Z">
              <w:del w:id="9971" w:author="Houyem Rais" w:date="2024-02-22T15:03:00Z">
                <w:r w:rsidRPr="00F517F0" w:rsidDel="00CB2812">
                  <w:rPr>
                    <w:rFonts w:cs="Calibri"/>
                    <w:rPrChange w:id="9972" w:author="Farouk Bouhafs" w:date="2024-02-14T17:56:00Z">
                      <w:rPr>
                        <w:rFonts w:cs="Calibri"/>
                        <w:sz w:val="20"/>
                        <w:szCs w:val="20"/>
                      </w:rPr>
                    </w:rPrChange>
                  </w:rPr>
                  <w:delText>-395,82</w:delText>
                </w:r>
              </w:del>
            </w:ins>
            <w:del w:id="9973" w:author="Houyem Rais" w:date="2024-02-22T15:03:00Z">
              <w:r w:rsidRPr="00F517F0" w:rsidDel="00CB2812">
                <w:rPr>
                  <w:rFonts w:cs="Calibri"/>
                </w:rPr>
                <w:delText>-395,82</w:delText>
              </w:r>
            </w:del>
          </w:p>
        </w:tc>
      </w:tr>
      <w:tr w:rsidR="00F517F0" w:rsidRPr="004769EB" w:rsidDel="00CB2812" w14:paraId="310921B9" w14:textId="5614EFE6" w:rsidTr="00A8239A">
        <w:trPr>
          <w:trHeight w:val="564"/>
          <w:del w:id="9974"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721FEEB3" w14:textId="4EA87DE0"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75" w:author="Houyem Rais" w:date="2024-02-22T15:03:00Z"/>
                <w:rFonts w:asciiTheme="minorHAnsi" w:hAnsiTheme="minorHAnsi" w:cstheme="minorHAnsi"/>
                <w:lang w:eastAsia="fr-FR"/>
              </w:rPr>
              <w:pPrChange w:id="9976" w:author="Houyem Rais" w:date="2024-02-22T15:03:00Z">
                <w:pPr>
                  <w:widowControl/>
                  <w:autoSpaceDE/>
                  <w:autoSpaceDN/>
                  <w:spacing w:before="0" w:after="0" w:line="240" w:lineRule="auto"/>
                </w:pPr>
              </w:pPrChange>
            </w:pPr>
            <w:del w:id="9977" w:author="Houyem Rais" w:date="2024-02-22T15:03:00Z">
              <w:r w:rsidRPr="00A8239A" w:rsidDel="00CB2812">
                <w:rPr>
                  <w:rFonts w:asciiTheme="minorHAnsi" w:hAnsiTheme="minorHAnsi" w:cstheme="minorHAnsi"/>
                  <w:lang w:eastAsia="fr-FR"/>
                </w:rPr>
                <w:delText>Augmentation des coûts d’exploitation (de l’infrastructure) de 10 %</w:delText>
              </w:r>
            </w:del>
          </w:p>
        </w:tc>
        <w:tc>
          <w:tcPr>
            <w:tcW w:w="1984" w:type="dxa"/>
            <w:tcBorders>
              <w:top w:val="nil"/>
              <w:left w:val="nil"/>
              <w:bottom w:val="single" w:sz="4" w:space="0" w:color="auto"/>
              <w:right w:val="single" w:sz="4" w:space="0" w:color="auto"/>
            </w:tcBorders>
            <w:shd w:val="clear" w:color="auto" w:fill="auto"/>
            <w:vAlign w:val="center"/>
          </w:tcPr>
          <w:p w14:paraId="0BA76CE4" w14:textId="0C03B470"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78" w:author="Houyem Rais" w:date="2024-02-22T15:03:00Z"/>
                <w:rFonts w:asciiTheme="minorHAnsi" w:hAnsiTheme="minorHAnsi" w:cstheme="minorHAnsi"/>
                <w:lang w:eastAsia="fr-FR"/>
              </w:rPr>
              <w:pPrChange w:id="9979" w:author="Houyem Rais" w:date="2024-02-22T15:03:00Z">
                <w:pPr>
                  <w:widowControl/>
                  <w:autoSpaceDE/>
                  <w:autoSpaceDN/>
                  <w:spacing w:before="0" w:after="0" w:line="240" w:lineRule="auto"/>
                  <w:jc w:val="center"/>
                </w:pPr>
              </w:pPrChange>
            </w:pPr>
            <w:ins w:id="9980" w:author="Farouk Bouhafs" w:date="2024-02-14T17:56:00Z">
              <w:del w:id="9981" w:author="Houyem Rais" w:date="2024-02-22T15:03:00Z">
                <w:r w:rsidRPr="00F517F0" w:rsidDel="00CB2812">
                  <w:rPr>
                    <w:rFonts w:cs="Calibri"/>
                    <w:rPrChange w:id="9982" w:author="Farouk Bouhafs" w:date="2024-02-14T17:56:00Z">
                      <w:rPr>
                        <w:rFonts w:cs="Calibri"/>
                        <w:sz w:val="20"/>
                        <w:szCs w:val="20"/>
                      </w:rPr>
                    </w:rPrChange>
                  </w:rPr>
                  <w:delText>-690,57</w:delText>
                </w:r>
              </w:del>
            </w:ins>
            <w:del w:id="9983" w:author="Houyem Rais" w:date="2024-02-22T15:03:00Z">
              <w:r w:rsidRPr="00F517F0" w:rsidDel="00CB2812">
                <w:rPr>
                  <w:rFonts w:cs="Calibri"/>
                </w:rPr>
                <w:delText>-620,44</w:delText>
              </w:r>
            </w:del>
          </w:p>
        </w:tc>
        <w:tc>
          <w:tcPr>
            <w:tcW w:w="1701" w:type="dxa"/>
            <w:tcBorders>
              <w:top w:val="single" w:sz="4" w:space="0" w:color="auto"/>
              <w:left w:val="nil"/>
              <w:bottom w:val="single" w:sz="4" w:space="0" w:color="auto"/>
              <w:right w:val="single" w:sz="4" w:space="0" w:color="auto"/>
            </w:tcBorders>
            <w:vAlign w:val="center"/>
          </w:tcPr>
          <w:p w14:paraId="3A443562" w14:textId="430E15AD"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84" w:author="Houyem Rais" w:date="2024-02-22T15:03:00Z"/>
                <w:rFonts w:asciiTheme="minorHAnsi" w:hAnsiTheme="minorHAnsi" w:cstheme="minorHAnsi"/>
                <w:lang w:eastAsia="fr-FR"/>
              </w:rPr>
              <w:pPrChange w:id="9985" w:author="Houyem Rais" w:date="2024-02-22T15:03:00Z">
                <w:pPr>
                  <w:widowControl/>
                  <w:autoSpaceDE/>
                  <w:autoSpaceDN/>
                  <w:spacing w:before="0" w:after="0" w:line="240" w:lineRule="auto"/>
                  <w:jc w:val="center"/>
                </w:pPr>
              </w:pPrChange>
            </w:pPr>
            <w:ins w:id="9986" w:author="Farouk Bouhafs" w:date="2024-02-14T17:56:00Z">
              <w:del w:id="9987" w:author="Houyem Rais" w:date="2024-02-22T15:03:00Z">
                <w:r w:rsidRPr="00F517F0" w:rsidDel="00CB2812">
                  <w:rPr>
                    <w:rFonts w:cs="Calibri"/>
                    <w:rPrChange w:id="9988" w:author="Farouk Bouhafs" w:date="2024-02-14T17:56:00Z">
                      <w:rPr>
                        <w:rFonts w:cs="Calibri"/>
                        <w:sz w:val="20"/>
                        <w:szCs w:val="20"/>
                      </w:rPr>
                    </w:rPrChange>
                  </w:rPr>
                  <w:delText>26,80</w:delText>
                </w:r>
              </w:del>
            </w:ins>
            <w:del w:id="9989" w:author="Houyem Rais" w:date="2024-02-22T15:03:00Z">
              <w:r w:rsidRPr="00F517F0" w:rsidDel="00CB2812">
                <w:rPr>
                  <w:rFonts w:cs="Calibri"/>
                </w:rPr>
                <w:delText>26,46</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30BE628F" w14:textId="7A042E29"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90" w:author="Houyem Rais" w:date="2024-02-22T15:03:00Z"/>
                <w:rFonts w:asciiTheme="minorHAnsi" w:hAnsiTheme="minorHAnsi" w:cstheme="minorHAnsi"/>
                <w:lang w:eastAsia="fr-FR"/>
              </w:rPr>
              <w:pPrChange w:id="9991" w:author="Houyem Rais" w:date="2024-02-22T15:03:00Z">
                <w:pPr>
                  <w:widowControl/>
                  <w:autoSpaceDE/>
                  <w:autoSpaceDN/>
                  <w:spacing w:before="0" w:after="0" w:line="240" w:lineRule="auto"/>
                  <w:jc w:val="center"/>
                </w:pPr>
              </w:pPrChange>
            </w:pPr>
            <w:ins w:id="9992" w:author="Farouk Bouhafs" w:date="2024-02-14T17:56:00Z">
              <w:del w:id="9993" w:author="Houyem Rais" w:date="2024-02-22T15:03:00Z">
                <w:r w:rsidRPr="00F517F0" w:rsidDel="00CB2812">
                  <w:rPr>
                    <w:rFonts w:cs="Calibri"/>
                    <w:rPrChange w:id="9994" w:author="Farouk Bouhafs" w:date="2024-02-14T17:56:00Z">
                      <w:rPr>
                        <w:rFonts w:cs="Calibri"/>
                        <w:sz w:val="20"/>
                        <w:szCs w:val="20"/>
                      </w:rPr>
                    </w:rPrChange>
                  </w:rPr>
                  <w:delText>3,7%</w:delText>
                </w:r>
              </w:del>
            </w:ins>
            <w:del w:id="9995" w:author="Houyem Rais" w:date="2024-02-22T15:03:00Z">
              <w:r w:rsidRPr="00F517F0" w:rsidDel="00CB2812">
                <w:rPr>
                  <w:rFonts w:cs="Calibri"/>
                </w:rPr>
                <w:delText>4,1%</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35DB41E1" w14:textId="03380DAE"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9996" w:author="Houyem Rais" w:date="2024-02-22T15:03:00Z"/>
                <w:rFonts w:asciiTheme="minorHAnsi" w:hAnsiTheme="minorHAnsi" w:cstheme="minorHAnsi"/>
                <w:lang w:eastAsia="fr-FR"/>
              </w:rPr>
              <w:pPrChange w:id="9997" w:author="Houyem Rais" w:date="2024-02-22T15:03:00Z">
                <w:pPr>
                  <w:widowControl/>
                  <w:autoSpaceDE/>
                  <w:autoSpaceDN/>
                  <w:spacing w:before="0" w:after="0" w:line="240" w:lineRule="auto"/>
                  <w:jc w:val="center"/>
                </w:pPr>
              </w:pPrChange>
            </w:pPr>
            <w:ins w:id="9998" w:author="Farouk Bouhafs" w:date="2024-02-14T17:56:00Z">
              <w:del w:id="9999" w:author="Houyem Rais" w:date="2024-02-22T15:03:00Z">
                <w:r w:rsidRPr="00F517F0" w:rsidDel="00CB2812">
                  <w:rPr>
                    <w:rFonts w:cs="Calibri"/>
                    <w:rPrChange w:id="10000" w:author="Farouk Bouhafs" w:date="2024-02-14T17:56:00Z">
                      <w:rPr>
                        <w:rFonts w:cs="Calibri"/>
                        <w:sz w:val="20"/>
                        <w:szCs w:val="20"/>
                      </w:rPr>
                    </w:rPrChange>
                  </w:rPr>
                  <w:delText>68,84</w:delText>
                </w:r>
              </w:del>
            </w:ins>
            <w:del w:id="10001" w:author="Houyem Rais" w:date="2024-02-22T15:03:00Z">
              <w:r w:rsidRPr="00F517F0" w:rsidDel="00CB2812">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4E235B5" w14:textId="5B39DE60"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02" w:author="Houyem Rais" w:date="2024-02-22T15:03:00Z"/>
                <w:rFonts w:asciiTheme="minorHAnsi" w:hAnsiTheme="minorHAnsi" w:cstheme="minorHAnsi"/>
                <w:lang w:eastAsia="fr-FR"/>
              </w:rPr>
              <w:pPrChange w:id="10003" w:author="Houyem Rais" w:date="2024-02-22T15:03:00Z">
                <w:pPr>
                  <w:widowControl/>
                  <w:autoSpaceDE/>
                  <w:autoSpaceDN/>
                  <w:spacing w:before="0" w:after="0" w:line="240" w:lineRule="auto"/>
                  <w:jc w:val="center"/>
                </w:pPr>
              </w:pPrChange>
            </w:pPr>
            <w:ins w:id="10004" w:author="Farouk Bouhafs" w:date="2024-02-14T17:56:00Z">
              <w:del w:id="10005" w:author="Houyem Rais" w:date="2024-02-22T15:03:00Z">
                <w:r w:rsidRPr="00F517F0" w:rsidDel="00CB2812">
                  <w:rPr>
                    <w:rFonts w:cs="Calibri"/>
                    <w:rPrChange w:id="10006" w:author="Farouk Bouhafs" w:date="2024-02-14T17:56:00Z">
                      <w:rPr>
                        <w:rFonts w:cs="Calibri"/>
                        <w:sz w:val="20"/>
                        <w:szCs w:val="20"/>
                      </w:rPr>
                    </w:rPrChange>
                  </w:rPr>
                  <w:delText>-439,80</w:delText>
                </w:r>
              </w:del>
            </w:ins>
            <w:del w:id="10007" w:author="Houyem Rais" w:date="2024-02-22T15:03:00Z">
              <w:r w:rsidRPr="00F517F0" w:rsidDel="00CB2812">
                <w:rPr>
                  <w:rFonts w:cs="Calibri"/>
                </w:rPr>
                <w:delText>-439,80</w:delText>
              </w:r>
            </w:del>
          </w:p>
        </w:tc>
      </w:tr>
      <w:tr w:rsidR="00F517F0" w:rsidRPr="004769EB" w:rsidDel="00CB2812" w14:paraId="46A24927" w14:textId="6E969E76" w:rsidTr="00A8239A">
        <w:trPr>
          <w:trHeight w:val="564"/>
          <w:del w:id="10008"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465F8734" w14:textId="618D7650"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09" w:author="Houyem Rais" w:date="2024-02-22T15:03:00Z"/>
                <w:rFonts w:asciiTheme="minorHAnsi" w:hAnsiTheme="minorHAnsi" w:cstheme="minorHAnsi"/>
                <w:lang w:eastAsia="fr-FR"/>
              </w:rPr>
              <w:pPrChange w:id="10010" w:author="Houyem Rais" w:date="2024-02-22T15:03:00Z">
                <w:pPr>
                  <w:widowControl/>
                  <w:autoSpaceDE/>
                  <w:autoSpaceDN/>
                  <w:spacing w:before="0" w:after="0" w:line="240" w:lineRule="auto"/>
                </w:pPr>
              </w:pPrChange>
            </w:pPr>
            <w:del w:id="10011" w:author="Houyem Rais" w:date="2024-02-22T15:03:00Z">
              <w:r w:rsidRPr="00A8239A" w:rsidDel="00CB2812">
                <w:rPr>
                  <w:rFonts w:asciiTheme="minorHAnsi" w:hAnsiTheme="minorHAnsi" w:cstheme="minorHAnsi"/>
                  <w:lang w:eastAsia="fr-FR"/>
                </w:rPr>
                <w:delText>Diminution des coûts d’exploitation (de l’infrastructure) de 10 %</w:delText>
              </w:r>
            </w:del>
          </w:p>
        </w:tc>
        <w:tc>
          <w:tcPr>
            <w:tcW w:w="1984" w:type="dxa"/>
            <w:tcBorders>
              <w:top w:val="nil"/>
              <w:left w:val="nil"/>
              <w:bottom w:val="single" w:sz="4" w:space="0" w:color="auto"/>
              <w:right w:val="single" w:sz="4" w:space="0" w:color="auto"/>
            </w:tcBorders>
            <w:shd w:val="clear" w:color="auto" w:fill="auto"/>
            <w:vAlign w:val="center"/>
          </w:tcPr>
          <w:p w14:paraId="20AA76F5" w14:textId="2926A5D9"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12" w:author="Houyem Rais" w:date="2024-02-22T15:03:00Z"/>
                <w:rFonts w:asciiTheme="minorHAnsi" w:hAnsiTheme="minorHAnsi" w:cstheme="minorHAnsi"/>
                <w:lang w:eastAsia="fr-FR"/>
              </w:rPr>
              <w:pPrChange w:id="10013" w:author="Houyem Rais" w:date="2024-02-22T15:03:00Z">
                <w:pPr>
                  <w:widowControl/>
                  <w:autoSpaceDE/>
                  <w:autoSpaceDN/>
                  <w:spacing w:before="0" w:after="0" w:line="240" w:lineRule="auto"/>
                  <w:jc w:val="center"/>
                </w:pPr>
              </w:pPrChange>
            </w:pPr>
            <w:ins w:id="10014" w:author="Farouk Bouhafs" w:date="2024-02-14T17:56:00Z">
              <w:del w:id="10015" w:author="Houyem Rais" w:date="2024-02-22T15:03:00Z">
                <w:r w:rsidRPr="00F517F0" w:rsidDel="00CB2812">
                  <w:rPr>
                    <w:rFonts w:cs="Calibri"/>
                    <w:rPrChange w:id="10016" w:author="Farouk Bouhafs" w:date="2024-02-14T17:56:00Z">
                      <w:rPr>
                        <w:rFonts w:cs="Calibri"/>
                        <w:sz w:val="20"/>
                        <w:szCs w:val="20"/>
                      </w:rPr>
                    </w:rPrChange>
                  </w:rPr>
                  <w:delText>-632,44</w:delText>
                </w:r>
              </w:del>
            </w:ins>
            <w:del w:id="10017" w:author="Houyem Rais" w:date="2024-02-22T15:03:00Z">
              <w:r w:rsidRPr="00F517F0" w:rsidDel="00CB2812">
                <w:rPr>
                  <w:rFonts w:cs="Calibri"/>
                </w:rPr>
                <w:delText>-575,06</w:delText>
              </w:r>
            </w:del>
          </w:p>
        </w:tc>
        <w:tc>
          <w:tcPr>
            <w:tcW w:w="1701" w:type="dxa"/>
            <w:tcBorders>
              <w:top w:val="single" w:sz="4" w:space="0" w:color="auto"/>
              <w:left w:val="nil"/>
              <w:bottom w:val="single" w:sz="4" w:space="0" w:color="auto"/>
              <w:right w:val="single" w:sz="4" w:space="0" w:color="auto"/>
            </w:tcBorders>
            <w:vAlign w:val="center"/>
          </w:tcPr>
          <w:p w14:paraId="1ABD5771" w14:textId="335B00D7"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18" w:author="Houyem Rais" w:date="2024-02-22T15:03:00Z"/>
                <w:rFonts w:asciiTheme="minorHAnsi" w:hAnsiTheme="minorHAnsi" w:cstheme="minorHAnsi"/>
                <w:lang w:eastAsia="fr-FR"/>
              </w:rPr>
              <w:pPrChange w:id="10019" w:author="Houyem Rais" w:date="2024-02-22T15:03:00Z">
                <w:pPr>
                  <w:widowControl/>
                  <w:autoSpaceDE/>
                  <w:autoSpaceDN/>
                  <w:spacing w:before="0" w:after="0" w:line="240" w:lineRule="auto"/>
                  <w:jc w:val="center"/>
                </w:pPr>
              </w:pPrChange>
            </w:pPr>
            <w:ins w:id="10020" w:author="Farouk Bouhafs" w:date="2024-02-14T17:56:00Z">
              <w:del w:id="10021" w:author="Houyem Rais" w:date="2024-02-22T15:03:00Z">
                <w:r w:rsidRPr="00F517F0" w:rsidDel="00CB2812">
                  <w:rPr>
                    <w:rFonts w:cs="Calibri"/>
                    <w:rPrChange w:id="10022" w:author="Farouk Bouhafs" w:date="2024-02-14T17:56:00Z">
                      <w:rPr>
                        <w:rFonts w:cs="Calibri"/>
                        <w:sz w:val="20"/>
                        <w:szCs w:val="20"/>
                      </w:rPr>
                    </w:rPrChange>
                  </w:rPr>
                  <w:delText>26,68</w:delText>
                </w:r>
              </w:del>
            </w:ins>
            <w:del w:id="10023" w:author="Houyem Rais" w:date="2024-02-22T15:03:00Z">
              <w:r w:rsidRPr="00F517F0" w:rsidDel="00CB2812">
                <w:rPr>
                  <w:rFonts w:cs="Calibri"/>
                </w:rPr>
                <w:delText>26,40</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4F846B91" w14:textId="2D168A70"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24" w:author="Houyem Rais" w:date="2024-02-22T15:03:00Z"/>
                <w:rFonts w:asciiTheme="minorHAnsi" w:hAnsiTheme="minorHAnsi" w:cstheme="minorHAnsi"/>
                <w:lang w:eastAsia="fr-FR"/>
              </w:rPr>
              <w:pPrChange w:id="10025" w:author="Houyem Rais" w:date="2024-02-22T15:03:00Z">
                <w:pPr>
                  <w:widowControl/>
                  <w:autoSpaceDE/>
                  <w:autoSpaceDN/>
                  <w:spacing w:before="0" w:after="0" w:line="240" w:lineRule="auto"/>
                  <w:jc w:val="center"/>
                </w:pPr>
              </w:pPrChange>
            </w:pPr>
            <w:ins w:id="10026" w:author="Farouk Bouhafs" w:date="2024-02-14T17:56:00Z">
              <w:del w:id="10027" w:author="Houyem Rais" w:date="2024-02-22T15:03:00Z">
                <w:r w:rsidRPr="00F517F0" w:rsidDel="00CB2812">
                  <w:rPr>
                    <w:rFonts w:cs="Calibri"/>
                    <w:rPrChange w:id="10028" w:author="Farouk Bouhafs" w:date="2024-02-14T17:56:00Z">
                      <w:rPr>
                        <w:rFonts w:cs="Calibri"/>
                        <w:sz w:val="20"/>
                        <w:szCs w:val="20"/>
                      </w:rPr>
                    </w:rPrChange>
                  </w:rPr>
                  <w:delText>4,0%</w:delText>
                </w:r>
              </w:del>
            </w:ins>
            <w:del w:id="10029" w:author="Houyem Rais" w:date="2024-02-22T15:03:00Z">
              <w:r w:rsidRPr="00F517F0" w:rsidDel="00CB2812">
                <w:rPr>
                  <w:rFonts w:cs="Calibri"/>
                </w:rPr>
                <w:delText>4,4%</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6EEEBC57" w14:textId="0C8927A3"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30" w:author="Houyem Rais" w:date="2024-02-22T15:03:00Z"/>
                <w:rFonts w:asciiTheme="minorHAnsi" w:hAnsiTheme="minorHAnsi" w:cstheme="minorHAnsi"/>
                <w:lang w:eastAsia="fr-FR"/>
              </w:rPr>
              <w:pPrChange w:id="10031" w:author="Houyem Rais" w:date="2024-02-22T15:03:00Z">
                <w:pPr>
                  <w:widowControl/>
                  <w:autoSpaceDE/>
                  <w:autoSpaceDN/>
                  <w:spacing w:before="0" w:after="0" w:line="240" w:lineRule="auto"/>
                  <w:jc w:val="center"/>
                </w:pPr>
              </w:pPrChange>
            </w:pPr>
            <w:ins w:id="10032" w:author="Farouk Bouhafs" w:date="2024-02-14T17:56:00Z">
              <w:del w:id="10033" w:author="Houyem Rais" w:date="2024-02-22T15:03:00Z">
                <w:r w:rsidRPr="00F517F0" w:rsidDel="00CB2812">
                  <w:rPr>
                    <w:rFonts w:cs="Calibri"/>
                    <w:rPrChange w:id="10034" w:author="Farouk Bouhafs" w:date="2024-02-14T17:56:00Z">
                      <w:rPr>
                        <w:rFonts w:cs="Calibri"/>
                        <w:sz w:val="20"/>
                        <w:szCs w:val="20"/>
                      </w:rPr>
                    </w:rPrChange>
                  </w:rPr>
                  <w:delText>68,84</w:delText>
                </w:r>
              </w:del>
            </w:ins>
            <w:del w:id="10035" w:author="Houyem Rais" w:date="2024-02-22T15:03:00Z">
              <w:r w:rsidRPr="00F517F0" w:rsidDel="00CB2812">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30DB24BC" w14:textId="4EDF7BA1"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36" w:author="Houyem Rais" w:date="2024-02-22T15:03:00Z"/>
                <w:rFonts w:asciiTheme="minorHAnsi" w:hAnsiTheme="minorHAnsi" w:cstheme="minorHAnsi"/>
                <w:lang w:eastAsia="fr-FR"/>
              </w:rPr>
              <w:pPrChange w:id="10037" w:author="Houyem Rais" w:date="2024-02-22T15:03:00Z">
                <w:pPr>
                  <w:widowControl/>
                  <w:autoSpaceDE/>
                  <w:autoSpaceDN/>
                  <w:spacing w:before="0" w:after="0" w:line="240" w:lineRule="auto"/>
                  <w:jc w:val="center"/>
                </w:pPr>
              </w:pPrChange>
            </w:pPr>
            <w:ins w:id="10038" w:author="Farouk Bouhafs" w:date="2024-02-14T17:56:00Z">
              <w:del w:id="10039" w:author="Houyem Rais" w:date="2024-02-22T15:03:00Z">
                <w:r w:rsidRPr="00F517F0" w:rsidDel="00CB2812">
                  <w:rPr>
                    <w:rFonts w:cs="Calibri"/>
                    <w:rPrChange w:id="10040" w:author="Farouk Bouhafs" w:date="2024-02-14T17:56:00Z">
                      <w:rPr>
                        <w:rFonts w:cs="Calibri"/>
                        <w:sz w:val="20"/>
                        <w:szCs w:val="20"/>
                      </w:rPr>
                    </w:rPrChange>
                  </w:rPr>
                  <w:delText>-439,80</w:delText>
                </w:r>
              </w:del>
            </w:ins>
            <w:del w:id="10041" w:author="Houyem Rais" w:date="2024-02-22T15:03:00Z">
              <w:r w:rsidRPr="00F517F0" w:rsidDel="00CB2812">
                <w:rPr>
                  <w:rFonts w:cs="Calibri"/>
                </w:rPr>
                <w:delText>-439,80</w:delText>
              </w:r>
            </w:del>
          </w:p>
        </w:tc>
      </w:tr>
      <w:tr w:rsidR="00F517F0" w:rsidRPr="004769EB" w:rsidDel="00CB2812" w14:paraId="5A783789" w14:textId="0B78D7DB" w:rsidTr="00A8239A">
        <w:trPr>
          <w:trHeight w:val="281"/>
          <w:del w:id="10042"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5ADD4731" w14:textId="68EC89C1"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43" w:author="Houyem Rais" w:date="2024-02-22T15:03:00Z"/>
                <w:rFonts w:asciiTheme="minorHAnsi" w:hAnsiTheme="minorHAnsi" w:cstheme="minorHAnsi"/>
                <w:lang w:eastAsia="fr-FR"/>
              </w:rPr>
              <w:pPrChange w:id="10044" w:author="Houyem Rais" w:date="2024-02-22T15:03:00Z">
                <w:pPr>
                  <w:widowControl/>
                  <w:autoSpaceDE/>
                  <w:autoSpaceDN/>
                  <w:spacing w:before="0" w:after="0" w:line="240" w:lineRule="auto"/>
                </w:pPr>
              </w:pPrChange>
            </w:pPr>
            <w:del w:id="10045" w:author="Houyem Rais" w:date="2024-02-22T15:03:00Z">
              <w:r w:rsidRPr="00A8239A" w:rsidDel="00CB2812">
                <w:rPr>
                  <w:rFonts w:asciiTheme="minorHAnsi" w:hAnsiTheme="minorHAnsi" w:cstheme="minorHAnsi"/>
                  <w:lang w:eastAsia="fr-FR"/>
                </w:rPr>
                <w:delText>Augmentation du trafic estimé de 10%</w:delText>
              </w:r>
            </w:del>
          </w:p>
        </w:tc>
        <w:tc>
          <w:tcPr>
            <w:tcW w:w="1984" w:type="dxa"/>
            <w:tcBorders>
              <w:top w:val="nil"/>
              <w:left w:val="nil"/>
              <w:bottom w:val="single" w:sz="4" w:space="0" w:color="auto"/>
              <w:right w:val="single" w:sz="4" w:space="0" w:color="auto"/>
            </w:tcBorders>
            <w:shd w:val="clear" w:color="auto" w:fill="auto"/>
            <w:vAlign w:val="center"/>
          </w:tcPr>
          <w:p w14:paraId="79089CE7" w14:textId="4FA8D28A"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46" w:author="Houyem Rais" w:date="2024-02-22T15:03:00Z"/>
                <w:rFonts w:asciiTheme="minorHAnsi" w:hAnsiTheme="minorHAnsi" w:cstheme="minorHAnsi"/>
                <w:lang w:eastAsia="fr-FR"/>
              </w:rPr>
              <w:pPrChange w:id="10047" w:author="Houyem Rais" w:date="2024-02-22T15:03:00Z">
                <w:pPr>
                  <w:widowControl/>
                  <w:autoSpaceDE/>
                  <w:autoSpaceDN/>
                  <w:spacing w:before="0" w:after="0" w:line="240" w:lineRule="auto"/>
                  <w:jc w:val="center"/>
                </w:pPr>
              </w:pPrChange>
            </w:pPr>
            <w:ins w:id="10048" w:author="Farouk Bouhafs" w:date="2024-02-14T17:56:00Z">
              <w:del w:id="10049" w:author="Houyem Rais" w:date="2024-02-22T15:03:00Z">
                <w:r w:rsidRPr="00F517F0" w:rsidDel="00CB2812">
                  <w:rPr>
                    <w:rFonts w:cs="Calibri"/>
                    <w:rPrChange w:id="10050" w:author="Farouk Bouhafs" w:date="2024-02-14T17:56:00Z">
                      <w:rPr>
                        <w:rFonts w:cs="Calibri"/>
                        <w:sz w:val="20"/>
                        <w:szCs w:val="20"/>
                      </w:rPr>
                    </w:rPrChange>
                  </w:rPr>
                  <w:delText>-664,43</w:delText>
                </w:r>
              </w:del>
            </w:ins>
            <w:del w:id="10051" w:author="Houyem Rais" w:date="2024-02-22T15:03:00Z">
              <w:r w:rsidRPr="00F517F0" w:rsidDel="00CB2812">
                <w:rPr>
                  <w:rFonts w:cs="Calibri"/>
                </w:rPr>
                <w:delText>-600,67</w:delText>
              </w:r>
            </w:del>
          </w:p>
        </w:tc>
        <w:tc>
          <w:tcPr>
            <w:tcW w:w="1701" w:type="dxa"/>
            <w:tcBorders>
              <w:top w:val="single" w:sz="4" w:space="0" w:color="auto"/>
              <w:left w:val="nil"/>
              <w:bottom w:val="single" w:sz="4" w:space="0" w:color="auto"/>
              <w:right w:val="single" w:sz="4" w:space="0" w:color="auto"/>
            </w:tcBorders>
            <w:vAlign w:val="center"/>
          </w:tcPr>
          <w:p w14:paraId="7EBAE3FB" w14:textId="5254B9B9"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52" w:author="Houyem Rais" w:date="2024-02-22T15:03:00Z"/>
                <w:rFonts w:asciiTheme="minorHAnsi" w:hAnsiTheme="minorHAnsi" w:cstheme="minorHAnsi"/>
                <w:lang w:eastAsia="fr-FR"/>
              </w:rPr>
              <w:pPrChange w:id="10053" w:author="Houyem Rais" w:date="2024-02-22T15:03:00Z">
                <w:pPr>
                  <w:widowControl/>
                  <w:autoSpaceDE/>
                  <w:autoSpaceDN/>
                  <w:spacing w:before="0" w:after="0" w:line="240" w:lineRule="auto"/>
                  <w:jc w:val="center"/>
                </w:pPr>
              </w:pPrChange>
            </w:pPr>
            <w:ins w:id="10054" w:author="Farouk Bouhafs" w:date="2024-02-14T17:56:00Z">
              <w:del w:id="10055" w:author="Houyem Rais" w:date="2024-02-22T15:03:00Z">
                <w:r w:rsidRPr="00F517F0" w:rsidDel="00CB2812">
                  <w:rPr>
                    <w:rFonts w:cs="Calibri"/>
                    <w:rPrChange w:id="10056" w:author="Farouk Bouhafs" w:date="2024-02-14T17:56:00Z">
                      <w:rPr>
                        <w:rFonts w:cs="Calibri"/>
                        <w:sz w:val="20"/>
                        <w:szCs w:val="20"/>
                      </w:rPr>
                    </w:rPrChange>
                  </w:rPr>
                  <w:delText>26,79</w:delText>
                </w:r>
              </w:del>
            </w:ins>
            <w:del w:id="10057" w:author="Houyem Rais" w:date="2024-02-22T15:03:00Z">
              <w:r w:rsidRPr="00F517F0" w:rsidDel="00CB2812">
                <w:rPr>
                  <w:rFonts w:cs="Calibri"/>
                </w:rPr>
                <w:delText>26,49</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5F1E3995" w14:textId="7E01C5F6"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58" w:author="Houyem Rais" w:date="2024-02-22T15:03:00Z"/>
                <w:rFonts w:asciiTheme="minorHAnsi" w:hAnsiTheme="minorHAnsi" w:cstheme="minorHAnsi"/>
                <w:lang w:eastAsia="fr-FR"/>
              </w:rPr>
              <w:pPrChange w:id="10059" w:author="Houyem Rais" w:date="2024-02-22T15:03:00Z">
                <w:pPr>
                  <w:widowControl/>
                  <w:autoSpaceDE/>
                  <w:autoSpaceDN/>
                  <w:spacing w:before="0" w:after="0" w:line="240" w:lineRule="auto"/>
                  <w:jc w:val="center"/>
                </w:pPr>
              </w:pPrChange>
            </w:pPr>
            <w:ins w:id="10060" w:author="Farouk Bouhafs" w:date="2024-02-14T17:56:00Z">
              <w:del w:id="10061" w:author="Houyem Rais" w:date="2024-02-22T15:03:00Z">
                <w:r w:rsidRPr="00F517F0" w:rsidDel="00CB2812">
                  <w:rPr>
                    <w:rFonts w:cs="Calibri"/>
                    <w:rPrChange w:id="10062" w:author="Farouk Bouhafs" w:date="2024-02-14T17:56:00Z">
                      <w:rPr>
                        <w:rFonts w:cs="Calibri"/>
                        <w:sz w:val="20"/>
                        <w:szCs w:val="20"/>
                      </w:rPr>
                    </w:rPrChange>
                  </w:rPr>
                  <w:delText>3,9%</w:delText>
                </w:r>
              </w:del>
            </w:ins>
            <w:del w:id="10063" w:author="Houyem Rais" w:date="2024-02-22T15:03:00Z">
              <w:r w:rsidRPr="00F517F0" w:rsidDel="00CB2812">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489156AA" w14:textId="6FBB2CAD"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64" w:author="Houyem Rais" w:date="2024-02-22T15:03:00Z"/>
                <w:rFonts w:asciiTheme="minorHAnsi" w:hAnsiTheme="minorHAnsi" w:cstheme="minorHAnsi"/>
                <w:lang w:eastAsia="fr-FR"/>
              </w:rPr>
              <w:pPrChange w:id="10065" w:author="Houyem Rais" w:date="2024-02-22T15:03:00Z">
                <w:pPr>
                  <w:widowControl/>
                  <w:autoSpaceDE/>
                  <w:autoSpaceDN/>
                  <w:spacing w:before="0" w:after="0" w:line="240" w:lineRule="auto"/>
                  <w:jc w:val="center"/>
                </w:pPr>
              </w:pPrChange>
            </w:pPr>
            <w:ins w:id="10066" w:author="Farouk Bouhafs" w:date="2024-02-14T17:56:00Z">
              <w:del w:id="10067" w:author="Houyem Rais" w:date="2024-02-22T15:03:00Z">
                <w:r w:rsidRPr="00F517F0" w:rsidDel="00CB2812">
                  <w:rPr>
                    <w:rFonts w:cs="Calibri"/>
                    <w:rPrChange w:id="10068" w:author="Farouk Bouhafs" w:date="2024-02-14T17:56:00Z">
                      <w:rPr>
                        <w:rFonts w:cs="Calibri"/>
                        <w:sz w:val="20"/>
                        <w:szCs w:val="20"/>
                      </w:rPr>
                    </w:rPrChange>
                  </w:rPr>
                  <w:delText>68,84</w:delText>
                </w:r>
              </w:del>
            </w:ins>
            <w:del w:id="10069" w:author="Houyem Rais" w:date="2024-02-22T15:03:00Z">
              <w:r w:rsidRPr="00F517F0" w:rsidDel="00CB2812">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2D6EBEC4" w14:textId="274B368F"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70" w:author="Houyem Rais" w:date="2024-02-22T15:03:00Z"/>
                <w:rFonts w:asciiTheme="minorHAnsi" w:hAnsiTheme="minorHAnsi" w:cstheme="minorHAnsi"/>
                <w:lang w:eastAsia="fr-FR"/>
              </w:rPr>
              <w:pPrChange w:id="10071" w:author="Houyem Rais" w:date="2024-02-22T15:03:00Z">
                <w:pPr>
                  <w:widowControl/>
                  <w:autoSpaceDE/>
                  <w:autoSpaceDN/>
                  <w:spacing w:before="0" w:after="0" w:line="240" w:lineRule="auto"/>
                  <w:jc w:val="center"/>
                </w:pPr>
              </w:pPrChange>
            </w:pPr>
            <w:ins w:id="10072" w:author="Farouk Bouhafs" w:date="2024-02-14T17:56:00Z">
              <w:del w:id="10073" w:author="Houyem Rais" w:date="2024-02-22T15:03:00Z">
                <w:r w:rsidRPr="00F517F0" w:rsidDel="00CB2812">
                  <w:rPr>
                    <w:rFonts w:cs="Calibri"/>
                    <w:rPrChange w:id="10074" w:author="Farouk Bouhafs" w:date="2024-02-14T17:56:00Z">
                      <w:rPr>
                        <w:rFonts w:cs="Calibri"/>
                        <w:sz w:val="20"/>
                        <w:szCs w:val="20"/>
                      </w:rPr>
                    </w:rPrChange>
                  </w:rPr>
                  <w:delText>-439,80</w:delText>
                </w:r>
              </w:del>
            </w:ins>
            <w:del w:id="10075" w:author="Houyem Rais" w:date="2024-02-22T15:03:00Z">
              <w:r w:rsidRPr="00F517F0" w:rsidDel="00CB2812">
                <w:rPr>
                  <w:rFonts w:cs="Calibri"/>
                </w:rPr>
                <w:delText>-439,80</w:delText>
              </w:r>
            </w:del>
          </w:p>
        </w:tc>
      </w:tr>
      <w:tr w:rsidR="00F517F0" w:rsidRPr="004769EB" w:rsidDel="00CB2812" w14:paraId="003291E1" w14:textId="1B55048A" w:rsidTr="00A8239A">
        <w:trPr>
          <w:trHeight w:val="281"/>
          <w:del w:id="10076" w:author="Houyem Rais" w:date="2024-02-22T15:03:00Z"/>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50F77915" w14:textId="5DF42ACF" w:rsidR="00F517F0" w:rsidRPr="00A8239A"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77" w:author="Houyem Rais" w:date="2024-02-22T15:03:00Z"/>
                <w:rFonts w:asciiTheme="minorHAnsi" w:hAnsiTheme="minorHAnsi" w:cstheme="minorHAnsi"/>
                <w:lang w:eastAsia="fr-FR"/>
              </w:rPr>
              <w:pPrChange w:id="10078" w:author="Houyem Rais" w:date="2024-02-22T15:03:00Z">
                <w:pPr>
                  <w:widowControl/>
                  <w:autoSpaceDE/>
                  <w:autoSpaceDN/>
                  <w:spacing w:before="0" w:after="0" w:line="240" w:lineRule="auto"/>
                </w:pPr>
              </w:pPrChange>
            </w:pPr>
            <w:del w:id="10079" w:author="Houyem Rais" w:date="2024-02-22T15:03:00Z">
              <w:r w:rsidRPr="00A8239A" w:rsidDel="00CB2812">
                <w:rPr>
                  <w:rFonts w:asciiTheme="minorHAnsi" w:hAnsiTheme="minorHAnsi" w:cstheme="minorHAnsi"/>
                  <w:lang w:eastAsia="fr-FR"/>
                </w:rPr>
                <w:delText>Diminution du trafic estimé de 10%</w:delText>
              </w:r>
            </w:del>
          </w:p>
        </w:tc>
        <w:tc>
          <w:tcPr>
            <w:tcW w:w="1984" w:type="dxa"/>
            <w:tcBorders>
              <w:top w:val="nil"/>
              <w:left w:val="nil"/>
              <w:bottom w:val="single" w:sz="4" w:space="0" w:color="auto"/>
              <w:right w:val="single" w:sz="4" w:space="0" w:color="auto"/>
            </w:tcBorders>
            <w:shd w:val="clear" w:color="auto" w:fill="auto"/>
            <w:vAlign w:val="center"/>
          </w:tcPr>
          <w:p w14:paraId="18C95E47" w14:textId="24086C7E"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80" w:author="Houyem Rais" w:date="2024-02-22T15:03:00Z"/>
                <w:rFonts w:asciiTheme="minorHAnsi" w:hAnsiTheme="minorHAnsi" w:cstheme="minorHAnsi"/>
                <w:lang w:eastAsia="fr-FR"/>
              </w:rPr>
              <w:pPrChange w:id="10081" w:author="Houyem Rais" w:date="2024-02-22T15:03:00Z">
                <w:pPr>
                  <w:widowControl/>
                  <w:autoSpaceDE/>
                  <w:autoSpaceDN/>
                  <w:spacing w:before="0" w:after="0" w:line="240" w:lineRule="auto"/>
                  <w:jc w:val="center"/>
                </w:pPr>
              </w:pPrChange>
            </w:pPr>
            <w:ins w:id="10082" w:author="Farouk Bouhafs" w:date="2024-02-14T17:56:00Z">
              <w:del w:id="10083" w:author="Houyem Rais" w:date="2024-02-22T15:03:00Z">
                <w:r w:rsidRPr="00F517F0" w:rsidDel="00CB2812">
                  <w:rPr>
                    <w:rFonts w:cs="Calibri"/>
                    <w:rPrChange w:id="10084" w:author="Farouk Bouhafs" w:date="2024-02-14T17:56:00Z">
                      <w:rPr>
                        <w:rFonts w:cs="Calibri"/>
                        <w:sz w:val="20"/>
                        <w:szCs w:val="20"/>
                      </w:rPr>
                    </w:rPrChange>
                  </w:rPr>
                  <w:delText>-658,58</w:delText>
                </w:r>
              </w:del>
            </w:ins>
            <w:del w:id="10085" w:author="Houyem Rais" w:date="2024-02-22T15:03:00Z">
              <w:r w:rsidRPr="00F517F0" w:rsidDel="00CB2812">
                <w:rPr>
                  <w:rFonts w:cs="Calibri"/>
                </w:rPr>
                <w:delText>-594,83</w:delText>
              </w:r>
            </w:del>
          </w:p>
        </w:tc>
        <w:tc>
          <w:tcPr>
            <w:tcW w:w="1701" w:type="dxa"/>
            <w:tcBorders>
              <w:top w:val="single" w:sz="4" w:space="0" w:color="auto"/>
              <w:left w:val="nil"/>
              <w:bottom w:val="single" w:sz="4" w:space="0" w:color="auto"/>
              <w:right w:val="single" w:sz="4" w:space="0" w:color="auto"/>
            </w:tcBorders>
            <w:vAlign w:val="center"/>
          </w:tcPr>
          <w:p w14:paraId="26DD1265" w14:textId="4FFD1258"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86" w:author="Houyem Rais" w:date="2024-02-22T15:03:00Z"/>
                <w:rFonts w:asciiTheme="minorHAnsi" w:hAnsiTheme="minorHAnsi" w:cstheme="minorHAnsi"/>
                <w:lang w:eastAsia="fr-FR"/>
              </w:rPr>
              <w:pPrChange w:id="10087" w:author="Houyem Rais" w:date="2024-02-22T15:03:00Z">
                <w:pPr>
                  <w:widowControl/>
                  <w:autoSpaceDE/>
                  <w:autoSpaceDN/>
                  <w:spacing w:before="0" w:after="0" w:line="240" w:lineRule="auto"/>
                  <w:jc w:val="center"/>
                </w:pPr>
              </w:pPrChange>
            </w:pPr>
            <w:ins w:id="10088" w:author="Farouk Bouhafs" w:date="2024-02-14T17:56:00Z">
              <w:del w:id="10089" w:author="Houyem Rais" w:date="2024-02-22T15:03:00Z">
                <w:r w:rsidRPr="00F517F0" w:rsidDel="00CB2812">
                  <w:rPr>
                    <w:rFonts w:cs="Calibri"/>
                    <w:rPrChange w:id="10090" w:author="Farouk Bouhafs" w:date="2024-02-14T17:56:00Z">
                      <w:rPr>
                        <w:rFonts w:cs="Calibri"/>
                        <w:sz w:val="20"/>
                        <w:szCs w:val="20"/>
                      </w:rPr>
                    </w:rPrChange>
                  </w:rPr>
                  <w:delText>26,69</w:delText>
                </w:r>
              </w:del>
            </w:ins>
            <w:del w:id="10091" w:author="Houyem Rais" w:date="2024-02-22T15:03:00Z">
              <w:r w:rsidRPr="00F517F0" w:rsidDel="00CB2812">
                <w:rPr>
                  <w:rFonts w:cs="Calibri"/>
                </w:rPr>
                <w:delText>26,38</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4B935165" w14:textId="5A7EE2E4"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92" w:author="Houyem Rais" w:date="2024-02-22T15:03:00Z"/>
                <w:rFonts w:asciiTheme="minorHAnsi" w:hAnsiTheme="minorHAnsi" w:cstheme="minorHAnsi"/>
                <w:lang w:eastAsia="fr-FR"/>
              </w:rPr>
              <w:pPrChange w:id="10093" w:author="Houyem Rais" w:date="2024-02-22T15:03:00Z">
                <w:pPr>
                  <w:widowControl/>
                  <w:autoSpaceDE/>
                  <w:autoSpaceDN/>
                  <w:spacing w:before="0" w:after="0" w:line="240" w:lineRule="auto"/>
                  <w:jc w:val="center"/>
                </w:pPr>
              </w:pPrChange>
            </w:pPr>
            <w:ins w:id="10094" w:author="Farouk Bouhafs" w:date="2024-02-14T17:56:00Z">
              <w:del w:id="10095" w:author="Houyem Rais" w:date="2024-02-22T15:03:00Z">
                <w:r w:rsidRPr="00F517F0" w:rsidDel="00CB2812">
                  <w:rPr>
                    <w:rFonts w:cs="Calibri"/>
                    <w:rPrChange w:id="10096" w:author="Farouk Bouhafs" w:date="2024-02-14T17:56:00Z">
                      <w:rPr>
                        <w:rFonts w:cs="Calibri"/>
                        <w:sz w:val="20"/>
                        <w:szCs w:val="20"/>
                      </w:rPr>
                    </w:rPrChange>
                  </w:rPr>
                  <w:delText>3,9%</w:delText>
                </w:r>
              </w:del>
            </w:ins>
            <w:del w:id="10097" w:author="Houyem Rais" w:date="2024-02-22T15:03:00Z">
              <w:r w:rsidRPr="00F517F0" w:rsidDel="00CB2812">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7872A613" w14:textId="4A054683"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098" w:author="Houyem Rais" w:date="2024-02-22T15:03:00Z"/>
                <w:rFonts w:asciiTheme="minorHAnsi" w:hAnsiTheme="minorHAnsi" w:cstheme="minorHAnsi"/>
                <w:lang w:eastAsia="fr-FR"/>
              </w:rPr>
              <w:pPrChange w:id="10099" w:author="Houyem Rais" w:date="2024-02-22T15:03:00Z">
                <w:pPr>
                  <w:widowControl/>
                  <w:autoSpaceDE/>
                  <w:autoSpaceDN/>
                  <w:spacing w:before="0" w:after="0" w:line="240" w:lineRule="auto"/>
                  <w:jc w:val="center"/>
                </w:pPr>
              </w:pPrChange>
            </w:pPr>
            <w:ins w:id="10100" w:author="Farouk Bouhafs" w:date="2024-02-14T17:56:00Z">
              <w:del w:id="10101" w:author="Houyem Rais" w:date="2024-02-22T15:03:00Z">
                <w:r w:rsidRPr="00F517F0" w:rsidDel="00CB2812">
                  <w:rPr>
                    <w:rFonts w:cs="Calibri"/>
                    <w:rPrChange w:id="10102" w:author="Farouk Bouhafs" w:date="2024-02-14T17:56:00Z">
                      <w:rPr>
                        <w:rFonts w:cs="Calibri"/>
                        <w:sz w:val="20"/>
                        <w:szCs w:val="20"/>
                      </w:rPr>
                    </w:rPrChange>
                  </w:rPr>
                  <w:delText>68,84</w:delText>
                </w:r>
              </w:del>
            </w:ins>
            <w:del w:id="10103" w:author="Houyem Rais" w:date="2024-02-22T15:03:00Z">
              <w:r w:rsidRPr="00F517F0" w:rsidDel="00CB2812">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AC9C433" w14:textId="61B5ED14" w:rsidR="00F517F0" w:rsidRPr="00F517F0" w:rsidDel="00CB2812" w:rsidRDefault="00F517F0" w:rsidP="00CB2812">
            <w:pPr>
              <w:widowControl/>
              <w:numPr>
                <w:ilvl w:val="1"/>
                <w:numId w:val="1"/>
              </w:numPr>
              <w:tabs>
                <w:tab w:val="left" w:pos="2730"/>
              </w:tabs>
              <w:autoSpaceDE/>
              <w:autoSpaceDN/>
              <w:spacing w:before="240" w:after="240" w:line="240" w:lineRule="auto"/>
              <w:ind w:left="1134"/>
              <w:jc w:val="left"/>
              <w:outlineLvl w:val="2"/>
              <w:rPr>
                <w:del w:id="10104" w:author="Houyem Rais" w:date="2024-02-22T15:03:00Z"/>
                <w:rFonts w:asciiTheme="minorHAnsi" w:hAnsiTheme="minorHAnsi" w:cstheme="minorHAnsi"/>
                <w:lang w:eastAsia="fr-FR"/>
              </w:rPr>
              <w:pPrChange w:id="10105" w:author="Houyem Rais" w:date="2024-02-22T15:03:00Z">
                <w:pPr>
                  <w:widowControl/>
                  <w:autoSpaceDE/>
                  <w:autoSpaceDN/>
                  <w:spacing w:before="0" w:after="0" w:line="240" w:lineRule="auto"/>
                  <w:jc w:val="center"/>
                </w:pPr>
              </w:pPrChange>
            </w:pPr>
            <w:ins w:id="10106" w:author="Farouk Bouhafs" w:date="2024-02-14T17:56:00Z">
              <w:del w:id="10107" w:author="Houyem Rais" w:date="2024-02-22T15:03:00Z">
                <w:r w:rsidRPr="00F517F0" w:rsidDel="00CB2812">
                  <w:rPr>
                    <w:rFonts w:cs="Calibri"/>
                    <w:rPrChange w:id="10108" w:author="Farouk Bouhafs" w:date="2024-02-14T17:56:00Z">
                      <w:rPr>
                        <w:rFonts w:cs="Calibri"/>
                        <w:sz w:val="20"/>
                        <w:szCs w:val="20"/>
                      </w:rPr>
                    </w:rPrChange>
                  </w:rPr>
                  <w:delText>-439,80</w:delText>
                </w:r>
              </w:del>
            </w:ins>
            <w:del w:id="10109" w:author="Houyem Rais" w:date="2024-02-22T15:03:00Z">
              <w:r w:rsidRPr="00F517F0" w:rsidDel="00CB2812">
                <w:rPr>
                  <w:rFonts w:cs="Calibri"/>
                </w:rPr>
                <w:delText>-439,80</w:delText>
              </w:r>
            </w:del>
          </w:p>
        </w:tc>
      </w:tr>
    </w:tbl>
    <w:bookmarkEnd w:id="9908"/>
    <w:p w14:paraId="5502BCD4" w14:textId="0FC793BD" w:rsidR="00CE05F0" w:rsidRPr="00007B3E" w:rsidDel="00CB2812" w:rsidRDefault="00CE05F0" w:rsidP="00CB2812">
      <w:pPr>
        <w:numPr>
          <w:ilvl w:val="1"/>
          <w:numId w:val="1"/>
        </w:numPr>
        <w:tabs>
          <w:tab w:val="left" w:pos="2730"/>
        </w:tabs>
        <w:spacing w:before="240" w:after="240"/>
        <w:ind w:left="1134"/>
        <w:jc w:val="left"/>
        <w:outlineLvl w:val="2"/>
        <w:rPr>
          <w:del w:id="10110" w:author="Houyem Rais" w:date="2024-02-22T15:03:00Z"/>
        </w:rPr>
        <w:pPrChange w:id="10111" w:author="Houyem Rais" w:date="2024-02-22T15:03:00Z">
          <w:pPr/>
        </w:pPrChange>
      </w:pPr>
      <w:del w:id="10112" w:author="Houyem Rais" w:date="2024-02-22T15:03:00Z">
        <w:r w:rsidRPr="00007B3E" w:rsidDel="00CB2812">
          <w:delText>L’impact des différents tests de sensibilité sont comme suit :</w:delText>
        </w:r>
      </w:del>
    </w:p>
    <w:p w14:paraId="2AAA475C" w14:textId="1C4E0701" w:rsidR="004769EB" w:rsidRPr="004769EB" w:rsidDel="00CB2812" w:rsidRDefault="004769EB" w:rsidP="00CB2812">
      <w:pPr>
        <w:pStyle w:val="ListParagraph"/>
        <w:numPr>
          <w:ilvl w:val="1"/>
          <w:numId w:val="1"/>
        </w:numPr>
        <w:tabs>
          <w:tab w:val="left" w:pos="2730"/>
        </w:tabs>
        <w:spacing w:before="240" w:after="240"/>
        <w:ind w:left="1134"/>
        <w:jc w:val="left"/>
        <w:outlineLvl w:val="2"/>
        <w:rPr>
          <w:del w:id="10113" w:author="Houyem Rais" w:date="2024-02-22T15:03:00Z"/>
        </w:rPr>
        <w:pPrChange w:id="10114" w:author="Houyem Rais" w:date="2024-02-22T15:03:00Z">
          <w:pPr>
            <w:pStyle w:val="ListParagraph"/>
          </w:pPr>
        </w:pPrChange>
      </w:pPr>
      <w:del w:id="10115" w:author="Houyem Rais" w:date="2024-02-22T15:03:00Z">
        <w:r w:rsidRPr="00A8239A" w:rsidDel="00CB2812">
          <w:rPr>
            <w:b/>
            <w:bCs/>
          </w:rPr>
          <w:delText>Augmentation des coûts de construction de 10%</w:delText>
        </w:r>
        <w:r w:rsidRPr="004769EB" w:rsidDel="00CB2812">
          <w:delText xml:space="preserve"> : </w:delText>
        </w:r>
        <w:r w:rsidR="000C4CEB" w:rsidDel="00CB2812">
          <w:delText xml:space="preserve">ce test </w:delText>
        </w:r>
        <w:r w:rsidRPr="004769EB" w:rsidDel="00CB2812">
          <w:delText xml:space="preserve">augmente </w:delText>
        </w:r>
        <w:r w:rsidR="00D66456" w:rsidDel="00CB2812">
          <w:delText xml:space="preserve">le </w:delText>
        </w:r>
      </w:del>
      <w:ins w:id="10116" w:author="Farouk Bouhafs" w:date="2024-02-14T17:58:00Z">
        <w:del w:id="10117" w:author="Houyem Rais" w:date="2024-02-22T15:03:00Z">
          <w:r w:rsidR="00E040F1" w:rsidDel="00CB2812">
            <w:delText xml:space="preserve">la VAN du </w:delText>
          </w:r>
        </w:del>
      </w:ins>
      <w:del w:id="10118" w:author="Houyem Rais" w:date="2024-02-22T15:03:00Z">
        <w:r w:rsidR="00D66456" w:rsidDel="00CB2812">
          <w:delText>coût du projet pour le</w:delText>
        </w:r>
        <w:r w:rsidRPr="004769EB" w:rsidDel="00CB2812">
          <w:delText xml:space="preserve"> secteur public </w:delText>
        </w:r>
        <w:r w:rsidR="00E864E6" w:rsidDel="00CB2812">
          <w:delText>de</w:delText>
        </w:r>
        <w:r w:rsidRPr="004769EB" w:rsidDel="00CB2812">
          <w:delText xml:space="preserve"> -66,</w:delText>
        </w:r>
        <w:r w:rsidR="00E864E6" w:rsidDel="00CB2812">
          <w:delText>2</w:delText>
        </w:r>
      </w:del>
      <w:ins w:id="10119" w:author="Farouk Bouhafs" w:date="2024-02-14T17:58:00Z">
        <w:del w:id="10120" w:author="Houyem Rais" w:date="2024-02-22T15:03:00Z">
          <w:r w:rsidR="002F79C1" w:rsidDel="00CB2812">
            <w:delText>75,15</w:delText>
          </w:r>
        </w:del>
      </w:ins>
      <w:del w:id="10121" w:author="Houyem Rais" w:date="2024-02-22T15:03:00Z">
        <w:r w:rsidRPr="004769EB" w:rsidDel="00CB2812">
          <w:delText xml:space="preserve"> MDT et légèrement la VfM à 28,95</w:delText>
        </w:r>
      </w:del>
      <w:ins w:id="10122" w:author="Farouk Bouhafs" w:date="2024-02-14T17:58:00Z">
        <w:del w:id="10123" w:author="Houyem Rais" w:date="2024-02-22T15:03:00Z">
          <w:r w:rsidR="002F79C1" w:rsidDel="00CB2812">
            <w:delText>29,27</w:delText>
          </w:r>
        </w:del>
      </w:ins>
      <w:del w:id="10124" w:author="Houyem Rais" w:date="2024-02-22T15:03:00Z">
        <w:r w:rsidRPr="004769EB" w:rsidDel="00CB2812">
          <w:delText xml:space="preserve"> MDT, </w:delText>
        </w:r>
        <w:r w:rsidR="00D66456" w:rsidDel="00CB2812">
          <w:delText>mais le taux de VfM reste constant. L</w:delText>
        </w:r>
        <w:r w:rsidRPr="004769EB" w:rsidDel="00CB2812">
          <w:delText xml:space="preserve">'annuité de la dette publique </w:delText>
        </w:r>
        <w:r w:rsidR="00444CA1" w:rsidDel="00CB2812">
          <w:delText xml:space="preserve">augmente également </w:delText>
        </w:r>
        <w:r w:rsidRPr="004769EB" w:rsidDel="00CB2812">
          <w:delText>à 75,7</w:delText>
        </w:r>
      </w:del>
      <w:ins w:id="10125" w:author="Farouk Bouhafs" w:date="2024-02-14T17:57:00Z">
        <w:del w:id="10126" w:author="Houyem Rais" w:date="2024-02-22T15:03:00Z">
          <w:r w:rsidR="00E7575A" w:rsidDel="00CB2812">
            <w:delText>2</w:delText>
          </w:r>
        </w:del>
      </w:ins>
      <w:del w:id="10127" w:author="Houyem Rais" w:date="2024-02-22T15:03:00Z">
        <w:r w:rsidRPr="004769EB" w:rsidDel="00CB2812">
          <w:delText xml:space="preserve"> MDT.</w:delText>
        </w:r>
        <w:r w:rsidR="006E1107" w:rsidDel="00CB2812">
          <w:delText xml:space="preserve"> </w:delText>
        </w:r>
      </w:del>
    </w:p>
    <w:p w14:paraId="6180572E" w14:textId="699422D4" w:rsidR="004769EB" w:rsidRPr="004769EB" w:rsidDel="00CB2812" w:rsidRDefault="004769EB" w:rsidP="00CB2812">
      <w:pPr>
        <w:pStyle w:val="ListParagraph"/>
        <w:numPr>
          <w:ilvl w:val="1"/>
          <w:numId w:val="1"/>
        </w:numPr>
        <w:tabs>
          <w:tab w:val="left" w:pos="2730"/>
        </w:tabs>
        <w:spacing w:before="240" w:after="240"/>
        <w:ind w:left="1134"/>
        <w:jc w:val="left"/>
        <w:outlineLvl w:val="2"/>
        <w:rPr>
          <w:del w:id="10128" w:author="Houyem Rais" w:date="2024-02-22T15:03:00Z"/>
        </w:rPr>
        <w:pPrChange w:id="10129" w:author="Houyem Rais" w:date="2024-02-22T15:03:00Z">
          <w:pPr>
            <w:pStyle w:val="ListParagraph"/>
          </w:pPr>
        </w:pPrChange>
      </w:pPr>
      <w:del w:id="10130" w:author="Houyem Rais" w:date="2024-02-22T15:03:00Z">
        <w:r w:rsidRPr="00A8239A" w:rsidDel="00CB2812">
          <w:rPr>
            <w:b/>
            <w:bCs/>
          </w:rPr>
          <w:delText>Diminution des coûts de construction de 10%</w:delText>
        </w:r>
        <w:r w:rsidRPr="004769EB" w:rsidDel="00CB2812">
          <w:delText xml:space="preserve"> : </w:delText>
        </w:r>
        <w:r w:rsidR="00990E9C" w:rsidDel="00CB2812">
          <w:delText xml:space="preserve">ce test </w:delText>
        </w:r>
        <w:r w:rsidRPr="004769EB" w:rsidDel="00CB2812">
          <w:delText xml:space="preserve">diminue </w:delText>
        </w:r>
        <w:r w:rsidR="00FB5151" w:rsidDel="00CB2812">
          <w:delText xml:space="preserve">le </w:delText>
        </w:r>
      </w:del>
      <w:ins w:id="10131" w:author="Farouk Bouhafs" w:date="2024-02-14T17:59:00Z">
        <w:del w:id="10132" w:author="Houyem Rais" w:date="2024-02-22T15:03:00Z">
          <w:r w:rsidR="00E040F1" w:rsidDel="00CB2812">
            <w:delText xml:space="preserve">la VAN du </w:delText>
          </w:r>
        </w:del>
      </w:ins>
      <w:del w:id="10133" w:author="Houyem Rais" w:date="2024-02-22T15:03:00Z">
        <w:r w:rsidR="00FB5151" w:rsidDel="00CB2812">
          <w:delText>coût du projet pour le</w:delText>
        </w:r>
        <w:r w:rsidR="00FB5151" w:rsidRPr="004769EB" w:rsidDel="00CB2812">
          <w:delText xml:space="preserve"> secteur public </w:delText>
        </w:r>
        <w:r w:rsidRPr="004769EB" w:rsidDel="00CB2812">
          <w:delText>à -526</w:delText>
        </w:r>
      </w:del>
      <w:ins w:id="10134" w:author="Farouk Bouhafs" w:date="2024-02-14T17:58:00Z">
        <w:del w:id="10135" w:author="Houyem Rais" w:date="2024-02-22T15:03:00Z">
          <w:r w:rsidR="00E040F1" w:rsidRPr="004769EB" w:rsidDel="00CB2812">
            <w:delText>5</w:delText>
          </w:r>
          <w:r w:rsidR="00E040F1" w:rsidDel="00CB2812">
            <w:delText>8</w:delText>
          </w:r>
          <w:r w:rsidR="00E040F1" w:rsidRPr="004769EB" w:rsidDel="00CB2812">
            <w:delText>6</w:delText>
          </w:r>
        </w:del>
      </w:ins>
      <w:del w:id="10136" w:author="Houyem Rais" w:date="2024-02-22T15:03:00Z">
        <w:r w:rsidR="00DD3A04" w:rsidDel="00CB2812">
          <w:delText>,</w:delText>
        </w:r>
        <w:r w:rsidRPr="004769EB" w:rsidDel="00CB2812">
          <w:delText xml:space="preserve">9 </w:delText>
        </w:r>
      </w:del>
      <w:ins w:id="10137" w:author="Farouk Bouhafs" w:date="2024-02-14T17:59:00Z">
        <w:del w:id="10138" w:author="Houyem Rais" w:date="2024-02-22T15:03:00Z">
          <w:r w:rsidR="00E040F1" w:rsidDel="00CB2812">
            <w:delText>3</w:delText>
          </w:r>
          <w:r w:rsidR="00E040F1" w:rsidRPr="004769EB" w:rsidDel="00CB2812">
            <w:delText xml:space="preserve"> </w:delText>
          </w:r>
        </w:del>
      </w:ins>
      <w:del w:id="10139" w:author="Houyem Rais" w:date="2024-02-22T15:03:00Z">
        <w:r w:rsidRPr="004769EB" w:rsidDel="00CB2812">
          <w:delText>MDT et la VfM à 23</w:delText>
        </w:r>
      </w:del>
      <w:ins w:id="10140" w:author="Farouk Bouhafs" w:date="2024-02-14T17:59:00Z">
        <w:del w:id="10141" w:author="Houyem Rais" w:date="2024-02-22T15:03:00Z">
          <w:r w:rsidR="00D34979" w:rsidRPr="004769EB" w:rsidDel="00CB2812">
            <w:delText>2</w:delText>
          </w:r>
          <w:r w:rsidR="00D34979" w:rsidDel="00CB2812">
            <w:delText>4</w:delText>
          </w:r>
        </w:del>
      </w:ins>
      <w:del w:id="10142" w:author="Houyem Rais" w:date="2024-02-22T15:03:00Z">
        <w:r w:rsidRPr="004769EB" w:rsidDel="00CB2812">
          <w:delText xml:space="preserve">,92 </w:delText>
        </w:r>
      </w:del>
      <w:ins w:id="10143" w:author="Farouk Bouhafs" w:date="2024-02-14T17:59:00Z">
        <w:del w:id="10144" w:author="Houyem Rais" w:date="2024-02-22T15:03:00Z">
          <w:r w:rsidR="00D34979" w:rsidDel="00CB2812">
            <w:delText>21</w:delText>
          </w:r>
          <w:r w:rsidR="00D34979" w:rsidRPr="004769EB" w:rsidDel="00CB2812">
            <w:delText xml:space="preserve"> </w:delText>
          </w:r>
        </w:del>
      </w:ins>
      <w:del w:id="10145" w:author="Houyem Rais" w:date="2024-02-22T15:03:00Z">
        <w:r w:rsidRPr="004769EB" w:rsidDel="00CB2812">
          <w:delText>MDT, réduisant ainsi l'annuité de la dette publique à 61,96 MDT.</w:delText>
        </w:r>
      </w:del>
    </w:p>
    <w:p w14:paraId="139D79D9" w14:textId="1C9B09B9" w:rsidR="004769EB" w:rsidRPr="004769EB" w:rsidDel="00CB2812" w:rsidRDefault="004769EB" w:rsidP="00CB2812">
      <w:pPr>
        <w:pStyle w:val="ListParagraph"/>
        <w:numPr>
          <w:ilvl w:val="1"/>
          <w:numId w:val="1"/>
        </w:numPr>
        <w:tabs>
          <w:tab w:val="left" w:pos="2730"/>
        </w:tabs>
        <w:spacing w:before="240" w:after="240"/>
        <w:ind w:left="1134"/>
        <w:jc w:val="left"/>
        <w:outlineLvl w:val="2"/>
        <w:rPr>
          <w:del w:id="10146" w:author="Houyem Rais" w:date="2024-02-22T15:03:00Z"/>
        </w:rPr>
        <w:pPrChange w:id="10147" w:author="Houyem Rais" w:date="2024-02-22T15:03:00Z">
          <w:pPr>
            <w:pStyle w:val="ListParagraph"/>
          </w:pPr>
        </w:pPrChange>
      </w:pPr>
      <w:del w:id="10148" w:author="Houyem Rais" w:date="2024-02-22T15:03:00Z">
        <w:r w:rsidRPr="00A8239A" w:rsidDel="00CB2812">
          <w:rPr>
            <w:b/>
            <w:bCs/>
          </w:rPr>
          <w:delText>Augmentation des coûts d’exploitation de 10%</w:delText>
        </w:r>
        <w:r w:rsidRPr="004769EB" w:rsidDel="00CB2812">
          <w:delText xml:space="preserve"> : </w:delText>
        </w:r>
        <w:r w:rsidR="006768B9" w:rsidDel="00CB2812">
          <w:delText xml:space="preserve">ce test </w:delText>
        </w:r>
        <w:r w:rsidRPr="004769EB" w:rsidDel="00CB2812">
          <w:delText xml:space="preserve">entraîne une légère augmentation de la VAN </w:delText>
        </w:r>
        <w:r w:rsidR="00F32268" w:rsidDel="00CB2812">
          <w:delText xml:space="preserve">publique </w:delText>
        </w:r>
        <w:r w:rsidRPr="004769EB" w:rsidDel="00CB2812">
          <w:delText>à -620</w:delText>
        </w:r>
        <w:r w:rsidR="00A35065" w:rsidDel="00CB2812">
          <w:delText>,</w:delText>
        </w:r>
        <w:r w:rsidRPr="004769EB" w:rsidDel="00CB2812">
          <w:delText>4</w:delText>
        </w:r>
      </w:del>
      <w:ins w:id="10149" w:author="Farouk Bouhafs" w:date="2024-02-14T18:00:00Z">
        <w:del w:id="10150" w:author="Houyem Rais" w:date="2024-02-22T15:03:00Z">
          <w:r w:rsidR="00820AC1" w:rsidDel="00CB2812">
            <w:delText>690,6</w:delText>
          </w:r>
        </w:del>
      </w:ins>
      <w:del w:id="10151" w:author="Houyem Rais" w:date="2024-02-22T15:03:00Z">
        <w:r w:rsidRPr="004769EB" w:rsidDel="00CB2812">
          <w:delText xml:space="preserve"> MDT </w:delText>
        </w:r>
        <w:r w:rsidR="00D808FE" w:rsidDel="00CB2812">
          <w:delText>sans avoir d’effet majeur sur</w:delText>
        </w:r>
        <w:r w:rsidRPr="004769EB" w:rsidDel="00CB2812">
          <w:delText xml:space="preserve"> la VfM.</w:delText>
        </w:r>
      </w:del>
    </w:p>
    <w:p w14:paraId="1B583028" w14:textId="51248D42" w:rsidR="004769EB" w:rsidRPr="004769EB" w:rsidDel="00CB2812" w:rsidRDefault="004769EB" w:rsidP="00CB2812">
      <w:pPr>
        <w:pStyle w:val="ListParagraph"/>
        <w:numPr>
          <w:ilvl w:val="1"/>
          <w:numId w:val="1"/>
        </w:numPr>
        <w:tabs>
          <w:tab w:val="left" w:pos="2730"/>
        </w:tabs>
        <w:spacing w:before="240" w:after="240"/>
        <w:ind w:left="1134"/>
        <w:jc w:val="left"/>
        <w:outlineLvl w:val="2"/>
        <w:rPr>
          <w:del w:id="10152" w:author="Houyem Rais" w:date="2024-02-22T15:03:00Z"/>
        </w:rPr>
        <w:pPrChange w:id="10153" w:author="Houyem Rais" w:date="2024-02-22T15:03:00Z">
          <w:pPr>
            <w:pStyle w:val="ListParagraph"/>
          </w:pPr>
        </w:pPrChange>
      </w:pPr>
      <w:del w:id="10154" w:author="Houyem Rais" w:date="2024-02-22T15:03:00Z">
        <w:r w:rsidRPr="00A8239A" w:rsidDel="00CB2812">
          <w:rPr>
            <w:b/>
            <w:bCs/>
          </w:rPr>
          <w:delText>Diminution des coûts d’exploitation de 10%</w:delText>
        </w:r>
        <w:r w:rsidRPr="004769EB" w:rsidDel="00CB2812">
          <w:delText xml:space="preserve"> : </w:delText>
        </w:r>
        <w:r w:rsidR="00E6196B" w:rsidDel="00CB2812">
          <w:delText xml:space="preserve">ce test </w:delText>
        </w:r>
        <w:r w:rsidRPr="004769EB" w:rsidDel="00CB2812">
          <w:delText>diminue la VAN à -57,506</w:delText>
        </w:r>
      </w:del>
      <w:ins w:id="10155" w:author="Farouk Bouhafs" w:date="2024-02-14T18:09:00Z">
        <w:del w:id="10156" w:author="Houyem Rais" w:date="2024-02-22T15:03:00Z">
          <w:r w:rsidR="00D43580" w:rsidDel="00CB2812">
            <w:delText>632,4</w:delText>
          </w:r>
        </w:del>
      </w:ins>
      <w:del w:id="10157" w:author="Houyem Rais" w:date="2024-02-22T15:03:00Z">
        <w:r w:rsidRPr="004769EB" w:rsidDel="00CB2812">
          <w:delText xml:space="preserve"> MDT et augmente légèrement la VfM à</w:delText>
        </w:r>
        <w:r w:rsidR="006768B9" w:rsidDel="00CB2812">
          <w:delText xml:space="preserve"> 4</w:delText>
        </w:r>
        <w:r w:rsidR="00686C25" w:rsidDel="00CB2812">
          <w:delText>,4%</w:delText>
        </w:r>
        <w:r w:rsidRPr="004769EB" w:rsidDel="00CB2812">
          <w:delText>.</w:delText>
        </w:r>
      </w:del>
    </w:p>
    <w:p w14:paraId="213C3C75" w14:textId="642E6ED2" w:rsidR="004769EB" w:rsidRPr="004769EB" w:rsidDel="00CB2812" w:rsidRDefault="004769EB" w:rsidP="00CB2812">
      <w:pPr>
        <w:pStyle w:val="ListParagraph"/>
        <w:numPr>
          <w:ilvl w:val="1"/>
          <w:numId w:val="1"/>
        </w:numPr>
        <w:tabs>
          <w:tab w:val="left" w:pos="2730"/>
        </w:tabs>
        <w:spacing w:before="240" w:after="240"/>
        <w:ind w:left="1134"/>
        <w:jc w:val="left"/>
        <w:outlineLvl w:val="2"/>
        <w:rPr>
          <w:del w:id="10158" w:author="Houyem Rais" w:date="2024-02-22T15:03:00Z"/>
        </w:rPr>
        <w:pPrChange w:id="10159" w:author="Houyem Rais" w:date="2024-02-22T15:03:00Z">
          <w:pPr>
            <w:pStyle w:val="ListParagraph"/>
          </w:pPr>
        </w:pPrChange>
      </w:pPr>
      <w:del w:id="10160" w:author="Houyem Rais" w:date="2024-02-22T15:03:00Z">
        <w:r w:rsidRPr="00A8239A" w:rsidDel="00CB2812">
          <w:rPr>
            <w:b/>
            <w:bCs/>
          </w:rPr>
          <w:delText>Augmentation du trafic estimé de 10% :</w:delText>
        </w:r>
        <w:r w:rsidRPr="004769EB" w:rsidDel="00CB2812">
          <w:delText xml:space="preserve"> </w:delText>
        </w:r>
        <w:r w:rsidR="00E6196B" w:rsidDel="00CB2812">
          <w:delText xml:space="preserve">ce test </w:delText>
        </w:r>
        <w:r w:rsidRPr="004769EB" w:rsidDel="00CB2812">
          <w:delText>n'impacte pas significativement la VAN ou la VfM, avec une VAN de -600</w:delText>
        </w:r>
        <w:r w:rsidR="00434338" w:rsidDel="00CB2812">
          <w:delText>,</w:delText>
        </w:r>
        <w:r w:rsidRPr="004769EB" w:rsidDel="00CB2812">
          <w:delText>7</w:delText>
        </w:r>
      </w:del>
      <w:ins w:id="10161" w:author="Farouk Bouhafs" w:date="2024-02-14T18:10:00Z">
        <w:del w:id="10162" w:author="Houyem Rais" w:date="2024-02-22T15:03:00Z">
          <w:r w:rsidR="00C91458" w:rsidDel="00CB2812">
            <w:delText>664,4</w:delText>
          </w:r>
        </w:del>
      </w:ins>
      <w:del w:id="10163" w:author="Houyem Rais" w:date="2024-02-22T15:03:00Z">
        <w:r w:rsidRPr="004769EB" w:rsidDel="00CB2812">
          <w:delText xml:space="preserve"> MDT et une VfM de 26,</w:delText>
        </w:r>
      </w:del>
      <w:ins w:id="10164" w:author="Farouk Bouhafs" w:date="2024-02-14T18:10:00Z">
        <w:del w:id="10165" w:author="Houyem Rais" w:date="2024-02-22T15:03:00Z">
          <w:r w:rsidR="00CE6D17" w:rsidDel="00CB2812">
            <w:delText>8</w:delText>
          </w:r>
        </w:del>
      </w:ins>
      <w:del w:id="10166" w:author="Houyem Rais" w:date="2024-02-22T15:03:00Z">
        <w:r w:rsidRPr="004769EB" w:rsidDel="00CB2812">
          <w:delText>49 MDT.</w:delText>
        </w:r>
        <w:r w:rsidR="00074770" w:rsidDel="00CB2812">
          <w:delText xml:space="preserve"> Cela signifie que l’augmentation d</w:delText>
        </w:r>
        <w:r w:rsidR="00235B7E" w:rsidDel="00CB2812">
          <w:delText>es revenus de</w:delText>
        </w:r>
        <w:r w:rsidR="00074770" w:rsidDel="00CB2812">
          <w:delText xml:space="preserve"> trafic </w:delText>
        </w:r>
        <w:r w:rsidR="00235B7E" w:rsidDel="00CB2812">
          <w:delText xml:space="preserve">(pour la SNCFT) </w:delText>
        </w:r>
        <w:r w:rsidR="00640CEA" w:rsidDel="00CB2812">
          <w:delText xml:space="preserve">ne bénéficie pas trop le secteur public car elle </w:delText>
        </w:r>
        <w:r w:rsidR="00BE4046" w:rsidDel="00CB2812">
          <w:delText xml:space="preserve">augmente proportionnellement les </w:delText>
        </w:r>
        <w:r w:rsidR="00B9542F" w:rsidDel="00CB2812">
          <w:delText>charges d’exploitation d</w:delText>
        </w:r>
        <w:r w:rsidR="00C478C3" w:rsidDel="00CB2812">
          <w:delText>e la SNCFT</w:delText>
        </w:r>
        <w:r w:rsidR="00E6196B" w:rsidDel="00CB2812">
          <w:delText>.</w:delText>
        </w:r>
      </w:del>
    </w:p>
    <w:p w14:paraId="22CC0D38" w14:textId="1B907025" w:rsidR="004769EB" w:rsidRPr="006A1BC1" w:rsidDel="00CB2812" w:rsidRDefault="004769EB" w:rsidP="00CB2812">
      <w:pPr>
        <w:pStyle w:val="ListParagraph"/>
        <w:numPr>
          <w:ilvl w:val="1"/>
          <w:numId w:val="1"/>
        </w:numPr>
        <w:tabs>
          <w:tab w:val="left" w:pos="2730"/>
        </w:tabs>
        <w:spacing w:before="240" w:after="240"/>
        <w:ind w:left="1134"/>
        <w:jc w:val="left"/>
        <w:outlineLvl w:val="2"/>
        <w:rPr>
          <w:del w:id="10167" w:author="Houyem Rais" w:date="2024-02-22T15:03:00Z"/>
          <w:vanish/>
        </w:rPr>
        <w:pPrChange w:id="10168" w:author="Houyem Rais" w:date="2024-02-22T15:03:00Z">
          <w:pPr>
            <w:pStyle w:val="ListParagraph"/>
          </w:pPr>
        </w:pPrChange>
      </w:pPr>
      <w:del w:id="10169" w:author="Houyem Rais" w:date="2024-02-22T15:03:00Z">
        <w:r w:rsidRPr="00A8239A" w:rsidDel="00CB2812">
          <w:rPr>
            <w:b/>
            <w:bCs/>
          </w:rPr>
          <w:delText>Diminution du trafic estimé de 10% :</w:delText>
        </w:r>
        <w:r w:rsidRPr="004769EB" w:rsidDel="00CB2812">
          <w:delText xml:space="preserve"> </w:delText>
        </w:r>
        <w:r w:rsidR="00E6196B" w:rsidDel="00CB2812">
          <w:delText>ce test</w:delText>
        </w:r>
      </w:del>
      <w:ins w:id="10170" w:author="Farouk Bouhafs" w:date="2024-02-14T18:11:00Z">
        <w:del w:id="10171" w:author="Houyem Rais" w:date="2024-02-22T15:03:00Z">
          <w:r w:rsidR="00CE6D17" w:rsidDel="00CB2812">
            <w:delText xml:space="preserve"> </w:delText>
          </w:r>
        </w:del>
      </w:ins>
      <w:del w:id="10172" w:author="Houyem Rais" w:date="2024-02-22T15:03:00Z">
        <w:r w:rsidR="000004AC" w:rsidDel="00CB2812">
          <w:delText xml:space="preserve">, </w:delText>
        </w:r>
        <w:r w:rsidR="00593412" w:rsidDel="00CB2812">
          <w:delText>d</w:delText>
        </w:r>
        <w:r w:rsidR="000004AC" w:rsidRPr="000004AC" w:rsidDel="00CB2812">
          <w:delText>e manière inattendue</w:delText>
        </w:r>
        <w:r w:rsidR="000004AC" w:rsidDel="00CB2812">
          <w:delText>,</w:delText>
        </w:r>
        <w:r w:rsidR="00E6196B" w:rsidDel="00CB2812">
          <w:delText xml:space="preserve"> </w:delText>
        </w:r>
        <w:r w:rsidR="000004AC" w:rsidDel="00CB2812">
          <w:delText>réduit le coût</w:delText>
        </w:r>
        <w:r w:rsidR="00590D30" w:rsidDel="00CB2812">
          <w:delText xml:space="preserve"> du projet pour le secteur public</w:delText>
        </w:r>
        <w:r w:rsidR="004C58FC" w:rsidDel="00CB2812">
          <w:delText xml:space="preserve"> de 7,5</w:delText>
        </w:r>
      </w:del>
      <w:ins w:id="10173" w:author="Farouk Bouhafs" w:date="2024-02-14T18:11:00Z">
        <w:del w:id="10174" w:author="Houyem Rais" w:date="2024-02-22T15:03:00Z">
          <w:r w:rsidR="008F5A0D" w:rsidDel="00CB2812">
            <w:delText>près de 3</w:delText>
          </w:r>
        </w:del>
      </w:ins>
      <w:del w:id="10175" w:author="Houyem Rais" w:date="2024-02-22T15:03:00Z">
        <w:r w:rsidR="004C58FC" w:rsidDel="00CB2812">
          <w:delText xml:space="preserve"> MDT</w:delText>
        </w:r>
        <w:r w:rsidRPr="004769EB" w:rsidDel="00CB2812">
          <w:delText>.</w:delText>
        </w:r>
        <w:r w:rsidR="006768B9" w:rsidRPr="006768B9" w:rsidDel="00CB2812">
          <w:delText xml:space="preserve"> </w:delText>
        </w:r>
        <w:r w:rsidR="008248AC" w:rsidDel="00CB2812">
          <w:delText xml:space="preserve">Cela signifie que moins de trafic </w:delText>
        </w:r>
        <w:r w:rsidR="005107D8" w:rsidDel="00CB2812">
          <w:delText xml:space="preserve">représente une situation plus favorable pour le secteur </w:delText>
        </w:r>
        <w:r w:rsidR="00D86918" w:rsidDel="00CB2812">
          <w:delText>public en termes de coût global du projet</w:delText>
        </w:r>
        <w:r w:rsidR="006E3940" w:rsidDel="00CB2812">
          <w:delText xml:space="preserve">, expliqué par </w:delText>
        </w:r>
        <w:r w:rsidR="00591F5E" w:rsidDel="00CB2812">
          <w:delText xml:space="preserve">l’EBE déficitaire de la SNCFT </w:delText>
        </w:r>
        <w:r w:rsidR="00C7154F" w:rsidDel="00CB2812">
          <w:delText xml:space="preserve">détaillé </w:delText>
        </w:r>
        <w:r w:rsidR="005E3E94" w:rsidDel="00CB2812">
          <w:delText>précédemment dans cette étude</w:delText>
        </w:r>
        <w:r w:rsidR="00D86918" w:rsidDel="00CB2812">
          <w:delText xml:space="preserve">. </w:delText>
        </w:r>
        <w:r w:rsidR="006768B9" w:rsidDel="00CB2812">
          <w:delText>L</w:delText>
        </w:r>
        <w:r w:rsidR="006768B9" w:rsidRPr="004769EB" w:rsidDel="00CB2812">
          <w:delText>'annuité de la dette publique</w:delText>
        </w:r>
        <w:r w:rsidR="006768B9" w:rsidDel="00CB2812">
          <w:delText xml:space="preserve"> ne s’affecte pas pour les quatre derniers tests</w:delText>
        </w:r>
        <w:r w:rsidR="004F79E4" w:rsidDel="00CB2812">
          <w:delText>.</w:delText>
        </w:r>
        <w:r w:rsidRPr="006A1BC1" w:rsidDel="00CB2812">
          <w:rPr>
            <w:vanish/>
          </w:rPr>
          <w:delText>Top of Form</w:delText>
        </w:r>
      </w:del>
    </w:p>
    <w:p w14:paraId="3ED7B32B" w14:textId="7FEDFE94" w:rsidR="00FF05E0" w:rsidRPr="00007B3E" w:rsidDel="00CB2812" w:rsidRDefault="00FF05E0" w:rsidP="00CB2812">
      <w:pPr>
        <w:widowControl/>
        <w:numPr>
          <w:ilvl w:val="1"/>
          <w:numId w:val="1"/>
        </w:numPr>
        <w:tabs>
          <w:tab w:val="left" w:pos="2730"/>
        </w:tabs>
        <w:autoSpaceDE/>
        <w:autoSpaceDN/>
        <w:spacing w:before="240" w:after="240" w:line="259" w:lineRule="auto"/>
        <w:ind w:left="1134"/>
        <w:jc w:val="left"/>
        <w:outlineLvl w:val="2"/>
        <w:rPr>
          <w:del w:id="10176" w:author="Houyem Rais" w:date="2024-02-22T15:03:00Z"/>
          <w:b/>
          <w:bCs/>
        </w:rPr>
        <w:pPrChange w:id="10177" w:author="Houyem Rais" w:date="2024-02-22T15:03:00Z">
          <w:pPr>
            <w:widowControl/>
            <w:autoSpaceDE/>
            <w:autoSpaceDN/>
            <w:spacing w:before="0" w:after="160" w:line="259" w:lineRule="auto"/>
            <w:jc w:val="left"/>
          </w:pPr>
        </w:pPrChange>
      </w:pPr>
      <w:del w:id="10178" w:author="Houyem Rais" w:date="2024-02-22T15:03:00Z">
        <w:r w:rsidRPr="00007B3E" w:rsidDel="00CB2812">
          <w:rPr>
            <w:b/>
            <w:bCs/>
          </w:rPr>
          <w:br w:type="page"/>
        </w:r>
      </w:del>
    </w:p>
    <w:p w14:paraId="5DD722FC" w14:textId="684C74F1" w:rsidR="00BF04E4" w:rsidRPr="00007B3E" w:rsidDel="00CB2812" w:rsidRDefault="00BF04E4" w:rsidP="00CB2812">
      <w:pPr>
        <w:pStyle w:val="Titre11"/>
        <w:numPr>
          <w:ilvl w:val="1"/>
          <w:numId w:val="1"/>
        </w:numPr>
        <w:tabs>
          <w:tab w:val="left" w:pos="2730"/>
        </w:tabs>
        <w:spacing w:before="240" w:after="240"/>
        <w:ind w:left="1134"/>
        <w:outlineLvl w:val="2"/>
        <w:rPr>
          <w:del w:id="10179" w:author="Houyem Rais" w:date="2024-02-22T15:03:00Z"/>
        </w:rPr>
        <w:sectPr w:rsidR="00BF04E4" w:rsidRPr="00007B3E" w:rsidDel="00CB2812" w:rsidSect="00CB2812">
          <w:pgSz w:w="16838" w:h="11906" w:orient="landscape"/>
          <w:pgMar w:top="1417" w:right="1417" w:bottom="993" w:left="1417" w:header="708" w:footer="0" w:gutter="0"/>
          <w:cols w:space="708"/>
          <w:docGrid w:linePitch="360"/>
          <w:sectPrChange w:id="10180" w:author="Houyem Rais" w:date="2024-02-22T15:03:00Z">
            <w:sectPr w:rsidR="00BF04E4" w:rsidRPr="00007B3E" w:rsidDel="00CB2812" w:rsidSect="00CB2812">
              <w:pgMar w:top="1417" w:right="1417" w:bottom="1417" w:left="1417" w:header="708" w:footer="708" w:gutter="0"/>
            </w:sectPr>
          </w:sectPrChange>
        </w:sectPr>
        <w:pPrChange w:id="10181" w:author="Houyem Rais" w:date="2024-02-22T15:03:00Z">
          <w:pPr>
            <w:pStyle w:val="Titre11"/>
          </w:pPr>
        </w:pPrChange>
      </w:pPr>
    </w:p>
    <w:p w14:paraId="0B054EF2" w14:textId="221BBF5F" w:rsidR="00FF05E0" w:rsidRPr="00007B3E" w:rsidDel="00CB2812" w:rsidRDefault="00FF05E0" w:rsidP="00CB2812">
      <w:pPr>
        <w:pStyle w:val="Titre11"/>
        <w:numPr>
          <w:ilvl w:val="1"/>
          <w:numId w:val="1"/>
        </w:numPr>
        <w:tabs>
          <w:tab w:val="left" w:pos="2730"/>
        </w:tabs>
        <w:spacing w:before="240" w:after="240"/>
        <w:ind w:left="1134"/>
        <w:outlineLvl w:val="2"/>
        <w:rPr>
          <w:del w:id="10182" w:author="Houyem Rais" w:date="2024-02-22T15:03:00Z"/>
        </w:rPr>
        <w:pPrChange w:id="10183" w:author="Houyem Rais" w:date="2024-02-22T15:03:00Z">
          <w:pPr>
            <w:pStyle w:val="Titre11"/>
          </w:pPr>
        </w:pPrChange>
      </w:pPr>
      <w:bookmarkStart w:id="10184" w:name="_Toc158885030"/>
      <w:del w:id="10185" w:author="Houyem Rais" w:date="2024-02-22T15:03:00Z">
        <w:r w:rsidRPr="00007B3E" w:rsidDel="00CB2812">
          <w:delText>Conclusions et recommandations</w:delText>
        </w:r>
        <w:bookmarkEnd w:id="10184"/>
      </w:del>
    </w:p>
    <w:p w14:paraId="65B263CB" w14:textId="2730A8FF" w:rsidR="00FF05E0" w:rsidRPr="00007B3E" w:rsidDel="00CB2812" w:rsidRDefault="00FF05E0" w:rsidP="00CB2812">
      <w:pPr>
        <w:pStyle w:val="Titre21"/>
        <w:rPr>
          <w:del w:id="10186" w:author="Houyem Rais" w:date="2024-02-22T15:03:00Z"/>
        </w:rPr>
        <w:pPrChange w:id="10187" w:author="Houyem Rais" w:date="2024-02-22T15:03:00Z">
          <w:pPr>
            <w:pStyle w:val="Titre21"/>
          </w:pPr>
        </w:pPrChange>
      </w:pPr>
      <w:bookmarkStart w:id="10188" w:name="_Toc158885031"/>
      <w:del w:id="10189" w:author="Houyem Rais" w:date="2024-02-22T15:03:00Z">
        <w:r w:rsidRPr="00007B3E" w:rsidDel="00CB2812">
          <w:delText>Synthèse des résultats du pré-diagnostic financier et de l’évaluation préalable des scénarios de réalisation envisagés</w:delText>
        </w:r>
        <w:bookmarkEnd w:id="10188"/>
      </w:del>
    </w:p>
    <w:p w14:paraId="4760F7F7" w14:textId="02D74BF1" w:rsidR="00390B62" w:rsidRPr="00007B3E" w:rsidDel="00CB2812" w:rsidRDefault="00BB06B7" w:rsidP="00CB2812">
      <w:pPr>
        <w:numPr>
          <w:ilvl w:val="1"/>
          <w:numId w:val="1"/>
        </w:numPr>
        <w:tabs>
          <w:tab w:val="left" w:pos="2730"/>
        </w:tabs>
        <w:spacing w:before="240" w:after="240"/>
        <w:ind w:left="1134"/>
        <w:jc w:val="left"/>
        <w:outlineLvl w:val="2"/>
        <w:rPr>
          <w:del w:id="10190" w:author="Houyem Rais" w:date="2024-02-22T15:03:00Z"/>
        </w:rPr>
        <w:pPrChange w:id="10191" w:author="Houyem Rais" w:date="2024-02-22T15:03:00Z">
          <w:pPr/>
        </w:pPrChange>
      </w:pPr>
      <w:del w:id="10192" w:author="Houyem Rais" w:date="2024-02-22T15:03:00Z">
        <w:r w:rsidRPr="00007B3E" w:rsidDel="00CB2812">
          <w:delText>Le tableau suivant résume les principaux résultats du pré-diagnostic financier et de l’évaluation préalable des scénarios de réalisation envisagés du projet de rétablissement de da liaison ferroviaire Kalaa Sghira</w:delText>
        </w:r>
        <w:r w:rsidR="00DA46CF" w:rsidDel="00CB2812">
          <w:delText xml:space="preserve"> </w:delText>
        </w:r>
        <w:r w:rsidRPr="00007B3E" w:rsidDel="00CB2812">
          <w:delText>– Kairouan (Barreau Est).</w:delText>
        </w:r>
        <w:r w:rsidR="00390B62" w:rsidRPr="00007B3E" w:rsidDel="00CB2812">
          <w:br w:type="page"/>
        </w:r>
      </w:del>
    </w:p>
    <w:p w14:paraId="29DE060A" w14:textId="1888FBB9" w:rsidR="00390B62" w:rsidRPr="00007B3E" w:rsidDel="00CB2812" w:rsidRDefault="00390B62" w:rsidP="00CB2812">
      <w:pPr>
        <w:numPr>
          <w:ilvl w:val="1"/>
          <w:numId w:val="1"/>
        </w:numPr>
        <w:tabs>
          <w:tab w:val="left" w:pos="2730"/>
        </w:tabs>
        <w:spacing w:before="240" w:after="240"/>
        <w:ind w:left="1134"/>
        <w:jc w:val="left"/>
        <w:outlineLvl w:val="2"/>
        <w:rPr>
          <w:del w:id="10193" w:author="Houyem Rais" w:date="2024-02-22T15:03:00Z"/>
        </w:rPr>
        <w:sectPr w:rsidR="00390B62" w:rsidRPr="00007B3E" w:rsidDel="00CB2812" w:rsidSect="00CB2812">
          <w:pgSz w:w="11906" w:h="16838"/>
          <w:pgMar w:top="1417" w:right="1417" w:bottom="993" w:left="1417" w:header="708" w:footer="0" w:gutter="0"/>
          <w:cols w:space="708"/>
          <w:docGrid w:linePitch="360"/>
          <w:sectPrChange w:id="10194" w:author="Houyem Rais" w:date="2024-02-22T15:03:00Z">
            <w:sectPr w:rsidR="00390B62" w:rsidRPr="00007B3E" w:rsidDel="00CB2812" w:rsidSect="00CB2812">
              <w:pgMar w:top="1417" w:right="1417" w:bottom="1417" w:left="1417" w:header="708" w:footer="708" w:gutter="0"/>
            </w:sectPr>
          </w:sectPrChange>
        </w:sectPr>
        <w:pPrChange w:id="10195" w:author="Houyem Rais" w:date="2024-02-22T15:03:00Z">
          <w:pPr/>
        </w:pPrChange>
      </w:pPr>
    </w:p>
    <w:p w14:paraId="27F1615A" w14:textId="5059066F" w:rsidR="00BB06B7" w:rsidRPr="00007B3E" w:rsidDel="00CB2812" w:rsidRDefault="00BB06B7" w:rsidP="00CB2812">
      <w:pPr>
        <w:pStyle w:val="Caption"/>
        <w:numPr>
          <w:ilvl w:val="1"/>
          <w:numId w:val="1"/>
        </w:numPr>
        <w:tabs>
          <w:tab w:val="left" w:pos="2730"/>
        </w:tabs>
        <w:spacing w:before="240" w:after="240"/>
        <w:ind w:left="1134"/>
        <w:jc w:val="left"/>
        <w:outlineLvl w:val="2"/>
        <w:rPr>
          <w:del w:id="10196" w:author="Houyem Rais" w:date="2024-02-22T15:03:00Z"/>
        </w:rPr>
        <w:pPrChange w:id="10197" w:author="Houyem Rais" w:date="2024-02-22T15:03:00Z">
          <w:pPr>
            <w:pStyle w:val="Caption"/>
          </w:pPr>
        </w:pPrChange>
      </w:pPr>
      <w:bookmarkStart w:id="10198" w:name="_Toc158885090"/>
      <w:del w:id="10199"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10200" w:author="Farouk Bouhafs" w:date="2024-02-09T12:22:00Z">
        <w:del w:id="10201" w:author="Houyem Rais" w:date="2024-02-22T15:03:00Z">
          <w:r w:rsidR="00125256" w:rsidDel="00CB2812">
            <w:rPr>
              <w:noProof/>
            </w:rPr>
            <w:delText>55</w:delText>
          </w:r>
        </w:del>
      </w:ins>
      <w:del w:id="10202" w:author="Houyem Rais" w:date="2024-02-22T15:03:00Z">
        <w:r w:rsidR="00E874ED" w:rsidDel="00CB2812">
          <w:rPr>
            <w:noProof/>
          </w:rPr>
          <w:delText>54</w:delText>
        </w:r>
        <w:r w:rsidDel="00CB2812">
          <w:rPr>
            <w:noProof/>
          </w:rPr>
          <w:fldChar w:fldCharType="end"/>
        </w:r>
        <w:r w:rsidRPr="00007B3E" w:rsidDel="00CB2812">
          <w:delText xml:space="preserve"> Synthèse des résultats du pré-diagnostic financier et de l’évaluation préalable</w:delText>
        </w:r>
        <w:bookmarkEnd w:id="10198"/>
      </w:del>
    </w:p>
    <w:tbl>
      <w:tblPr>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80"/>
        <w:gridCol w:w="2412"/>
        <w:gridCol w:w="2153"/>
        <w:gridCol w:w="2412"/>
        <w:gridCol w:w="2223"/>
        <w:gridCol w:w="2214"/>
        <w:tblGridChange w:id="10203">
          <w:tblGrid>
            <w:gridCol w:w="2440"/>
            <w:gridCol w:w="140"/>
            <w:gridCol w:w="2400"/>
            <w:gridCol w:w="12"/>
            <w:gridCol w:w="2153"/>
            <w:gridCol w:w="221"/>
            <w:gridCol w:w="1974"/>
            <w:gridCol w:w="217"/>
            <w:gridCol w:w="1603"/>
            <w:gridCol w:w="620"/>
            <w:gridCol w:w="1520"/>
            <w:gridCol w:w="694"/>
          </w:tblGrid>
        </w:tblGridChange>
      </w:tblGrid>
      <w:tr w:rsidR="00390B62" w:rsidRPr="00487E51" w:rsidDel="00CB2812" w14:paraId="3891C423" w14:textId="15955EFB" w:rsidTr="00BB06B7">
        <w:trPr>
          <w:trHeight w:val="530"/>
          <w:tblHeader/>
          <w:del w:id="10204" w:author="Houyem Rais" w:date="2024-02-22T15:03:00Z"/>
        </w:trPr>
        <w:tc>
          <w:tcPr>
            <w:tcW w:w="2440" w:type="dxa"/>
            <w:shd w:val="clear" w:color="000000" w:fill="F2F2F2"/>
            <w:vAlign w:val="center"/>
            <w:hideMark/>
          </w:tcPr>
          <w:p w14:paraId="23ACFFE2" w14:textId="2092E744"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05" w:author="Houyem Rais" w:date="2024-02-22T15:03:00Z"/>
                <w:rFonts w:cs="Calibri"/>
                <w:b/>
                <w:bCs/>
                <w:sz w:val="20"/>
                <w:szCs w:val="20"/>
                <w:lang w:eastAsia="fr-FR"/>
              </w:rPr>
              <w:pPrChange w:id="10206" w:author="Houyem Rais" w:date="2024-02-22T15:03:00Z">
                <w:pPr>
                  <w:widowControl/>
                  <w:autoSpaceDE/>
                  <w:autoSpaceDN/>
                  <w:spacing w:before="0" w:after="0" w:line="240" w:lineRule="auto"/>
                  <w:jc w:val="right"/>
                </w:pPr>
              </w:pPrChange>
            </w:pPr>
            <w:del w:id="10207" w:author="Houyem Rais" w:date="2024-02-22T15:03:00Z">
              <w:r w:rsidRPr="00487E51" w:rsidDel="00CB2812">
                <w:rPr>
                  <w:rFonts w:cs="Calibri"/>
                  <w:b/>
                  <w:bCs/>
                  <w:sz w:val="20"/>
                  <w:szCs w:val="20"/>
                  <w:lang w:eastAsia="fr-FR"/>
                </w:rPr>
                <w:delText>Option</w:delText>
              </w:r>
            </w:del>
          </w:p>
        </w:tc>
        <w:tc>
          <w:tcPr>
            <w:tcW w:w="2540" w:type="dxa"/>
            <w:shd w:val="clear" w:color="000000" w:fill="D9E2F3"/>
            <w:vAlign w:val="center"/>
          </w:tcPr>
          <w:p w14:paraId="0EF0C5CF" w14:textId="41DA8DCF"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08" w:author="Houyem Rais" w:date="2024-02-22T15:03:00Z"/>
                <w:rFonts w:cs="Calibri"/>
                <w:b/>
                <w:bCs/>
                <w:color w:val="000000"/>
                <w:sz w:val="20"/>
                <w:szCs w:val="20"/>
                <w:lang w:eastAsia="fr-FR"/>
              </w:rPr>
              <w:pPrChange w:id="10209" w:author="Houyem Rais" w:date="2024-02-22T15:03:00Z">
                <w:pPr>
                  <w:widowControl/>
                  <w:autoSpaceDE/>
                  <w:autoSpaceDN/>
                  <w:spacing w:before="0" w:after="0" w:line="240" w:lineRule="auto"/>
                  <w:jc w:val="center"/>
                </w:pPr>
              </w:pPrChange>
            </w:pPr>
            <w:del w:id="10210" w:author="Houyem Rais" w:date="2024-02-22T15:03:00Z">
              <w:r w:rsidRPr="00487E51" w:rsidDel="00CB2812">
                <w:rPr>
                  <w:rFonts w:cs="Calibri"/>
                  <w:b/>
                  <w:bCs/>
                  <w:color w:val="000000"/>
                  <w:sz w:val="20"/>
                  <w:szCs w:val="20"/>
                  <w:lang w:eastAsia="fr-FR"/>
                </w:rPr>
                <w:delText>Option 0 : Maîtrise d’Ouvrage Publi</w:delText>
              </w:r>
              <w:r w:rsidR="0035334F" w:rsidRPr="00487E51" w:rsidDel="00CB2812">
                <w:rPr>
                  <w:rFonts w:cs="Calibri"/>
                  <w:b/>
                  <w:bCs/>
                  <w:color w:val="000000"/>
                  <w:sz w:val="20"/>
                  <w:szCs w:val="20"/>
                  <w:lang w:eastAsia="fr-FR"/>
                </w:rPr>
                <w:delText>que</w:delText>
              </w:r>
            </w:del>
          </w:p>
        </w:tc>
        <w:tc>
          <w:tcPr>
            <w:tcW w:w="2386" w:type="dxa"/>
            <w:shd w:val="clear" w:color="000000" w:fill="D9E2F3"/>
            <w:vAlign w:val="center"/>
            <w:hideMark/>
          </w:tcPr>
          <w:p w14:paraId="3EE155C6" w14:textId="330899FD"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11" w:author="Houyem Rais" w:date="2024-02-22T15:03:00Z"/>
                <w:rFonts w:cs="Calibri"/>
                <w:b/>
                <w:bCs/>
                <w:color w:val="000000"/>
                <w:sz w:val="20"/>
                <w:szCs w:val="20"/>
                <w:lang w:eastAsia="fr-FR"/>
              </w:rPr>
              <w:pPrChange w:id="10212" w:author="Houyem Rais" w:date="2024-02-22T15:03:00Z">
                <w:pPr>
                  <w:widowControl/>
                  <w:autoSpaceDE/>
                  <w:autoSpaceDN/>
                  <w:spacing w:before="0" w:after="0" w:line="240" w:lineRule="auto"/>
                  <w:jc w:val="center"/>
                </w:pPr>
              </w:pPrChange>
            </w:pPr>
            <w:del w:id="10213" w:author="Houyem Rais" w:date="2024-02-22T15:03:00Z">
              <w:r w:rsidRPr="00487E51" w:rsidDel="00CB2812">
                <w:rPr>
                  <w:rFonts w:cs="Calibri"/>
                  <w:b/>
                  <w:bCs/>
                  <w:color w:val="000000"/>
                  <w:sz w:val="20"/>
                  <w:szCs w:val="20"/>
                  <w:lang w:eastAsia="fr-FR"/>
                </w:rPr>
                <w:delText>Option 1.1</w:delText>
              </w:r>
              <w:r w:rsidR="00523DED" w:rsidRPr="00487E51" w:rsidDel="00CB2812">
                <w:rPr>
                  <w:rFonts w:cs="Calibri"/>
                  <w:b/>
                  <w:bCs/>
                  <w:color w:val="000000"/>
                  <w:sz w:val="20"/>
                  <w:szCs w:val="20"/>
                  <w:lang w:eastAsia="fr-FR"/>
                </w:rPr>
                <w:delText> :</w:delText>
              </w:r>
              <w:r w:rsidRPr="00487E51" w:rsidDel="00CB2812">
                <w:rPr>
                  <w:rFonts w:cs="Calibri"/>
                  <w:b/>
                  <w:bCs/>
                  <w:color w:val="000000"/>
                  <w:sz w:val="20"/>
                  <w:szCs w:val="20"/>
                  <w:lang w:eastAsia="fr-FR"/>
                </w:rPr>
                <w:delText xml:space="preserve"> Concession sans subvention publique</w:delText>
              </w:r>
            </w:del>
          </w:p>
        </w:tc>
        <w:tc>
          <w:tcPr>
            <w:tcW w:w="1974" w:type="dxa"/>
            <w:shd w:val="clear" w:color="000000" w:fill="D9E2F3"/>
            <w:vAlign w:val="center"/>
          </w:tcPr>
          <w:p w14:paraId="4E43035A" w14:textId="46C12999"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14" w:author="Houyem Rais" w:date="2024-02-22T15:03:00Z"/>
                <w:rFonts w:cs="Calibri"/>
                <w:b/>
                <w:bCs/>
                <w:color w:val="000000"/>
                <w:sz w:val="20"/>
                <w:szCs w:val="20"/>
                <w:lang w:eastAsia="fr-FR"/>
              </w:rPr>
              <w:pPrChange w:id="10215" w:author="Houyem Rais" w:date="2024-02-22T15:03:00Z">
                <w:pPr>
                  <w:widowControl/>
                  <w:autoSpaceDE/>
                  <w:autoSpaceDN/>
                  <w:spacing w:before="0" w:after="0" w:line="240" w:lineRule="auto"/>
                  <w:jc w:val="center"/>
                </w:pPr>
              </w:pPrChange>
            </w:pPr>
            <w:del w:id="10216" w:author="Houyem Rais" w:date="2024-02-22T15:03:00Z">
              <w:r w:rsidRPr="00487E51" w:rsidDel="00CB2812">
                <w:rPr>
                  <w:rFonts w:cs="Calibri"/>
                  <w:b/>
                  <w:bCs/>
                  <w:color w:val="000000"/>
                  <w:sz w:val="20"/>
                  <w:szCs w:val="20"/>
                  <w:lang w:eastAsia="fr-FR"/>
                </w:rPr>
                <w:delText>Option 1.1</w:delText>
              </w:r>
              <w:r w:rsidR="00523DED" w:rsidRPr="00487E51" w:rsidDel="00CB2812">
                <w:rPr>
                  <w:rFonts w:cs="Calibri"/>
                  <w:b/>
                  <w:bCs/>
                  <w:color w:val="000000"/>
                  <w:sz w:val="20"/>
                  <w:szCs w:val="20"/>
                  <w:lang w:eastAsia="fr-FR"/>
                </w:rPr>
                <w:delText xml:space="preserve"> : </w:delText>
              </w:r>
              <w:r w:rsidRPr="00487E51" w:rsidDel="00CB2812">
                <w:rPr>
                  <w:rFonts w:cs="Calibri"/>
                  <w:b/>
                  <w:bCs/>
                  <w:color w:val="000000"/>
                  <w:sz w:val="20"/>
                  <w:szCs w:val="20"/>
                  <w:lang w:eastAsia="fr-FR"/>
                </w:rPr>
                <w:delText>Concession avec subvention publique</w:delText>
              </w:r>
            </w:del>
          </w:p>
        </w:tc>
        <w:tc>
          <w:tcPr>
            <w:tcW w:w="1820" w:type="dxa"/>
            <w:shd w:val="clear" w:color="000000" w:fill="D9E2F3"/>
            <w:vAlign w:val="center"/>
            <w:hideMark/>
          </w:tcPr>
          <w:p w14:paraId="65A455A5" w14:textId="08B6A457"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17" w:author="Houyem Rais" w:date="2024-02-22T15:03:00Z"/>
                <w:rFonts w:cs="Calibri"/>
                <w:b/>
                <w:bCs/>
                <w:color w:val="000000"/>
                <w:sz w:val="20"/>
                <w:szCs w:val="20"/>
                <w:lang w:eastAsia="fr-FR"/>
              </w:rPr>
              <w:pPrChange w:id="10218" w:author="Houyem Rais" w:date="2024-02-22T15:03:00Z">
                <w:pPr>
                  <w:widowControl/>
                  <w:autoSpaceDE/>
                  <w:autoSpaceDN/>
                  <w:spacing w:before="0" w:after="0" w:line="240" w:lineRule="auto"/>
                  <w:jc w:val="center"/>
                </w:pPr>
              </w:pPrChange>
            </w:pPr>
            <w:del w:id="10219" w:author="Houyem Rais" w:date="2024-02-22T15:03:00Z">
              <w:r w:rsidRPr="00487E51" w:rsidDel="00CB2812">
                <w:rPr>
                  <w:rFonts w:cs="Calibri"/>
                  <w:b/>
                  <w:bCs/>
                  <w:color w:val="000000"/>
                  <w:sz w:val="20"/>
                  <w:szCs w:val="20"/>
                  <w:lang w:eastAsia="fr-FR"/>
                </w:rPr>
                <w:delText>Option 2 : Contrat de Partenariat à paiement public</w:delText>
              </w:r>
            </w:del>
          </w:p>
        </w:tc>
        <w:tc>
          <w:tcPr>
            <w:tcW w:w="2140" w:type="dxa"/>
            <w:shd w:val="clear" w:color="000000" w:fill="D9E2F3"/>
            <w:vAlign w:val="center"/>
            <w:hideMark/>
          </w:tcPr>
          <w:p w14:paraId="6C7692D3" w14:textId="4D85803C"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20" w:author="Houyem Rais" w:date="2024-02-22T15:03:00Z"/>
                <w:rFonts w:cs="Calibri"/>
                <w:b/>
                <w:bCs/>
                <w:color w:val="000000"/>
                <w:sz w:val="20"/>
                <w:szCs w:val="20"/>
                <w:lang w:eastAsia="fr-FR"/>
              </w:rPr>
              <w:pPrChange w:id="10221" w:author="Houyem Rais" w:date="2024-02-22T15:03:00Z">
                <w:pPr>
                  <w:widowControl/>
                  <w:autoSpaceDE/>
                  <w:autoSpaceDN/>
                  <w:spacing w:before="0" w:after="0" w:line="240" w:lineRule="auto"/>
                  <w:jc w:val="center"/>
                </w:pPr>
              </w:pPrChange>
            </w:pPr>
            <w:del w:id="10222" w:author="Houyem Rais" w:date="2024-02-22T15:03:00Z">
              <w:r w:rsidRPr="00487E51" w:rsidDel="00CB2812">
                <w:rPr>
                  <w:rFonts w:cs="Calibri"/>
                  <w:b/>
                  <w:bCs/>
                  <w:color w:val="000000"/>
                  <w:sz w:val="20"/>
                  <w:szCs w:val="20"/>
                  <w:lang w:eastAsia="fr-FR"/>
                </w:rPr>
                <w:delText>Option 3 : EPC + F</w:delText>
              </w:r>
            </w:del>
          </w:p>
        </w:tc>
      </w:tr>
      <w:tr w:rsidR="00390B62" w:rsidRPr="00487E51" w:rsidDel="00CB2812" w14:paraId="0D33AB4B" w14:textId="2922D147" w:rsidTr="00BB06B7">
        <w:trPr>
          <w:trHeight w:val="270"/>
          <w:del w:id="10223" w:author="Houyem Rais" w:date="2024-02-22T15:03:00Z"/>
        </w:trPr>
        <w:tc>
          <w:tcPr>
            <w:tcW w:w="2440" w:type="dxa"/>
            <w:shd w:val="clear" w:color="000000" w:fill="F2F2F2"/>
            <w:vAlign w:val="center"/>
            <w:hideMark/>
          </w:tcPr>
          <w:p w14:paraId="4B1E44B0" w14:textId="525B3C23"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24" w:author="Houyem Rais" w:date="2024-02-22T15:03:00Z"/>
                <w:rFonts w:cs="Calibri"/>
                <w:b/>
                <w:bCs/>
                <w:color w:val="000000"/>
                <w:sz w:val="20"/>
                <w:szCs w:val="20"/>
                <w:lang w:eastAsia="fr-FR"/>
              </w:rPr>
              <w:pPrChange w:id="10225" w:author="Houyem Rais" w:date="2024-02-22T15:03:00Z">
                <w:pPr>
                  <w:widowControl/>
                  <w:autoSpaceDE/>
                  <w:autoSpaceDN/>
                  <w:spacing w:before="0" w:after="0" w:line="240" w:lineRule="auto"/>
                </w:pPr>
              </w:pPrChange>
            </w:pPr>
            <w:del w:id="10226" w:author="Houyem Rais" w:date="2024-02-22T15:03:00Z">
              <w:r w:rsidRPr="00487E51" w:rsidDel="00CB2812">
                <w:rPr>
                  <w:rFonts w:cs="Calibri"/>
                  <w:b/>
                  <w:bCs/>
                  <w:color w:val="000000"/>
                  <w:sz w:val="20"/>
                  <w:szCs w:val="20"/>
                  <w:lang w:eastAsia="fr-FR"/>
                </w:rPr>
                <w:delText>Partenaire privé</w:delText>
              </w:r>
            </w:del>
          </w:p>
        </w:tc>
        <w:tc>
          <w:tcPr>
            <w:tcW w:w="2540" w:type="dxa"/>
            <w:shd w:val="clear" w:color="000000" w:fill="F2F2F2"/>
            <w:vAlign w:val="center"/>
          </w:tcPr>
          <w:p w14:paraId="643B48C5" w14:textId="6CF5E1EE"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27" w:author="Houyem Rais" w:date="2024-02-22T15:03:00Z"/>
                <w:rFonts w:cs="Calibri"/>
                <w:b/>
                <w:bCs/>
                <w:sz w:val="20"/>
                <w:szCs w:val="20"/>
                <w:lang w:eastAsia="fr-FR"/>
              </w:rPr>
              <w:pPrChange w:id="10228" w:author="Houyem Rais" w:date="2024-02-22T15:03:00Z">
                <w:pPr>
                  <w:widowControl/>
                  <w:autoSpaceDE/>
                  <w:autoSpaceDN/>
                  <w:spacing w:before="0" w:after="0" w:line="240" w:lineRule="auto"/>
                  <w:jc w:val="center"/>
                </w:pPr>
              </w:pPrChange>
            </w:pPr>
            <w:del w:id="10229" w:author="Houyem Rais" w:date="2024-02-22T15:03:00Z">
              <w:r w:rsidRPr="00487E51" w:rsidDel="00CB2812">
                <w:rPr>
                  <w:rFonts w:cs="Calibri"/>
                  <w:b/>
                  <w:bCs/>
                  <w:sz w:val="20"/>
                  <w:szCs w:val="20"/>
                  <w:lang w:eastAsia="fr-FR"/>
                </w:rPr>
                <w:delText> </w:delText>
              </w:r>
            </w:del>
          </w:p>
        </w:tc>
        <w:tc>
          <w:tcPr>
            <w:tcW w:w="2386" w:type="dxa"/>
            <w:shd w:val="clear" w:color="000000" w:fill="F2F2F2"/>
            <w:vAlign w:val="center"/>
            <w:hideMark/>
          </w:tcPr>
          <w:p w14:paraId="633DE2D6" w14:textId="283D964D"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30" w:author="Houyem Rais" w:date="2024-02-22T15:03:00Z"/>
                <w:rFonts w:cs="Calibri"/>
                <w:b/>
                <w:bCs/>
                <w:sz w:val="20"/>
                <w:szCs w:val="20"/>
                <w:lang w:eastAsia="fr-FR"/>
              </w:rPr>
              <w:pPrChange w:id="10231" w:author="Houyem Rais" w:date="2024-02-22T15:03:00Z">
                <w:pPr>
                  <w:widowControl/>
                  <w:autoSpaceDE/>
                  <w:autoSpaceDN/>
                  <w:spacing w:before="0" w:after="0" w:line="240" w:lineRule="auto"/>
                  <w:jc w:val="center"/>
                </w:pPr>
              </w:pPrChange>
            </w:pPr>
            <w:del w:id="10232" w:author="Houyem Rais" w:date="2024-02-22T15:03:00Z">
              <w:r w:rsidRPr="00487E51" w:rsidDel="00CB2812">
                <w:rPr>
                  <w:rFonts w:cs="Calibri"/>
                  <w:b/>
                  <w:bCs/>
                  <w:sz w:val="20"/>
                  <w:szCs w:val="20"/>
                  <w:lang w:eastAsia="fr-FR"/>
                </w:rPr>
                <w:delText> </w:delText>
              </w:r>
            </w:del>
          </w:p>
        </w:tc>
        <w:tc>
          <w:tcPr>
            <w:tcW w:w="1974" w:type="dxa"/>
            <w:shd w:val="clear" w:color="000000" w:fill="F2F2F2"/>
            <w:vAlign w:val="center"/>
          </w:tcPr>
          <w:p w14:paraId="4C09CCD8" w14:textId="5DBBDD3D"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33" w:author="Houyem Rais" w:date="2024-02-22T15:03:00Z"/>
                <w:rFonts w:cs="Calibri"/>
                <w:b/>
                <w:bCs/>
                <w:sz w:val="20"/>
                <w:szCs w:val="20"/>
                <w:lang w:eastAsia="fr-FR"/>
              </w:rPr>
              <w:pPrChange w:id="10234" w:author="Houyem Rais" w:date="2024-02-22T15:03:00Z">
                <w:pPr>
                  <w:widowControl/>
                  <w:autoSpaceDE/>
                  <w:autoSpaceDN/>
                  <w:spacing w:before="0" w:after="0" w:line="240" w:lineRule="auto"/>
                  <w:jc w:val="center"/>
                </w:pPr>
              </w:pPrChange>
            </w:pPr>
          </w:p>
        </w:tc>
        <w:tc>
          <w:tcPr>
            <w:tcW w:w="1820" w:type="dxa"/>
            <w:shd w:val="clear" w:color="000000" w:fill="F2F2F2"/>
            <w:vAlign w:val="center"/>
            <w:hideMark/>
          </w:tcPr>
          <w:p w14:paraId="58340FD8" w14:textId="67782DDB"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35" w:author="Houyem Rais" w:date="2024-02-22T15:03:00Z"/>
                <w:rFonts w:cs="Calibri"/>
                <w:b/>
                <w:bCs/>
                <w:sz w:val="20"/>
                <w:szCs w:val="20"/>
                <w:lang w:eastAsia="fr-FR"/>
              </w:rPr>
              <w:pPrChange w:id="10236" w:author="Houyem Rais" w:date="2024-02-22T15:03:00Z">
                <w:pPr>
                  <w:widowControl/>
                  <w:autoSpaceDE/>
                  <w:autoSpaceDN/>
                  <w:spacing w:before="0" w:after="0" w:line="240" w:lineRule="auto"/>
                  <w:jc w:val="center"/>
                </w:pPr>
              </w:pPrChange>
            </w:pPr>
            <w:del w:id="10237" w:author="Houyem Rais" w:date="2024-02-22T15:03:00Z">
              <w:r w:rsidRPr="00487E51" w:rsidDel="00CB2812">
                <w:rPr>
                  <w:rFonts w:cs="Calibri"/>
                  <w:b/>
                  <w:bCs/>
                  <w:sz w:val="20"/>
                  <w:szCs w:val="20"/>
                  <w:lang w:eastAsia="fr-FR"/>
                </w:rPr>
                <w:delText> </w:delText>
              </w:r>
            </w:del>
          </w:p>
        </w:tc>
        <w:tc>
          <w:tcPr>
            <w:tcW w:w="2140" w:type="dxa"/>
            <w:shd w:val="clear" w:color="000000" w:fill="F2F2F2"/>
            <w:vAlign w:val="center"/>
            <w:hideMark/>
          </w:tcPr>
          <w:p w14:paraId="6050C515" w14:textId="4C3F0800" w:rsidR="00390B62" w:rsidRPr="00487E51" w:rsidDel="00CB2812" w:rsidRDefault="00390B62" w:rsidP="00CB2812">
            <w:pPr>
              <w:widowControl/>
              <w:numPr>
                <w:ilvl w:val="1"/>
                <w:numId w:val="1"/>
              </w:numPr>
              <w:tabs>
                <w:tab w:val="left" w:pos="2730"/>
              </w:tabs>
              <w:autoSpaceDE/>
              <w:autoSpaceDN/>
              <w:spacing w:before="240" w:after="240" w:line="240" w:lineRule="auto"/>
              <w:ind w:left="1134"/>
              <w:jc w:val="left"/>
              <w:outlineLvl w:val="2"/>
              <w:rPr>
                <w:del w:id="10238" w:author="Houyem Rais" w:date="2024-02-22T15:03:00Z"/>
                <w:rFonts w:cs="Calibri"/>
                <w:b/>
                <w:bCs/>
                <w:sz w:val="20"/>
                <w:szCs w:val="20"/>
                <w:lang w:eastAsia="fr-FR"/>
              </w:rPr>
              <w:pPrChange w:id="10239" w:author="Houyem Rais" w:date="2024-02-22T15:03:00Z">
                <w:pPr>
                  <w:widowControl/>
                  <w:autoSpaceDE/>
                  <w:autoSpaceDN/>
                  <w:spacing w:before="0" w:after="0" w:line="240" w:lineRule="auto"/>
                  <w:jc w:val="center"/>
                </w:pPr>
              </w:pPrChange>
            </w:pPr>
            <w:del w:id="10240" w:author="Houyem Rais" w:date="2024-02-22T15:03:00Z">
              <w:r w:rsidRPr="00487E51" w:rsidDel="00CB2812">
                <w:rPr>
                  <w:rFonts w:cs="Calibri"/>
                  <w:b/>
                  <w:bCs/>
                  <w:sz w:val="20"/>
                  <w:szCs w:val="20"/>
                  <w:lang w:eastAsia="fr-FR"/>
                </w:rPr>
                <w:delText> </w:delText>
              </w:r>
            </w:del>
          </w:p>
        </w:tc>
      </w:tr>
      <w:tr w:rsidR="008D027C" w:rsidRPr="00487E51" w:rsidDel="00CB2812" w14:paraId="6D9CF38F" w14:textId="28A071EE" w:rsidTr="00BB06B7">
        <w:trPr>
          <w:trHeight w:val="270"/>
          <w:del w:id="10241" w:author="Houyem Rais" w:date="2024-02-22T15:03:00Z"/>
        </w:trPr>
        <w:tc>
          <w:tcPr>
            <w:tcW w:w="2440" w:type="dxa"/>
            <w:shd w:val="clear" w:color="auto" w:fill="auto"/>
            <w:vAlign w:val="center"/>
            <w:hideMark/>
          </w:tcPr>
          <w:p w14:paraId="123F11E6" w14:textId="5A4CAF2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42" w:author="Houyem Rais" w:date="2024-02-22T15:03:00Z"/>
                <w:rFonts w:cs="Calibri"/>
                <w:b/>
                <w:bCs/>
                <w:sz w:val="20"/>
                <w:szCs w:val="20"/>
                <w:lang w:eastAsia="fr-FR"/>
              </w:rPr>
              <w:pPrChange w:id="10243" w:author="Houyem Rais" w:date="2024-02-22T15:03:00Z">
                <w:pPr>
                  <w:widowControl/>
                  <w:autoSpaceDE/>
                  <w:autoSpaceDN/>
                  <w:spacing w:before="0" w:after="0" w:line="240" w:lineRule="auto"/>
                </w:pPr>
              </w:pPrChange>
            </w:pPr>
            <w:del w:id="10244" w:author="Houyem Rais" w:date="2024-02-22T15:03:00Z">
              <w:r w:rsidRPr="00487E51" w:rsidDel="00CB2812">
                <w:rPr>
                  <w:rFonts w:cs="Calibri"/>
                  <w:b/>
                  <w:bCs/>
                  <w:sz w:val="20"/>
                  <w:szCs w:val="20"/>
                  <w:lang w:eastAsia="fr-FR"/>
                </w:rPr>
                <w:delText>Emplois (MDT)</w:delText>
              </w:r>
            </w:del>
          </w:p>
        </w:tc>
        <w:tc>
          <w:tcPr>
            <w:tcW w:w="2540" w:type="dxa"/>
            <w:vAlign w:val="center"/>
          </w:tcPr>
          <w:p w14:paraId="6934131F" w14:textId="124F23C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45" w:author="Houyem Rais" w:date="2024-02-22T15:03:00Z"/>
                <w:rFonts w:cs="Calibri"/>
                <w:b/>
                <w:bCs/>
                <w:sz w:val="20"/>
                <w:szCs w:val="20"/>
                <w:lang w:eastAsia="fr-FR"/>
              </w:rPr>
              <w:pPrChange w:id="10246" w:author="Houyem Rais" w:date="2024-02-22T15:03:00Z">
                <w:pPr>
                  <w:widowControl/>
                  <w:autoSpaceDE/>
                  <w:autoSpaceDN/>
                  <w:spacing w:before="0" w:after="0" w:line="240" w:lineRule="auto"/>
                  <w:jc w:val="center"/>
                </w:pPr>
              </w:pPrChange>
            </w:pPr>
            <w:ins w:id="10247" w:author="Farouk Bouhafs" w:date="2024-02-14T17:43:00Z">
              <w:del w:id="10248" w:author="Houyem Rais" w:date="2024-02-22T15:03:00Z">
                <w:r w:rsidRPr="00487E51" w:rsidDel="00CB2812">
                  <w:rPr>
                    <w:rFonts w:cs="Calibri"/>
                    <w:b/>
                    <w:bCs/>
                    <w:sz w:val="20"/>
                    <w:szCs w:val="20"/>
                  </w:rPr>
                  <w:delText>0,0</w:delText>
                </w:r>
              </w:del>
            </w:ins>
            <w:del w:id="10249" w:author="Houyem Rais" w:date="2024-02-22T15:03:00Z">
              <w:r w:rsidRPr="00487E51" w:rsidDel="00CB2812">
                <w:rPr>
                  <w:rFonts w:cs="Calibri"/>
                  <w:b/>
                  <w:bCs/>
                  <w:sz w:val="20"/>
                  <w:szCs w:val="20"/>
                </w:rPr>
                <w:delText>0,0</w:delText>
              </w:r>
            </w:del>
          </w:p>
        </w:tc>
        <w:tc>
          <w:tcPr>
            <w:tcW w:w="2386" w:type="dxa"/>
            <w:shd w:val="clear" w:color="auto" w:fill="auto"/>
            <w:vAlign w:val="center"/>
            <w:hideMark/>
          </w:tcPr>
          <w:p w14:paraId="189E5A22" w14:textId="27F3FEF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50" w:author="Houyem Rais" w:date="2024-02-22T15:03:00Z"/>
                <w:rFonts w:cs="Calibri"/>
                <w:b/>
                <w:bCs/>
                <w:sz w:val="20"/>
                <w:szCs w:val="20"/>
                <w:lang w:eastAsia="fr-FR"/>
              </w:rPr>
              <w:pPrChange w:id="10251" w:author="Houyem Rais" w:date="2024-02-22T15:03:00Z">
                <w:pPr>
                  <w:widowControl/>
                  <w:autoSpaceDE/>
                  <w:autoSpaceDN/>
                  <w:spacing w:before="0" w:after="0" w:line="240" w:lineRule="auto"/>
                  <w:jc w:val="center"/>
                </w:pPr>
              </w:pPrChange>
            </w:pPr>
            <w:ins w:id="10252" w:author="Farouk Bouhafs" w:date="2024-02-14T17:44:00Z">
              <w:del w:id="10253" w:author="Houyem Rais" w:date="2024-02-22T15:03:00Z">
                <w:r w:rsidRPr="00487E51" w:rsidDel="00CB2812">
                  <w:rPr>
                    <w:rFonts w:cs="Calibri"/>
                    <w:b/>
                    <w:bCs/>
                    <w:sz w:val="20"/>
                    <w:szCs w:val="20"/>
                  </w:rPr>
                  <w:delText>800,0</w:delText>
                </w:r>
              </w:del>
            </w:ins>
            <w:del w:id="10254" w:author="Houyem Rais" w:date="2024-02-22T15:03:00Z">
              <w:r w:rsidRPr="00487E51" w:rsidDel="00CB2812">
                <w:rPr>
                  <w:rFonts w:cs="Calibri"/>
                  <w:b/>
                  <w:bCs/>
                  <w:sz w:val="20"/>
                  <w:szCs w:val="20"/>
                </w:rPr>
                <w:delText>800,0</w:delText>
              </w:r>
            </w:del>
          </w:p>
        </w:tc>
        <w:tc>
          <w:tcPr>
            <w:tcW w:w="1974" w:type="dxa"/>
            <w:vAlign w:val="center"/>
          </w:tcPr>
          <w:p w14:paraId="5EEDFA52" w14:textId="24C7CA0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55" w:author="Houyem Rais" w:date="2024-02-22T15:03:00Z"/>
                <w:rFonts w:cs="Calibri"/>
                <w:b/>
                <w:bCs/>
                <w:sz w:val="20"/>
                <w:szCs w:val="20"/>
                <w:lang w:eastAsia="fr-FR"/>
              </w:rPr>
              <w:pPrChange w:id="10256" w:author="Houyem Rais" w:date="2024-02-22T15:03:00Z">
                <w:pPr>
                  <w:widowControl/>
                  <w:autoSpaceDE/>
                  <w:autoSpaceDN/>
                  <w:spacing w:before="0" w:after="0" w:line="240" w:lineRule="auto"/>
                  <w:jc w:val="center"/>
                </w:pPr>
              </w:pPrChange>
            </w:pPr>
            <w:ins w:id="10257" w:author="Farouk Bouhafs" w:date="2024-02-14T17:43:00Z">
              <w:del w:id="10258" w:author="Houyem Rais" w:date="2024-02-22T15:03:00Z">
                <w:r w:rsidRPr="00487E51" w:rsidDel="00CB2812">
                  <w:rPr>
                    <w:rFonts w:cs="Calibri"/>
                    <w:b/>
                    <w:bCs/>
                    <w:sz w:val="20"/>
                    <w:szCs w:val="20"/>
                  </w:rPr>
                  <w:delText>742,6</w:delText>
                </w:r>
              </w:del>
            </w:ins>
            <w:del w:id="10259" w:author="Houyem Rais" w:date="2024-02-22T15:03:00Z">
              <w:r w:rsidRPr="00487E51" w:rsidDel="00CB2812">
                <w:rPr>
                  <w:rFonts w:cs="Calibri"/>
                  <w:b/>
                  <w:bCs/>
                  <w:sz w:val="20"/>
                  <w:szCs w:val="20"/>
                </w:rPr>
                <w:delText>741,9</w:delText>
              </w:r>
            </w:del>
          </w:p>
        </w:tc>
        <w:tc>
          <w:tcPr>
            <w:tcW w:w="1820" w:type="dxa"/>
            <w:shd w:val="clear" w:color="auto" w:fill="auto"/>
            <w:vAlign w:val="center"/>
            <w:hideMark/>
          </w:tcPr>
          <w:p w14:paraId="0DF478F6" w14:textId="6786C97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60" w:author="Houyem Rais" w:date="2024-02-22T15:03:00Z"/>
                <w:rFonts w:cs="Calibri"/>
                <w:b/>
                <w:bCs/>
                <w:sz w:val="20"/>
                <w:szCs w:val="20"/>
                <w:lang w:eastAsia="fr-FR"/>
              </w:rPr>
              <w:pPrChange w:id="10261" w:author="Houyem Rais" w:date="2024-02-22T15:03:00Z">
                <w:pPr>
                  <w:widowControl/>
                  <w:autoSpaceDE/>
                  <w:autoSpaceDN/>
                  <w:spacing w:before="0" w:after="0" w:line="240" w:lineRule="auto"/>
                  <w:jc w:val="center"/>
                </w:pPr>
              </w:pPrChange>
            </w:pPr>
            <w:ins w:id="10262" w:author="Farouk Bouhafs" w:date="2024-02-14T17:43:00Z">
              <w:del w:id="10263" w:author="Houyem Rais" w:date="2024-02-22T15:03:00Z">
                <w:r w:rsidRPr="00487E51" w:rsidDel="00CB2812">
                  <w:rPr>
                    <w:rFonts w:cs="Calibri"/>
                    <w:b/>
                    <w:bCs/>
                    <w:sz w:val="20"/>
                    <w:szCs w:val="20"/>
                  </w:rPr>
                  <w:delText>809,0</w:delText>
                </w:r>
              </w:del>
            </w:ins>
            <w:del w:id="10264" w:author="Houyem Rais" w:date="2024-02-22T15:03:00Z">
              <w:r w:rsidRPr="00487E51" w:rsidDel="00CB2812">
                <w:rPr>
                  <w:rFonts w:cs="Calibri"/>
                  <w:b/>
                  <w:bCs/>
                  <w:sz w:val="20"/>
                  <w:szCs w:val="20"/>
                </w:rPr>
                <w:delText>809,0</w:delText>
              </w:r>
            </w:del>
          </w:p>
        </w:tc>
        <w:tc>
          <w:tcPr>
            <w:tcW w:w="2140" w:type="dxa"/>
            <w:shd w:val="clear" w:color="auto" w:fill="auto"/>
            <w:vAlign w:val="center"/>
            <w:hideMark/>
          </w:tcPr>
          <w:p w14:paraId="76D12817" w14:textId="10D0783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65" w:author="Houyem Rais" w:date="2024-02-22T15:03:00Z"/>
                <w:rFonts w:cs="Calibri"/>
                <w:b/>
                <w:bCs/>
                <w:sz w:val="20"/>
                <w:szCs w:val="20"/>
                <w:lang w:eastAsia="fr-FR"/>
              </w:rPr>
              <w:pPrChange w:id="10266" w:author="Houyem Rais" w:date="2024-02-22T15:03:00Z">
                <w:pPr>
                  <w:widowControl/>
                  <w:autoSpaceDE/>
                  <w:autoSpaceDN/>
                  <w:spacing w:before="0" w:after="0" w:line="240" w:lineRule="auto"/>
                  <w:jc w:val="center"/>
                </w:pPr>
              </w:pPrChange>
            </w:pPr>
            <w:ins w:id="10267" w:author="Farouk Bouhafs" w:date="2024-02-14T17:43:00Z">
              <w:del w:id="10268" w:author="Houyem Rais" w:date="2024-02-22T15:03:00Z">
                <w:r w:rsidRPr="00487E51" w:rsidDel="00CB2812">
                  <w:rPr>
                    <w:rFonts w:cs="Calibri"/>
                    <w:b/>
                    <w:bCs/>
                    <w:sz w:val="20"/>
                    <w:szCs w:val="20"/>
                  </w:rPr>
                  <w:delText>0,0</w:delText>
                </w:r>
              </w:del>
            </w:ins>
            <w:del w:id="10269" w:author="Houyem Rais" w:date="2024-02-22T15:03:00Z">
              <w:r w:rsidRPr="00487E51" w:rsidDel="00CB2812">
                <w:rPr>
                  <w:rFonts w:cs="Calibri"/>
                  <w:b/>
                  <w:bCs/>
                  <w:sz w:val="20"/>
                  <w:szCs w:val="20"/>
                </w:rPr>
                <w:delText>0,0</w:delText>
              </w:r>
            </w:del>
          </w:p>
        </w:tc>
      </w:tr>
      <w:tr w:rsidR="008D027C" w:rsidRPr="00487E51" w:rsidDel="00CB2812" w14:paraId="16C46908" w14:textId="3C219762" w:rsidTr="00BB06B7">
        <w:trPr>
          <w:trHeight w:val="260"/>
          <w:del w:id="10270" w:author="Houyem Rais" w:date="2024-02-22T15:03:00Z"/>
        </w:trPr>
        <w:tc>
          <w:tcPr>
            <w:tcW w:w="2440" w:type="dxa"/>
            <w:vMerge w:val="restart"/>
            <w:shd w:val="clear" w:color="auto" w:fill="auto"/>
            <w:vAlign w:val="center"/>
            <w:hideMark/>
          </w:tcPr>
          <w:p w14:paraId="3938A5CB" w14:textId="5648F91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71" w:author="Houyem Rais" w:date="2024-02-22T15:03:00Z"/>
                <w:rFonts w:cs="Calibri"/>
                <w:sz w:val="20"/>
                <w:szCs w:val="20"/>
                <w:lang w:eastAsia="fr-FR"/>
              </w:rPr>
              <w:pPrChange w:id="10272" w:author="Houyem Rais" w:date="2024-02-22T15:03:00Z">
                <w:pPr>
                  <w:widowControl/>
                  <w:autoSpaceDE/>
                  <w:autoSpaceDN/>
                  <w:spacing w:before="0" w:after="0" w:line="240" w:lineRule="auto"/>
                </w:pPr>
              </w:pPrChange>
            </w:pPr>
            <w:del w:id="10273" w:author="Houyem Rais" w:date="2024-02-22T15:03:00Z">
              <w:r w:rsidRPr="00487E51" w:rsidDel="00CB2812">
                <w:rPr>
                  <w:rFonts w:cs="Calibri"/>
                  <w:sz w:val="20"/>
                  <w:szCs w:val="20"/>
                  <w:lang w:eastAsia="fr-FR"/>
                </w:rPr>
                <w:delText>Coût de construction</w:delText>
              </w:r>
            </w:del>
          </w:p>
        </w:tc>
        <w:tc>
          <w:tcPr>
            <w:tcW w:w="2540" w:type="dxa"/>
            <w:vAlign w:val="center"/>
          </w:tcPr>
          <w:p w14:paraId="5BD7AB61" w14:textId="340511B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74" w:author="Houyem Rais" w:date="2024-02-22T15:03:00Z"/>
                <w:rFonts w:cs="Calibri"/>
                <w:sz w:val="20"/>
                <w:szCs w:val="20"/>
                <w:lang w:eastAsia="fr-FR"/>
              </w:rPr>
              <w:pPrChange w:id="10275" w:author="Houyem Rais" w:date="2024-02-22T15:03:00Z">
                <w:pPr>
                  <w:widowControl/>
                  <w:autoSpaceDE/>
                  <w:autoSpaceDN/>
                  <w:spacing w:before="0" w:after="0" w:line="240" w:lineRule="auto"/>
                  <w:jc w:val="center"/>
                </w:pPr>
              </w:pPrChange>
            </w:pPr>
            <w:ins w:id="10276" w:author="Farouk Bouhafs" w:date="2024-02-14T17:43:00Z">
              <w:del w:id="10277" w:author="Houyem Rais" w:date="2024-02-22T15:03:00Z">
                <w:r w:rsidRPr="00487E51" w:rsidDel="00CB2812">
                  <w:rPr>
                    <w:rFonts w:cs="Calibri"/>
                    <w:sz w:val="20"/>
                    <w:szCs w:val="20"/>
                  </w:rPr>
                  <w:delText>0,0</w:delText>
                </w:r>
              </w:del>
            </w:ins>
            <w:del w:id="10278"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4D3D2580" w14:textId="01B7127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79" w:author="Houyem Rais" w:date="2024-02-22T15:03:00Z"/>
                <w:rFonts w:cs="Calibri"/>
                <w:sz w:val="20"/>
                <w:szCs w:val="20"/>
                <w:lang w:eastAsia="fr-FR"/>
              </w:rPr>
              <w:pPrChange w:id="10280" w:author="Houyem Rais" w:date="2024-02-22T15:03:00Z">
                <w:pPr>
                  <w:widowControl/>
                  <w:autoSpaceDE/>
                  <w:autoSpaceDN/>
                  <w:spacing w:before="0" w:after="0" w:line="240" w:lineRule="auto"/>
                  <w:jc w:val="center"/>
                </w:pPr>
              </w:pPrChange>
            </w:pPr>
            <w:ins w:id="10281" w:author="Farouk Bouhafs" w:date="2024-02-14T17:44:00Z">
              <w:del w:id="10282" w:author="Houyem Rais" w:date="2024-02-22T15:03:00Z">
                <w:r w:rsidRPr="00487E51" w:rsidDel="00CB2812">
                  <w:rPr>
                    <w:rFonts w:cs="Calibri"/>
                    <w:sz w:val="20"/>
                    <w:szCs w:val="20"/>
                  </w:rPr>
                  <w:delText>741,6</w:delText>
                </w:r>
              </w:del>
            </w:ins>
            <w:del w:id="10283" w:author="Houyem Rais" w:date="2024-02-22T15:03:00Z">
              <w:r w:rsidRPr="00487E51" w:rsidDel="00CB2812">
                <w:rPr>
                  <w:rFonts w:cs="Calibri"/>
                  <w:sz w:val="20"/>
                  <w:szCs w:val="20"/>
                </w:rPr>
                <w:delText>741,6</w:delText>
              </w:r>
            </w:del>
          </w:p>
        </w:tc>
        <w:tc>
          <w:tcPr>
            <w:tcW w:w="1974" w:type="dxa"/>
            <w:vAlign w:val="center"/>
          </w:tcPr>
          <w:p w14:paraId="4880CCA6" w14:textId="09E0E9A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84" w:author="Houyem Rais" w:date="2024-02-22T15:03:00Z"/>
                <w:rFonts w:cs="Calibri"/>
                <w:sz w:val="20"/>
                <w:szCs w:val="20"/>
                <w:lang w:eastAsia="fr-FR"/>
              </w:rPr>
              <w:pPrChange w:id="10285" w:author="Houyem Rais" w:date="2024-02-22T15:03:00Z">
                <w:pPr>
                  <w:widowControl/>
                  <w:autoSpaceDE/>
                  <w:autoSpaceDN/>
                  <w:spacing w:before="0" w:after="0" w:line="240" w:lineRule="auto"/>
                  <w:jc w:val="center"/>
                </w:pPr>
              </w:pPrChange>
            </w:pPr>
            <w:ins w:id="10286" w:author="Farouk Bouhafs" w:date="2024-02-14T17:43:00Z">
              <w:del w:id="10287" w:author="Houyem Rais" w:date="2024-02-22T15:03:00Z">
                <w:r w:rsidRPr="00487E51" w:rsidDel="00CB2812">
                  <w:rPr>
                    <w:rFonts w:cs="Calibri"/>
                    <w:sz w:val="20"/>
                    <w:szCs w:val="20"/>
                  </w:rPr>
                  <w:delText>741,6</w:delText>
                </w:r>
              </w:del>
            </w:ins>
            <w:del w:id="10288" w:author="Houyem Rais" w:date="2024-02-22T15:03:00Z">
              <w:r w:rsidRPr="00487E51" w:rsidDel="00CB2812">
                <w:rPr>
                  <w:rFonts w:cs="Calibri"/>
                  <w:sz w:val="20"/>
                  <w:szCs w:val="20"/>
                </w:rPr>
                <w:delText>741,6</w:delText>
              </w:r>
            </w:del>
          </w:p>
        </w:tc>
        <w:tc>
          <w:tcPr>
            <w:tcW w:w="1820" w:type="dxa"/>
            <w:shd w:val="clear" w:color="auto" w:fill="auto"/>
            <w:vAlign w:val="center"/>
            <w:hideMark/>
          </w:tcPr>
          <w:p w14:paraId="3DD487A7" w14:textId="13890EA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89" w:author="Houyem Rais" w:date="2024-02-22T15:03:00Z"/>
                <w:rFonts w:cs="Calibri"/>
                <w:sz w:val="20"/>
                <w:szCs w:val="20"/>
                <w:lang w:eastAsia="fr-FR"/>
              </w:rPr>
              <w:pPrChange w:id="10290" w:author="Houyem Rais" w:date="2024-02-22T15:03:00Z">
                <w:pPr>
                  <w:widowControl/>
                  <w:autoSpaceDE/>
                  <w:autoSpaceDN/>
                  <w:spacing w:before="0" w:after="0" w:line="240" w:lineRule="auto"/>
                  <w:jc w:val="center"/>
                </w:pPr>
              </w:pPrChange>
            </w:pPr>
            <w:ins w:id="10291" w:author="Farouk Bouhafs" w:date="2024-02-14T17:43:00Z">
              <w:del w:id="10292" w:author="Houyem Rais" w:date="2024-02-22T15:03:00Z">
                <w:r w:rsidRPr="00487E51" w:rsidDel="00CB2812">
                  <w:rPr>
                    <w:rFonts w:cs="Calibri"/>
                    <w:sz w:val="20"/>
                    <w:szCs w:val="20"/>
                  </w:rPr>
                  <w:delText>741,6</w:delText>
                </w:r>
              </w:del>
            </w:ins>
            <w:del w:id="10293" w:author="Houyem Rais" w:date="2024-02-22T15:03:00Z">
              <w:r w:rsidRPr="00487E51" w:rsidDel="00CB2812">
                <w:rPr>
                  <w:rFonts w:cs="Calibri"/>
                  <w:sz w:val="20"/>
                  <w:szCs w:val="20"/>
                </w:rPr>
                <w:delText>741,6</w:delText>
              </w:r>
            </w:del>
          </w:p>
        </w:tc>
        <w:tc>
          <w:tcPr>
            <w:tcW w:w="2140" w:type="dxa"/>
            <w:shd w:val="clear" w:color="auto" w:fill="auto"/>
            <w:vAlign w:val="center"/>
            <w:hideMark/>
          </w:tcPr>
          <w:p w14:paraId="1D64D794" w14:textId="7EB335B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294" w:author="Houyem Rais" w:date="2024-02-22T15:03:00Z"/>
                <w:rFonts w:cs="Calibri"/>
                <w:sz w:val="20"/>
                <w:szCs w:val="20"/>
                <w:lang w:eastAsia="fr-FR"/>
              </w:rPr>
              <w:pPrChange w:id="10295" w:author="Houyem Rais" w:date="2024-02-22T15:03:00Z">
                <w:pPr>
                  <w:widowControl/>
                  <w:autoSpaceDE/>
                  <w:autoSpaceDN/>
                  <w:spacing w:before="0" w:after="0" w:line="240" w:lineRule="auto"/>
                  <w:jc w:val="center"/>
                </w:pPr>
              </w:pPrChange>
            </w:pPr>
            <w:ins w:id="10296" w:author="Farouk Bouhafs" w:date="2024-02-14T17:43:00Z">
              <w:del w:id="10297" w:author="Houyem Rais" w:date="2024-02-22T15:03:00Z">
                <w:r w:rsidRPr="00487E51" w:rsidDel="00CB2812">
                  <w:rPr>
                    <w:rFonts w:cs="Calibri"/>
                    <w:sz w:val="20"/>
                    <w:szCs w:val="20"/>
                  </w:rPr>
                  <w:delText>0,0</w:delText>
                </w:r>
              </w:del>
            </w:ins>
            <w:del w:id="10298" w:author="Houyem Rais" w:date="2024-02-22T15:03:00Z">
              <w:r w:rsidRPr="00487E51" w:rsidDel="00CB2812">
                <w:rPr>
                  <w:rFonts w:cs="Calibri"/>
                  <w:sz w:val="20"/>
                  <w:szCs w:val="20"/>
                </w:rPr>
                <w:delText>0,0</w:delText>
              </w:r>
            </w:del>
          </w:p>
        </w:tc>
      </w:tr>
      <w:tr w:rsidR="008D027C" w:rsidRPr="00487E51" w:rsidDel="00CB2812" w14:paraId="5EE3CAF5" w14:textId="63E72CD0" w:rsidTr="00BB06B7">
        <w:trPr>
          <w:trHeight w:val="270"/>
          <w:del w:id="10299" w:author="Houyem Rais" w:date="2024-02-22T15:03:00Z"/>
        </w:trPr>
        <w:tc>
          <w:tcPr>
            <w:tcW w:w="2440" w:type="dxa"/>
            <w:vMerge/>
            <w:vAlign w:val="center"/>
            <w:hideMark/>
          </w:tcPr>
          <w:p w14:paraId="07FE0F35" w14:textId="6FB9710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00" w:author="Houyem Rais" w:date="2024-02-22T15:03:00Z"/>
                <w:rFonts w:cs="Calibri"/>
                <w:sz w:val="20"/>
                <w:szCs w:val="20"/>
                <w:lang w:eastAsia="fr-FR"/>
              </w:rPr>
              <w:pPrChange w:id="10301" w:author="Houyem Rais" w:date="2024-02-22T15:03:00Z">
                <w:pPr>
                  <w:widowControl/>
                  <w:autoSpaceDE/>
                  <w:autoSpaceDN/>
                  <w:spacing w:before="0" w:after="0" w:line="240" w:lineRule="auto"/>
                  <w:jc w:val="left"/>
                </w:pPr>
              </w:pPrChange>
            </w:pPr>
          </w:p>
        </w:tc>
        <w:tc>
          <w:tcPr>
            <w:tcW w:w="2540" w:type="dxa"/>
            <w:vAlign w:val="center"/>
          </w:tcPr>
          <w:p w14:paraId="244497CD" w14:textId="1A81DB9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02" w:author="Houyem Rais" w:date="2024-02-22T15:03:00Z"/>
                <w:rFonts w:cs="Calibri"/>
                <w:i/>
                <w:iCs/>
                <w:sz w:val="20"/>
                <w:szCs w:val="20"/>
                <w:lang w:eastAsia="fr-FR"/>
              </w:rPr>
              <w:pPrChange w:id="10303" w:author="Houyem Rais" w:date="2024-02-22T15:03:00Z">
                <w:pPr>
                  <w:widowControl/>
                  <w:autoSpaceDE/>
                  <w:autoSpaceDN/>
                  <w:spacing w:before="0" w:after="0" w:line="240" w:lineRule="auto"/>
                  <w:jc w:val="center"/>
                </w:pPr>
              </w:pPrChange>
            </w:pPr>
            <w:ins w:id="10304" w:author="Farouk Bouhafs" w:date="2024-02-14T17:43:00Z">
              <w:del w:id="10305" w:author="Houyem Rais" w:date="2024-02-22T15:03:00Z">
                <w:r w:rsidRPr="00487E51" w:rsidDel="00CB2812">
                  <w:rPr>
                    <w:rFonts w:cs="Calibri"/>
                    <w:i/>
                    <w:iCs/>
                    <w:sz w:val="20"/>
                    <w:szCs w:val="20"/>
                  </w:rPr>
                  <w:delText>0,0%</w:delText>
                </w:r>
              </w:del>
            </w:ins>
            <w:del w:id="10306" w:author="Houyem Rais" w:date="2024-02-22T15:03:00Z">
              <w:r w:rsidRPr="00487E51" w:rsidDel="00CB2812">
                <w:rPr>
                  <w:rFonts w:cs="Calibri"/>
                  <w:i/>
                  <w:iCs/>
                  <w:sz w:val="20"/>
                  <w:szCs w:val="20"/>
                </w:rPr>
                <w:delText>0,0%</w:delText>
              </w:r>
            </w:del>
          </w:p>
        </w:tc>
        <w:tc>
          <w:tcPr>
            <w:tcW w:w="2386" w:type="dxa"/>
            <w:shd w:val="clear" w:color="auto" w:fill="auto"/>
            <w:vAlign w:val="center"/>
            <w:hideMark/>
          </w:tcPr>
          <w:p w14:paraId="389A19AE" w14:textId="20AB43C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07" w:author="Houyem Rais" w:date="2024-02-22T15:03:00Z"/>
                <w:rFonts w:cs="Calibri"/>
                <w:i/>
                <w:iCs/>
                <w:sz w:val="20"/>
                <w:szCs w:val="20"/>
                <w:lang w:eastAsia="fr-FR"/>
              </w:rPr>
              <w:pPrChange w:id="10308" w:author="Houyem Rais" w:date="2024-02-22T15:03:00Z">
                <w:pPr>
                  <w:widowControl/>
                  <w:autoSpaceDE/>
                  <w:autoSpaceDN/>
                  <w:spacing w:before="0" w:after="0" w:line="240" w:lineRule="auto"/>
                  <w:jc w:val="center"/>
                </w:pPr>
              </w:pPrChange>
            </w:pPr>
            <w:ins w:id="10309" w:author="Farouk Bouhafs" w:date="2024-02-14T17:44:00Z">
              <w:del w:id="10310" w:author="Houyem Rais" w:date="2024-02-22T15:03:00Z">
                <w:r w:rsidRPr="00487E51" w:rsidDel="00CB2812">
                  <w:rPr>
                    <w:rFonts w:cs="Calibri"/>
                    <w:sz w:val="20"/>
                    <w:szCs w:val="20"/>
                  </w:rPr>
                  <w:delText>0,9</w:delText>
                </w:r>
              </w:del>
            </w:ins>
            <w:del w:id="10311" w:author="Houyem Rais" w:date="2024-02-22T15:03:00Z">
              <w:r w:rsidRPr="00487E51" w:rsidDel="00CB2812">
                <w:rPr>
                  <w:rFonts w:cs="Calibri"/>
                  <w:i/>
                  <w:iCs/>
                  <w:sz w:val="20"/>
                  <w:szCs w:val="20"/>
                </w:rPr>
                <w:delText>92,7%</w:delText>
              </w:r>
            </w:del>
          </w:p>
        </w:tc>
        <w:tc>
          <w:tcPr>
            <w:tcW w:w="1974" w:type="dxa"/>
            <w:vAlign w:val="center"/>
          </w:tcPr>
          <w:p w14:paraId="5764CF1D" w14:textId="0B7D83D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12" w:author="Houyem Rais" w:date="2024-02-22T15:03:00Z"/>
                <w:rFonts w:cs="Calibri"/>
                <w:i/>
                <w:iCs/>
                <w:sz w:val="20"/>
                <w:szCs w:val="20"/>
                <w:lang w:eastAsia="fr-FR"/>
              </w:rPr>
              <w:pPrChange w:id="10313" w:author="Houyem Rais" w:date="2024-02-22T15:03:00Z">
                <w:pPr>
                  <w:widowControl/>
                  <w:autoSpaceDE/>
                  <w:autoSpaceDN/>
                  <w:spacing w:before="0" w:after="0" w:line="240" w:lineRule="auto"/>
                  <w:jc w:val="center"/>
                </w:pPr>
              </w:pPrChange>
            </w:pPr>
            <w:ins w:id="10314" w:author="Farouk Bouhafs" w:date="2024-02-14T17:43:00Z">
              <w:del w:id="10315" w:author="Houyem Rais" w:date="2024-02-22T15:03:00Z">
                <w:r w:rsidRPr="00487E51" w:rsidDel="00CB2812">
                  <w:rPr>
                    <w:rFonts w:cs="Calibri"/>
                    <w:i/>
                    <w:iCs/>
                    <w:sz w:val="20"/>
                    <w:szCs w:val="20"/>
                  </w:rPr>
                  <w:delText>99,9%</w:delText>
                </w:r>
              </w:del>
            </w:ins>
            <w:del w:id="10316" w:author="Houyem Rais" w:date="2024-02-22T15:03:00Z">
              <w:r w:rsidRPr="00487E51" w:rsidDel="00CB2812">
                <w:rPr>
                  <w:rFonts w:cs="Calibri"/>
                  <w:i/>
                  <w:iCs/>
                  <w:sz w:val="20"/>
                  <w:szCs w:val="20"/>
                </w:rPr>
                <w:delText>100,0%</w:delText>
              </w:r>
            </w:del>
          </w:p>
        </w:tc>
        <w:tc>
          <w:tcPr>
            <w:tcW w:w="1820" w:type="dxa"/>
            <w:shd w:val="clear" w:color="auto" w:fill="auto"/>
            <w:vAlign w:val="center"/>
            <w:hideMark/>
          </w:tcPr>
          <w:p w14:paraId="0AD7EF3F" w14:textId="069ADC9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17" w:author="Houyem Rais" w:date="2024-02-22T15:03:00Z"/>
                <w:rFonts w:cs="Calibri"/>
                <w:i/>
                <w:iCs/>
                <w:sz w:val="20"/>
                <w:szCs w:val="20"/>
                <w:lang w:eastAsia="fr-FR"/>
              </w:rPr>
              <w:pPrChange w:id="10318" w:author="Houyem Rais" w:date="2024-02-22T15:03:00Z">
                <w:pPr>
                  <w:widowControl/>
                  <w:autoSpaceDE/>
                  <w:autoSpaceDN/>
                  <w:spacing w:before="0" w:after="0" w:line="240" w:lineRule="auto"/>
                  <w:jc w:val="center"/>
                </w:pPr>
              </w:pPrChange>
            </w:pPr>
            <w:ins w:id="10319" w:author="Farouk Bouhafs" w:date="2024-02-14T17:43:00Z">
              <w:del w:id="10320" w:author="Houyem Rais" w:date="2024-02-22T15:03:00Z">
                <w:r w:rsidRPr="00487E51" w:rsidDel="00CB2812">
                  <w:rPr>
                    <w:rFonts w:cs="Calibri"/>
                    <w:i/>
                    <w:iCs/>
                    <w:sz w:val="20"/>
                    <w:szCs w:val="20"/>
                  </w:rPr>
                  <w:delText>91,7%</w:delText>
                </w:r>
              </w:del>
            </w:ins>
            <w:del w:id="10321" w:author="Houyem Rais" w:date="2024-02-22T15:03:00Z">
              <w:r w:rsidRPr="00487E51" w:rsidDel="00CB2812">
                <w:rPr>
                  <w:rFonts w:cs="Calibri"/>
                  <w:i/>
                  <w:iCs/>
                  <w:sz w:val="20"/>
                  <w:szCs w:val="20"/>
                </w:rPr>
                <w:delText>91,7%</w:delText>
              </w:r>
            </w:del>
          </w:p>
        </w:tc>
        <w:tc>
          <w:tcPr>
            <w:tcW w:w="2140" w:type="dxa"/>
            <w:shd w:val="clear" w:color="auto" w:fill="auto"/>
            <w:vAlign w:val="center"/>
            <w:hideMark/>
          </w:tcPr>
          <w:p w14:paraId="1901FEDC" w14:textId="7E7B869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22" w:author="Houyem Rais" w:date="2024-02-22T15:03:00Z"/>
                <w:rFonts w:cs="Calibri"/>
                <w:i/>
                <w:iCs/>
                <w:sz w:val="20"/>
                <w:szCs w:val="20"/>
                <w:lang w:eastAsia="fr-FR"/>
              </w:rPr>
              <w:pPrChange w:id="10323" w:author="Houyem Rais" w:date="2024-02-22T15:03:00Z">
                <w:pPr>
                  <w:widowControl/>
                  <w:autoSpaceDE/>
                  <w:autoSpaceDN/>
                  <w:spacing w:before="0" w:after="0" w:line="240" w:lineRule="auto"/>
                  <w:jc w:val="center"/>
                </w:pPr>
              </w:pPrChange>
            </w:pPr>
            <w:ins w:id="10324" w:author="Farouk Bouhafs" w:date="2024-02-14T17:43:00Z">
              <w:del w:id="10325" w:author="Houyem Rais" w:date="2024-02-22T15:03:00Z">
                <w:r w:rsidRPr="00487E51" w:rsidDel="00CB2812">
                  <w:rPr>
                    <w:rFonts w:cs="Calibri"/>
                    <w:i/>
                    <w:iCs/>
                    <w:sz w:val="20"/>
                    <w:szCs w:val="20"/>
                  </w:rPr>
                  <w:delText>0,0%</w:delText>
                </w:r>
              </w:del>
            </w:ins>
            <w:del w:id="10326" w:author="Houyem Rais" w:date="2024-02-22T15:03:00Z">
              <w:r w:rsidRPr="00487E51" w:rsidDel="00CB2812">
                <w:rPr>
                  <w:rFonts w:cs="Calibri"/>
                  <w:i/>
                  <w:iCs/>
                  <w:sz w:val="20"/>
                  <w:szCs w:val="20"/>
                </w:rPr>
                <w:delText>0,0%</w:delText>
              </w:r>
            </w:del>
          </w:p>
        </w:tc>
      </w:tr>
      <w:tr w:rsidR="008D027C" w:rsidRPr="00487E51" w:rsidDel="00CB2812" w14:paraId="6002D4AD" w14:textId="7EB11944" w:rsidTr="00BB06B7">
        <w:trPr>
          <w:trHeight w:val="260"/>
          <w:del w:id="10327" w:author="Houyem Rais" w:date="2024-02-22T15:03:00Z"/>
        </w:trPr>
        <w:tc>
          <w:tcPr>
            <w:tcW w:w="2440" w:type="dxa"/>
            <w:vMerge w:val="restart"/>
            <w:shd w:val="clear" w:color="auto" w:fill="auto"/>
            <w:vAlign w:val="center"/>
            <w:hideMark/>
          </w:tcPr>
          <w:p w14:paraId="63EE0CC4" w14:textId="77536A5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28" w:author="Houyem Rais" w:date="2024-02-22T15:03:00Z"/>
                <w:rFonts w:cs="Calibri"/>
                <w:sz w:val="20"/>
                <w:szCs w:val="20"/>
                <w:lang w:eastAsia="fr-FR"/>
              </w:rPr>
              <w:pPrChange w:id="10329" w:author="Houyem Rais" w:date="2024-02-22T15:03:00Z">
                <w:pPr>
                  <w:widowControl/>
                  <w:autoSpaceDE/>
                  <w:autoSpaceDN/>
                  <w:spacing w:before="0" w:after="0" w:line="240" w:lineRule="auto"/>
                </w:pPr>
              </w:pPrChange>
            </w:pPr>
            <w:del w:id="10330" w:author="Houyem Rais" w:date="2024-02-22T15:03:00Z">
              <w:r w:rsidRPr="00487E51" w:rsidDel="00CB2812">
                <w:rPr>
                  <w:rFonts w:cs="Calibri"/>
                  <w:sz w:val="20"/>
                  <w:szCs w:val="20"/>
                  <w:lang w:eastAsia="fr-FR"/>
                </w:rPr>
                <w:delText>Intérêts intercalaires</w:delText>
              </w:r>
            </w:del>
          </w:p>
        </w:tc>
        <w:tc>
          <w:tcPr>
            <w:tcW w:w="2540" w:type="dxa"/>
            <w:vAlign w:val="center"/>
          </w:tcPr>
          <w:p w14:paraId="38F0CD5A" w14:textId="1278484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31" w:author="Houyem Rais" w:date="2024-02-22T15:03:00Z"/>
                <w:rFonts w:cs="Calibri"/>
                <w:sz w:val="20"/>
                <w:szCs w:val="20"/>
                <w:lang w:eastAsia="fr-FR"/>
              </w:rPr>
              <w:pPrChange w:id="10332" w:author="Houyem Rais" w:date="2024-02-22T15:03:00Z">
                <w:pPr>
                  <w:widowControl/>
                  <w:autoSpaceDE/>
                  <w:autoSpaceDN/>
                  <w:spacing w:before="0" w:after="0" w:line="240" w:lineRule="auto"/>
                  <w:jc w:val="center"/>
                </w:pPr>
              </w:pPrChange>
            </w:pPr>
            <w:ins w:id="10333" w:author="Farouk Bouhafs" w:date="2024-02-14T17:43:00Z">
              <w:del w:id="10334" w:author="Houyem Rais" w:date="2024-02-22T15:03:00Z">
                <w:r w:rsidRPr="00487E51" w:rsidDel="00CB2812">
                  <w:rPr>
                    <w:rFonts w:cs="Calibri"/>
                    <w:sz w:val="20"/>
                    <w:szCs w:val="20"/>
                  </w:rPr>
                  <w:delText>0,0</w:delText>
                </w:r>
              </w:del>
            </w:ins>
            <w:del w:id="10335"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3E6CAD65" w14:textId="59591C7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36" w:author="Houyem Rais" w:date="2024-02-22T15:03:00Z"/>
                <w:rFonts w:cs="Calibri"/>
                <w:sz w:val="20"/>
                <w:szCs w:val="20"/>
                <w:lang w:eastAsia="fr-FR"/>
              </w:rPr>
              <w:pPrChange w:id="10337" w:author="Houyem Rais" w:date="2024-02-22T15:03:00Z">
                <w:pPr>
                  <w:widowControl/>
                  <w:autoSpaceDE/>
                  <w:autoSpaceDN/>
                  <w:spacing w:before="0" w:after="0" w:line="240" w:lineRule="auto"/>
                  <w:jc w:val="center"/>
                </w:pPr>
              </w:pPrChange>
            </w:pPr>
            <w:ins w:id="10338" w:author="Farouk Bouhafs" w:date="2024-02-14T17:44:00Z">
              <w:del w:id="10339" w:author="Houyem Rais" w:date="2024-02-22T15:03:00Z">
                <w:r w:rsidRPr="00487E51" w:rsidDel="00CB2812">
                  <w:rPr>
                    <w:rFonts w:cs="Calibri"/>
                    <w:sz w:val="20"/>
                    <w:szCs w:val="20"/>
                  </w:rPr>
                  <w:delText>58,4</w:delText>
                </w:r>
              </w:del>
            </w:ins>
            <w:del w:id="10340" w:author="Houyem Rais" w:date="2024-02-22T15:03:00Z">
              <w:r w:rsidRPr="00487E51" w:rsidDel="00CB2812">
                <w:rPr>
                  <w:rFonts w:cs="Calibri"/>
                  <w:sz w:val="20"/>
                  <w:szCs w:val="20"/>
                </w:rPr>
                <w:delText>58,4</w:delText>
              </w:r>
            </w:del>
          </w:p>
        </w:tc>
        <w:tc>
          <w:tcPr>
            <w:tcW w:w="1974" w:type="dxa"/>
            <w:vAlign w:val="center"/>
          </w:tcPr>
          <w:p w14:paraId="1264B501" w14:textId="6A32627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41" w:author="Houyem Rais" w:date="2024-02-22T15:03:00Z"/>
                <w:rFonts w:cs="Calibri"/>
                <w:sz w:val="20"/>
                <w:szCs w:val="20"/>
                <w:lang w:eastAsia="fr-FR"/>
              </w:rPr>
              <w:pPrChange w:id="10342" w:author="Houyem Rais" w:date="2024-02-22T15:03:00Z">
                <w:pPr>
                  <w:widowControl/>
                  <w:autoSpaceDE/>
                  <w:autoSpaceDN/>
                  <w:spacing w:before="0" w:after="0" w:line="240" w:lineRule="auto"/>
                  <w:jc w:val="center"/>
                </w:pPr>
              </w:pPrChange>
            </w:pPr>
            <w:ins w:id="10343" w:author="Farouk Bouhafs" w:date="2024-02-14T17:43:00Z">
              <w:del w:id="10344" w:author="Houyem Rais" w:date="2024-02-22T15:03:00Z">
                <w:r w:rsidRPr="00487E51" w:rsidDel="00CB2812">
                  <w:rPr>
                    <w:rFonts w:cs="Calibri"/>
                    <w:sz w:val="20"/>
                    <w:szCs w:val="20"/>
                  </w:rPr>
                  <w:delText>1,0</w:delText>
                </w:r>
              </w:del>
            </w:ins>
            <w:del w:id="10345" w:author="Houyem Rais" w:date="2024-02-22T15:03:00Z">
              <w:r w:rsidRPr="00487E51" w:rsidDel="00CB2812">
                <w:rPr>
                  <w:rFonts w:cs="Calibri"/>
                  <w:sz w:val="20"/>
                  <w:szCs w:val="20"/>
                </w:rPr>
                <w:delText>0,3</w:delText>
              </w:r>
            </w:del>
          </w:p>
        </w:tc>
        <w:tc>
          <w:tcPr>
            <w:tcW w:w="1820" w:type="dxa"/>
            <w:shd w:val="clear" w:color="auto" w:fill="auto"/>
            <w:vAlign w:val="center"/>
            <w:hideMark/>
          </w:tcPr>
          <w:p w14:paraId="6A44CEA3" w14:textId="4195053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46" w:author="Houyem Rais" w:date="2024-02-22T15:03:00Z"/>
                <w:rFonts w:cs="Calibri"/>
                <w:sz w:val="20"/>
                <w:szCs w:val="20"/>
                <w:lang w:eastAsia="fr-FR"/>
              </w:rPr>
              <w:pPrChange w:id="10347" w:author="Houyem Rais" w:date="2024-02-22T15:03:00Z">
                <w:pPr>
                  <w:widowControl/>
                  <w:autoSpaceDE/>
                  <w:autoSpaceDN/>
                  <w:spacing w:before="0" w:after="0" w:line="240" w:lineRule="auto"/>
                  <w:jc w:val="center"/>
                </w:pPr>
              </w:pPrChange>
            </w:pPr>
            <w:ins w:id="10348" w:author="Farouk Bouhafs" w:date="2024-02-14T17:43:00Z">
              <w:del w:id="10349" w:author="Houyem Rais" w:date="2024-02-22T15:03:00Z">
                <w:r w:rsidRPr="00487E51" w:rsidDel="00CB2812">
                  <w:rPr>
                    <w:rFonts w:cs="Calibri"/>
                    <w:sz w:val="20"/>
                    <w:szCs w:val="20"/>
                  </w:rPr>
                  <w:delText>67,4</w:delText>
                </w:r>
              </w:del>
            </w:ins>
            <w:del w:id="10350" w:author="Houyem Rais" w:date="2024-02-22T15:03:00Z">
              <w:r w:rsidRPr="00487E51" w:rsidDel="00CB2812">
                <w:rPr>
                  <w:rFonts w:cs="Calibri"/>
                  <w:sz w:val="20"/>
                  <w:szCs w:val="20"/>
                </w:rPr>
                <w:delText>67,4</w:delText>
              </w:r>
            </w:del>
          </w:p>
        </w:tc>
        <w:tc>
          <w:tcPr>
            <w:tcW w:w="2140" w:type="dxa"/>
            <w:shd w:val="clear" w:color="auto" w:fill="auto"/>
            <w:vAlign w:val="center"/>
            <w:hideMark/>
          </w:tcPr>
          <w:p w14:paraId="6CB81FF9" w14:textId="397CAAC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51" w:author="Houyem Rais" w:date="2024-02-22T15:03:00Z"/>
                <w:rFonts w:cs="Calibri"/>
                <w:sz w:val="20"/>
                <w:szCs w:val="20"/>
                <w:lang w:eastAsia="fr-FR"/>
              </w:rPr>
              <w:pPrChange w:id="10352" w:author="Houyem Rais" w:date="2024-02-22T15:03:00Z">
                <w:pPr>
                  <w:widowControl/>
                  <w:autoSpaceDE/>
                  <w:autoSpaceDN/>
                  <w:spacing w:before="0" w:after="0" w:line="240" w:lineRule="auto"/>
                  <w:jc w:val="center"/>
                </w:pPr>
              </w:pPrChange>
            </w:pPr>
            <w:ins w:id="10353" w:author="Farouk Bouhafs" w:date="2024-02-14T17:43:00Z">
              <w:del w:id="10354" w:author="Houyem Rais" w:date="2024-02-22T15:03:00Z">
                <w:r w:rsidRPr="00487E51" w:rsidDel="00CB2812">
                  <w:rPr>
                    <w:rFonts w:cs="Calibri"/>
                    <w:sz w:val="20"/>
                    <w:szCs w:val="20"/>
                  </w:rPr>
                  <w:delText>0,0</w:delText>
                </w:r>
              </w:del>
            </w:ins>
            <w:del w:id="10355" w:author="Houyem Rais" w:date="2024-02-22T15:03:00Z">
              <w:r w:rsidRPr="00487E51" w:rsidDel="00CB2812">
                <w:rPr>
                  <w:rFonts w:cs="Calibri"/>
                  <w:sz w:val="20"/>
                  <w:szCs w:val="20"/>
                </w:rPr>
                <w:delText>0,0</w:delText>
              </w:r>
            </w:del>
          </w:p>
        </w:tc>
      </w:tr>
      <w:tr w:rsidR="008D027C" w:rsidRPr="00487E51" w:rsidDel="00CB2812" w14:paraId="6BDE9F38" w14:textId="4CE68E07" w:rsidTr="00BB06B7">
        <w:trPr>
          <w:trHeight w:val="270"/>
          <w:del w:id="10356" w:author="Houyem Rais" w:date="2024-02-22T15:03:00Z"/>
        </w:trPr>
        <w:tc>
          <w:tcPr>
            <w:tcW w:w="2440" w:type="dxa"/>
            <w:vMerge/>
            <w:vAlign w:val="center"/>
            <w:hideMark/>
          </w:tcPr>
          <w:p w14:paraId="67A5D4BA" w14:textId="6B2338A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57" w:author="Houyem Rais" w:date="2024-02-22T15:03:00Z"/>
                <w:rFonts w:cs="Calibri"/>
                <w:sz w:val="20"/>
                <w:szCs w:val="20"/>
                <w:lang w:eastAsia="fr-FR"/>
              </w:rPr>
              <w:pPrChange w:id="10358" w:author="Houyem Rais" w:date="2024-02-22T15:03:00Z">
                <w:pPr>
                  <w:widowControl/>
                  <w:autoSpaceDE/>
                  <w:autoSpaceDN/>
                  <w:spacing w:before="0" w:after="0" w:line="240" w:lineRule="auto"/>
                  <w:jc w:val="left"/>
                </w:pPr>
              </w:pPrChange>
            </w:pPr>
          </w:p>
        </w:tc>
        <w:tc>
          <w:tcPr>
            <w:tcW w:w="2540" w:type="dxa"/>
            <w:vAlign w:val="center"/>
          </w:tcPr>
          <w:p w14:paraId="6C129D67" w14:textId="0F7F18E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59" w:author="Houyem Rais" w:date="2024-02-22T15:03:00Z"/>
                <w:rFonts w:cs="Calibri"/>
                <w:i/>
                <w:iCs/>
                <w:sz w:val="20"/>
                <w:szCs w:val="20"/>
                <w:lang w:eastAsia="fr-FR"/>
              </w:rPr>
              <w:pPrChange w:id="10360" w:author="Houyem Rais" w:date="2024-02-22T15:03:00Z">
                <w:pPr>
                  <w:widowControl/>
                  <w:autoSpaceDE/>
                  <w:autoSpaceDN/>
                  <w:spacing w:before="0" w:after="0" w:line="240" w:lineRule="auto"/>
                  <w:jc w:val="center"/>
                </w:pPr>
              </w:pPrChange>
            </w:pPr>
            <w:ins w:id="10361" w:author="Farouk Bouhafs" w:date="2024-02-14T17:43:00Z">
              <w:del w:id="10362" w:author="Houyem Rais" w:date="2024-02-22T15:03:00Z">
                <w:r w:rsidRPr="00487E51" w:rsidDel="00CB2812">
                  <w:rPr>
                    <w:rFonts w:cs="Calibri"/>
                    <w:i/>
                    <w:iCs/>
                    <w:sz w:val="20"/>
                    <w:szCs w:val="20"/>
                  </w:rPr>
                  <w:delText>0,0%</w:delText>
                </w:r>
              </w:del>
            </w:ins>
            <w:del w:id="10363" w:author="Houyem Rais" w:date="2024-02-22T15:03:00Z">
              <w:r w:rsidRPr="00487E51" w:rsidDel="00CB2812">
                <w:rPr>
                  <w:rFonts w:cs="Calibri"/>
                  <w:i/>
                  <w:iCs/>
                  <w:sz w:val="20"/>
                  <w:szCs w:val="20"/>
                </w:rPr>
                <w:delText>0,0%</w:delText>
              </w:r>
            </w:del>
          </w:p>
        </w:tc>
        <w:tc>
          <w:tcPr>
            <w:tcW w:w="2386" w:type="dxa"/>
            <w:shd w:val="clear" w:color="auto" w:fill="auto"/>
            <w:vAlign w:val="center"/>
            <w:hideMark/>
          </w:tcPr>
          <w:p w14:paraId="5FDEC247" w14:textId="573AB18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64" w:author="Houyem Rais" w:date="2024-02-22T15:03:00Z"/>
                <w:rFonts w:cs="Calibri"/>
                <w:i/>
                <w:iCs/>
                <w:sz w:val="20"/>
                <w:szCs w:val="20"/>
                <w:lang w:eastAsia="fr-FR"/>
              </w:rPr>
              <w:pPrChange w:id="10365" w:author="Houyem Rais" w:date="2024-02-22T15:03:00Z">
                <w:pPr>
                  <w:widowControl/>
                  <w:autoSpaceDE/>
                  <w:autoSpaceDN/>
                  <w:spacing w:before="0" w:after="0" w:line="240" w:lineRule="auto"/>
                  <w:jc w:val="center"/>
                </w:pPr>
              </w:pPrChange>
            </w:pPr>
            <w:ins w:id="10366" w:author="Farouk Bouhafs" w:date="2024-02-14T17:44:00Z">
              <w:del w:id="10367" w:author="Houyem Rais" w:date="2024-02-22T15:03:00Z">
                <w:r w:rsidRPr="00487E51" w:rsidDel="00CB2812">
                  <w:rPr>
                    <w:rFonts w:cs="Calibri"/>
                    <w:sz w:val="20"/>
                    <w:szCs w:val="20"/>
                  </w:rPr>
                  <w:delText>0,1</w:delText>
                </w:r>
              </w:del>
            </w:ins>
            <w:del w:id="10368" w:author="Houyem Rais" w:date="2024-02-22T15:03:00Z">
              <w:r w:rsidRPr="00487E51" w:rsidDel="00CB2812">
                <w:rPr>
                  <w:rFonts w:cs="Calibri"/>
                  <w:i/>
                  <w:iCs/>
                  <w:sz w:val="20"/>
                  <w:szCs w:val="20"/>
                </w:rPr>
                <w:delText>7,3%</w:delText>
              </w:r>
            </w:del>
          </w:p>
        </w:tc>
        <w:tc>
          <w:tcPr>
            <w:tcW w:w="1974" w:type="dxa"/>
            <w:vAlign w:val="center"/>
          </w:tcPr>
          <w:p w14:paraId="45BC522B" w14:textId="486ED52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69" w:author="Houyem Rais" w:date="2024-02-22T15:03:00Z"/>
                <w:rFonts w:cs="Calibri"/>
                <w:i/>
                <w:iCs/>
                <w:sz w:val="20"/>
                <w:szCs w:val="20"/>
                <w:lang w:eastAsia="fr-FR"/>
              </w:rPr>
              <w:pPrChange w:id="10370" w:author="Houyem Rais" w:date="2024-02-22T15:03:00Z">
                <w:pPr>
                  <w:widowControl/>
                  <w:autoSpaceDE/>
                  <w:autoSpaceDN/>
                  <w:spacing w:before="0" w:after="0" w:line="240" w:lineRule="auto"/>
                  <w:jc w:val="center"/>
                </w:pPr>
              </w:pPrChange>
            </w:pPr>
            <w:ins w:id="10371" w:author="Farouk Bouhafs" w:date="2024-02-14T17:43:00Z">
              <w:del w:id="10372" w:author="Houyem Rais" w:date="2024-02-22T15:03:00Z">
                <w:r w:rsidRPr="00487E51" w:rsidDel="00CB2812">
                  <w:rPr>
                    <w:rFonts w:cs="Calibri"/>
                    <w:i/>
                    <w:iCs/>
                    <w:sz w:val="20"/>
                    <w:szCs w:val="20"/>
                  </w:rPr>
                  <w:delText>0,1%</w:delText>
                </w:r>
              </w:del>
            </w:ins>
            <w:del w:id="10373" w:author="Houyem Rais" w:date="2024-02-22T15:03:00Z">
              <w:r w:rsidRPr="00487E51" w:rsidDel="00CB2812">
                <w:rPr>
                  <w:rFonts w:cs="Calibri"/>
                  <w:i/>
                  <w:iCs/>
                  <w:sz w:val="20"/>
                  <w:szCs w:val="20"/>
                </w:rPr>
                <w:delText>0,0%</w:delText>
              </w:r>
            </w:del>
          </w:p>
        </w:tc>
        <w:tc>
          <w:tcPr>
            <w:tcW w:w="1820" w:type="dxa"/>
            <w:shd w:val="clear" w:color="auto" w:fill="auto"/>
            <w:vAlign w:val="center"/>
            <w:hideMark/>
          </w:tcPr>
          <w:p w14:paraId="7FD00E68" w14:textId="28CDEDE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74" w:author="Houyem Rais" w:date="2024-02-22T15:03:00Z"/>
                <w:rFonts w:cs="Calibri"/>
                <w:i/>
                <w:iCs/>
                <w:sz w:val="20"/>
                <w:szCs w:val="20"/>
                <w:lang w:eastAsia="fr-FR"/>
              </w:rPr>
              <w:pPrChange w:id="10375" w:author="Houyem Rais" w:date="2024-02-22T15:03:00Z">
                <w:pPr>
                  <w:widowControl/>
                  <w:autoSpaceDE/>
                  <w:autoSpaceDN/>
                  <w:spacing w:before="0" w:after="0" w:line="240" w:lineRule="auto"/>
                  <w:jc w:val="center"/>
                </w:pPr>
              </w:pPrChange>
            </w:pPr>
            <w:ins w:id="10376" w:author="Farouk Bouhafs" w:date="2024-02-14T17:43:00Z">
              <w:del w:id="10377" w:author="Houyem Rais" w:date="2024-02-22T15:03:00Z">
                <w:r w:rsidRPr="00487E51" w:rsidDel="00CB2812">
                  <w:rPr>
                    <w:rFonts w:cs="Calibri"/>
                    <w:i/>
                    <w:iCs/>
                    <w:sz w:val="20"/>
                    <w:szCs w:val="20"/>
                  </w:rPr>
                  <w:delText>8,3%</w:delText>
                </w:r>
              </w:del>
            </w:ins>
            <w:del w:id="10378" w:author="Houyem Rais" w:date="2024-02-22T15:03:00Z">
              <w:r w:rsidRPr="00487E51" w:rsidDel="00CB2812">
                <w:rPr>
                  <w:rFonts w:cs="Calibri"/>
                  <w:i/>
                  <w:iCs/>
                  <w:sz w:val="20"/>
                  <w:szCs w:val="20"/>
                </w:rPr>
                <w:delText>8,3%</w:delText>
              </w:r>
            </w:del>
          </w:p>
        </w:tc>
        <w:tc>
          <w:tcPr>
            <w:tcW w:w="2140" w:type="dxa"/>
            <w:shd w:val="clear" w:color="auto" w:fill="auto"/>
            <w:vAlign w:val="center"/>
            <w:hideMark/>
          </w:tcPr>
          <w:p w14:paraId="6BC5AC35" w14:textId="2345EEC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79" w:author="Houyem Rais" w:date="2024-02-22T15:03:00Z"/>
                <w:rFonts w:cs="Calibri"/>
                <w:i/>
                <w:iCs/>
                <w:sz w:val="20"/>
                <w:szCs w:val="20"/>
                <w:lang w:eastAsia="fr-FR"/>
              </w:rPr>
              <w:pPrChange w:id="10380" w:author="Houyem Rais" w:date="2024-02-22T15:03:00Z">
                <w:pPr>
                  <w:widowControl/>
                  <w:autoSpaceDE/>
                  <w:autoSpaceDN/>
                  <w:spacing w:before="0" w:after="0" w:line="240" w:lineRule="auto"/>
                  <w:jc w:val="center"/>
                </w:pPr>
              </w:pPrChange>
            </w:pPr>
            <w:ins w:id="10381" w:author="Farouk Bouhafs" w:date="2024-02-14T17:43:00Z">
              <w:del w:id="10382" w:author="Houyem Rais" w:date="2024-02-22T15:03:00Z">
                <w:r w:rsidRPr="00487E51" w:rsidDel="00CB2812">
                  <w:rPr>
                    <w:rFonts w:cs="Calibri"/>
                    <w:i/>
                    <w:iCs/>
                    <w:sz w:val="20"/>
                    <w:szCs w:val="20"/>
                  </w:rPr>
                  <w:delText>0,0%</w:delText>
                </w:r>
              </w:del>
            </w:ins>
            <w:del w:id="10383" w:author="Houyem Rais" w:date="2024-02-22T15:03:00Z">
              <w:r w:rsidRPr="00487E51" w:rsidDel="00CB2812">
                <w:rPr>
                  <w:rFonts w:cs="Calibri"/>
                  <w:i/>
                  <w:iCs/>
                  <w:sz w:val="20"/>
                  <w:szCs w:val="20"/>
                </w:rPr>
                <w:delText>0,0%</w:delText>
              </w:r>
            </w:del>
          </w:p>
        </w:tc>
      </w:tr>
      <w:tr w:rsidR="008D027C" w:rsidRPr="00487E51" w:rsidDel="00CB2812" w14:paraId="34A1080B" w14:textId="45C2D219" w:rsidTr="00BB06B7">
        <w:trPr>
          <w:trHeight w:val="270"/>
          <w:del w:id="10384" w:author="Houyem Rais" w:date="2024-02-22T15:03:00Z"/>
        </w:trPr>
        <w:tc>
          <w:tcPr>
            <w:tcW w:w="2440" w:type="dxa"/>
            <w:shd w:val="clear" w:color="auto" w:fill="auto"/>
            <w:vAlign w:val="center"/>
            <w:hideMark/>
          </w:tcPr>
          <w:p w14:paraId="568F1BC8" w14:textId="0B2A162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85" w:author="Houyem Rais" w:date="2024-02-22T15:03:00Z"/>
                <w:rFonts w:cs="Calibri"/>
                <w:b/>
                <w:bCs/>
                <w:sz w:val="20"/>
                <w:szCs w:val="20"/>
                <w:lang w:eastAsia="fr-FR"/>
              </w:rPr>
              <w:pPrChange w:id="10386" w:author="Houyem Rais" w:date="2024-02-22T15:03:00Z">
                <w:pPr>
                  <w:widowControl/>
                  <w:autoSpaceDE/>
                  <w:autoSpaceDN/>
                  <w:spacing w:before="0" w:after="0" w:line="240" w:lineRule="auto"/>
                </w:pPr>
              </w:pPrChange>
            </w:pPr>
            <w:del w:id="10387" w:author="Houyem Rais" w:date="2024-02-22T15:03:00Z">
              <w:r w:rsidRPr="00487E51" w:rsidDel="00CB2812">
                <w:rPr>
                  <w:rFonts w:cs="Calibri"/>
                  <w:b/>
                  <w:bCs/>
                  <w:sz w:val="20"/>
                  <w:szCs w:val="20"/>
                  <w:lang w:eastAsia="fr-FR"/>
                </w:rPr>
                <w:delText>Ressources (MDT)</w:delText>
              </w:r>
            </w:del>
          </w:p>
        </w:tc>
        <w:tc>
          <w:tcPr>
            <w:tcW w:w="2540" w:type="dxa"/>
            <w:vAlign w:val="center"/>
          </w:tcPr>
          <w:p w14:paraId="5CFCB212" w14:textId="23CEDFC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88" w:author="Houyem Rais" w:date="2024-02-22T15:03:00Z"/>
                <w:rFonts w:cs="Calibri"/>
                <w:b/>
                <w:bCs/>
                <w:sz w:val="20"/>
                <w:szCs w:val="20"/>
                <w:lang w:eastAsia="fr-FR"/>
              </w:rPr>
              <w:pPrChange w:id="10389" w:author="Houyem Rais" w:date="2024-02-22T15:03:00Z">
                <w:pPr>
                  <w:widowControl/>
                  <w:autoSpaceDE/>
                  <w:autoSpaceDN/>
                  <w:spacing w:before="0" w:after="0" w:line="240" w:lineRule="auto"/>
                  <w:jc w:val="center"/>
                </w:pPr>
              </w:pPrChange>
            </w:pPr>
            <w:ins w:id="10390" w:author="Farouk Bouhafs" w:date="2024-02-14T17:43:00Z">
              <w:del w:id="10391" w:author="Houyem Rais" w:date="2024-02-22T15:03:00Z">
                <w:r w:rsidRPr="00487E51" w:rsidDel="00CB2812">
                  <w:rPr>
                    <w:rFonts w:cs="Calibri"/>
                    <w:b/>
                    <w:bCs/>
                    <w:sz w:val="20"/>
                    <w:szCs w:val="20"/>
                  </w:rPr>
                  <w:delText>0,0</w:delText>
                </w:r>
              </w:del>
            </w:ins>
            <w:del w:id="10392" w:author="Houyem Rais" w:date="2024-02-22T15:03:00Z">
              <w:r w:rsidRPr="00487E51" w:rsidDel="00CB2812">
                <w:rPr>
                  <w:rFonts w:cs="Calibri"/>
                  <w:b/>
                  <w:bCs/>
                  <w:sz w:val="20"/>
                  <w:szCs w:val="20"/>
                </w:rPr>
                <w:delText>0,0</w:delText>
              </w:r>
            </w:del>
          </w:p>
        </w:tc>
        <w:tc>
          <w:tcPr>
            <w:tcW w:w="2386" w:type="dxa"/>
            <w:shd w:val="clear" w:color="auto" w:fill="auto"/>
            <w:vAlign w:val="center"/>
            <w:hideMark/>
          </w:tcPr>
          <w:p w14:paraId="4B29ABFC" w14:textId="7DF188A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93" w:author="Houyem Rais" w:date="2024-02-22T15:03:00Z"/>
                <w:rFonts w:cs="Calibri"/>
                <w:b/>
                <w:bCs/>
                <w:sz w:val="20"/>
                <w:szCs w:val="20"/>
                <w:lang w:eastAsia="fr-FR"/>
              </w:rPr>
              <w:pPrChange w:id="10394" w:author="Houyem Rais" w:date="2024-02-22T15:03:00Z">
                <w:pPr>
                  <w:widowControl/>
                  <w:autoSpaceDE/>
                  <w:autoSpaceDN/>
                  <w:spacing w:before="0" w:after="0" w:line="240" w:lineRule="auto"/>
                  <w:jc w:val="center"/>
                </w:pPr>
              </w:pPrChange>
            </w:pPr>
            <w:ins w:id="10395" w:author="Farouk Bouhafs" w:date="2024-02-14T17:44:00Z">
              <w:del w:id="10396" w:author="Houyem Rais" w:date="2024-02-22T15:03:00Z">
                <w:r w:rsidRPr="00487E51" w:rsidDel="00CB2812">
                  <w:rPr>
                    <w:rFonts w:cs="Calibri"/>
                    <w:b/>
                    <w:bCs/>
                    <w:sz w:val="20"/>
                    <w:szCs w:val="20"/>
                  </w:rPr>
                  <w:delText>800,0</w:delText>
                </w:r>
              </w:del>
            </w:ins>
            <w:del w:id="10397" w:author="Houyem Rais" w:date="2024-02-22T15:03:00Z">
              <w:r w:rsidRPr="00487E51" w:rsidDel="00CB2812">
                <w:rPr>
                  <w:rFonts w:cs="Calibri"/>
                  <w:b/>
                  <w:bCs/>
                  <w:sz w:val="20"/>
                  <w:szCs w:val="20"/>
                </w:rPr>
                <w:delText>800,0</w:delText>
              </w:r>
            </w:del>
          </w:p>
        </w:tc>
        <w:tc>
          <w:tcPr>
            <w:tcW w:w="1974" w:type="dxa"/>
            <w:vAlign w:val="center"/>
          </w:tcPr>
          <w:p w14:paraId="5DCB02AA" w14:textId="751F50D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398" w:author="Houyem Rais" w:date="2024-02-22T15:03:00Z"/>
                <w:rFonts w:cs="Calibri"/>
                <w:b/>
                <w:bCs/>
                <w:sz w:val="20"/>
                <w:szCs w:val="20"/>
                <w:lang w:eastAsia="fr-FR"/>
              </w:rPr>
              <w:pPrChange w:id="10399" w:author="Houyem Rais" w:date="2024-02-22T15:03:00Z">
                <w:pPr>
                  <w:widowControl/>
                  <w:autoSpaceDE/>
                  <w:autoSpaceDN/>
                  <w:spacing w:before="0" w:after="0" w:line="240" w:lineRule="auto"/>
                  <w:jc w:val="center"/>
                </w:pPr>
              </w:pPrChange>
            </w:pPr>
            <w:ins w:id="10400" w:author="Farouk Bouhafs" w:date="2024-02-14T17:43:00Z">
              <w:del w:id="10401" w:author="Houyem Rais" w:date="2024-02-22T15:03:00Z">
                <w:r w:rsidRPr="00487E51" w:rsidDel="00CB2812">
                  <w:rPr>
                    <w:rFonts w:cs="Calibri"/>
                    <w:b/>
                    <w:bCs/>
                    <w:sz w:val="20"/>
                    <w:szCs w:val="20"/>
                  </w:rPr>
                  <w:delText>742,6</w:delText>
                </w:r>
              </w:del>
            </w:ins>
            <w:del w:id="10402" w:author="Houyem Rais" w:date="2024-02-22T15:03:00Z">
              <w:r w:rsidRPr="00487E51" w:rsidDel="00CB2812">
                <w:rPr>
                  <w:rFonts w:cs="Calibri"/>
                  <w:b/>
                  <w:bCs/>
                  <w:sz w:val="20"/>
                  <w:szCs w:val="20"/>
                </w:rPr>
                <w:delText>741,9</w:delText>
              </w:r>
            </w:del>
          </w:p>
        </w:tc>
        <w:tc>
          <w:tcPr>
            <w:tcW w:w="1820" w:type="dxa"/>
            <w:shd w:val="clear" w:color="auto" w:fill="auto"/>
            <w:vAlign w:val="center"/>
            <w:hideMark/>
          </w:tcPr>
          <w:p w14:paraId="18B7C4B5" w14:textId="5B9268E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03" w:author="Houyem Rais" w:date="2024-02-22T15:03:00Z"/>
                <w:rFonts w:cs="Calibri"/>
                <w:b/>
                <w:bCs/>
                <w:sz w:val="20"/>
                <w:szCs w:val="20"/>
                <w:lang w:eastAsia="fr-FR"/>
              </w:rPr>
              <w:pPrChange w:id="10404" w:author="Houyem Rais" w:date="2024-02-22T15:03:00Z">
                <w:pPr>
                  <w:widowControl/>
                  <w:autoSpaceDE/>
                  <w:autoSpaceDN/>
                  <w:spacing w:before="0" w:after="0" w:line="240" w:lineRule="auto"/>
                  <w:jc w:val="center"/>
                </w:pPr>
              </w:pPrChange>
            </w:pPr>
            <w:ins w:id="10405" w:author="Farouk Bouhafs" w:date="2024-02-14T17:43:00Z">
              <w:del w:id="10406" w:author="Houyem Rais" w:date="2024-02-22T15:03:00Z">
                <w:r w:rsidRPr="00487E51" w:rsidDel="00CB2812">
                  <w:rPr>
                    <w:rFonts w:cs="Calibri"/>
                    <w:b/>
                    <w:bCs/>
                    <w:sz w:val="20"/>
                    <w:szCs w:val="20"/>
                  </w:rPr>
                  <w:delText>809,0</w:delText>
                </w:r>
              </w:del>
            </w:ins>
            <w:del w:id="10407" w:author="Houyem Rais" w:date="2024-02-22T15:03:00Z">
              <w:r w:rsidRPr="00487E51" w:rsidDel="00CB2812">
                <w:rPr>
                  <w:rFonts w:cs="Calibri"/>
                  <w:b/>
                  <w:bCs/>
                  <w:sz w:val="20"/>
                  <w:szCs w:val="20"/>
                </w:rPr>
                <w:delText>809,0</w:delText>
              </w:r>
            </w:del>
          </w:p>
        </w:tc>
        <w:tc>
          <w:tcPr>
            <w:tcW w:w="2140" w:type="dxa"/>
            <w:shd w:val="clear" w:color="auto" w:fill="auto"/>
            <w:vAlign w:val="center"/>
            <w:hideMark/>
          </w:tcPr>
          <w:p w14:paraId="5D020548" w14:textId="6C4FA03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08" w:author="Houyem Rais" w:date="2024-02-22T15:03:00Z"/>
                <w:rFonts w:cs="Calibri"/>
                <w:b/>
                <w:bCs/>
                <w:sz w:val="20"/>
                <w:szCs w:val="20"/>
                <w:lang w:eastAsia="fr-FR"/>
              </w:rPr>
              <w:pPrChange w:id="10409" w:author="Houyem Rais" w:date="2024-02-22T15:03:00Z">
                <w:pPr>
                  <w:widowControl/>
                  <w:autoSpaceDE/>
                  <w:autoSpaceDN/>
                  <w:spacing w:before="0" w:after="0" w:line="240" w:lineRule="auto"/>
                  <w:jc w:val="center"/>
                </w:pPr>
              </w:pPrChange>
            </w:pPr>
            <w:ins w:id="10410" w:author="Farouk Bouhafs" w:date="2024-02-14T17:43:00Z">
              <w:del w:id="10411" w:author="Houyem Rais" w:date="2024-02-22T15:03:00Z">
                <w:r w:rsidRPr="00487E51" w:rsidDel="00CB2812">
                  <w:rPr>
                    <w:rFonts w:cs="Calibri"/>
                    <w:b/>
                    <w:bCs/>
                    <w:sz w:val="20"/>
                    <w:szCs w:val="20"/>
                  </w:rPr>
                  <w:delText>0,0</w:delText>
                </w:r>
              </w:del>
            </w:ins>
            <w:del w:id="10412" w:author="Houyem Rais" w:date="2024-02-22T15:03:00Z">
              <w:r w:rsidRPr="00487E51" w:rsidDel="00CB2812">
                <w:rPr>
                  <w:rFonts w:cs="Calibri"/>
                  <w:b/>
                  <w:bCs/>
                  <w:sz w:val="20"/>
                  <w:szCs w:val="20"/>
                </w:rPr>
                <w:delText>0,0</w:delText>
              </w:r>
            </w:del>
          </w:p>
        </w:tc>
      </w:tr>
      <w:tr w:rsidR="008D027C" w:rsidRPr="00487E51" w:rsidDel="00CB2812" w14:paraId="517ED02C" w14:textId="49ACD323" w:rsidTr="00BB06B7">
        <w:trPr>
          <w:trHeight w:val="260"/>
          <w:del w:id="10413" w:author="Houyem Rais" w:date="2024-02-22T15:03:00Z"/>
        </w:trPr>
        <w:tc>
          <w:tcPr>
            <w:tcW w:w="2440" w:type="dxa"/>
            <w:vMerge w:val="restart"/>
            <w:shd w:val="clear" w:color="auto" w:fill="auto"/>
            <w:vAlign w:val="center"/>
            <w:hideMark/>
          </w:tcPr>
          <w:p w14:paraId="20BE527C" w14:textId="2C0047F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14" w:author="Houyem Rais" w:date="2024-02-22T15:03:00Z"/>
                <w:rFonts w:cs="Calibri"/>
                <w:sz w:val="20"/>
                <w:szCs w:val="20"/>
                <w:lang w:eastAsia="fr-FR"/>
              </w:rPr>
              <w:pPrChange w:id="10415" w:author="Houyem Rais" w:date="2024-02-22T15:03:00Z">
                <w:pPr>
                  <w:widowControl/>
                  <w:autoSpaceDE/>
                  <w:autoSpaceDN/>
                  <w:spacing w:before="0" w:after="0" w:line="240" w:lineRule="auto"/>
                </w:pPr>
              </w:pPrChange>
            </w:pPr>
            <w:del w:id="10416" w:author="Houyem Rais" w:date="2024-02-22T15:03:00Z">
              <w:r w:rsidRPr="00487E51" w:rsidDel="00CB2812">
                <w:rPr>
                  <w:rFonts w:cs="Calibri"/>
                  <w:sz w:val="20"/>
                  <w:szCs w:val="20"/>
                  <w:lang w:eastAsia="fr-FR"/>
                </w:rPr>
                <w:delText>Fonds propres</w:delText>
              </w:r>
            </w:del>
          </w:p>
        </w:tc>
        <w:tc>
          <w:tcPr>
            <w:tcW w:w="2540" w:type="dxa"/>
            <w:vAlign w:val="center"/>
          </w:tcPr>
          <w:p w14:paraId="26D68C37" w14:textId="21F11F9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17" w:author="Houyem Rais" w:date="2024-02-22T15:03:00Z"/>
                <w:rFonts w:cs="Calibri"/>
                <w:sz w:val="20"/>
                <w:szCs w:val="20"/>
                <w:lang w:eastAsia="fr-FR"/>
              </w:rPr>
              <w:pPrChange w:id="10418" w:author="Houyem Rais" w:date="2024-02-22T15:03:00Z">
                <w:pPr>
                  <w:widowControl/>
                  <w:autoSpaceDE/>
                  <w:autoSpaceDN/>
                  <w:spacing w:before="0" w:after="0" w:line="240" w:lineRule="auto"/>
                  <w:jc w:val="center"/>
                </w:pPr>
              </w:pPrChange>
            </w:pPr>
            <w:ins w:id="10419" w:author="Farouk Bouhafs" w:date="2024-02-14T17:43:00Z">
              <w:del w:id="10420" w:author="Houyem Rais" w:date="2024-02-22T15:03:00Z">
                <w:r w:rsidRPr="00487E51" w:rsidDel="00CB2812">
                  <w:rPr>
                    <w:rFonts w:cs="Calibri"/>
                    <w:sz w:val="20"/>
                    <w:szCs w:val="20"/>
                  </w:rPr>
                  <w:delText>0,0</w:delText>
                </w:r>
              </w:del>
            </w:ins>
            <w:del w:id="10421"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406F1346" w14:textId="2E2DA8A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22" w:author="Houyem Rais" w:date="2024-02-22T15:03:00Z"/>
                <w:rFonts w:cs="Calibri"/>
                <w:sz w:val="20"/>
                <w:szCs w:val="20"/>
                <w:lang w:eastAsia="fr-FR"/>
              </w:rPr>
              <w:pPrChange w:id="10423" w:author="Houyem Rais" w:date="2024-02-22T15:03:00Z">
                <w:pPr>
                  <w:widowControl/>
                  <w:autoSpaceDE/>
                  <w:autoSpaceDN/>
                  <w:spacing w:before="0" w:after="0" w:line="240" w:lineRule="auto"/>
                  <w:jc w:val="center"/>
                </w:pPr>
              </w:pPrChange>
            </w:pPr>
            <w:ins w:id="10424" w:author="Farouk Bouhafs" w:date="2024-02-14T17:44:00Z">
              <w:del w:id="10425" w:author="Houyem Rais" w:date="2024-02-22T15:03:00Z">
                <w:r w:rsidRPr="00487E51" w:rsidDel="00CB2812">
                  <w:rPr>
                    <w:rFonts w:cs="Calibri"/>
                    <w:sz w:val="20"/>
                    <w:szCs w:val="20"/>
                  </w:rPr>
                  <w:delText>259,6</w:delText>
                </w:r>
              </w:del>
            </w:ins>
            <w:del w:id="10426" w:author="Houyem Rais" w:date="2024-02-22T15:03:00Z">
              <w:r w:rsidRPr="00487E51" w:rsidDel="00CB2812">
                <w:rPr>
                  <w:rFonts w:cs="Calibri"/>
                  <w:sz w:val="20"/>
                  <w:szCs w:val="20"/>
                </w:rPr>
                <w:delText>259,6</w:delText>
              </w:r>
            </w:del>
          </w:p>
        </w:tc>
        <w:tc>
          <w:tcPr>
            <w:tcW w:w="1974" w:type="dxa"/>
            <w:vAlign w:val="center"/>
          </w:tcPr>
          <w:p w14:paraId="5410D0E5" w14:textId="412D153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27" w:author="Houyem Rais" w:date="2024-02-22T15:03:00Z"/>
                <w:rFonts w:cs="Calibri"/>
                <w:sz w:val="20"/>
                <w:szCs w:val="20"/>
                <w:lang w:eastAsia="fr-FR"/>
              </w:rPr>
              <w:pPrChange w:id="10428" w:author="Houyem Rais" w:date="2024-02-22T15:03:00Z">
                <w:pPr>
                  <w:widowControl/>
                  <w:autoSpaceDE/>
                  <w:autoSpaceDN/>
                  <w:spacing w:before="0" w:after="0" w:line="240" w:lineRule="auto"/>
                  <w:jc w:val="center"/>
                </w:pPr>
              </w:pPrChange>
            </w:pPr>
            <w:ins w:id="10429" w:author="Farouk Bouhafs" w:date="2024-02-14T17:43:00Z">
              <w:del w:id="10430" w:author="Houyem Rais" w:date="2024-02-22T15:03:00Z">
                <w:r w:rsidRPr="00487E51" w:rsidDel="00CB2812">
                  <w:rPr>
                    <w:rFonts w:cs="Calibri"/>
                    <w:sz w:val="20"/>
                    <w:szCs w:val="20"/>
                  </w:rPr>
                  <w:delText>4,4</w:delText>
                </w:r>
              </w:del>
            </w:ins>
            <w:del w:id="10431" w:author="Houyem Rais" w:date="2024-02-22T15:03:00Z">
              <w:r w:rsidRPr="00487E51" w:rsidDel="00CB2812">
                <w:rPr>
                  <w:rFonts w:cs="Calibri"/>
                  <w:sz w:val="20"/>
                  <w:szCs w:val="20"/>
                </w:rPr>
                <w:delText>1,3</w:delText>
              </w:r>
            </w:del>
          </w:p>
        </w:tc>
        <w:tc>
          <w:tcPr>
            <w:tcW w:w="1820" w:type="dxa"/>
            <w:shd w:val="clear" w:color="auto" w:fill="auto"/>
            <w:vAlign w:val="center"/>
            <w:hideMark/>
          </w:tcPr>
          <w:p w14:paraId="00432F10" w14:textId="50018F4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32" w:author="Houyem Rais" w:date="2024-02-22T15:03:00Z"/>
                <w:rFonts w:cs="Calibri"/>
                <w:sz w:val="20"/>
                <w:szCs w:val="20"/>
                <w:lang w:eastAsia="fr-FR"/>
              </w:rPr>
              <w:pPrChange w:id="10433" w:author="Houyem Rais" w:date="2024-02-22T15:03:00Z">
                <w:pPr>
                  <w:widowControl/>
                  <w:autoSpaceDE/>
                  <w:autoSpaceDN/>
                  <w:spacing w:before="0" w:after="0" w:line="240" w:lineRule="auto"/>
                  <w:jc w:val="center"/>
                </w:pPr>
              </w:pPrChange>
            </w:pPr>
            <w:ins w:id="10434" w:author="Farouk Bouhafs" w:date="2024-02-14T17:43:00Z">
              <w:del w:id="10435" w:author="Houyem Rais" w:date="2024-02-22T15:03:00Z">
                <w:r w:rsidRPr="00487E51" w:rsidDel="00CB2812">
                  <w:rPr>
                    <w:rFonts w:cs="Calibri"/>
                    <w:sz w:val="20"/>
                    <w:szCs w:val="20"/>
                  </w:rPr>
                  <w:delText>185,4</w:delText>
                </w:r>
              </w:del>
            </w:ins>
            <w:del w:id="10436" w:author="Houyem Rais" w:date="2024-02-22T15:03:00Z">
              <w:r w:rsidRPr="00487E51" w:rsidDel="00CB2812">
                <w:rPr>
                  <w:rFonts w:cs="Calibri"/>
                  <w:sz w:val="20"/>
                  <w:szCs w:val="20"/>
                </w:rPr>
                <w:delText>185,4</w:delText>
              </w:r>
            </w:del>
          </w:p>
        </w:tc>
        <w:tc>
          <w:tcPr>
            <w:tcW w:w="2140" w:type="dxa"/>
            <w:shd w:val="clear" w:color="auto" w:fill="auto"/>
            <w:vAlign w:val="center"/>
            <w:hideMark/>
          </w:tcPr>
          <w:p w14:paraId="2C7128FE" w14:textId="52C77A5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37" w:author="Houyem Rais" w:date="2024-02-22T15:03:00Z"/>
                <w:rFonts w:cs="Calibri"/>
                <w:sz w:val="20"/>
                <w:szCs w:val="20"/>
                <w:lang w:eastAsia="fr-FR"/>
              </w:rPr>
              <w:pPrChange w:id="10438" w:author="Houyem Rais" w:date="2024-02-22T15:03:00Z">
                <w:pPr>
                  <w:widowControl/>
                  <w:autoSpaceDE/>
                  <w:autoSpaceDN/>
                  <w:spacing w:before="0" w:after="0" w:line="240" w:lineRule="auto"/>
                  <w:jc w:val="center"/>
                </w:pPr>
              </w:pPrChange>
            </w:pPr>
            <w:ins w:id="10439" w:author="Farouk Bouhafs" w:date="2024-02-14T17:43:00Z">
              <w:del w:id="10440" w:author="Houyem Rais" w:date="2024-02-22T15:03:00Z">
                <w:r w:rsidRPr="00487E51" w:rsidDel="00CB2812">
                  <w:rPr>
                    <w:rFonts w:cs="Calibri"/>
                    <w:sz w:val="20"/>
                    <w:szCs w:val="20"/>
                  </w:rPr>
                  <w:delText>0,0</w:delText>
                </w:r>
              </w:del>
            </w:ins>
            <w:del w:id="10441" w:author="Houyem Rais" w:date="2024-02-22T15:03:00Z">
              <w:r w:rsidRPr="00487E51" w:rsidDel="00CB2812">
                <w:rPr>
                  <w:rFonts w:cs="Calibri"/>
                  <w:sz w:val="20"/>
                  <w:szCs w:val="20"/>
                </w:rPr>
                <w:delText>0,0</w:delText>
              </w:r>
            </w:del>
          </w:p>
        </w:tc>
      </w:tr>
      <w:tr w:rsidR="008D027C" w:rsidRPr="00487E51" w:rsidDel="00CB2812" w14:paraId="59E8AD83" w14:textId="54661E36" w:rsidTr="00BB06B7">
        <w:trPr>
          <w:trHeight w:val="270"/>
          <w:del w:id="10442" w:author="Houyem Rais" w:date="2024-02-22T15:03:00Z"/>
        </w:trPr>
        <w:tc>
          <w:tcPr>
            <w:tcW w:w="2440" w:type="dxa"/>
            <w:vMerge/>
            <w:vAlign w:val="center"/>
            <w:hideMark/>
          </w:tcPr>
          <w:p w14:paraId="0905074C" w14:textId="062CD1C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43" w:author="Houyem Rais" w:date="2024-02-22T15:03:00Z"/>
                <w:rFonts w:cs="Calibri"/>
                <w:sz w:val="20"/>
                <w:szCs w:val="20"/>
                <w:lang w:eastAsia="fr-FR"/>
              </w:rPr>
              <w:pPrChange w:id="10444" w:author="Houyem Rais" w:date="2024-02-22T15:03:00Z">
                <w:pPr>
                  <w:widowControl/>
                  <w:autoSpaceDE/>
                  <w:autoSpaceDN/>
                  <w:spacing w:before="0" w:after="0" w:line="240" w:lineRule="auto"/>
                  <w:jc w:val="left"/>
                </w:pPr>
              </w:pPrChange>
            </w:pPr>
          </w:p>
        </w:tc>
        <w:tc>
          <w:tcPr>
            <w:tcW w:w="2540" w:type="dxa"/>
            <w:vAlign w:val="center"/>
          </w:tcPr>
          <w:p w14:paraId="46C69E0E" w14:textId="162E0AA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45" w:author="Houyem Rais" w:date="2024-02-22T15:03:00Z"/>
                <w:rFonts w:cs="Calibri"/>
                <w:sz w:val="20"/>
                <w:szCs w:val="20"/>
                <w:lang w:eastAsia="fr-FR"/>
              </w:rPr>
              <w:pPrChange w:id="10446" w:author="Houyem Rais" w:date="2024-02-22T15:03:00Z">
                <w:pPr>
                  <w:widowControl/>
                  <w:autoSpaceDE/>
                  <w:autoSpaceDN/>
                  <w:spacing w:before="0" w:after="0" w:line="240" w:lineRule="auto"/>
                  <w:jc w:val="center"/>
                </w:pPr>
              </w:pPrChange>
            </w:pPr>
            <w:ins w:id="10447" w:author="Farouk Bouhafs" w:date="2024-02-14T17:43:00Z">
              <w:del w:id="10448" w:author="Houyem Rais" w:date="2024-02-22T15:03:00Z">
                <w:r w:rsidRPr="00487E51" w:rsidDel="00CB2812">
                  <w:rPr>
                    <w:rFonts w:cs="Calibri"/>
                    <w:sz w:val="20"/>
                    <w:szCs w:val="20"/>
                  </w:rPr>
                  <w:delText>0,0%</w:delText>
                </w:r>
              </w:del>
            </w:ins>
            <w:del w:id="10449"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20F5A3E3" w14:textId="428600F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50" w:author="Houyem Rais" w:date="2024-02-22T15:03:00Z"/>
                <w:rFonts w:cs="Calibri"/>
                <w:sz w:val="20"/>
                <w:szCs w:val="20"/>
                <w:lang w:eastAsia="fr-FR"/>
              </w:rPr>
              <w:pPrChange w:id="10451" w:author="Houyem Rais" w:date="2024-02-22T15:03:00Z">
                <w:pPr>
                  <w:widowControl/>
                  <w:autoSpaceDE/>
                  <w:autoSpaceDN/>
                  <w:spacing w:before="0" w:after="0" w:line="240" w:lineRule="auto"/>
                  <w:jc w:val="center"/>
                </w:pPr>
              </w:pPrChange>
            </w:pPr>
            <w:ins w:id="10452" w:author="Farouk Bouhafs" w:date="2024-02-14T17:44:00Z">
              <w:del w:id="10453" w:author="Houyem Rais" w:date="2024-02-22T15:03:00Z">
                <w:r w:rsidRPr="00487E51" w:rsidDel="00CB2812">
                  <w:rPr>
                    <w:rFonts w:cs="Calibri"/>
                    <w:sz w:val="20"/>
                    <w:szCs w:val="20"/>
                  </w:rPr>
                  <w:delText>0,3</w:delText>
                </w:r>
              </w:del>
            </w:ins>
            <w:del w:id="10454" w:author="Houyem Rais" w:date="2024-02-22T15:03:00Z">
              <w:r w:rsidRPr="00487E51" w:rsidDel="00CB2812">
                <w:rPr>
                  <w:rFonts w:cs="Calibri"/>
                  <w:sz w:val="20"/>
                  <w:szCs w:val="20"/>
                </w:rPr>
                <w:delText>32,4%</w:delText>
              </w:r>
            </w:del>
          </w:p>
        </w:tc>
        <w:tc>
          <w:tcPr>
            <w:tcW w:w="1974" w:type="dxa"/>
            <w:vAlign w:val="center"/>
          </w:tcPr>
          <w:p w14:paraId="141D63A5" w14:textId="6D7B44D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55" w:author="Houyem Rais" w:date="2024-02-22T15:03:00Z"/>
                <w:rFonts w:cs="Calibri"/>
                <w:sz w:val="20"/>
                <w:szCs w:val="20"/>
                <w:lang w:eastAsia="fr-FR"/>
              </w:rPr>
              <w:pPrChange w:id="10456" w:author="Houyem Rais" w:date="2024-02-22T15:03:00Z">
                <w:pPr>
                  <w:widowControl/>
                  <w:autoSpaceDE/>
                  <w:autoSpaceDN/>
                  <w:spacing w:before="0" w:after="0" w:line="240" w:lineRule="auto"/>
                  <w:jc w:val="center"/>
                </w:pPr>
              </w:pPrChange>
            </w:pPr>
            <w:ins w:id="10457" w:author="Farouk Bouhafs" w:date="2024-02-14T17:43:00Z">
              <w:del w:id="10458" w:author="Houyem Rais" w:date="2024-02-22T15:03:00Z">
                <w:r w:rsidRPr="00487E51" w:rsidDel="00CB2812">
                  <w:rPr>
                    <w:rFonts w:cs="Calibri"/>
                    <w:sz w:val="20"/>
                    <w:szCs w:val="20"/>
                  </w:rPr>
                  <w:delText>0,6%</w:delText>
                </w:r>
              </w:del>
            </w:ins>
            <w:del w:id="10459" w:author="Houyem Rais" w:date="2024-02-22T15:03:00Z">
              <w:r w:rsidRPr="00487E51" w:rsidDel="00CB2812">
                <w:rPr>
                  <w:rFonts w:cs="Calibri"/>
                  <w:sz w:val="20"/>
                  <w:szCs w:val="20"/>
                </w:rPr>
                <w:delText>0,2%</w:delText>
              </w:r>
            </w:del>
          </w:p>
        </w:tc>
        <w:tc>
          <w:tcPr>
            <w:tcW w:w="1820" w:type="dxa"/>
            <w:shd w:val="clear" w:color="auto" w:fill="auto"/>
            <w:vAlign w:val="center"/>
            <w:hideMark/>
          </w:tcPr>
          <w:p w14:paraId="0A9CF490" w14:textId="67A36C8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60" w:author="Houyem Rais" w:date="2024-02-22T15:03:00Z"/>
                <w:rFonts w:cs="Calibri"/>
                <w:sz w:val="20"/>
                <w:szCs w:val="20"/>
                <w:lang w:eastAsia="fr-FR"/>
              </w:rPr>
              <w:pPrChange w:id="10461" w:author="Houyem Rais" w:date="2024-02-22T15:03:00Z">
                <w:pPr>
                  <w:widowControl/>
                  <w:autoSpaceDE/>
                  <w:autoSpaceDN/>
                  <w:spacing w:before="0" w:after="0" w:line="240" w:lineRule="auto"/>
                  <w:jc w:val="center"/>
                </w:pPr>
              </w:pPrChange>
            </w:pPr>
            <w:ins w:id="10462" w:author="Farouk Bouhafs" w:date="2024-02-14T17:43:00Z">
              <w:del w:id="10463" w:author="Houyem Rais" w:date="2024-02-22T15:03:00Z">
                <w:r w:rsidRPr="00487E51" w:rsidDel="00CB2812">
                  <w:rPr>
                    <w:rFonts w:cs="Calibri"/>
                    <w:sz w:val="20"/>
                    <w:szCs w:val="20"/>
                  </w:rPr>
                  <w:delText>22,9%</w:delText>
                </w:r>
              </w:del>
            </w:ins>
            <w:del w:id="10464" w:author="Houyem Rais" w:date="2024-02-22T15:03:00Z">
              <w:r w:rsidRPr="00487E51" w:rsidDel="00CB2812">
                <w:rPr>
                  <w:rFonts w:cs="Calibri"/>
                  <w:sz w:val="20"/>
                  <w:szCs w:val="20"/>
                </w:rPr>
                <w:delText>22,9%</w:delText>
              </w:r>
            </w:del>
          </w:p>
        </w:tc>
        <w:tc>
          <w:tcPr>
            <w:tcW w:w="2140" w:type="dxa"/>
            <w:shd w:val="clear" w:color="auto" w:fill="auto"/>
            <w:vAlign w:val="center"/>
            <w:hideMark/>
          </w:tcPr>
          <w:p w14:paraId="425EFB86" w14:textId="1FE5F7F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65" w:author="Houyem Rais" w:date="2024-02-22T15:03:00Z"/>
                <w:rFonts w:cs="Calibri"/>
                <w:sz w:val="20"/>
                <w:szCs w:val="20"/>
                <w:lang w:eastAsia="fr-FR"/>
              </w:rPr>
              <w:pPrChange w:id="10466" w:author="Houyem Rais" w:date="2024-02-22T15:03:00Z">
                <w:pPr>
                  <w:widowControl/>
                  <w:autoSpaceDE/>
                  <w:autoSpaceDN/>
                  <w:spacing w:before="0" w:after="0" w:line="240" w:lineRule="auto"/>
                  <w:jc w:val="center"/>
                </w:pPr>
              </w:pPrChange>
            </w:pPr>
            <w:ins w:id="10467" w:author="Farouk Bouhafs" w:date="2024-02-14T17:43:00Z">
              <w:del w:id="10468" w:author="Houyem Rais" w:date="2024-02-22T15:03:00Z">
                <w:r w:rsidRPr="00487E51" w:rsidDel="00CB2812">
                  <w:rPr>
                    <w:rFonts w:cs="Calibri"/>
                    <w:sz w:val="20"/>
                    <w:szCs w:val="20"/>
                  </w:rPr>
                  <w:delText>0,0%</w:delText>
                </w:r>
              </w:del>
            </w:ins>
            <w:del w:id="10469" w:author="Houyem Rais" w:date="2024-02-22T15:03:00Z">
              <w:r w:rsidRPr="00487E51" w:rsidDel="00CB2812">
                <w:rPr>
                  <w:rFonts w:cs="Calibri"/>
                  <w:sz w:val="20"/>
                  <w:szCs w:val="20"/>
                </w:rPr>
                <w:delText>0,0%</w:delText>
              </w:r>
            </w:del>
          </w:p>
        </w:tc>
      </w:tr>
      <w:tr w:rsidR="008D027C" w:rsidRPr="00487E51" w:rsidDel="00CB2812" w14:paraId="2E20DFE1" w14:textId="75683381" w:rsidTr="00BB06B7">
        <w:trPr>
          <w:trHeight w:val="260"/>
          <w:del w:id="10470" w:author="Houyem Rais" w:date="2024-02-22T15:03:00Z"/>
        </w:trPr>
        <w:tc>
          <w:tcPr>
            <w:tcW w:w="2440" w:type="dxa"/>
            <w:vMerge w:val="restart"/>
            <w:shd w:val="clear" w:color="auto" w:fill="auto"/>
            <w:vAlign w:val="center"/>
            <w:hideMark/>
          </w:tcPr>
          <w:p w14:paraId="4E557120" w14:textId="18CAAA0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71" w:author="Houyem Rais" w:date="2024-02-22T15:03:00Z"/>
                <w:rFonts w:cs="Calibri"/>
                <w:sz w:val="20"/>
                <w:szCs w:val="20"/>
                <w:lang w:eastAsia="fr-FR"/>
              </w:rPr>
              <w:pPrChange w:id="10472" w:author="Houyem Rais" w:date="2024-02-22T15:03:00Z">
                <w:pPr>
                  <w:widowControl/>
                  <w:autoSpaceDE/>
                  <w:autoSpaceDN/>
                  <w:spacing w:before="0" w:after="0" w:line="240" w:lineRule="auto"/>
                </w:pPr>
              </w:pPrChange>
            </w:pPr>
            <w:del w:id="10473" w:author="Houyem Rais" w:date="2024-02-22T15:03:00Z">
              <w:r w:rsidRPr="00487E51" w:rsidDel="00CB2812">
                <w:rPr>
                  <w:rFonts w:cs="Calibri"/>
                  <w:sz w:val="20"/>
                  <w:szCs w:val="20"/>
                  <w:lang w:eastAsia="fr-FR"/>
                </w:rPr>
                <w:delText>Dette</w:delText>
              </w:r>
            </w:del>
          </w:p>
        </w:tc>
        <w:tc>
          <w:tcPr>
            <w:tcW w:w="2540" w:type="dxa"/>
            <w:vAlign w:val="center"/>
          </w:tcPr>
          <w:p w14:paraId="0D838B38" w14:textId="494DA1F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74" w:author="Houyem Rais" w:date="2024-02-22T15:03:00Z"/>
                <w:rFonts w:cs="Calibri"/>
                <w:sz w:val="20"/>
                <w:szCs w:val="20"/>
                <w:lang w:eastAsia="fr-FR"/>
              </w:rPr>
              <w:pPrChange w:id="10475" w:author="Houyem Rais" w:date="2024-02-22T15:03:00Z">
                <w:pPr>
                  <w:widowControl/>
                  <w:autoSpaceDE/>
                  <w:autoSpaceDN/>
                  <w:spacing w:before="0" w:after="0" w:line="240" w:lineRule="auto"/>
                  <w:jc w:val="center"/>
                </w:pPr>
              </w:pPrChange>
            </w:pPr>
            <w:ins w:id="10476" w:author="Farouk Bouhafs" w:date="2024-02-14T17:43:00Z">
              <w:del w:id="10477" w:author="Houyem Rais" w:date="2024-02-22T15:03:00Z">
                <w:r w:rsidRPr="00487E51" w:rsidDel="00CB2812">
                  <w:rPr>
                    <w:rFonts w:cs="Calibri"/>
                    <w:sz w:val="20"/>
                    <w:szCs w:val="20"/>
                  </w:rPr>
                  <w:delText>0,0</w:delText>
                </w:r>
              </w:del>
            </w:ins>
            <w:del w:id="10478"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3EE1C01A" w14:textId="63780C6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79" w:author="Houyem Rais" w:date="2024-02-22T15:03:00Z"/>
                <w:rFonts w:cs="Calibri"/>
                <w:sz w:val="20"/>
                <w:szCs w:val="20"/>
                <w:lang w:eastAsia="fr-FR"/>
              </w:rPr>
              <w:pPrChange w:id="10480" w:author="Houyem Rais" w:date="2024-02-22T15:03:00Z">
                <w:pPr>
                  <w:widowControl/>
                  <w:autoSpaceDE/>
                  <w:autoSpaceDN/>
                  <w:spacing w:before="0" w:after="0" w:line="240" w:lineRule="auto"/>
                  <w:jc w:val="center"/>
                </w:pPr>
              </w:pPrChange>
            </w:pPr>
            <w:ins w:id="10481" w:author="Farouk Bouhafs" w:date="2024-02-14T17:44:00Z">
              <w:del w:id="10482" w:author="Houyem Rais" w:date="2024-02-22T15:03:00Z">
                <w:r w:rsidRPr="00487E51" w:rsidDel="00CB2812">
                  <w:rPr>
                    <w:rFonts w:cs="Calibri"/>
                    <w:sz w:val="20"/>
                    <w:szCs w:val="20"/>
                  </w:rPr>
                  <w:delText>540,5</w:delText>
                </w:r>
              </w:del>
            </w:ins>
            <w:del w:id="10483" w:author="Houyem Rais" w:date="2024-02-22T15:03:00Z">
              <w:r w:rsidRPr="00487E51" w:rsidDel="00CB2812">
                <w:rPr>
                  <w:rFonts w:cs="Calibri"/>
                  <w:sz w:val="20"/>
                  <w:szCs w:val="20"/>
                </w:rPr>
                <w:delText>540,5</w:delText>
              </w:r>
            </w:del>
          </w:p>
        </w:tc>
        <w:tc>
          <w:tcPr>
            <w:tcW w:w="1974" w:type="dxa"/>
            <w:vAlign w:val="center"/>
          </w:tcPr>
          <w:p w14:paraId="20C12475" w14:textId="46409F5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84" w:author="Houyem Rais" w:date="2024-02-22T15:03:00Z"/>
                <w:rFonts w:cs="Calibri"/>
                <w:sz w:val="20"/>
                <w:szCs w:val="20"/>
                <w:lang w:eastAsia="fr-FR"/>
              </w:rPr>
              <w:pPrChange w:id="10485" w:author="Houyem Rais" w:date="2024-02-22T15:03:00Z">
                <w:pPr>
                  <w:widowControl/>
                  <w:autoSpaceDE/>
                  <w:autoSpaceDN/>
                  <w:spacing w:before="0" w:after="0" w:line="240" w:lineRule="auto"/>
                  <w:jc w:val="center"/>
                </w:pPr>
              </w:pPrChange>
            </w:pPr>
            <w:ins w:id="10486" w:author="Farouk Bouhafs" w:date="2024-02-14T17:43:00Z">
              <w:del w:id="10487" w:author="Houyem Rais" w:date="2024-02-22T15:03:00Z">
                <w:r w:rsidRPr="00487E51" w:rsidDel="00CB2812">
                  <w:rPr>
                    <w:rFonts w:cs="Calibri"/>
                    <w:sz w:val="20"/>
                    <w:szCs w:val="20"/>
                  </w:rPr>
                  <w:delText>9,2</w:delText>
                </w:r>
              </w:del>
            </w:ins>
            <w:del w:id="10488" w:author="Houyem Rais" w:date="2024-02-22T15:03:00Z">
              <w:r w:rsidRPr="00487E51" w:rsidDel="00CB2812">
                <w:rPr>
                  <w:rFonts w:cs="Calibri"/>
                  <w:sz w:val="20"/>
                  <w:szCs w:val="20"/>
                </w:rPr>
                <w:delText>2,6</w:delText>
              </w:r>
            </w:del>
          </w:p>
        </w:tc>
        <w:tc>
          <w:tcPr>
            <w:tcW w:w="1820" w:type="dxa"/>
            <w:shd w:val="clear" w:color="auto" w:fill="auto"/>
            <w:vAlign w:val="center"/>
            <w:hideMark/>
          </w:tcPr>
          <w:p w14:paraId="7593795D" w14:textId="428717F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89" w:author="Houyem Rais" w:date="2024-02-22T15:03:00Z"/>
                <w:rFonts w:cs="Calibri"/>
                <w:sz w:val="20"/>
                <w:szCs w:val="20"/>
                <w:lang w:eastAsia="fr-FR"/>
              </w:rPr>
              <w:pPrChange w:id="10490" w:author="Houyem Rais" w:date="2024-02-22T15:03:00Z">
                <w:pPr>
                  <w:widowControl/>
                  <w:autoSpaceDE/>
                  <w:autoSpaceDN/>
                  <w:spacing w:before="0" w:after="0" w:line="240" w:lineRule="auto"/>
                  <w:jc w:val="center"/>
                </w:pPr>
              </w:pPrChange>
            </w:pPr>
            <w:ins w:id="10491" w:author="Farouk Bouhafs" w:date="2024-02-14T17:43:00Z">
              <w:del w:id="10492" w:author="Houyem Rais" w:date="2024-02-22T15:03:00Z">
                <w:r w:rsidRPr="00487E51" w:rsidDel="00CB2812">
                  <w:rPr>
                    <w:rFonts w:cs="Calibri"/>
                    <w:sz w:val="20"/>
                    <w:szCs w:val="20"/>
                  </w:rPr>
                  <w:delText>623,6</w:delText>
                </w:r>
              </w:del>
            </w:ins>
            <w:del w:id="10493" w:author="Houyem Rais" w:date="2024-02-22T15:03:00Z">
              <w:r w:rsidRPr="00487E51" w:rsidDel="00CB2812">
                <w:rPr>
                  <w:rFonts w:cs="Calibri"/>
                  <w:sz w:val="20"/>
                  <w:szCs w:val="20"/>
                </w:rPr>
                <w:delText>623,6</w:delText>
              </w:r>
            </w:del>
          </w:p>
        </w:tc>
        <w:tc>
          <w:tcPr>
            <w:tcW w:w="2140" w:type="dxa"/>
            <w:shd w:val="clear" w:color="auto" w:fill="auto"/>
            <w:vAlign w:val="center"/>
            <w:hideMark/>
          </w:tcPr>
          <w:p w14:paraId="35A3CF69" w14:textId="419B145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494" w:author="Houyem Rais" w:date="2024-02-22T15:03:00Z"/>
                <w:rFonts w:cs="Calibri"/>
                <w:sz w:val="20"/>
                <w:szCs w:val="20"/>
                <w:lang w:eastAsia="fr-FR"/>
              </w:rPr>
              <w:pPrChange w:id="10495" w:author="Houyem Rais" w:date="2024-02-22T15:03:00Z">
                <w:pPr>
                  <w:widowControl/>
                  <w:autoSpaceDE/>
                  <w:autoSpaceDN/>
                  <w:spacing w:before="0" w:after="0" w:line="240" w:lineRule="auto"/>
                  <w:jc w:val="center"/>
                </w:pPr>
              </w:pPrChange>
            </w:pPr>
            <w:ins w:id="10496" w:author="Farouk Bouhafs" w:date="2024-02-14T17:43:00Z">
              <w:del w:id="10497" w:author="Houyem Rais" w:date="2024-02-22T15:03:00Z">
                <w:r w:rsidRPr="00487E51" w:rsidDel="00CB2812">
                  <w:rPr>
                    <w:rFonts w:cs="Calibri"/>
                    <w:sz w:val="20"/>
                    <w:szCs w:val="20"/>
                  </w:rPr>
                  <w:delText>0,0</w:delText>
                </w:r>
              </w:del>
            </w:ins>
            <w:del w:id="10498" w:author="Houyem Rais" w:date="2024-02-22T15:03:00Z">
              <w:r w:rsidRPr="00487E51" w:rsidDel="00CB2812">
                <w:rPr>
                  <w:rFonts w:cs="Calibri"/>
                  <w:sz w:val="20"/>
                  <w:szCs w:val="20"/>
                </w:rPr>
                <w:delText>0,0</w:delText>
              </w:r>
            </w:del>
          </w:p>
        </w:tc>
      </w:tr>
      <w:tr w:rsidR="008D027C" w:rsidRPr="00487E51" w:rsidDel="00CB2812" w14:paraId="14D566C4" w14:textId="0E4DCC3B" w:rsidTr="00BB06B7">
        <w:trPr>
          <w:trHeight w:val="270"/>
          <w:del w:id="10499" w:author="Houyem Rais" w:date="2024-02-22T15:03:00Z"/>
        </w:trPr>
        <w:tc>
          <w:tcPr>
            <w:tcW w:w="2440" w:type="dxa"/>
            <w:vMerge/>
            <w:vAlign w:val="center"/>
            <w:hideMark/>
          </w:tcPr>
          <w:p w14:paraId="3E398C09" w14:textId="398CDD4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00" w:author="Houyem Rais" w:date="2024-02-22T15:03:00Z"/>
                <w:rFonts w:cs="Calibri"/>
                <w:sz w:val="20"/>
                <w:szCs w:val="20"/>
                <w:lang w:eastAsia="fr-FR"/>
              </w:rPr>
              <w:pPrChange w:id="10501" w:author="Houyem Rais" w:date="2024-02-22T15:03:00Z">
                <w:pPr>
                  <w:widowControl/>
                  <w:autoSpaceDE/>
                  <w:autoSpaceDN/>
                  <w:spacing w:before="0" w:after="0" w:line="240" w:lineRule="auto"/>
                  <w:jc w:val="left"/>
                </w:pPr>
              </w:pPrChange>
            </w:pPr>
          </w:p>
        </w:tc>
        <w:tc>
          <w:tcPr>
            <w:tcW w:w="2540" w:type="dxa"/>
            <w:vAlign w:val="center"/>
          </w:tcPr>
          <w:p w14:paraId="49D5CF8C" w14:textId="52E93D3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02" w:author="Houyem Rais" w:date="2024-02-22T15:03:00Z"/>
                <w:rFonts w:cs="Calibri"/>
                <w:i/>
                <w:iCs/>
                <w:sz w:val="20"/>
                <w:szCs w:val="20"/>
                <w:lang w:eastAsia="fr-FR"/>
              </w:rPr>
              <w:pPrChange w:id="10503" w:author="Houyem Rais" w:date="2024-02-22T15:03:00Z">
                <w:pPr>
                  <w:widowControl/>
                  <w:autoSpaceDE/>
                  <w:autoSpaceDN/>
                  <w:spacing w:before="0" w:after="0" w:line="240" w:lineRule="auto"/>
                  <w:jc w:val="center"/>
                </w:pPr>
              </w:pPrChange>
            </w:pPr>
            <w:ins w:id="10504" w:author="Farouk Bouhafs" w:date="2024-02-14T17:43:00Z">
              <w:del w:id="10505" w:author="Houyem Rais" w:date="2024-02-22T15:03:00Z">
                <w:r w:rsidRPr="00487E51" w:rsidDel="00CB2812">
                  <w:rPr>
                    <w:rFonts w:cs="Calibri"/>
                    <w:i/>
                    <w:iCs/>
                    <w:sz w:val="20"/>
                    <w:szCs w:val="20"/>
                  </w:rPr>
                  <w:delText>0,0%</w:delText>
                </w:r>
              </w:del>
            </w:ins>
            <w:del w:id="10506" w:author="Houyem Rais" w:date="2024-02-22T15:03:00Z">
              <w:r w:rsidRPr="00487E51" w:rsidDel="00CB2812">
                <w:rPr>
                  <w:rFonts w:cs="Calibri"/>
                  <w:i/>
                  <w:iCs/>
                  <w:sz w:val="20"/>
                  <w:szCs w:val="20"/>
                </w:rPr>
                <w:delText>0,0%</w:delText>
              </w:r>
            </w:del>
          </w:p>
        </w:tc>
        <w:tc>
          <w:tcPr>
            <w:tcW w:w="2386" w:type="dxa"/>
            <w:shd w:val="clear" w:color="auto" w:fill="auto"/>
            <w:vAlign w:val="center"/>
            <w:hideMark/>
          </w:tcPr>
          <w:p w14:paraId="40BE122E" w14:textId="0CC8A59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07" w:author="Houyem Rais" w:date="2024-02-22T15:03:00Z"/>
                <w:rFonts w:cs="Calibri"/>
                <w:i/>
                <w:iCs/>
                <w:sz w:val="20"/>
                <w:szCs w:val="20"/>
                <w:lang w:eastAsia="fr-FR"/>
              </w:rPr>
              <w:pPrChange w:id="10508" w:author="Houyem Rais" w:date="2024-02-22T15:03:00Z">
                <w:pPr>
                  <w:widowControl/>
                  <w:autoSpaceDE/>
                  <w:autoSpaceDN/>
                  <w:spacing w:before="0" w:after="0" w:line="240" w:lineRule="auto"/>
                  <w:jc w:val="center"/>
                </w:pPr>
              </w:pPrChange>
            </w:pPr>
            <w:ins w:id="10509" w:author="Farouk Bouhafs" w:date="2024-02-14T17:44:00Z">
              <w:del w:id="10510" w:author="Houyem Rais" w:date="2024-02-22T15:03:00Z">
                <w:r w:rsidRPr="00487E51" w:rsidDel="00CB2812">
                  <w:rPr>
                    <w:rFonts w:cs="Calibri"/>
                    <w:sz w:val="20"/>
                    <w:szCs w:val="20"/>
                  </w:rPr>
                  <w:delText>0,7</w:delText>
                </w:r>
              </w:del>
            </w:ins>
            <w:del w:id="10511" w:author="Houyem Rais" w:date="2024-02-22T15:03:00Z">
              <w:r w:rsidRPr="00487E51" w:rsidDel="00CB2812">
                <w:rPr>
                  <w:rFonts w:cs="Calibri"/>
                  <w:i/>
                  <w:iCs/>
                  <w:sz w:val="20"/>
                  <w:szCs w:val="20"/>
                </w:rPr>
                <w:delText>67,6%</w:delText>
              </w:r>
            </w:del>
          </w:p>
        </w:tc>
        <w:tc>
          <w:tcPr>
            <w:tcW w:w="1974" w:type="dxa"/>
            <w:vAlign w:val="center"/>
          </w:tcPr>
          <w:p w14:paraId="0A5E9909" w14:textId="49B4519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12" w:author="Houyem Rais" w:date="2024-02-22T15:03:00Z"/>
                <w:rFonts w:cs="Calibri"/>
                <w:i/>
                <w:iCs/>
                <w:sz w:val="20"/>
                <w:szCs w:val="20"/>
                <w:lang w:eastAsia="fr-FR"/>
              </w:rPr>
              <w:pPrChange w:id="10513" w:author="Houyem Rais" w:date="2024-02-22T15:03:00Z">
                <w:pPr>
                  <w:widowControl/>
                  <w:autoSpaceDE/>
                  <w:autoSpaceDN/>
                  <w:spacing w:before="0" w:after="0" w:line="240" w:lineRule="auto"/>
                  <w:jc w:val="center"/>
                </w:pPr>
              </w:pPrChange>
            </w:pPr>
            <w:ins w:id="10514" w:author="Farouk Bouhafs" w:date="2024-02-14T17:43:00Z">
              <w:del w:id="10515" w:author="Houyem Rais" w:date="2024-02-22T15:03:00Z">
                <w:r w:rsidRPr="00487E51" w:rsidDel="00CB2812">
                  <w:rPr>
                    <w:rFonts w:cs="Calibri"/>
                    <w:i/>
                    <w:iCs/>
                    <w:sz w:val="20"/>
                    <w:szCs w:val="20"/>
                  </w:rPr>
                  <w:delText>1,2%</w:delText>
                </w:r>
              </w:del>
            </w:ins>
            <w:del w:id="10516" w:author="Houyem Rais" w:date="2024-02-22T15:03:00Z">
              <w:r w:rsidRPr="00487E51" w:rsidDel="00CB2812">
                <w:rPr>
                  <w:rFonts w:cs="Calibri"/>
                  <w:i/>
                  <w:iCs/>
                  <w:sz w:val="20"/>
                  <w:szCs w:val="20"/>
                </w:rPr>
                <w:delText>0,4%</w:delText>
              </w:r>
            </w:del>
          </w:p>
        </w:tc>
        <w:tc>
          <w:tcPr>
            <w:tcW w:w="1820" w:type="dxa"/>
            <w:shd w:val="clear" w:color="auto" w:fill="auto"/>
            <w:vAlign w:val="center"/>
            <w:hideMark/>
          </w:tcPr>
          <w:p w14:paraId="56CC518A" w14:textId="70394C7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17" w:author="Houyem Rais" w:date="2024-02-22T15:03:00Z"/>
                <w:rFonts w:cs="Calibri"/>
                <w:i/>
                <w:iCs/>
                <w:sz w:val="20"/>
                <w:szCs w:val="20"/>
                <w:lang w:eastAsia="fr-FR"/>
              </w:rPr>
              <w:pPrChange w:id="10518" w:author="Houyem Rais" w:date="2024-02-22T15:03:00Z">
                <w:pPr>
                  <w:widowControl/>
                  <w:autoSpaceDE/>
                  <w:autoSpaceDN/>
                  <w:spacing w:before="0" w:after="0" w:line="240" w:lineRule="auto"/>
                  <w:jc w:val="center"/>
                </w:pPr>
              </w:pPrChange>
            </w:pPr>
            <w:ins w:id="10519" w:author="Farouk Bouhafs" w:date="2024-02-14T17:43:00Z">
              <w:del w:id="10520" w:author="Houyem Rais" w:date="2024-02-22T15:03:00Z">
                <w:r w:rsidRPr="00487E51" w:rsidDel="00CB2812">
                  <w:rPr>
                    <w:rFonts w:cs="Calibri"/>
                    <w:i/>
                    <w:iCs/>
                    <w:sz w:val="20"/>
                    <w:szCs w:val="20"/>
                  </w:rPr>
                  <w:delText>77,1%</w:delText>
                </w:r>
              </w:del>
            </w:ins>
            <w:del w:id="10521" w:author="Houyem Rais" w:date="2024-02-22T15:03:00Z">
              <w:r w:rsidRPr="00487E51" w:rsidDel="00CB2812">
                <w:rPr>
                  <w:rFonts w:cs="Calibri"/>
                  <w:i/>
                  <w:iCs/>
                  <w:sz w:val="20"/>
                  <w:szCs w:val="20"/>
                </w:rPr>
                <w:delText>77,1%</w:delText>
              </w:r>
            </w:del>
          </w:p>
        </w:tc>
        <w:tc>
          <w:tcPr>
            <w:tcW w:w="2140" w:type="dxa"/>
            <w:shd w:val="clear" w:color="auto" w:fill="auto"/>
            <w:vAlign w:val="center"/>
            <w:hideMark/>
          </w:tcPr>
          <w:p w14:paraId="77610B5F" w14:textId="600DD91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22" w:author="Houyem Rais" w:date="2024-02-22T15:03:00Z"/>
                <w:rFonts w:cs="Calibri"/>
                <w:i/>
                <w:iCs/>
                <w:sz w:val="20"/>
                <w:szCs w:val="20"/>
                <w:lang w:eastAsia="fr-FR"/>
              </w:rPr>
              <w:pPrChange w:id="10523" w:author="Houyem Rais" w:date="2024-02-22T15:03:00Z">
                <w:pPr>
                  <w:widowControl/>
                  <w:autoSpaceDE/>
                  <w:autoSpaceDN/>
                  <w:spacing w:before="0" w:after="0" w:line="240" w:lineRule="auto"/>
                  <w:jc w:val="center"/>
                </w:pPr>
              </w:pPrChange>
            </w:pPr>
            <w:ins w:id="10524" w:author="Farouk Bouhafs" w:date="2024-02-14T17:43:00Z">
              <w:del w:id="10525" w:author="Houyem Rais" w:date="2024-02-22T15:03:00Z">
                <w:r w:rsidRPr="00487E51" w:rsidDel="00CB2812">
                  <w:rPr>
                    <w:rFonts w:cs="Calibri"/>
                    <w:i/>
                    <w:iCs/>
                    <w:sz w:val="20"/>
                    <w:szCs w:val="20"/>
                  </w:rPr>
                  <w:delText>0,0%</w:delText>
                </w:r>
              </w:del>
            </w:ins>
            <w:del w:id="10526" w:author="Houyem Rais" w:date="2024-02-22T15:03:00Z">
              <w:r w:rsidRPr="00487E51" w:rsidDel="00CB2812">
                <w:rPr>
                  <w:rFonts w:cs="Calibri"/>
                  <w:i/>
                  <w:iCs/>
                  <w:sz w:val="20"/>
                  <w:szCs w:val="20"/>
                </w:rPr>
                <w:delText>0,0%</w:delText>
              </w:r>
            </w:del>
          </w:p>
        </w:tc>
      </w:tr>
      <w:tr w:rsidR="008D027C" w:rsidRPr="00487E51" w:rsidDel="00CB2812" w14:paraId="11DD12BB" w14:textId="41764171" w:rsidTr="00BB06B7">
        <w:trPr>
          <w:trHeight w:val="260"/>
          <w:del w:id="10527" w:author="Houyem Rais" w:date="2024-02-22T15:03:00Z"/>
        </w:trPr>
        <w:tc>
          <w:tcPr>
            <w:tcW w:w="2440" w:type="dxa"/>
            <w:vMerge w:val="restart"/>
            <w:shd w:val="clear" w:color="auto" w:fill="auto"/>
            <w:vAlign w:val="center"/>
            <w:hideMark/>
          </w:tcPr>
          <w:p w14:paraId="59D418F6" w14:textId="0213772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28" w:author="Houyem Rais" w:date="2024-02-22T15:03:00Z"/>
                <w:rFonts w:cs="Calibri"/>
                <w:sz w:val="20"/>
                <w:szCs w:val="20"/>
                <w:lang w:eastAsia="fr-FR"/>
              </w:rPr>
              <w:pPrChange w:id="10529" w:author="Houyem Rais" w:date="2024-02-22T15:03:00Z">
                <w:pPr>
                  <w:widowControl/>
                  <w:autoSpaceDE/>
                  <w:autoSpaceDN/>
                  <w:spacing w:before="0" w:after="0" w:line="240" w:lineRule="auto"/>
                </w:pPr>
              </w:pPrChange>
            </w:pPr>
            <w:del w:id="10530" w:author="Houyem Rais" w:date="2024-02-22T15:03:00Z">
              <w:r w:rsidRPr="00487E51" w:rsidDel="00CB2812">
                <w:rPr>
                  <w:rFonts w:cs="Calibri"/>
                  <w:sz w:val="20"/>
                  <w:szCs w:val="20"/>
                  <w:lang w:eastAsia="fr-FR"/>
                </w:rPr>
                <w:delText>Subvention d'investissement</w:delText>
              </w:r>
            </w:del>
          </w:p>
        </w:tc>
        <w:tc>
          <w:tcPr>
            <w:tcW w:w="2540" w:type="dxa"/>
            <w:vAlign w:val="center"/>
          </w:tcPr>
          <w:p w14:paraId="382B0862" w14:textId="09111F6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31" w:author="Houyem Rais" w:date="2024-02-22T15:03:00Z"/>
                <w:rFonts w:cs="Calibri"/>
                <w:sz w:val="20"/>
                <w:szCs w:val="20"/>
                <w:lang w:eastAsia="fr-FR"/>
              </w:rPr>
              <w:pPrChange w:id="10532" w:author="Houyem Rais" w:date="2024-02-22T15:03:00Z">
                <w:pPr>
                  <w:widowControl/>
                  <w:autoSpaceDE/>
                  <w:autoSpaceDN/>
                  <w:spacing w:before="0" w:after="0" w:line="240" w:lineRule="auto"/>
                  <w:jc w:val="center"/>
                </w:pPr>
              </w:pPrChange>
            </w:pPr>
            <w:ins w:id="10533" w:author="Farouk Bouhafs" w:date="2024-02-14T17:43:00Z">
              <w:del w:id="10534" w:author="Houyem Rais" w:date="2024-02-22T15:03:00Z">
                <w:r w:rsidRPr="00487E51" w:rsidDel="00CB2812">
                  <w:rPr>
                    <w:rFonts w:cs="Calibri"/>
                    <w:sz w:val="20"/>
                    <w:szCs w:val="20"/>
                  </w:rPr>
                  <w:delText>0,0</w:delText>
                </w:r>
              </w:del>
            </w:ins>
            <w:del w:id="10535"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38CE7234" w14:textId="7A94147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36" w:author="Houyem Rais" w:date="2024-02-22T15:03:00Z"/>
                <w:rFonts w:cs="Calibri"/>
                <w:sz w:val="20"/>
                <w:szCs w:val="20"/>
                <w:lang w:eastAsia="fr-FR"/>
              </w:rPr>
              <w:pPrChange w:id="10537" w:author="Houyem Rais" w:date="2024-02-22T15:03:00Z">
                <w:pPr>
                  <w:widowControl/>
                  <w:autoSpaceDE/>
                  <w:autoSpaceDN/>
                  <w:spacing w:before="0" w:after="0" w:line="240" w:lineRule="auto"/>
                  <w:jc w:val="center"/>
                </w:pPr>
              </w:pPrChange>
            </w:pPr>
            <w:ins w:id="10538" w:author="Farouk Bouhafs" w:date="2024-02-14T17:44:00Z">
              <w:del w:id="10539" w:author="Houyem Rais" w:date="2024-02-22T15:03:00Z">
                <w:r w:rsidRPr="00487E51" w:rsidDel="00CB2812">
                  <w:rPr>
                    <w:rFonts w:cs="Calibri"/>
                    <w:sz w:val="20"/>
                    <w:szCs w:val="20"/>
                  </w:rPr>
                  <w:delText>0,0</w:delText>
                </w:r>
              </w:del>
            </w:ins>
            <w:del w:id="10540" w:author="Houyem Rais" w:date="2024-02-22T15:03:00Z">
              <w:r w:rsidRPr="00487E51" w:rsidDel="00CB2812">
                <w:rPr>
                  <w:rFonts w:cs="Calibri"/>
                  <w:sz w:val="20"/>
                  <w:szCs w:val="20"/>
                </w:rPr>
                <w:delText>0,0</w:delText>
              </w:r>
            </w:del>
          </w:p>
        </w:tc>
        <w:tc>
          <w:tcPr>
            <w:tcW w:w="1974" w:type="dxa"/>
            <w:vAlign w:val="center"/>
          </w:tcPr>
          <w:p w14:paraId="146F85B3" w14:textId="29EB892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41" w:author="Houyem Rais" w:date="2024-02-22T15:03:00Z"/>
                <w:rFonts w:cs="Calibri"/>
                <w:sz w:val="20"/>
                <w:szCs w:val="20"/>
                <w:lang w:eastAsia="fr-FR"/>
              </w:rPr>
              <w:pPrChange w:id="10542" w:author="Houyem Rais" w:date="2024-02-22T15:03:00Z">
                <w:pPr>
                  <w:widowControl/>
                  <w:autoSpaceDE/>
                  <w:autoSpaceDN/>
                  <w:spacing w:before="0" w:after="0" w:line="240" w:lineRule="auto"/>
                  <w:jc w:val="center"/>
                </w:pPr>
              </w:pPrChange>
            </w:pPr>
            <w:ins w:id="10543" w:author="Farouk Bouhafs" w:date="2024-02-14T17:43:00Z">
              <w:del w:id="10544" w:author="Houyem Rais" w:date="2024-02-22T15:03:00Z">
                <w:r w:rsidRPr="00487E51" w:rsidDel="00CB2812">
                  <w:rPr>
                    <w:rFonts w:cs="Calibri"/>
                    <w:sz w:val="20"/>
                    <w:szCs w:val="20"/>
                  </w:rPr>
                  <w:delText>728,9</w:delText>
                </w:r>
              </w:del>
            </w:ins>
            <w:del w:id="10545" w:author="Houyem Rais" w:date="2024-02-22T15:03:00Z">
              <w:r w:rsidRPr="00487E51" w:rsidDel="00CB2812">
                <w:rPr>
                  <w:rFonts w:cs="Calibri"/>
                  <w:sz w:val="20"/>
                  <w:szCs w:val="20"/>
                </w:rPr>
                <w:delText>738,0</w:delText>
              </w:r>
            </w:del>
          </w:p>
        </w:tc>
        <w:tc>
          <w:tcPr>
            <w:tcW w:w="1820" w:type="dxa"/>
            <w:shd w:val="clear" w:color="auto" w:fill="auto"/>
            <w:vAlign w:val="center"/>
            <w:hideMark/>
          </w:tcPr>
          <w:p w14:paraId="630010C0" w14:textId="2B20894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46" w:author="Houyem Rais" w:date="2024-02-22T15:03:00Z"/>
                <w:rFonts w:cs="Calibri"/>
                <w:sz w:val="20"/>
                <w:szCs w:val="20"/>
                <w:lang w:eastAsia="fr-FR"/>
              </w:rPr>
              <w:pPrChange w:id="10547" w:author="Houyem Rais" w:date="2024-02-22T15:03:00Z">
                <w:pPr>
                  <w:widowControl/>
                  <w:autoSpaceDE/>
                  <w:autoSpaceDN/>
                  <w:spacing w:before="0" w:after="0" w:line="240" w:lineRule="auto"/>
                  <w:jc w:val="center"/>
                </w:pPr>
              </w:pPrChange>
            </w:pPr>
            <w:ins w:id="10548" w:author="Farouk Bouhafs" w:date="2024-02-14T17:43:00Z">
              <w:del w:id="10549" w:author="Houyem Rais" w:date="2024-02-22T15:03:00Z">
                <w:r w:rsidRPr="00487E51" w:rsidDel="00CB2812">
                  <w:rPr>
                    <w:rFonts w:cs="Calibri"/>
                    <w:sz w:val="20"/>
                    <w:szCs w:val="20"/>
                  </w:rPr>
                  <w:delText>0,0</w:delText>
                </w:r>
              </w:del>
            </w:ins>
            <w:del w:id="10550"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148F8A1E" w14:textId="48B0CB5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51" w:author="Houyem Rais" w:date="2024-02-22T15:03:00Z"/>
                <w:rFonts w:cs="Calibri"/>
                <w:sz w:val="20"/>
                <w:szCs w:val="20"/>
                <w:lang w:eastAsia="fr-FR"/>
              </w:rPr>
              <w:pPrChange w:id="10552" w:author="Houyem Rais" w:date="2024-02-22T15:03:00Z">
                <w:pPr>
                  <w:widowControl/>
                  <w:autoSpaceDE/>
                  <w:autoSpaceDN/>
                  <w:spacing w:before="0" w:after="0" w:line="240" w:lineRule="auto"/>
                  <w:jc w:val="center"/>
                </w:pPr>
              </w:pPrChange>
            </w:pPr>
            <w:ins w:id="10553" w:author="Farouk Bouhafs" w:date="2024-02-14T17:43:00Z">
              <w:del w:id="10554" w:author="Houyem Rais" w:date="2024-02-22T15:03:00Z">
                <w:r w:rsidRPr="00487E51" w:rsidDel="00CB2812">
                  <w:rPr>
                    <w:rFonts w:cs="Calibri"/>
                    <w:sz w:val="20"/>
                    <w:szCs w:val="20"/>
                  </w:rPr>
                  <w:delText>0,0</w:delText>
                </w:r>
              </w:del>
            </w:ins>
            <w:del w:id="10555" w:author="Houyem Rais" w:date="2024-02-22T15:03:00Z">
              <w:r w:rsidRPr="00487E51" w:rsidDel="00CB2812">
                <w:rPr>
                  <w:rFonts w:cs="Calibri"/>
                  <w:sz w:val="20"/>
                  <w:szCs w:val="20"/>
                </w:rPr>
                <w:delText>0,0</w:delText>
              </w:r>
            </w:del>
          </w:p>
        </w:tc>
      </w:tr>
      <w:tr w:rsidR="008D027C" w:rsidRPr="00487E51" w:rsidDel="00CB2812" w14:paraId="275C1ED3" w14:textId="6034B6FB" w:rsidTr="00BB06B7">
        <w:trPr>
          <w:trHeight w:val="270"/>
          <w:del w:id="10556" w:author="Houyem Rais" w:date="2024-02-22T15:03:00Z"/>
        </w:trPr>
        <w:tc>
          <w:tcPr>
            <w:tcW w:w="2440" w:type="dxa"/>
            <w:vMerge/>
            <w:vAlign w:val="center"/>
            <w:hideMark/>
          </w:tcPr>
          <w:p w14:paraId="69244954" w14:textId="70B96EA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57" w:author="Houyem Rais" w:date="2024-02-22T15:03:00Z"/>
                <w:rFonts w:cs="Calibri"/>
                <w:sz w:val="20"/>
                <w:szCs w:val="20"/>
                <w:lang w:eastAsia="fr-FR"/>
              </w:rPr>
              <w:pPrChange w:id="10558" w:author="Houyem Rais" w:date="2024-02-22T15:03:00Z">
                <w:pPr>
                  <w:widowControl/>
                  <w:autoSpaceDE/>
                  <w:autoSpaceDN/>
                  <w:spacing w:before="0" w:after="0" w:line="240" w:lineRule="auto"/>
                  <w:jc w:val="left"/>
                </w:pPr>
              </w:pPrChange>
            </w:pPr>
          </w:p>
        </w:tc>
        <w:tc>
          <w:tcPr>
            <w:tcW w:w="2540" w:type="dxa"/>
            <w:vAlign w:val="center"/>
          </w:tcPr>
          <w:p w14:paraId="1845AB58" w14:textId="0E35E0A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59" w:author="Houyem Rais" w:date="2024-02-22T15:03:00Z"/>
                <w:rFonts w:cs="Calibri"/>
                <w:i/>
                <w:iCs/>
                <w:sz w:val="20"/>
                <w:szCs w:val="20"/>
                <w:lang w:eastAsia="fr-FR"/>
              </w:rPr>
              <w:pPrChange w:id="10560" w:author="Houyem Rais" w:date="2024-02-22T15:03:00Z">
                <w:pPr>
                  <w:widowControl/>
                  <w:autoSpaceDE/>
                  <w:autoSpaceDN/>
                  <w:spacing w:before="0" w:after="0" w:line="240" w:lineRule="auto"/>
                  <w:jc w:val="center"/>
                </w:pPr>
              </w:pPrChange>
            </w:pPr>
            <w:ins w:id="10561" w:author="Farouk Bouhafs" w:date="2024-02-14T17:43:00Z">
              <w:del w:id="10562" w:author="Houyem Rais" w:date="2024-02-22T15:03:00Z">
                <w:r w:rsidRPr="00487E51" w:rsidDel="00CB2812">
                  <w:rPr>
                    <w:rFonts w:cs="Calibri"/>
                    <w:i/>
                    <w:iCs/>
                    <w:sz w:val="20"/>
                    <w:szCs w:val="20"/>
                  </w:rPr>
                  <w:delText>0,0%</w:delText>
                </w:r>
              </w:del>
            </w:ins>
            <w:del w:id="10563" w:author="Houyem Rais" w:date="2024-02-22T15:03:00Z">
              <w:r w:rsidRPr="00487E51" w:rsidDel="00CB2812">
                <w:rPr>
                  <w:rFonts w:cs="Calibri"/>
                  <w:i/>
                  <w:iCs/>
                  <w:sz w:val="20"/>
                  <w:szCs w:val="20"/>
                </w:rPr>
                <w:delText>0,0%</w:delText>
              </w:r>
            </w:del>
          </w:p>
        </w:tc>
        <w:tc>
          <w:tcPr>
            <w:tcW w:w="2386" w:type="dxa"/>
            <w:shd w:val="clear" w:color="auto" w:fill="auto"/>
            <w:vAlign w:val="center"/>
            <w:hideMark/>
          </w:tcPr>
          <w:p w14:paraId="301DFA9A" w14:textId="3747E4F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64" w:author="Houyem Rais" w:date="2024-02-22T15:03:00Z"/>
                <w:rFonts w:cs="Calibri"/>
                <w:i/>
                <w:iCs/>
                <w:sz w:val="20"/>
                <w:szCs w:val="20"/>
                <w:lang w:eastAsia="fr-FR"/>
              </w:rPr>
              <w:pPrChange w:id="10565" w:author="Houyem Rais" w:date="2024-02-22T15:03:00Z">
                <w:pPr>
                  <w:widowControl/>
                  <w:autoSpaceDE/>
                  <w:autoSpaceDN/>
                  <w:spacing w:before="0" w:after="0" w:line="240" w:lineRule="auto"/>
                  <w:jc w:val="center"/>
                </w:pPr>
              </w:pPrChange>
            </w:pPr>
            <w:ins w:id="10566" w:author="Farouk Bouhafs" w:date="2024-02-14T17:44:00Z">
              <w:del w:id="10567" w:author="Houyem Rais" w:date="2024-02-22T15:03:00Z">
                <w:r w:rsidRPr="00487E51" w:rsidDel="00CB2812">
                  <w:rPr>
                    <w:rFonts w:cs="Calibri"/>
                    <w:sz w:val="20"/>
                    <w:szCs w:val="20"/>
                  </w:rPr>
                  <w:delText>0,0</w:delText>
                </w:r>
              </w:del>
            </w:ins>
            <w:del w:id="10568" w:author="Houyem Rais" w:date="2024-02-22T15:03:00Z">
              <w:r w:rsidRPr="00487E51" w:rsidDel="00CB2812">
                <w:rPr>
                  <w:rFonts w:cs="Calibri"/>
                  <w:i/>
                  <w:iCs/>
                  <w:sz w:val="20"/>
                  <w:szCs w:val="20"/>
                </w:rPr>
                <w:delText>0,0%</w:delText>
              </w:r>
            </w:del>
          </w:p>
        </w:tc>
        <w:tc>
          <w:tcPr>
            <w:tcW w:w="1974" w:type="dxa"/>
            <w:vAlign w:val="center"/>
          </w:tcPr>
          <w:p w14:paraId="369A2F76" w14:textId="0B74958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69" w:author="Houyem Rais" w:date="2024-02-22T15:03:00Z"/>
                <w:rFonts w:cs="Calibri"/>
                <w:i/>
                <w:iCs/>
                <w:sz w:val="20"/>
                <w:szCs w:val="20"/>
                <w:lang w:eastAsia="fr-FR"/>
              </w:rPr>
              <w:pPrChange w:id="10570" w:author="Houyem Rais" w:date="2024-02-22T15:03:00Z">
                <w:pPr>
                  <w:widowControl/>
                  <w:autoSpaceDE/>
                  <w:autoSpaceDN/>
                  <w:spacing w:before="0" w:after="0" w:line="240" w:lineRule="auto"/>
                  <w:jc w:val="center"/>
                </w:pPr>
              </w:pPrChange>
            </w:pPr>
            <w:ins w:id="10571" w:author="Farouk Bouhafs" w:date="2024-02-14T17:43:00Z">
              <w:del w:id="10572" w:author="Houyem Rais" w:date="2024-02-22T15:03:00Z">
                <w:r w:rsidRPr="00487E51" w:rsidDel="00CB2812">
                  <w:rPr>
                    <w:rFonts w:cs="Calibri"/>
                    <w:i/>
                    <w:iCs/>
                    <w:sz w:val="20"/>
                    <w:szCs w:val="20"/>
                  </w:rPr>
                  <w:delText>98,2%</w:delText>
                </w:r>
              </w:del>
            </w:ins>
            <w:del w:id="10573" w:author="Houyem Rais" w:date="2024-02-22T15:03:00Z">
              <w:r w:rsidRPr="00487E51" w:rsidDel="00CB2812">
                <w:rPr>
                  <w:rFonts w:cs="Calibri"/>
                  <w:i/>
                  <w:iCs/>
                  <w:sz w:val="20"/>
                  <w:szCs w:val="20"/>
                </w:rPr>
                <w:delText>99,5%</w:delText>
              </w:r>
            </w:del>
          </w:p>
        </w:tc>
        <w:tc>
          <w:tcPr>
            <w:tcW w:w="1820" w:type="dxa"/>
            <w:shd w:val="clear" w:color="auto" w:fill="auto"/>
            <w:vAlign w:val="center"/>
            <w:hideMark/>
          </w:tcPr>
          <w:p w14:paraId="0923ACAE" w14:textId="1D14AFE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74" w:author="Houyem Rais" w:date="2024-02-22T15:03:00Z"/>
                <w:rFonts w:cs="Calibri"/>
                <w:i/>
                <w:iCs/>
                <w:sz w:val="20"/>
                <w:szCs w:val="20"/>
                <w:lang w:eastAsia="fr-FR"/>
              </w:rPr>
              <w:pPrChange w:id="10575" w:author="Houyem Rais" w:date="2024-02-22T15:03:00Z">
                <w:pPr>
                  <w:widowControl/>
                  <w:autoSpaceDE/>
                  <w:autoSpaceDN/>
                  <w:spacing w:before="0" w:after="0" w:line="240" w:lineRule="auto"/>
                  <w:jc w:val="center"/>
                </w:pPr>
              </w:pPrChange>
            </w:pPr>
            <w:ins w:id="10576" w:author="Farouk Bouhafs" w:date="2024-02-14T17:43:00Z">
              <w:del w:id="10577" w:author="Houyem Rais" w:date="2024-02-22T15:03:00Z">
                <w:r w:rsidRPr="00487E51" w:rsidDel="00CB2812">
                  <w:rPr>
                    <w:rFonts w:cs="Calibri"/>
                    <w:i/>
                    <w:iCs/>
                    <w:sz w:val="20"/>
                    <w:szCs w:val="20"/>
                  </w:rPr>
                  <w:delText>0,0%</w:delText>
                </w:r>
              </w:del>
            </w:ins>
            <w:del w:id="10578" w:author="Houyem Rais" w:date="2024-02-22T15:03:00Z">
              <w:r w:rsidRPr="00487E51" w:rsidDel="00CB2812">
                <w:rPr>
                  <w:rFonts w:cs="Calibri"/>
                  <w:i/>
                  <w:iCs/>
                  <w:sz w:val="20"/>
                  <w:szCs w:val="20"/>
                </w:rPr>
                <w:delText>0,0%</w:delText>
              </w:r>
            </w:del>
          </w:p>
        </w:tc>
        <w:tc>
          <w:tcPr>
            <w:tcW w:w="2140" w:type="dxa"/>
            <w:shd w:val="clear" w:color="auto" w:fill="auto"/>
            <w:vAlign w:val="center"/>
            <w:hideMark/>
          </w:tcPr>
          <w:p w14:paraId="38A454AC" w14:textId="3F2A98C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579" w:author="Houyem Rais" w:date="2024-02-22T15:03:00Z"/>
                <w:rFonts w:cs="Calibri"/>
                <w:i/>
                <w:iCs/>
                <w:sz w:val="20"/>
                <w:szCs w:val="20"/>
                <w:lang w:eastAsia="fr-FR"/>
              </w:rPr>
              <w:pPrChange w:id="10580" w:author="Houyem Rais" w:date="2024-02-22T15:03:00Z">
                <w:pPr>
                  <w:widowControl/>
                  <w:autoSpaceDE/>
                  <w:autoSpaceDN/>
                  <w:spacing w:before="0" w:after="0" w:line="240" w:lineRule="auto"/>
                  <w:jc w:val="center"/>
                </w:pPr>
              </w:pPrChange>
            </w:pPr>
            <w:ins w:id="10581" w:author="Farouk Bouhafs" w:date="2024-02-14T17:43:00Z">
              <w:del w:id="10582" w:author="Houyem Rais" w:date="2024-02-22T15:03:00Z">
                <w:r w:rsidRPr="00487E51" w:rsidDel="00CB2812">
                  <w:rPr>
                    <w:rFonts w:cs="Calibri"/>
                    <w:i/>
                    <w:iCs/>
                    <w:sz w:val="20"/>
                    <w:szCs w:val="20"/>
                  </w:rPr>
                  <w:delText>0,0%</w:delText>
                </w:r>
              </w:del>
            </w:ins>
            <w:del w:id="10583" w:author="Houyem Rais" w:date="2024-02-22T15:03:00Z">
              <w:r w:rsidRPr="00487E51" w:rsidDel="00CB2812">
                <w:rPr>
                  <w:rFonts w:cs="Calibri"/>
                  <w:i/>
                  <w:iCs/>
                  <w:sz w:val="20"/>
                  <w:szCs w:val="20"/>
                </w:rPr>
                <w:delText>0,0%</w:delText>
              </w:r>
            </w:del>
          </w:p>
        </w:tc>
      </w:tr>
      <w:tr w:rsidR="005A17EA" w:rsidRPr="00487E51" w:rsidDel="00CB2812" w14:paraId="7BE4A496" w14:textId="1FD1E405" w:rsidTr="00BB06B7">
        <w:trPr>
          <w:trHeight w:val="270"/>
          <w:del w:id="10584" w:author="Houyem Rais" w:date="2024-02-22T15:03:00Z"/>
        </w:trPr>
        <w:tc>
          <w:tcPr>
            <w:tcW w:w="2440" w:type="dxa"/>
            <w:shd w:val="clear" w:color="auto" w:fill="auto"/>
            <w:vAlign w:val="center"/>
            <w:hideMark/>
          </w:tcPr>
          <w:p w14:paraId="141739B4" w14:textId="375DBDE5"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585" w:author="Houyem Rais" w:date="2024-02-22T15:03:00Z"/>
                <w:rFonts w:cs="Calibri"/>
                <w:i/>
                <w:iCs/>
                <w:sz w:val="20"/>
                <w:szCs w:val="20"/>
                <w:lang w:eastAsia="fr-FR"/>
              </w:rPr>
              <w:pPrChange w:id="10586" w:author="Houyem Rais" w:date="2024-02-22T15:03:00Z">
                <w:pPr>
                  <w:widowControl/>
                  <w:autoSpaceDE/>
                  <w:autoSpaceDN/>
                  <w:spacing w:before="0" w:after="0" w:line="240" w:lineRule="auto"/>
                </w:pPr>
              </w:pPrChange>
            </w:pPr>
            <w:del w:id="10587" w:author="Houyem Rais" w:date="2024-02-22T15:03:00Z">
              <w:r w:rsidRPr="00487E51" w:rsidDel="00CB2812">
                <w:rPr>
                  <w:rFonts w:cs="Calibri"/>
                  <w:i/>
                  <w:iCs/>
                  <w:sz w:val="20"/>
                  <w:szCs w:val="20"/>
                  <w:lang w:eastAsia="fr-FR"/>
                </w:rPr>
                <w:delText>TRI visé des fonds propres</w:delText>
              </w:r>
            </w:del>
          </w:p>
        </w:tc>
        <w:tc>
          <w:tcPr>
            <w:tcW w:w="2540" w:type="dxa"/>
            <w:vAlign w:val="center"/>
          </w:tcPr>
          <w:p w14:paraId="07C1EDBF" w14:textId="0E1E9335"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588" w:author="Houyem Rais" w:date="2024-02-22T15:03:00Z"/>
                <w:rFonts w:cs="Calibri"/>
                <w:i/>
                <w:iCs/>
                <w:sz w:val="20"/>
                <w:szCs w:val="20"/>
                <w:lang w:eastAsia="fr-FR"/>
              </w:rPr>
              <w:pPrChange w:id="10589" w:author="Houyem Rais" w:date="2024-02-22T15:03:00Z">
                <w:pPr>
                  <w:widowControl/>
                  <w:autoSpaceDE/>
                  <w:autoSpaceDN/>
                  <w:spacing w:before="0" w:after="0" w:line="240" w:lineRule="auto"/>
                  <w:jc w:val="center"/>
                </w:pPr>
              </w:pPrChange>
            </w:pPr>
            <w:ins w:id="10590" w:author="Farouk Bouhafs" w:date="2024-02-15T10:10:00Z">
              <w:del w:id="10591" w:author="Houyem Rais" w:date="2024-02-22T15:03:00Z">
                <w:r w:rsidRPr="00487E51" w:rsidDel="00CB2812">
                  <w:rPr>
                    <w:rFonts w:cs="Calibri"/>
                    <w:sz w:val="20"/>
                    <w:szCs w:val="20"/>
                    <w:rPrChange w:id="10592" w:author="Farouk Bouhafs" w:date="2024-02-15T10:11:00Z">
                      <w:rPr>
                        <w:rFonts w:cs="Calibri"/>
                        <w:sz w:val="18"/>
                        <w:szCs w:val="18"/>
                      </w:rPr>
                    </w:rPrChange>
                  </w:rPr>
                  <w:delText>N/A</w:delText>
                </w:r>
              </w:del>
            </w:ins>
            <w:del w:id="10593" w:author="Houyem Rais" w:date="2024-02-22T15:03:00Z">
              <w:r w:rsidRPr="00487E51" w:rsidDel="00CB2812">
                <w:rPr>
                  <w:rFonts w:cs="Calibri"/>
                  <w:sz w:val="20"/>
                  <w:szCs w:val="20"/>
                </w:rPr>
                <w:delText>N/A</w:delText>
              </w:r>
            </w:del>
          </w:p>
        </w:tc>
        <w:tc>
          <w:tcPr>
            <w:tcW w:w="2386" w:type="dxa"/>
            <w:shd w:val="clear" w:color="auto" w:fill="auto"/>
            <w:vAlign w:val="center"/>
            <w:hideMark/>
          </w:tcPr>
          <w:p w14:paraId="5A0D78F1" w14:textId="7221E8E5"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594" w:author="Houyem Rais" w:date="2024-02-22T15:03:00Z"/>
                <w:rFonts w:cs="Calibri"/>
                <w:i/>
                <w:iCs/>
                <w:sz w:val="20"/>
                <w:szCs w:val="20"/>
                <w:lang w:eastAsia="fr-FR"/>
              </w:rPr>
              <w:pPrChange w:id="10595" w:author="Houyem Rais" w:date="2024-02-22T15:03:00Z">
                <w:pPr>
                  <w:widowControl/>
                  <w:autoSpaceDE/>
                  <w:autoSpaceDN/>
                  <w:spacing w:before="0" w:after="0" w:line="240" w:lineRule="auto"/>
                  <w:jc w:val="center"/>
                </w:pPr>
              </w:pPrChange>
            </w:pPr>
            <w:ins w:id="10596" w:author="Farouk Bouhafs" w:date="2024-02-14T17:44:00Z">
              <w:del w:id="10597" w:author="Houyem Rais" w:date="2024-02-22T15:03:00Z">
                <w:r w:rsidRPr="00487E51" w:rsidDel="00CB2812">
                  <w:rPr>
                    <w:rFonts w:cs="Calibri"/>
                    <w:i/>
                    <w:iCs/>
                    <w:sz w:val="20"/>
                    <w:szCs w:val="20"/>
                  </w:rPr>
                  <w:delText>0,2</w:delText>
                </w:r>
              </w:del>
            </w:ins>
            <w:del w:id="10598" w:author="Houyem Rais" w:date="2024-02-22T15:03:00Z">
              <w:r w:rsidRPr="00487E51" w:rsidDel="00CB2812">
                <w:rPr>
                  <w:rFonts w:cs="Calibri"/>
                  <w:i/>
                  <w:iCs/>
                  <w:sz w:val="20"/>
                  <w:szCs w:val="20"/>
                </w:rPr>
                <w:delText>15,0%</w:delText>
              </w:r>
            </w:del>
          </w:p>
        </w:tc>
        <w:tc>
          <w:tcPr>
            <w:tcW w:w="1974" w:type="dxa"/>
            <w:vAlign w:val="center"/>
          </w:tcPr>
          <w:p w14:paraId="533B150C" w14:textId="79CE8D0E"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599" w:author="Houyem Rais" w:date="2024-02-22T15:03:00Z"/>
                <w:rFonts w:cs="Calibri"/>
                <w:i/>
                <w:iCs/>
                <w:sz w:val="20"/>
                <w:szCs w:val="20"/>
                <w:lang w:eastAsia="fr-FR"/>
              </w:rPr>
              <w:pPrChange w:id="10600" w:author="Houyem Rais" w:date="2024-02-22T15:03:00Z">
                <w:pPr>
                  <w:widowControl/>
                  <w:autoSpaceDE/>
                  <w:autoSpaceDN/>
                  <w:spacing w:before="0" w:after="0" w:line="240" w:lineRule="auto"/>
                  <w:jc w:val="center"/>
                </w:pPr>
              </w:pPrChange>
            </w:pPr>
            <w:ins w:id="10601" w:author="Farouk Bouhafs" w:date="2024-02-14T17:43:00Z">
              <w:del w:id="10602" w:author="Houyem Rais" w:date="2024-02-22T15:03:00Z">
                <w:r w:rsidRPr="00487E51" w:rsidDel="00CB2812">
                  <w:rPr>
                    <w:rFonts w:cs="Calibri"/>
                    <w:i/>
                    <w:iCs/>
                    <w:sz w:val="20"/>
                    <w:szCs w:val="20"/>
                  </w:rPr>
                  <w:delText>15,0%</w:delText>
                </w:r>
              </w:del>
            </w:ins>
            <w:del w:id="10603" w:author="Houyem Rais" w:date="2024-02-22T15:03:00Z">
              <w:r w:rsidRPr="00487E51" w:rsidDel="00CB2812">
                <w:rPr>
                  <w:rFonts w:cs="Calibri"/>
                  <w:i/>
                  <w:iCs/>
                  <w:sz w:val="20"/>
                  <w:szCs w:val="20"/>
                </w:rPr>
                <w:delText>15,0%</w:delText>
              </w:r>
            </w:del>
          </w:p>
        </w:tc>
        <w:tc>
          <w:tcPr>
            <w:tcW w:w="1820" w:type="dxa"/>
            <w:shd w:val="clear" w:color="auto" w:fill="auto"/>
            <w:vAlign w:val="center"/>
            <w:hideMark/>
          </w:tcPr>
          <w:p w14:paraId="51E5AB7D" w14:textId="751D183F"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04" w:author="Houyem Rais" w:date="2024-02-22T15:03:00Z"/>
                <w:rFonts w:cs="Calibri"/>
                <w:i/>
                <w:iCs/>
                <w:sz w:val="20"/>
                <w:szCs w:val="20"/>
                <w:lang w:eastAsia="fr-FR"/>
              </w:rPr>
              <w:pPrChange w:id="10605" w:author="Houyem Rais" w:date="2024-02-22T15:03:00Z">
                <w:pPr>
                  <w:widowControl/>
                  <w:autoSpaceDE/>
                  <w:autoSpaceDN/>
                  <w:spacing w:before="0" w:after="0" w:line="240" w:lineRule="auto"/>
                  <w:jc w:val="center"/>
                </w:pPr>
              </w:pPrChange>
            </w:pPr>
            <w:ins w:id="10606" w:author="Farouk Bouhafs" w:date="2024-02-14T17:43:00Z">
              <w:del w:id="10607" w:author="Houyem Rais" w:date="2024-02-22T15:03:00Z">
                <w:r w:rsidRPr="00487E51" w:rsidDel="00CB2812">
                  <w:rPr>
                    <w:rFonts w:cs="Calibri"/>
                    <w:i/>
                    <w:iCs/>
                    <w:sz w:val="20"/>
                    <w:szCs w:val="20"/>
                  </w:rPr>
                  <w:delText>15,0%</w:delText>
                </w:r>
              </w:del>
            </w:ins>
            <w:del w:id="10608" w:author="Houyem Rais" w:date="2024-02-22T15:03:00Z">
              <w:r w:rsidRPr="00487E51" w:rsidDel="00CB2812">
                <w:rPr>
                  <w:rFonts w:cs="Calibri"/>
                  <w:i/>
                  <w:iCs/>
                  <w:sz w:val="20"/>
                  <w:szCs w:val="20"/>
                </w:rPr>
                <w:delText>15,0%</w:delText>
              </w:r>
            </w:del>
          </w:p>
        </w:tc>
        <w:tc>
          <w:tcPr>
            <w:tcW w:w="2140" w:type="dxa"/>
            <w:shd w:val="clear" w:color="auto" w:fill="auto"/>
            <w:vAlign w:val="center"/>
            <w:hideMark/>
          </w:tcPr>
          <w:p w14:paraId="72F0B080" w14:textId="29F464F5"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09" w:author="Houyem Rais" w:date="2024-02-22T15:03:00Z"/>
                <w:rFonts w:cs="Calibri"/>
                <w:i/>
                <w:iCs/>
                <w:sz w:val="20"/>
                <w:szCs w:val="20"/>
                <w:lang w:eastAsia="fr-FR"/>
              </w:rPr>
              <w:pPrChange w:id="10610" w:author="Houyem Rais" w:date="2024-02-22T15:03:00Z">
                <w:pPr>
                  <w:widowControl/>
                  <w:autoSpaceDE/>
                  <w:autoSpaceDN/>
                  <w:spacing w:before="0" w:after="0" w:line="240" w:lineRule="auto"/>
                  <w:jc w:val="center"/>
                </w:pPr>
              </w:pPrChange>
            </w:pPr>
            <w:ins w:id="10611" w:author="Farouk Bouhafs" w:date="2024-02-15T10:09:00Z">
              <w:del w:id="10612" w:author="Houyem Rais" w:date="2024-02-22T15:03:00Z">
                <w:r w:rsidRPr="00487E51" w:rsidDel="00CB2812">
                  <w:rPr>
                    <w:rFonts w:cs="Calibri"/>
                    <w:sz w:val="20"/>
                    <w:szCs w:val="20"/>
                    <w:rPrChange w:id="10613" w:author="Farouk Bouhafs" w:date="2024-02-15T10:11:00Z">
                      <w:rPr>
                        <w:rFonts w:cs="Calibri"/>
                        <w:sz w:val="18"/>
                        <w:szCs w:val="18"/>
                      </w:rPr>
                    </w:rPrChange>
                  </w:rPr>
                  <w:delText>N/A</w:delText>
                </w:r>
              </w:del>
            </w:ins>
            <w:del w:id="10614" w:author="Houyem Rais" w:date="2024-02-22T15:03:00Z">
              <w:r w:rsidRPr="00487E51" w:rsidDel="00CB2812">
                <w:rPr>
                  <w:rFonts w:cs="Calibri"/>
                  <w:sz w:val="20"/>
                  <w:szCs w:val="20"/>
                </w:rPr>
                <w:delText>N/A</w:delText>
              </w:r>
            </w:del>
          </w:p>
        </w:tc>
      </w:tr>
      <w:tr w:rsidR="005A17EA" w:rsidRPr="00487E51" w:rsidDel="00CB2812" w14:paraId="04DEED86" w14:textId="50C63433" w:rsidTr="00BB06B7">
        <w:trPr>
          <w:trHeight w:val="270"/>
          <w:del w:id="10615" w:author="Houyem Rais" w:date="2024-02-22T15:03:00Z"/>
        </w:trPr>
        <w:tc>
          <w:tcPr>
            <w:tcW w:w="2440" w:type="dxa"/>
            <w:shd w:val="clear" w:color="auto" w:fill="auto"/>
            <w:vAlign w:val="center"/>
            <w:hideMark/>
          </w:tcPr>
          <w:p w14:paraId="0D8B16B7" w14:textId="7FB625AB"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16" w:author="Houyem Rais" w:date="2024-02-22T15:03:00Z"/>
                <w:rFonts w:cs="Calibri"/>
                <w:b/>
                <w:bCs/>
                <w:color w:val="C00000"/>
                <w:sz w:val="20"/>
                <w:szCs w:val="20"/>
                <w:lang w:eastAsia="fr-FR"/>
              </w:rPr>
              <w:pPrChange w:id="10617" w:author="Houyem Rais" w:date="2024-02-22T15:03:00Z">
                <w:pPr>
                  <w:widowControl/>
                  <w:autoSpaceDE/>
                  <w:autoSpaceDN/>
                  <w:spacing w:before="0" w:after="0" w:line="240" w:lineRule="auto"/>
                </w:pPr>
              </w:pPrChange>
            </w:pPr>
            <w:del w:id="10618" w:author="Houyem Rais" w:date="2024-02-22T15:03:00Z">
              <w:r w:rsidRPr="00487E51" w:rsidDel="00CB2812">
                <w:rPr>
                  <w:rFonts w:cs="Calibri"/>
                  <w:b/>
                  <w:bCs/>
                  <w:color w:val="C00000"/>
                  <w:sz w:val="20"/>
                  <w:szCs w:val="20"/>
                  <w:lang w:eastAsia="fr-FR"/>
                </w:rPr>
                <w:delText>TRI des fonds propres</w:delText>
              </w:r>
            </w:del>
          </w:p>
        </w:tc>
        <w:tc>
          <w:tcPr>
            <w:tcW w:w="2540" w:type="dxa"/>
            <w:vAlign w:val="center"/>
          </w:tcPr>
          <w:p w14:paraId="5ECBDF60" w14:textId="3D2970E0"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19" w:author="Houyem Rais" w:date="2024-02-22T15:03:00Z"/>
                <w:rFonts w:cs="Calibri"/>
                <w:b/>
                <w:bCs/>
                <w:color w:val="C00000"/>
                <w:sz w:val="20"/>
                <w:szCs w:val="20"/>
                <w:lang w:eastAsia="fr-FR"/>
              </w:rPr>
              <w:pPrChange w:id="10620" w:author="Houyem Rais" w:date="2024-02-22T15:03:00Z">
                <w:pPr>
                  <w:widowControl/>
                  <w:autoSpaceDE/>
                  <w:autoSpaceDN/>
                  <w:spacing w:before="0" w:after="0" w:line="240" w:lineRule="auto"/>
                  <w:jc w:val="center"/>
                </w:pPr>
              </w:pPrChange>
            </w:pPr>
            <w:ins w:id="10621" w:author="Farouk Bouhafs" w:date="2024-02-15T10:10:00Z">
              <w:del w:id="10622" w:author="Houyem Rais" w:date="2024-02-22T15:03:00Z">
                <w:r w:rsidRPr="00487E51" w:rsidDel="00CB2812">
                  <w:rPr>
                    <w:rFonts w:cs="Calibri"/>
                    <w:b/>
                    <w:bCs/>
                    <w:sz w:val="20"/>
                    <w:szCs w:val="20"/>
                    <w:rPrChange w:id="10623" w:author="Farouk Bouhafs" w:date="2024-02-15T10:11:00Z">
                      <w:rPr>
                        <w:rFonts w:cs="Calibri"/>
                        <w:b/>
                        <w:bCs/>
                        <w:sz w:val="18"/>
                        <w:szCs w:val="18"/>
                      </w:rPr>
                    </w:rPrChange>
                  </w:rPr>
                  <w:delText>N/A</w:delText>
                </w:r>
              </w:del>
            </w:ins>
            <w:del w:id="10624" w:author="Houyem Rais" w:date="2024-02-22T15:03:00Z">
              <w:r w:rsidRPr="00487E51" w:rsidDel="00CB2812">
                <w:rPr>
                  <w:rFonts w:cs="Calibri"/>
                  <w:b/>
                  <w:bCs/>
                  <w:sz w:val="20"/>
                  <w:szCs w:val="20"/>
                </w:rPr>
                <w:delText>N/A</w:delText>
              </w:r>
            </w:del>
          </w:p>
        </w:tc>
        <w:tc>
          <w:tcPr>
            <w:tcW w:w="2386" w:type="dxa"/>
            <w:shd w:val="clear" w:color="auto" w:fill="auto"/>
            <w:vAlign w:val="center"/>
            <w:hideMark/>
          </w:tcPr>
          <w:p w14:paraId="2BF326A6" w14:textId="3BDCE803"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25" w:author="Houyem Rais" w:date="2024-02-22T15:03:00Z"/>
                <w:rFonts w:cs="Calibri"/>
                <w:b/>
                <w:bCs/>
                <w:color w:val="C00000"/>
                <w:sz w:val="20"/>
                <w:szCs w:val="20"/>
                <w:lang w:eastAsia="fr-FR"/>
              </w:rPr>
              <w:pPrChange w:id="10626" w:author="Houyem Rais" w:date="2024-02-22T15:03:00Z">
                <w:pPr>
                  <w:widowControl/>
                  <w:autoSpaceDE/>
                  <w:autoSpaceDN/>
                  <w:spacing w:before="0" w:after="0" w:line="240" w:lineRule="auto"/>
                  <w:jc w:val="center"/>
                </w:pPr>
              </w:pPrChange>
            </w:pPr>
            <w:ins w:id="10627" w:author="Farouk Bouhafs" w:date="2024-02-14T17:44:00Z">
              <w:del w:id="10628" w:author="Houyem Rais" w:date="2024-02-22T15:03:00Z">
                <w:r w:rsidRPr="00487E51" w:rsidDel="00CB2812">
                  <w:rPr>
                    <w:rFonts w:cs="Calibri"/>
                    <w:b/>
                    <w:bCs/>
                    <w:color w:val="C00000"/>
                    <w:sz w:val="20"/>
                    <w:szCs w:val="20"/>
                  </w:rPr>
                  <w:delText>0,0</w:delText>
                </w:r>
              </w:del>
            </w:ins>
            <w:del w:id="10629" w:author="Houyem Rais" w:date="2024-02-22T15:03:00Z">
              <w:r w:rsidRPr="00487E51" w:rsidDel="00CB2812">
                <w:rPr>
                  <w:rFonts w:cs="Calibri"/>
                  <w:b/>
                  <w:bCs/>
                  <w:color w:val="C00000"/>
                  <w:sz w:val="20"/>
                  <w:szCs w:val="20"/>
                </w:rPr>
                <w:delText>0,0%</w:delText>
              </w:r>
            </w:del>
          </w:p>
        </w:tc>
        <w:tc>
          <w:tcPr>
            <w:tcW w:w="1974" w:type="dxa"/>
            <w:vAlign w:val="center"/>
          </w:tcPr>
          <w:p w14:paraId="3EAC2291" w14:textId="10D27D69"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30" w:author="Houyem Rais" w:date="2024-02-22T15:03:00Z"/>
                <w:rFonts w:cs="Calibri"/>
                <w:b/>
                <w:bCs/>
                <w:color w:val="C00000"/>
                <w:sz w:val="20"/>
                <w:szCs w:val="20"/>
                <w:lang w:eastAsia="fr-FR"/>
              </w:rPr>
              <w:pPrChange w:id="10631" w:author="Houyem Rais" w:date="2024-02-22T15:03:00Z">
                <w:pPr>
                  <w:widowControl/>
                  <w:autoSpaceDE/>
                  <w:autoSpaceDN/>
                  <w:spacing w:before="0" w:after="0" w:line="240" w:lineRule="auto"/>
                  <w:jc w:val="center"/>
                </w:pPr>
              </w:pPrChange>
            </w:pPr>
            <w:ins w:id="10632" w:author="Farouk Bouhafs" w:date="2024-02-14T17:43:00Z">
              <w:del w:id="10633" w:author="Houyem Rais" w:date="2024-02-22T15:03:00Z">
                <w:r w:rsidRPr="00487E51" w:rsidDel="00CB2812">
                  <w:rPr>
                    <w:rFonts w:cs="Calibri"/>
                    <w:b/>
                    <w:bCs/>
                    <w:color w:val="C00000"/>
                    <w:sz w:val="20"/>
                    <w:szCs w:val="20"/>
                  </w:rPr>
                  <w:delText>15,0%</w:delText>
                </w:r>
              </w:del>
            </w:ins>
            <w:del w:id="10634" w:author="Houyem Rais" w:date="2024-02-22T15:03:00Z">
              <w:r w:rsidRPr="00487E51" w:rsidDel="00CB2812">
                <w:rPr>
                  <w:rFonts w:cs="Calibri"/>
                  <w:b/>
                  <w:bCs/>
                  <w:color w:val="C00000"/>
                  <w:sz w:val="20"/>
                  <w:szCs w:val="20"/>
                </w:rPr>
                <w:delText>15,0%</w:delText>
              </w:r>
            </w:del>
          </w:p>
        </w:tc>
        <w:tc>
          <w:tcPr>
            <w:tcW w:w="1820" w:type="dxa"/>
            <w:shd w:val="clear" w:color="auto" w:fill="auto"/>
            <w:vAlign w:val="center"/>
            <w:hideMark/>
          </w:tcPr>
          <w:p w14:paraId="2A1E82AD" w14:textId="6812F22F"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35" w:author="Houyem Rais" w:date="2024-02-22T15:03:00Z"/>
                <w:rFonts w:cs="Calibri"/>
                <w:b/>
                <w:bCs/>
                <w:color w:val="C00000"/>
                <w:sz w:val="20"/>
                <w:szCs w:val="20"/>
                <w:lang w:eastAsia="fr-FR"/>
              </w:rPr>
              <w:pPrChange w:id="10636" w:author="Houyem Rais" w:date="2024-02-22T15:03:00Z">
                <w:pPr>
                  <w:widowControl/>
                  <w:autoSpaceDE/>
                  <w:autoSpaceDN/>
                  <w:spacing w:before="0" w:after="0" w:line="240" w:lineRule="auto"/>
                  <w:jc w:val="center"/>
                </w:pPr>
              </w:pPrChange>
            </w:pPr>
            <w:ins w:id="10637" w:author="Farouk Bouhafs" w:date="2024-02-14T17:43:00Z">
              <w:del w:id="10638" w:author="Houyem Rais" w:date="2024-02-22T15:03:00Z">
                <w:r w:rsidRPr="00487E51" w:rsidDel="00CB2812">
                  <w:rPr>
                    <w:rFonts w:cs="Calibri"/>
                    <w:b/>
                    <w:bCs/>
                    <w:color w:val="C00000"/>
                    <w:sz w:val="20"/>
                    <w:szCs w:val="20"/>
                  </w:rPr>
                  <w:delText>15,0%</w:delText>
                </w:r>
              </w:del>
            </w:ins>
            <w:del w:id="10639" w:author="Houyem Rais" w:date="2024-02-22T15:03:00Z">
              <w:r w:rsidRPr="00487E51" w:rsidDel="00CB2812">
                <w:rPr>
                  <w:rFonts w:cs="Calibri"/>
                  <w:b/>
                  <w:bCs/>
                  <w:color w:val="C00000"/>
                  <w:sz w:val="20"/>
                  <w:szCs w:val="20"/>
                </w:rPr>
                <w:delText>15,0%</w:delText>
              </w:r>
            </w:del>
          </w:p>
        </w:tc>
        <w:tc>
          <w:tcPr>
            <w:tcW w:w="2140" w:type="dxa"/>
            <w:shd w:val="clear" w:color="auto" w:fill="auto"/>
            <w:vAlign w:val="center"/>
            <w:hideMark/>
          </w:tcPr>
          <w:p w14:paraId="6F87EE8D" w14:textId="38E8A9C8"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40" w:author="Houyem Rais" w:date="2024-02-22T15:03:00Z"/>
                <w:rFonts w:cs="Calibri"/>
                <w:b/>
                <w:bCs/>
                <w:color w:val="C00000"/>
                <w:sz w:val="20"/>
                <w:szCs w:val="20"/>
                <w:lang w:eastAsia="fr-FR"/>
              </w:rPr>
              <w:pPrChange w:id="10641" w:author="Houyem Rais" w:date="2024-02-22T15:03:00Z">
                <w:pPr>
                  <w:widowControl/>
                  <w:autoSpaceDE/>
                  <w:autoSpaceDN/>
                  <w:spacing w:before="0" w:after="0" w:line="240" w:lineRule="auto"/>
                  <w:jc w:val="center"/>
                </w:pPr>
              </w:pPrChange>
            </w:pPr>
            <w:ins w:id="10642" w:author="Farouk Bouhafs" w:date="2024-02-15T10:09:00Z">
              <w:del w:id="10643" w:author="Houyem Rais" w:date="2024-02-22T15:03:00Z">
                <w:r w:rsidRPr="00487E51" w:rsidDel="00CB2812">
                  <w:rPr>
                    <w:rFonts w:cs="Calibri"/>
                    <w:b/>
                    <w:bCs/>
                    <w:sz w:val="20"/>
                    <w:szCs w:val="20"/>
                    <w:rPrChange w:id="10644" w:author="Farouk Bouhafs" w:date="2024-02-15T10:11:00Z">
                      <w:rPr>
                        <w:rFonts w:cs="Calibri"/>
                        <w:b/>
                        <w:bCs/>
                        <w:sz w:val="18"/>
                        <w:szCs w:val="18"/>
                      </w:rPr>
                    </w:rPrChange>
                  </w:rPr>
                  <w:delText>N/A</w:delText>
                </w:r>
              </w:del>
            </w:ins>
            <w:del w:id="10645" w:author="Houyem Rais" w:date="2024-02-22T15:03:00Z">
              <w:r w:rsidRPr="00487E51" w:rsidDel="00CB2812">
                <w:rPr>
                  <w:rFonts w:cs="Calibri"/>
                  <w:b/>
                  <w:bCs/>
                  <w:sz w:val="20"/>
                  <w:szCs w:val="20"/>
                </w:rPr>
                <w:delText>N/A</w:delText>
              </w:r>
            </w:del>
          </w:p>
        </w:tc>
      </w:tr>
      <w:tr w:rsidR="005A17EA" w:rsidRPr="00487E51" w:rsidDel="00CB2812" w14:paraId="5BD2C83D" w14:textId="6004B31C" w:rsidTr="00BB06B7">
        <w:trPr>
          <w:trHeight w:val="270"/>
          <w:del w:id="10646" w:author="Houyem Rais" w:date="2024-02-22T15:03:00Z"/>
        </w:trPr>
        <w:tc>
          <w:tcPr>
            <w:tcW w:w="2440" w:type="dxa"/>
            <w:shd w:val="clear" w:color="auto" w:fill="auto"/>
            <w:vAlign w:val="center"/>
            <w:hideMark/>
          </w:tcPr>
          <w:p w14:paraId="774AEDF7" w14:textId="0715AF67"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47" w:author="Houyem Rais" w:date="2024-02-22T15:03:00Z"/>
                <w:rFonts w:cs="Calibri"/>
                <w:b/>
                <w:bCs/>
                <w:color w:val="000000"/>
                <w:sz w:val="20"/>
                <w:szCs w:val="20"/>
                <w:lang w:eastAsia="fr-FR"/>
              </w:rPr>
              <w:pPrChange w:id="10648" w:author="Houyem Rais" w:date="2024-02-22T15:03:00Z">
                <w:pPr>
                  <w:widowControl/>
                  <w:autoSpaceDE/>
                  <w:autoSpaceDN/>
                  <w:spacing w:before="0" w:after="0" w:line="240" w:lineRule="auto"/>
                </w:pPr>
              </w:pPrChange>
            </w:pPr>
            <w:del w:id="10649" w:author="Houyem Rais" w:date="2024-02-22T15:03:00Z">
              <w:r w:rsidRPr="00487E51" w:rsidDel="00CB2812">
                <w:rPr>
                  <w:rFonts w:cs="Calibri"/>
                  <w:b/>
                  <w:bCs/>
                  <w:color w:val="000000"/>
                  <w:sz w:val="20"/>
                  <w:szCs w:val="20"/>
                  <w:lang w:eastAsia="fr-FR"/>
                </w:rPr>
                <w:delText>TRI du projet</w:delText>
              </w:r>
            </w:del>
          </w:p>
        </w:tc>
        <w:tc>
          <w:tcPr>
            <w:tcW w:w="2540" w:type="dxa"/>
            <w:vAlign w:val="center"/>
          </w:tcPr>
          <w:p w14:paraId="21F6AA29" w14:textId="3B5D19B2"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50" w:author="Houyem Rais" w:date="2024-02-22T15:03:00Z"/>
                <w:rFonts w:cs="Calibri"/>
                <w:b/>
                <w:bCs/>
                <w:color w:val="000000"/>
                <w:sz w:val="20"/>
                <w:szCs w:val="20"/>
                <w:lang w:eastAsia="fr-FR"/>
              </w:rPr>
              <w:pPrChange w:id="10651" w:author="Houyem Rais" w:date="2024-02-22T15:03:00Z">
                <w:pPr>
                  <w:widowControl/>
                  <w:autoSpaceDE/>
                  <w:autoSpaceDN/>
                  <w:spacing w:before="0" w:after="0" w:line="240" w:lineRule="auto"/>
                  <w:jc w:val="center"/>
                </w:pPr>
              </w:pPrChange>
            </w:pPr>
            <w:ins w:id="10652" w:author="Farouk Bouhafs" w:date="2024-02-15T10:10:00Z">
              <w:del w:id="10653" w:author="Houyem Rais" w:date="2024-02-22T15:03:00Z">
                <w:r w:rsidRPr="00487E51" w:rsidDel="00CB2812">
                  <w:rPr>
                    <w:rFonts w:cs="Calibri"/>
                    <w:b/>
                    <w:bCs/>
                    <w:color w:val="000000"/>
                    <w:sz w:val="20"/>
                    <w:szCs w:val="20"/>
                  </w:rPr>
                  <w:delText>15,7%</w:delText>
                </w:r>
              </w:del>
            </w:ins>
            <w:del w:id="10654" w:author="Houyem Rais" w:date="2024-02-22T15:03:00Z">
              <w:r w:rsidRPr="00487E51" w:rsidDel="00CB2812">
                <w:rPr>
                  <w:rFonts w:cs="Calibri"/>
                  <w:b/>
                  <w:bCs/>
                  <w:color w:val="000000"/>
                  <w:sz w:val="20"/>
                  <w:szCs w:val="20"/>
                </w:rPr>
                <w:delText>0,0%</w:delText>
              </w:r>
            </w:del>
          </w:p>
        </w:tc>
        <w:tc>
          <w:tcPr>
            <w:tcW w:w="2386" w:type="dxa"/>
            <w:shd w:val="clear" w:color="auto" w:fill="auto"/>
            <w:vAlign w:val="center"/>
            <w:hideMark/>
          </w:tcPr>
          <w:p w14:paraId="10981717" w14:textId="75B65430"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55" w:author="Houyem Rais" w:date="2024-02-22T15:03:00Z"/>
                <w:rFonts w:cs="Calibri"/>
                <w:b/>
                <w:bCs/>
                <w:color w:val="000000"/>
                <w:sz w:val="20"/>
                <w:szCs w:val="20"/>
                <w:lang w:eastAsia="fr-FR"/>
              </w:rPr>
              <w:pPrChange w:id="10656" w:author="Houyem Rais" w:date="2024-02-22T15:03:00Z">
                <w:pPr>
                  <w:widowControl/>
                  <w:autoSpaceDE/>
                  <w:autoSpaceDN/>
                  <w:spacing w:before="0" w:after="0" w:line="240" w:lineRule="auto"/>
                  <w:jc w:val="center"/>
                </w:pPr>
              </w:pPrChange>
            </w:pPr>
            <w:ins w:id="10657" w:author="Farouk Bouhafs" w:date="2024-02-14T17:44:00Z">
              <w:del w:id="10658" w:author="Houyem Rais" w:date="2024-02-22T15:03:00Z">
                <w:r w:rsidRPr="00487E51" w:rsidDel="00CB2812">
                  <w:rPr>
                    <w:rFonts w:cs="Calibri"/>
                    <w:b/>
                    <w:bCs/>
                    <w:color w:val="000000"/>
                    <w:sz w:val="20"/>
                    <w:szCs w:val="20"/>
                  </w:rPr>
                  <w:delText>-0,3</w:delText>
                </w:r>
              </w:del>
            </w:ins>
            <w:del w:id="10659" w:author="Houyem Rais" w:date="2024-02-22T15:03:00Z">
              <w:r w:rsidRPr="00487E51" w:rsidDel="00CB2812">
                <w:rPr>
                  <w:rFonts w:cs="Calibri"/>
                  <w:b/>
                  <w:bCs/>
                  <w:color w:val="000000"/>
                  <w:sz w:val="20"/>
                  <w:szCs w:val="20"/>
                </w:rPr>
                <w:delText>0,0%</w:delText>
              </w:r>
            </w:del>
          </w:p>
        </w:tc>
        <w:tc>
          <w:tcPr>
            <w:tcW w:w="1974" w:type="dxa"/>
            <w:vAlign w:val="center"/>
          </w:tcPr>
          <w:p w14:paraId="59F5783B" w14:textId="39061B90"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60" w:author="Houyem Rais" w:date="2024-02-22T15:03:00Z"/>
                <w:rFonts w:cs="Calibri"/>
                <w:b/>
                <w:bCs/>
                <w:color w:val="000000"/>
                <w:sz w:val="20"/>
                <w:szCs w:val="20"/>
                <w:lang w:eastAsia="fr-FR"/>
              </w:rPr>
              <w:pPrChange w:id="10661" w:author="Houyem Rais" w:date="2024-02-22T15:03:00Z">
                <w:pPr>
                  <w:widowControl/>
                  <w:autoSpaceDE/>
                  <w:autoSpaceDN/>
                  <w:spacing w:before="0" w:after="0" w:line="240" w:lineRule="auto"/>
                  <w:jc w:val="center"/>
                </w:pPr>
              </w:pPrChange>
            </w:pPr>
            <w:ins w:id="10662" w:author="Farouk Bouhafs" w:date="2024-02-14T17:43:00Z">
              <w:del w:id="10663" w:author="Houyem Rais" w:date="2024-02-22T15:03:00Z">
                <w:r w:rsidRPr="00487E51" w:rsidDel="00CB2812">
                  <w:rPr>
                    <w:rFonts w:cs="Calibri"/>
                    <w:b/>
                    <w:bCs/>
                    <w:color w:val="000000"/>
                    <w:sz w:val="20"/>
                    <w:szCs w:val="20"/>
                  </w:rPr>
                  <w:delText>-25,2%</w:delText>
                </w:r>
              </w:del>
            </w:ins>
            <w:del w:id="10664" w:author="Houyem Rais" w:date="2024-02-22T15:03:00Z">
              <w:r w:rsidRPr="00487E51" w:rsidDel="00CB2812">
                <w:rPr>
                  <w:rFonts w:cs="Calibri"/>
                  <w:b/>
                  <w:bCs/>
                  <w:color w:val="000000"/>
                  <w:sz w:val="20"/>
                  <w:szCs w:val="20"/>
                </w:rPr>
                <w:delText>0,0%</w:delText>
              </w:r>
            </w:del>
          </w:p>
        </w:tc>
        <w:tc>
          <w:tcPr>
            <w:tcW w:w="1820" w:type="dxa"/>
            <w:shd w:val="clear" w:color="auto" w:fill="auto"/>
            <w:vAlign w:val="center"/>
            <w:hideMark/>
          </w:tcPr>
          <w:p w14:paraId="35BA98A9" w14:textId="1A9F8FDC"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65" w:author="Houyem Rais" w:date="2024-02-22T15:03:00Z"/>
                <w:rFonts w:cs="Calibri"/>
                <w:b/>
                <w:bCs/>
                <w:color w:val="000000"/>
                <w:sz w:val="20"/>
                <w:szCs w:val="20"/>
                <w:lang w:eastAsia="fr-FR"/>
              </w:rPr>
              <w:pPrChange w:id="10666" w:author="Houyem Rais" w:date="2024-02-22T15:03:00Z">
                <w:pPr>
                  <w:widowControl/>
                  <w:autoSpaceDE/>
                  <w:autoSpaceDN/>
                  <w:spacing w:before="0" w:after="0" w:line="240" w:lineRule="auto"/>
                  <w:jc w:val="center"/>
                </w:pPr>
              </w:pPrChange>
            </w:pPr>
            <w:ins w:id="10667" w:author="Farouk Bouhafs" w:date="2024-02-14T17:43:00Z">
              <w:del w:id="10668" w:author="Houyem Rais" w:date="2024-02-22T15:03:00Z">
                <w:r w:rsidRPr="00487E51" w:rsidDel="00CB2812">
                  <w:rPr>
                    <w:rFonts w:cs="Calibri"/>
                    <w:b/>
                    <w:bCs/>
                    <w:color w:val="000000"/>
                    <w:sz w:val="20"/>
                    <w:szCs w:val="20"/>
                  </w:rPr>
                  <w:delText>0,0%</w:delText>
                </w:r>
              </w:del>
            </w:ins>
            <w:del w:id="10669" w:author="Houyem Rais" w:date="2024-02-22T15:03:00Z">
              <w:r w:rsidRPr="00487E51" w:rsidDel="00CB2812">
                <w:rPr>
                  <w:rFonts w:cs="Calibri"/>
                  <w:b/>
                  <w:bCs/>
                  <w:color w:val="000000"/>
                  <w:sz w:val="20"/>
                  <w:szCs w:val="20"/>
                </w:rPr>
                <w:delText>0,0%</w:delText>
              </w:r>
            </w:del>
          </w:p>
        </w:tc>
        <w:tc>
          <w:tcPr>
            <w:tcW w:w="2140" w:type="dxa"/>
            <w:shd w:val="clear" w:color="auto" w:fill="auto"/>
            <w:vAlign w:val="center"/>
            <w:hideMark/>
          </w:tcPr>
          <w:p w14:paraId="527F53ED" w14:textId="572921DB"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70" w:author="Houyem Rais" w:date="2024-02-22T15:03:00Z"/>
                <w:rFonts w:cs="Calibri"/>
                <w:b/>
                <w:bCs/>
                <w:color w:val="000000"/>
                <w:sz w:val="20"/>
                <w:szCs w:val="20"/>
                <w:lang w:eastAsia="fr-FR"/>
              </w:rPr>
              <w:pPrChange w:id="10671" w:author="Houyem Rais" w:date="2024-02-22T15:03:00Z">
                <w:pPr>
                  <w:widowControl/>
                  <w:autoSpaceDE/>
                  <w:autoSpaceDN/>
                  <w:spacing w:before="0" w:after="0" w:line="240" w:lineRule="auto"/>
                  <w:jc w:val="center"/>
                </w:pPr>
              </w:pPrChange>
            </w:pPr>
            <w:ins w:id="10672" w:author="Farouk Bouhafs" w:date="2024-02-14T17:43:00Z">
              <w:del w:id="10673" w:author="Houyem Rais" w:date="2024-02-22T15:03:00Z">
                <w:r w:rsidRPr="00487E51" w:rsidDel="00CB2812">
                  <w:rPr>
                    <w:rFonts w:cs="Calibri"/>
                    <w:b/>
                    <w:bCs/>
                    <w:color w:val="000000"/>
                    <w:sz w:val="20"/>
                    <w:szCs w:val="20"/>
                  </w:rPr>
                  <w:delText>15,7%</w:delText>
                </w:r>
              </w:del>
            </w:ins>
            <w:del w:id="10674" w:author="Houyem Rais" w:date="2024-02-22T15:03:00Z">
              <w:r w:rsidRPr="00487E51" w:rsidDel="00CB2812">
                <w:rPr>
                  <w:rFonts w:cs="Calibri"/>
                  <w:b/>
                  <w:bCs/>
                  <w:color w:val="000000"/>
                  <w:sz w:val="20"/>
                  <w:szCs w:val="20"/>
                </w:rPr>
                <w:delText>0,0%</w:delText>
              </w:r>
            </w:del>
          </w:p>
        </w:tc>
      </w:tr>
      <w:tr w:rsidR="005A17EA" w:rsidRPr="00487E51" w:rsidDel="00CB2812" w14:paraId="586939AC" w14:textId="27EEB47D" w:rsidTr="00BB06B7">
        <w:trPr>
          <w:trHeight w:val="270"/>
          <w:del w:id="10675" w:author="Houyem Rais" w:date="2024-02-22T15:03:00Z"/>
        </w:trPr>
        <w:tc>
          <w:tcPr>
            <w:tcW w:w="2440" w:type="dxa"/>
            <w:shd w:val="clear" w:color="auto" w:fill="auto"/>
            <w:vAlign w:val="center"/>
            <w:hideMark/>
          </w:tcPr>
          <w:p w14:paraId="4058B715" w14:textId="653F3953"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76" w:author="Houyem Rais" w:date="2024-02-22T15:03:00Z"/>
                <w:rFonts w:cs="Calibri"/>
                <w:b/>
                <w:bCs/>
                <w:sz w:val="20"/>
                <w:szCs w:val="20"/>
                <w:lang w:eastAsia="fr-FR"/>
              </w:rPr>
              <w:pPrChange w:id="10677" w:author="Houyem Rais" w:date="2024-02-22T15:03:00Z">
                <w:pPr>
                  <w:widowControl/>
                  <w:autoSpaceDE/>
                  <w:autoSpaceDN/>
                  <w:spacing w:before="0" w:after="0" w:line="240" w:lineRule="auto"/>
                </w:pPr>
              </w:pPrChange>
            </w:pPr>
            <w:del w:id="10678" w:author="Houyem Rais" w:date="2024-02-22T15:03:00Z">
              <w:r w:rsidRPr="00487E51" w:rsidDel="00CB2812">
                <w:rPr>
                  <w:rFonts w:cs="Calibri"/>
                  <w:b/>
                  <w:bCs/>
                  <w:sz w:val="20"/>
                  <w:szCs w:val="20"/>
                  <w:lang w:eastAsia="fr-FR"/>
                </w:rPr>
                <w:delText>ADSCR minimum</w:delText>
              </w:r>
            </w:del>
          </w:p>
        </w:tc>
        <w:tc>
          <w:tcPr>
            <w:tcW w:w="2540" w:type="dxa"/>
            <w:vAlign w:val="center"/>
          </w:tcPr>
          <w:p w14:paraId="68D0FC52" w14:textId="79CA230D"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79" w:author="Houyem Rais" w:date="2024-02-22T15:03:00Z"/>
                <w:rFonts w:cs="Calibri"/>
                <w:b/>
                <w:bCs/>
                <w:sz w:val="20"/>
                <w:szCs w:val="20"/>
                <w:lang w:eastAsia="fr-FR"/>
              </w:rPr>
              <w:pPrChange w:id="10680" w:author="Houyem Rais" w:date="2024-02-22T15:03:00Z">
                <w:pPr>
                  <w:widowControl/>
                  <w:autoSpaceDE/>
                  <w:autoSpaceDN/>
                  <w:spacing w:before="0" w:after="0" w:line="240" w:lineRule="auto"/>
                  <w:jc w:val="center"/>
                </w:pPr>
              </w:pPrChange>
            </w:pPr>
            <w:ins w:id="10681" w:author="Farouk Bouhafs" w:date="2024-02-15T10:10:00Z">
              <w:del w:id="10682" w:author="Houyem Rais" w:date="2024-02-22T15:03:00Z">
                <w:r w:rsidRPr="00487E51" w:rsidDel="00CB2812">
                  <w:rPr>
                    <w:rFonts w:cs="Calibri"/>
                    <w:sz w:val="20"/>
                    <w:szCs w:val="20"/>
                    <w:rPrChange w:id="10683" w:author="Farouk Bouhafs" w:date="2024-02-15T10:11:00Z">
                      <w:rPr>
                        <w:rFonts w:cs="Calibri"/>
                        <w:sz w:val="18"/>
                        <w:szCs w:val="18"/>
                      </w:rPr>
                    </w:rPrChange>
                  </w:rPr>
                  <w:delText>N/A</w:delText>
                </w:r>
              </w:del>
            </w:ins>
            <w:del w:id="10684" w:author="Houyem Rais" w:date="2024-02-22T15:03:00Z">
              <w:r w:rsidRPr="00487E51" w:rsidDel="00CB2812">
                <w:rPr>
                  <w:rFonts w:cs="Calibri"/>
                  <w:b/>
                  <w:bCs/>
                  <w:sz w:val="20"/>
                  <w:szCs w:val="20"/>
                </w:rPr>
                <w:delText>N/A</w:delText>
              </w:r>
            </w:del>
          </w:p>
        </w:tc>
        <w:tc>
          <w:tcPr>
            <w:tcW w:w="2386" w:type="dxa"/>
            <w:shd w:val="clear" w:color="auto" w:fill="auto"/>
            <w:vAlign w:val="center"/>
            <w:hideMark/>
          </w:tcPr>
          <w:p w14:paraId="26748230" w14:textId="406919AA"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85" w:author="Houyem Rais" w:date="2024-02-22T15:03:00Z"/>
                <w:rFonts w:cs="Calibri"/>
                <w:b/>
                <w:bCs/>
                <w:sz w:val="20"/>
                <w:szCs w:val="20"/>
                <w:lang w:eastAsia="fr-FR"/>
              </w:rPr>
              <w:pPrChange w:id="10686" w:author="Houyem Rais" w:date="2024-02-22T15:03:00Z">
                <w:pPr>
                  <w:widowControl/>
                  <w:autoSpaceDE/>
                  <w:autoSpaceDN/>
                  <w:spacing w:before="0" w:after="0" w:line="240" w:lineRule="auto"/>
                  <w:jc w:val="center"/>
                </w:pPr>
              </w:pPrChange>
            </w:pPr>
            <w:ins w:id="10687" w:author="Farouk Bouhafs" w:date="2024-02-14T17:44:00Z">
              <w:del w:id="10688" w:author="Houyem Rais" w:date="2024-02-22T15:03:00Z">
                <w:r w:rsidRPr="00487E51" w:rsidDel="00CB2812">
                  <w:rPr>
                    <w:rFonts w:cs="Calibri"/>
                    <w:sz w:val="20"/>
                    <w:szCs w:val="20"/>
                  </w:rPr>
                  <w:delText>0,0</w:delText>
                </w:r>
              </w:del>
            </w:ins>
            <w:del w:id="10689" w:author="Houyem Rais" w:date="2024-02-22T15:03:00Z">
              <w:r w:rsidRPr="00487E51" w:rsidDel="00CB2812">
                <w:rPr>
                  <w:rFonts w:cs="Calibri"/>
                  <w:b/>
                  <w:bCs/>
                  <w:sz w:val="20"/>
                  <w:szCs w:val="20"/>
                </w:rPr>
                <w:delText>0,00</w:delText>
              </w:r>
            </w:del>
          </w:p>
        </w:tc>
        <w:tc>
          <w:tcPr>
            <w:tcW w:w="1974" w:type="dxa"/>
            <w:vAlign w:val="center"/>
          </w:tcPr>
          <w:p w14:paraId="67E278D3" w14:textId="08D08877"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90" w:author="Houyem Rais" w:date="2024-02-22T15:03:00Z"/>
                <w:rFonts w:cs="Calibri"/>
                <w:b/>
                <w:bCs/>
                <w:sz w:val="20"/>
                <w:szCs w:val="20"/>
                <w:lang w:eastAsia="fr-FR"/>
              </w:rPr>
              <w:pPrChange w:id="10691" w:author="Houyem Rais" w:date="2024-02-22T15:03:00Z">
                <w:pPr>
                  <w:widowControl/>
                  <w:autoSpaceDE/>
                  <w:autoSpaceDN/>
                  <w:spacing w:before="0" w:after="0" w:line="240" w:lineRule="auto"/>
                  <w:jc w:val="center"/>
                </w:pPr>
              </w:pPrChange>
            </w:pPr>
            <w:ins w:id="10692" w:author="Farouk Bouhafs" w:date="2024-02-14T17:43:00Z">
              <w:del w:id="10693" w:author="Houyem Rais" w:date="2024-02-22T15:03:00Z">
                <w:r w:rsidRPr="00487E51" w:rsidDel="00CB2812">
                  <w:rPr>
                    <w:rFonts w:cs="Calibri"/>
                    <w:sz w:val="20"/>
                    <w:szCs w:val="20"/>
                  </w:rPr>
                  <w:delText>0,26</w:delText>
                </w:r>
              </w:del>
            </w:ins>
            <w:del w:id="10694" w:author="Houyem Rais" w:date="2024-02-22T15:03:00Z">
              <w:r w:rsidRPr="00487E51" w:rsidDel="00CB2812">
                <w:rPr>
                  <w:rFonts w:cs="Calibri"/>
                  <w:b/>
                  <w:bCs/>
                  <w:sz w:val="20"/>
                  <w:szCs w:val="20"/>
                </w:rPr>
                <w:delText>0,38</w:delText>
              </w:r>
            </w:del>
          </w:p>
        </w:tc>
        <w:tc>
          <w:tcPr>
            <w:tcW w:w="1820" w:type="dxa"/>
            <w:shd w:val="clear" w:color="auto" w:fill="auto"/>
            <w:vAlign w:val="center"/>
            <w:hideMark/>
          </w:tcPr>
          <w:p w14:paraId="5EB331F2" w14:textId="7968512E"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695" w:author="Houyem Rais" w:date="2024-02-22T15:03:00Z"/>
                <w:rFonts w:cs="Calibri"/>
                <w:b/>
                <w:bCs/>
                <w:sz w:val="20"/>
                <w:szCs w:val="20"/>
                <w:lang w:eastAsia="fr-FR"/>
              </w:rPr>
              <w:pPrChange w:id="10696" w:author="Houyem Rais" w:date="2024-02-22T15:03:00Z">
                <w:pPr>
                  <w:widowControl/>
                  <w:autoSpaceDE/>
                  <w:autoSpaceDN/>
                  <w:spacing w:before="0" w:after="0" w:line="240" w:lineRule="auto"/>
                  <w:jc w:val="center"/>
                </w:pPr>
              </w:pPrChange>
            </w:pPr>
            <w:ins w:id="10697" w:author="Farouk Bouhafs" w:date="2024-02-14T17:43:00Z">
              <w:del w:id="10698" w:author="Houyem Rais" w:date="2024-02-22T15:03:00Z">
                <w:r w:rsidRPr="00487E51" w:rsidDel="00CB2812">
                  <w:rPr>
                    <w:rFonts w:cs="Calibri"/>
                    <w:sz w:val="20"/>
                    <w:szCs w:val="20"/>
                  </w:rPr>
                  <w:delText>1,51</w:delText>
                </w:r>
              </w:del>
            </w:ins>
            <w:del w:id="10699" w:author="Houyem Rais" w:date="2024-02-22T15:03:00Z">
              <w:r w:rsidRPr="00487E51" w:rsidDel="00CB2812">
                <w:rPr>
                  <w:rFonts w:cs="Calibri"/>
                  <w:b/>
                  <w:bCs/>
                  <w:sz w:val="20"/>
                  <w:szCs w:val="20"/>
                </w:rPr>
                <w:delText>1,44</w:delText>
              </w:r>
            </w:del>
          </w:p>
        </w:tc>
        <w:tc>
          <w:tcPr>
            <w:tcW w:w="2140" w:type="dxa"/>
            <w:shd w:val="clear" w:color="auto" w:fill="auto"/>
            <w:vAlign w:val="center"/>
            <w:hideMark/>
          </w:tcPr>
          <w:p w14:paraId="1B8FE7D5" w14:textId="5C9DAC7A" w:rsidR="005A17EA" w:rsidRPr="00487E51" w:rsidDel="00CB2812" w:rsidRDefault="005A17EA" w:rsidP="00CB2812">
            <w:pPr>
              <w:widowControl/>
              <w:numPr>
                <w:ilvl w:val="1"/>
                <w:numId w:val="1"/>
              </w:numPr>
              <w:tabs>
                <w:tab w:val="left" w:pos="2730"/>
              </w:tabs>
              <w:autoSpaceDE/>
              <w:autoSpaceDN/>
              <w:spacing w:before="240" w:after="240" w:line="240" w:lineRule="auto"/>
              <w:ind w:left="1134"/>
              <w:jc w:val="left"/>
              <w:outlineLvl w:val="2"/>
              <w:rPr>
                <w:del w:id="10700" w:author="Houyem Rais" w:date="2024-02-22T15:03:00Z"/>
                <w:rFonts w:cs="Calibri"/>
                <w:b/>
                <w:bCs/>
                <w:sz w:val="20"/>
                <w:szCs w:val="20"/>
                <w:lang w:eastAsia="fr-FR"/>
              </w:rPr>
              <w:pPrChange w:id="10701" w:author="Houyem Rais" w:date="2024-02-22T15:03:00Z">
                <w:pPr>
                  <w:widowControl/>
                  <w:autoSpaceDE/>
                  <w:autoSpaceDN/>
                  <w:spacing w:before="0" w:after="0" w:line="240" w:lineRule="auto"/>
                  <w:jc w:val="center"/>
                </w:pPr>
              </w:pPrChange>
            </w:pPr>
            <w:ins w:id="10702" w:author="Farouk Bouhafs" w:date="2024-02-15T10:09:00Z">
              <w:del w:id="10703" w:author="Houyem Rais" w:date="2024-02-22T15:03:00Z">
                <w:r w:rsidRPr="00487E51" w:rsidDel="00CB2812">
                  <w:rPr>
                    <w:rFonts w:cs="Calibri"/>
                    <w:sz w:val="20"/>
                    <w:szCs w:val="20"/>
                    <w:rPrChange w:id="10704" w:author="Farouk Bouhafs" w:date="2024-02-15T10:11:00Z">
                      <w:rPr>
                        <w:rFonts w:cs="Calibri"/>
                        <w:sz w:val="18"/>
                        <w:szCs w:val="18"/>
                      </w:rPr>
                    </w:rPrChange>
                  </w:rPr>
                  <w:delText>N/A</w:delText>
                </w:r>
              </w:del>
            </w:ins>
            <w:del w:id="10705" w:author="Houyem Rais" w:date="2024-02-22T15:03:00Z">
              <w:r w:rsidRPr="00487E51" w:rsidDel="00CB2812">
                <w:rPr>
                  <w:rFonts w:cs="Calibri"/>
                  <w:b/>
                  <w:bCs/>
                  <w:sz w:val="20"/>
                  <w:szCs w:val="20"/>
                </w:rPr>
                <w:delText>N/A</w:delText>
              </w:r>
            </w:del>
          </w:p>
        </w:tc>
      </w:tr>
      <w:tr w:rsidR="008D027C" w:rsidRPr="00487E51" w:rsidDel="00CB2812" w14:paraId="085EC381" w14:textId="28BECF14" w:rsidTr="00BB06B7">
        <w:trPr>
          <w:trHeight w:val="270"/>
          <w:del w:id="10706" w:author="Houyem Rais" w:date="2024-02-22T15:03:00Z"/>
        </w:trPr>
        <w:tc>
          <w:tcPr>
            <w:tcW w:w="2440" w:type="dxa"/>
            <w:shd w:val="clear" w:color="000000" w:fill="F2F2F2"/>
            <w:vAlign w:val="center"/>
            <w:hideMark/>
          </w:tcPr>
          <w:p w14:paraId="57D6619C" w14:textId="0681437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07" w:author="Houyem Rais" w:date="2024-02-22T15:03:00Z"/>
                <w:rFonts w:cs="Calibri"/>
                <w:b/>
                <w:bCs/>
                <w:color w:val="000000"/>
                <w:sz w:val="20"/>
                <w:szCs w:val="20"/>
                <w:lang w:eastAsia="fr-FR"/>
              </w:rPr>
              <w:pPrChange w:id="10708" w:author="Houyem Rais" w:date="2024-02-22T15:03:00Z">
                <w:pPr>
                  <w:widowControl/>
                  <w:autoSpaceDE/>
                  <w:autoSpaceDN/>
                  <w:spacing w:before="0" w:after="0" w:line="240" w:lineRule="auto"/>
                </w:pPr>
              </w:pPrChange>
            </w:pPr>
            <w:del w:id="10709" w:author="Houyem Rais" w:date="2024-02-22T15:03:00Z">
              <w:r w:rsidRPr="00487E51" w:rsidDel="00CB2812">
                <w:rPr>
                  <w:rFonts w:cs="Calibri"/>
                  <w:b/>
                  <w:bCs/>
                  <w:color w:val="000000"/>
                  <w:sz w:val="20"/>
                  <w:szCs w:val="20"/>
                  <w:lang w:eastAsia="fr-FR"/>
                </w:rPr>
                <w:delText>Secteur public</w:delText>
              </w:r>
            </w:del>
          </w:p>
        </w:tc>
        <w:tc>
          <w:tcPr>
            <w:tcW w:w="2540" w:type="dxa"/>
            <w:shd w:val="clear" w:color="000000" w:fill="F2F2F2"/>
            <w:vAlign w:val="center"/>
          </w:tcPr>
          <w:p w14:paraId="68CA5E5A" w14:textId="41525F1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10" w:author="Houyem Rais" w:date="2024-02-22T15:03:00Z"/>
                <w:rFonts w:cs="Calibri"/>
                <w:b/>
                <w:bCs/>
                <w:sz w:val="20"/>
                <w:szCs w:val="20"/>
                <w:lang w:eastAsia="fr-FR"/>
              </w:rPr>
              <w:pPrChange w:id="10711" w:author="Houyem Rais" w:date="2024-02-22T15:03:00Z">
                <w:pPr>
                  <w:widowControl/>
                  <w:autoSpaceDE/>
                  <w:autoSpaceDN/>
                  <w:spacing w:before="0" w:after="0" w:line="240" w:lineRule="auto"/>
                  <w:jc w:val="center"/>
                </w:pPr>
              </w:pPrChange>
            </w:pPr>
            <w:ins w:id="10712" w:author="Farouk Bouhafs" w:date="2024-02-14T17:43:00Z">
              <w:del w:id="10713" w:author="Houyem Rais" w:date="2024-02-22T15:03:00Z">
                <w:r w:rsidRPr="00487E51" w:rsidDel="00CB2812">
                  <w:rPr>
                    <w:rFonts w:cs="Calibri"/>
                    <w:b/>
                    <w:bCs/>
                    <w:sz w:val="20"/>
                    <w:szCs w:val="20"/>
                  </w:rPr>
                  <w:delText> </w:delText>
                </w:r>
              </w:del>
            </w:ins>
            <w:del w:id="10714" w:author="Houyem Rais" w:date="2024-02-22T15:03:00Z">
              <w:r w:rsidRPr="00487E51" w:rsidDel="00CB2812">
                <w:rPr>
                  <w:rFonts w:cs="Calibri"/>
                  <w:b/>
                  <w:bCs/>
                  <w:sz w:val="20"/>
                  <w:szCs w:val="20"/>
                </w:rPr>
                <w:delText> </w:delText>
              </w:r>
            </w:del>
          </w:p>
        </w:tc>
        <w:tc>
          <w:tcPr>
            <w:tcW w:w="2386" w:type="dxa"/>
            <w:shd w:val="clear" w:color="000000" w:fill="F2F2F2"/>
            <w:vAlign w:val="center"/>
            <w:hideMark/>
          </w:tcPr>
          <w:p w14:paraId="566B8D9D" w14:textId="2FF353F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15" w:author="Houyem Rais" w:date="2024-02-22T15:03:00Z"/>
                <w:rFonts w:cs="Calibri"/>
                <w:b/>
                <w:bCs/>
                <w:sz w:val="20"/>
                <w:szCs w:val="20"/>
                <w:lang w:eastAsia="fr-FR"/>
              </w:rPr>
              <w:pPrChange w:id="10716" w:author="Houyem Rais" w:date="2024-02-22T15:03:00Z">
                <w:pPr>
                  <w:widowControl/>
                  <w:autoSpaceDE/>
                  <w:autoSpaceDN/>
                  <w:spacing w:before="0" w:after="0" w:line="240" w:lineRule="auto"/>
                  <w:jc w:val="center"/>
                </w:pPr>
              </w:pPrChange>
            </w:pPr>
            <w:ins w:id="10717" w:author="Farouk Bouhafs" w:date="2024-02-14T17:44:00Z">
              <w:del w:id="10718" w:author="Houyem Rais" w:date="2024-02-22T15:03:00Z">
                <w:r w:rsidRPr="00487E51" w:rsidDel="00CB2812">
                  <w:rPr>
                    <w:rFonts w:cs="Calibri"/>
                    <w:b/>
                    <w:bCs/>
                    <w:sz w:val="20"/>
                    <w:szCs w:val="20"/>
                  </w:rPr>
                  <w:delText> </w:delText>
                </w:r>
              </w:del>
            </w:ins>
            <w:del w:id="10719" w:author="Houyem Rais" w:date="2024-02-22T15:03:00Z">
              <w:r w:rsidRPr="00487E51" w:rsidDel="00CB2812">
                <w:rPr>
                  <w:rFonts w:cs="Calibri"/>
                  <w:b/>
                  <w:bCs/>
                  <w:sz w:val="20"/>
                  <w:szCs w:val="20"/>
                </w:rPr>
                <w:delText> </w:delText>
              </w:r>
            </w:del>
          </w:p>
        </w:tc>
        <w:tc>
          <w:tcPr>
            <w:tcW w:w="1974" w:type="dxa"/>
            <w:shd w:val="clear" w:color="000000" w:fill="F2F2F2"/>
            <w:vAlign w:val="center"/>
          </w:tcPr>
          <w:p w14:paraId="6B08304F" w14:textId="793F52D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20" w:author="Houyem Rais" w:date="2024-02-22T15:03:00Z"/>
                <w:rFonts w:cs="Calibri"/>
                <w:b/>
                <w:bCs/>
                <w:sz w:val="20"/>
                <w:szCs w:val="20"/>
                <w:lang w:eastAsia="fr-FR"/>
              </w:rPr>
              <w:pPrChange w:id="10721" w:author="Houyem Rais" w:date="2024-02-22T15:03:00Z">
                <w:pPr>
                  <w:widowControl/>
                  <w:autoSpaceDE/>
                  <w:autoSpaceDN/>
                  <w:spacing w:before="0" w:after="0" w:line="240" w:lineRule="auto"/>
                  <w:jc w:val="center"/>
                </w:pPr>
              </w:pPrChange>
            </w:pPr>
            <w:ins w:id="10722" w:author="Farouk Bouhafs" w:date="2024-02-14T17:43:00Z">
              <w:del w:id="10723" w:author="Houyem Rais" w:date="2024-02-22T15:03:00Z">
                <w:r w:rsidRPr="00487E51" w:rsidDel="00CB2812">
                  <w:rPr>
                    <w:rFonts w:cs="Calibri"/>
                    <w:b/>
                    <w:bCs/>
                    <w:sz w:val="20"/>
                    <w:szCs w:val="20"/>
                  </w:rPr>
                  <w:delText> </w:delText>
                </w:r>
              </w:del>
            </w:ins>
            <w:del w:id="10724" w:author="Houyem Rais" w:date="2024-02-22T15:03:00Z">
              <w:r w:rsidRPr="00487E51" w:rsidDel="00CB2812">
                <w:rPr>
                  <w:rFonts w:cs="Calibri"/>
                  <w:b/>
                  <w:bCs/>
                  <w:sz w:val="20"/>
                  <w:szCs w:val="20"/>
                </w:rPr>
                <w:delText> </w:delText>
              </w:r>
            </w:del>
          </w:p>
        </w:tc>
        <w:tc>
          <w:tcPr>
            <w:tcW w:w="1820" w:type="dxa"/>
            <w:shd w:val="clear" w:color="000000" w:fill="F2F2F2"/>
            <w:vAlign w:val="center"/>
            <w:hideMark/>
          </w:tcPr>
          <w:p w14:paraId="7724A81C" w14:textId="7CA8DD4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25" w:author="Houyem Rais" w:date="2024-02-22T15:03:00Z"/>
                <w:rFonts w:cs="Calibri"/>
                <w:b/>
                <w:bCs/>
                <w:sz w:val="20"/>
                <w:szCs w:val="20"/>
                <w:lang w:eastAsia="fr-FR"/>
              </w:rPr>
              <w:pPrChange w:id="10726" w:author="Houyem Rais" w:date="2024-02-22T15:03:00Z">
                <w:pPr>
                  <w:widowControl/>
                  <w:autoSpaceDE/>
                  <w:autoSpaceDN/>
                  <w:spacing w:before="0" w:after="0" w:line="240" w:lineRule="auto"/>
                  <w:jc w:val="center"/>
                </w:pPr>
              </w:pPrChange>
            </w:pPr>
            <w:ins w:id="10727" w:author="Farouk Bouhafs" w:date="2024-02-14T17:43:00Z">
              <w:del w:id="10728" w:author="Houyem Rais" w:date="2024-02-22T15:03:00Z">
                <w:r w:rsidRPr="00487E51" w:rsidDel="00CB2812">
                  <w:rPr>
                    <w:rFonts w:cs="Calibri"/>
                    <w:b/>
                    <w:bCs/>
                    <w:sz w:val="20"/>
                    <w:szCs w:val="20"/>
                  </w:rPr>
                  <w:delText> </w:delText>
                </w:r>
              </w:del>
            </w:ins>
            <w:del w:id="10729" w:author="Houyem Rais" w:date="2024-02-22T15:03:00Z">
              <w:r w:rsidRPr="00487E51" w:rsidDel="00CB2812">
                <w:rPr>
                  <w:rFonts w:cs="Calibri"/>
                  <w:b/>
                  <w:bCs/>
                  <w:sz w:val="20"/>
                  <w:szCs w:val="20"/>
                </w:rPr>
                <w:delText> </w:delText>
              </w:r>
            </w:del>
          </w:p>
        </w:tc>
        <w:tc>
          <w:tcPr>
            <w:tcW w:w="2140" w:type="dxa"/>
            <w:shd w:val="clear" w:color="000000" w:fill="F2F2F2"/>
            <w:vAlign w:val="center"/>
            <w:hideMark/>
          </w:tcPr>
          <w:p w14:paraId="54521F79" w14:textId="4EA19AD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30" w:author="Houyem Rais" w:date="2024-02-22T15:03:00Z"/>
                <w:rFonts w:cs="Calibri"/>
                <w:b/>
                <w:bCs/>
                <w:sz w:val="20"/>
                <w:szCs w:val="20"/>
                <w:lang w:eastAsia="fr-FR"/>
              </w:rPr>
              <w:pPrChange w:id="10731" w:author="Houyem Rais" w:date="2024-02-22T15:03:00Z">
                <w:pPr>
                  <w:widowControl/>
                  <w:autoSpaceDE/>
                  <w:autoSpaceDN/>
                  <w:spacing w:before="0" w:after="0" w:line="240" w:lineRule="auto"/>
                  <w:jc w:val="center"/>
                </w:pPr>
              </w:pPrChange>
            </w:pPr>
            <w:ins w:id="10732" w:author="Farouk Bouhafs" w:date="2024-02-14T17:43:00Z">
              <w:del w:id="10733" w:author="Houyem Rais" w:date="2024-02-22T15:03:00Z">
                <w:r w:rsidRPr="00487E51" w:rsidDel="00CB2812">
                  <w:rPr>
                    <w:rFonts w:cs="Calibri"/>
                    <w:b/>
                    <w:bCs/>
                    <w:sz w:val="20"/>
                    <w:szCs w:val="20"/>
                  </w:rPr>
                  <w:delText> </w:delText>
                </w:r>
              </w:del>
            </w:ins>
            <w:del w:id="10734" w:author="Houyem Rais" w:date="2024-02-22T15:03:00Z">
              <w:r w:rsidRPr="00487E51" w:rsidDel="00CB2812">
                <w:rPr>
                  <w:rFonts w:cs="Calibri"/>
                  <w:b/>
                  <w:bCs/>
                  <w:sz w:val="20"/>
                  <w:szCs w:val="20"/>
                </w:rPr>
                <w:delText> </w:delText>
              </w:r>
            </w:del>
          </w:p>
        </w:tc>
      </w:tr>
      <w:tr w:rsidR="008D027C" w:rsidRPr="00487E51" w:rsidDel="00CB2812" w14:paraId="28E8BF45" w14:textId="60923D6A" w:rsidTr="00BB06B7">
        <w:trPr>
          <w:trHeight w:val="270"/>
          <w:del w:id="10735" w:author="Houyem Rais" w:date="2024-02-22T15:03:00Z"/>
        </w:trPr>
        <w:tc>
          <w:tcPr>
            <w:tcW w:w="2440" w:type="dxa"/>
            <w:shd w:val="clear" w:color="auto" w:fill="auto"/>
            <w:vAlign w:val="center"/>
            <w:hideMark/>
          </w:tcPr>
          <w:p w14:paraId="367EE6D5" w14:textId="1328AD7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36" w:author="Houyem Rais" w:date="2024-02-22T15:03:00Z"/>
                <w:rFonts w:cs="Calibri"/>
                <w:b/>
                <w:bCs/>
                <w:sz w:val="20"/>
                <w:szCs w:val="20"/>
                <w:lang w:eastAsia="fr-FR"/>
              </w:rPr>
              <w:pPrChange w:id="10737" w:author="Houyem Rais" w:date="2024-02-22T15:03:00Z">
                <w:pPr>
                  <w:widowControl/>
                  <w:autoSpaceDE/>
                  <w:autoSpaceDN/>
                  <w:spacing w:before="0" w:after="0" w:line="240" w:lineRule="auto"/>
                </w:pPr>
              </w:pPrChange>
            </w:pPr>
            <w:del w:id="10738" w:author="Houyem Rais" w:date="2024-02-22T15:03:00Z">
              <w:r w:rsidRPr="00487E51" w:rsidDel="00CB2812">
                <w:rPr>
                  <w:rFonts w:cs="Calibri"/>
                  <w:b/>
                  <w:bCs/>
                  <w:sz w:val="20"/>
                  <w:szCs w:val="20"/>
                  <w:lang w:eastAsia="fr-FR"/>
                </w:rPr>
                <w:delText>Emplois (MDT)</w:delText>
              </w:r>
            </w:del>
          </w:p>
        </w:tc>
        <w:tc>
          <w:tcPr>
            <w:tcW w:w="2540" w:type="dxa"/>
            <w:vAlign w:val="center"/>
          </w:tcPr>
          <w:p w14:paraId="4C05DFB2" w14:textId="7395DB6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39" w:author="Houyem Rais" w:date="2024-02-22T15:03:00Z"/>
                <w:rFonts w:cs="Calibri"/>
                <w:b/>
                <w:bCs/>
                <w:sz w:val="20"/>
                <w:szCs w:val="20"/>
                <w:lang w:eastAsia="fr-FR"/>
              </w:rPr>
              <w:pPrChange w:id="10740" w:author="Houyem Rais" w:date="2024-02-22T15:03:00Z">
                <w:pPr>
                  <w:widowControl/>
                  <w:autoSpaceDE/>
                  <w:autoSpaceDN/>
                  <w:spacing w:before="0" w:after="0" w:line="240" w:lineRule="auto"/>
                  <w:jc w:val="center"/>
                </w:pPr>
              </w:pPrChange>
            </w:pPr>
            <w:ins w:id="10741" w:author="Farouk Bouhafs" w:date="2024-02-14T17:43:00Z">
              <w:del w:id="10742" w:author="Houyem Rais" w:date="2024-02-22T15:03:00Z">
                <w:r w:rsidRPr="00487E51" w:rsidDel="00CB2812">
                  <w:rPr>
                    <w:rFonts w:cs="Calibri"/>
                    <w:b/>
                    <w:bCs/>
                    <w:sz w:val="20"/>
                    <w:szCs w:val="20"/>
                  </w:rPr>
                  <w:delText>668,6</w:delText>
                </w:r>
              </w:del>
            </w:ins>
            <w:del w:id="10743" w:author="Houyem Rais" w:date="2024-02-22T15:03:00Z">
              <w:r w:rsidRPr="00487E51" w:rsidDel="00CB2812">
                <w:rPr>
                  <w:rFonts w:cs="Calibri"/>
                  <w:b/>
                  <w:bCs/>
                  <w:sz w:val="20"/>
                  <w:szCs w:val="20"/>
                </w:rPr>
                <w:delText>668,6</w:delText>
              </w:r>
            </w:del>
          </w:p>
        </w:tc>
        <w:tc>
          <w:tcPr>
            <w:tcW w:w="2386" w:type="dxa"/>
            <w:shd w:val="clear" w:color="auto" w:fill="auto"/>
            <w:vAlign w:val="center"/>
            <w:hideMark/>
          </w:tcPr>
          <w:p w14:paraId="3D6A5158" w14:textId="0DC6F58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44" w:author="Houyem Rais" w:date="2024-02-22T15:03:00Z"/>
                <w:rFonts w:cs="Calibri"/>
                <w:b/>
                <w:bCs/>
                <w:sz w:val="20"/>
                <w:szCs w:val="20"/>
                <w:lang w:eastAsia="fr-FR"/>
              </w:rPr>
              <w:pPrChange w:id="10745" w:author="Houyem Rais" w:date="2024-02-22T15:03:00Z">
                <w:pPr>
                  <w:widowControl/>
                  <w:autoSpaceDE/>
                  <w:autoSpaceDN/>
                  <w:spacing w:before="0" w:after="0" w:line="240" w:lineRule="auto"/>
                  <w:jc w:val="center"/>
                </w:pPr>
              </w:pPrChange>
            </w:pPr>
            <w:ins w:id="10746" w:author="Farouk Bouhafs" w:date="2024-02-14T17:44:00Z">
              <w:del w:id="10747" w:author="Houyem Rais" w:date="2024-02-22T15:03:00Z">
                <w:r w:rsidRPr="00487E51" w:rsidDel="00CB2812">
                  <w:rPr>
                    <w:rFonts w:cs="Calibri"/>
                    <w:b/>
                    <w:bCs/>
                    <w:sz w:val="20"/>
                    <w:szCs w:val="20"/>
                  </w:rPr>
                  <w:delText>0,0</w:delText>
                </w:r>
              </w:del>
            </w:ins>
            <w:del w:id="10748" w:author="Houyem Rais" w:date="2024-02-22T15:03:00Z">
              <w:r w:rsidRPr="00487E51" w:rsidDel="00CB2812">
                <w:rPr>
                  <w:rFonts w:cs="Calibri"/>
                  <w:b/>
                  <w:bCs/>
                  <w:sz w:val="20"/>
                  <w:szCs w:val="20"/>
                </w:rPr>
                <w:delText>0,0</w:delText>
              </w:r>
            </w:del>
          </w:p>
        </w:tc>
        <w:tc>
          <w:tcPr>
            <w:tcW w:w="1974" w:type="dxa"/>
            <w:vAlign w:val="center"/>
          </w:tcPr>
          <w:p w14:paraId="35D43F1E" w14:textId="122BF23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49" w:author="Houyem Rais" w:date="2024-02-22T15:03:00Z"/>
                <w:rFonts w:cs="Calibri"/>
                <w:b/>
                <w:bCs/>
                <w:sz w:val="20"/>
                <w:szCs w:val="20"/>
                <w:lang w:eastAsia="fr-FR"/>
              </w:rPr>
              <w:pPrChange w:id="10750" w:author="Houyem Rais" w:date="2024-02-22T15:03:00Z">
                <w:pPr>
                  <w:widowControl/>
                  <w:autoSpaceDE/>
                  <w:autoSpaceDN/>
                  <w:spacing w:before="0" w:after="0" w:line="240" w:lineRule="auto"/>
                  <w:jc w:val="center"/>
                </w:pPr>
              </w:pPrChange>
            </w:pPr>
            <w:ins w:id="10751" w:author="Farouk Bouhafs" w:date="2024-02-14T17:43:00Z">
              <w:del w:id="10752" w:author="Houyem Rais" w:date="2024-02-22T15:03:00Z">
                <w:r w:rsidRPr="00487E51" w:rsidDel="00CB2812">
                  <w:rPr>
                    <w:rFonts w:cs="Calibri"/>
                    <w:b/>
                    <w:bCs/>
                    <w:sz w:val="20"/>
                    <w:szCs w:val="20"/>
                  </w:rPr>
                  <w:delText>782,0</w:delText>
                </w:r>
              </w:del>
            </w:ins>
            <w:del w:id="10753" w:author="Houyem Rais" w:date="2024-02-22T15:03:00Z">
              <w:r w:rsidRPr="00487E51" w:rsidDel="00CB2812">
                <w:rPr>
                  <w:rFonts w:cs="Calibri"/>
                  <w:b/>
                  <w:bCs/>
                  <w:sz w:val="20"/>
                  <w:szCs w:val="20"/>
                </w:rPr>
                <w:delText>791,7</w:delText>
              </w:r>
            </w:del>
          </w:p>
        </w:tc>
        <w:tc>
          <w:tcPr>
            <w:tcW w:w="1820" w:type="dxa"/>
            <w:shd w:val="clear" w:color="auto" w:fill="auto"/>
            <w:vAlign w:val="center"/>
            <w:hideMark/>
          </w:tcPr>
          <w:p w14:paraId="32BF8040" w14:textId="1202D02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54" w:author="Houyem Rais" w:date="2024-02-22T15:03:00Z"/>
                <w:rFonts w:cs="Calibri"/>
                <w:b/>
                <w:bCs/>
                <w:sz w:val="20"/>
                <w:szCs w:val="20"/>
                <w:lang w:eastAsia="fr-FR"/>
              </w:rPr>
              <w:pPrChange w:id="10755" w:author="Houyem Rais" w:date="2024-02-22T15:03:00Z">
                <w:pPr>
                  <w:widowControl/>
                  <w:autoSpaceDE/>
                  <w:autoSpaceDN/>
                  <w:spacing w:before="0" w:after="0" w:line="240" w:lineRule="auto"/>
                  <w:jc w:val="center"/>
                </w:pPr>
              </w:pPrChange>
            </w:pPr>
            <w:ins w:id="10756" w:author="Farouk Bouhafs" w:date="2024-02-14T17:43:00Z">
              <w:del w:id="10757" w:author="Houyem Rais" w:date="2024-02-22T15:03:00Z">
                <w:r w:rsidRPr="00487E51" w:rsidDel="00CB2812">
                  <w:rPr>
                    <w:rFonts w:cs="Calibri"/>
                    <w:b/>
                    <w:bCs/>
                    <w:sz w:val="20"/>
                    <w:szCs w:val="20"/>
                  </w:rPr>
                  <w:delText>0,0</w:delText>
                </w:r>
              </w:del>
            </w:ins>
            <w:del w:id="10758" w:author="Houyem Rais" w:date="2024-02-22T15:03:00Z">
              <w:r w:rsidRPr="00487E51" w:rsidDel="00CB2812">
                <w:rPr>
                  <w:rFonts w:cs="Calibri"/>
                  <w:b/>
                  <w:bCs/>
                  <w:sz w:val="20"/>
                  <w:szCs w:val="20"/>
                </w:rPr>
                <w:delText>0,0</w:delText>
              </w:r>
            </w:del>
          </w:p>
        </w:tc>
        <w:tc>
          <w:tcPr>
            <w:tcW w:w="2140" w:type="dxa"/>
            <w:shd w:val="clear" w:color="auto" w:fill="auto"/>
            <w:vAlign w:val="center"/>
            <w:hideMark/>
          </w:tcPr>
          <w:p w14:paraId="77A7E493" w14:textId="7E716DE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59" w:author="Houyem Rais" w:date="2024-02-22T15:03:00Z"/>
                <w:rFonts w:cs="Calibri"/>
                <w:b/>
                <w:bCs/>
                <w:sz w:val="20"/>
                <w:szCs w:val="20"/>
                <w:lang w:eastAsia="fr-FR"/>
              </w:rPr>
              <w:pPrChange w:id="10760" w:author="Houyem Rais" w:date="2024-02-22T15:03:00Z">
                <w:pPr>
                  <w:widowControl/>
                  <w:autoSpaceDE/>
                  <w:autoSpaceDN/>
                  <w:spacing w:before="0" w:after="0" w:line="240" w:lineRule="auto"/>
                  <w:jc w:val="center"/>
                </w:pPr>
              </w:pPrChange>
            </w:pPr>
            <w:ins w:id="10761" w:author="Farouk Bouhafs" w:date="2024-02-14T17:43:00Z">
              <w:del w:id="10762" w:author="Houyem Rais" w:date="2024-02-22T15:03:00Z">
                <w:r w:rsidRPr="00487E51" w:rsidDel="00CB2812">
                  <w:rPr>
                    <w:rFonts w:cs="Calibri"/>
                    <w:b/>
                    <w:bCs/>
                    <w:sz w:val="20"/>
                    <w:szCs w:val="20"/>
                  </w:rPr>
                  <w:delText>680,9</w:delText>
                </w:r>
              </w:del>
            </w:ins>
            <w:del w:id="10763" w:author="Houyem Rais" w:date="2024-02-22T15:03:00Z">
              <w:r w:rsidRPr="00487E51" w:rsidDel="00CB2812">
                <w:rPr>
                  <w:rFonts w:cs="Calibri"/>
                  <w:b/>
                  <w:bCs/>
                  <w:sz w:val="20"/>
                  <w:szCs w:val="20"/>
                </w:rPr>
                <w:delText>680,9</w:delText>
              </w:r>
            </w:del>
          </w:p>
        </w:tc>
      </w:tr>
      <w:tr w:rsidR="008D027C" w:rsidRPr="00487E51" w:rsidDel="00CB2812" w14:paraId="5AF4E6B6" w14:textId="162C2D76" w:rsidTr="00BB06B7">
        <w:trPr>
          <w:trHeight w:val="260"/>
          <w:del w:id="10764" w:author="Houyem Rais" w:date="2024-02-22T15:03:00Z"/>
        </w:trPr>
        <w:tc>
          <w:tcPr>
            <w:tcW w:w="2440" w:type="dxa"/>
            <w:vMerge w:val="restart"/>
            <w:shd w:val="clear" w:color="auto" w:fill="auto"/>
            <w:vAlign w:val="center"/>
            <w:hideMark/>
          </w:tcPr>
          <w:p w14:paraId="03FE7723" w14:textId="059255E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65" w:author="Houyem Rais" w:date="2024-02-22T15:03:00Z"/>
                <w:rFonts w:cs="Calibri"/>
                <w:sz w:val="20"/>
                <w:szCs w:val="20"/>
                <w:lang w:eastAsia="fr-FR"/>
              </w:rPr>
              <w:pPrChange w:id="10766" w:author="Houyem Rais" w:date="2024-02-22T15:03:00Z">
                <w:pPr>
                  <w:widowControl/>
                  <w:autoSpaceDE/>
                  <w:autoSpaceDN/>
                  <w:spacing w:before="0" w:after="0" w:line="240" w:lineRule="auto"/>
                </w:pPr>
              </w:pPrChange>
            </w:pPr>
            <w:del w:id="10767" w:author="Houyem Rais" w:date="2024-02-22T15:03:00Z">
              <w:r w:rsidRPr="00487E51" w:rsidDel="00CB2812">
                <w:rPr>
                  <w:rFonts w:cs="Calibri"/>
                  <w:sz w:val="20"/>
                  <w:szCs w:val="20"/>
                  <w:lang w:eastAsia="fr-FR"/>
                </w:rPr>
                <w:delText>Coût de construction</w:delText>
              </w:r>
            </w:del>
          </w:p>
        </w:tc>
        <w:tc>
          <w:tcPr>
            <w:tcW w:w="2540" w:type="dxa"/>
            <w:vAlign w:val="center"/>
          </w:tcPr>
          <w:p w14:paraId="6B99FA6B" w14:textId="43748C3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68" w:author="Houyem Rais" w:date="2024-02-22T15:03:00Z"/>
                <w:rFonts w:cs="Calibri"/>
                <w:sz w:val="20"/>
                <w:szCs w:val="20"/>
                <w:lang w:eastAsia="fr-FR"/>
              </w:rPr>
              <w:pPrChange w:id="10769" w:author="Houyem Rais" w:date="2024-02-22T15:03:00Z">
                <w:pPr>
                  <w:widowControl/>
                  <w:autoSpaceDE/>
                  <w:autoSpaceDN/>
                  <w:spacing w:before="0" w:after="0" w:line="240" w:lineRule="auto"/>
                  <w:jc w:val="center"/>
                </w:pPr>
              </w:pPrChange>
            </w:pPr>
            <w:ins w:id="10770" w:author="Farouk Bouhafs" w:date="2024-02-14T17:43:00Z">
              <w:del w:id="10771" w:author="Houyem Rais" w:date="2024-02-22T15:03:00Z">
                <w:r w:rsidRPr="00487E51" w:rsidDel="00CB2812">
                  <w:rPr>
                    <w:rFonts w:cs="Calibri"/>
                    <w:sz w:val="20"/>
                    <w:szCs w:val="20"/>
                  </w:rPr>
                  <w:delText>623,2</w:delText>
                </w:r>
              </w:del>
            </w:ins>
            <w:del w:id="10772" w:author="Houyem Rais" w:date="2024-02-22T15:03:00Z">
              <w:r w:rsidRPr="00487E51" w:rsidDel="00CB2812">
                <w:rPr>
                  <w:rFonts w:cs="Calibri"/>
                  <w:sz w:val="20"/>
                  <w:szCs w:val="20"/>
                </w:rPr>
                <w:delText>623,2</w:delText>
              </w:r>
            </w:del>
          </w:p>
        </w:tc>
        <w:tc>
          <w:tcPr>
            <w:tcW w:w="2386" w:type="dxa"/>
            <w:shd w:val="clear" w:color="auto" w:fill="auto"/>
            <w:vAlign w:val="center"/>
            <w:hideMark/>
          </w:tcPr>
          <w:p w14:paraId="542D2E9D" w14:textId="3CD3AAD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73" w:author="Houyem Rais" w:date="2024-02-22T15:03:00Z"/>
                <w:rFonts w:cs="Calibri"/>
                <w:sz w:val="20"/>
                <w:szCs w:val="20"/>
                <w:lang w:eastAsia="fr-FR"/>
              </w:rPr>
              <w:pPrChange w:id="10774" w:author="Houyem Rais" w:date="2024-02-22T15:03:00Z">
                <w:pPr>
                  <w:widowControl/>
                  <w:autoSpaceDE/>
                  <w:autoSpaceDN/>
                  <w:spacing w:before="0" w:after="0" w:line="240" w:lineRule="auto"/>
                  <w:jc w:val="center"/>
                </w:pPr>
              </w:pPrChange>
            </w:pPr>
            <w:ins w:id="10775" w:author="Farouk Bouhafs" w:date="2024-02-14T17:44:00Z">
              <w:del w:id="10776" w:author="Houyem Rais" w:date="2024-02-22T15:03:00Z">
                <w:r w:rsidRPr="00487E51" w:rsidDel="00CB2812">
                  <w:rPr>
                    <w:rFonts w:cs="Calibri"/>
                    <w:sz w:val="20"/>
                    <w:szCs w:val="20"/>
                  </w:rPr>
                  <w:delText>0,0</w:delText>
                </w:r>
              </w:del>
            </w:ins>
            <w:del w:id="10777" w:author="Houyem Rais" w:date="2024-02-22T15:03:00Z">
              <w:r w:rsidRPr="00487E51" w:rsidDel="00CB2812">
                <w:rPr>
                  <w:rFonts w:cs="Calibri"/>
                  <w:sz w:val="20"/>
                  <w:szCs w:val="20"/>
                </w:rPr>
                <w:delText>0,0</w:delText>
              </w:r>
            </w:del>
          </w:p>
        </w:tc>
        <w:tc>
          <w:tcPr>
            <w:tcW w:w="1974" w:type="dxa"/>
            <w:vAlign w:val="center"/>
          </w:tcPr>
          <w:p w14:paraId="28032977" w14:textId="78B72F7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78" w:author="Houyem Rais" w:date="2024-02-22T15:03:00Z"/>
                <w:rFonts w:cs="Calibri"/>
                <w:sz w:val="20"/>
                <w:szCs w:val="20"/>
                <w:lang w:eastAsia="fr-FR"/>
              </w:rPr>
              <w:pPrChange w:id="10779" w:author="Houyem Rais" w:date="2024-02-22T15:03:00Z">
                <w:pPr>
                  <w:widowControl/>
                  <w:autoSpaceDE/>
                  <w:autoSpaceDN/>
                  <w:spacing w:before="0" w:after="0" w:line="240" w:lineRule="auto"/>
                  <w:jc w:val="center"/>
                </w:pPr>
              </w:pPrChange>
            </w:pPr>
            <w:ins w:id="10780" w:author="Farouk Bouhafs" w:date="2024-02-14T17:43:00Z">
              <w:del w:id="10781" w:author="Houyem Rais" w:date="2024-02-22T15:03:00Z">
                <w:r w:rsidRPr="00487E51" w:rsidDel="00CB2812">
                  <w:rPr>
                    <w:rFonts w:cs="Calibri"/>
                    <w:sz w:val="20"/>
                    <w:szCs w:val="20"/>
                  </w:rPr>
                  <w:delText>0,0</w:delText>
                </w:r>
              </w:del>
            </w:ins>
            <w:del w:id="10782" w:author="Houyem Rais" w:date="2024-02-22T15:03:00Z">
              <w:r w:rsidRPr="00487E51" w:rsidDel="00CB2812">
                <w:rPr>
                  <w:rFonts w:cs="Calibri"/>
                  <w:sz w:val="20"/>
                  <w:szCs w:val="20"/>
                </w:rPr>
                <w:delText>0,0</w:delText>
              </w:r>
            </w:del>
          </w:p>
        </w:tc>
        <w:tc>
          <w:tcPr>
            <w:tcW w:w="1820" w:type="dxa"/>
            <w:shd w:val="clear" w:color="auto" w:fill="auto"/>
            <w:vAlign w:val="center"/>
            <w:hideMark/>
          </w:tcPr>
          <w:p w14:paraId="64622003" w14:textId="58A27F9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83" w:author="Houyem Rais" w:date="2024-02-22T15:03:00Z"/>
                <w:rFonts w:cs="Calibri"/>
                <w:sz w:val="20"/>
                <w:szCs w:val="20"/>
                <w:lang w:eastAsia="fr-FR"/>
              </w:rPr>
              <w:pPrChange w:id="10784" w:author="Houyem Rais" w:date="2024-02-22T15:03:00Z">
                <w:pPr>
                  <w:widowControl/>
                  <w:autoSpaceDE/>
                  <w:autoSpaceDN/>
                  <w:spacing w:before="0" w:after="0" w:line="240" w:lineRule="auto"/>
                  <w:jc w:val="center"/>
                </w:pPr>
              </w:pPrChange>
            </w:pPr>
            <w:ins w:id="10785" w:author="Farouk Bouhafs" w:date="2024-02-14T17:43:00Z">
              <w:del w:id="10786" w:author="Houyem Rais" w:date="2024-02-22T15:03:00Z">
                <w:r w:rsidRPr="00487E51" w:rsidDel="00CB2812">
                  <w:rPr>
                    <w:rFonts w:cs="Calibri"/>
                    <w:sz w:val="20"/>
                    <w:szCs w:val="20"/>
                  </w:rPr>
                  <w:delText>0,0</w:delText>
                </w:r>
              </w:del>
            </w:ins>
            <w:del w:id="10787"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23731145" w14:textId="38364CC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88" w:author="Houyem Rais" w:date="2024-02-22T15:03:00Z"/>
                <w:rFonts w:cs="Calibri"/>
                <w:sz w:val="20"/>
                <w:szCs w:val="20"/>
                <w:lang w:eastAsia="fr-FR"/>
              </w:rPr>
              <w:pPrChange w:id="10789" w:author="Houyem Rais" w:date="2024-02-22T15:03:00Z">
                <w:pPr>
                  <w:widowControl/>
                  <w:autoSpaceDE/>
                  <w:autoSpaceDN/>
                  <w:spacing w:before="0" w:after="0" w:line="240" w:lineRule="auto"/>
                  <w:jc w:val="center"/>
                </w:pPr>
              </w:pPrChange>
            </w:pPr>
            <w:ins w:id="10790" w:author="Farouk Bouhafs" w:date="2024-02-14T17:43:00Z">
              <w:del w:id="10791" w:author="Houyem Rais" w:date="2024-02-22T15:03:00Z">
                <w:r w:rsidRPr="00487E51" w:rsidDel="00CB2812">
                  <w:rPr>
                    <w:rFonts w:cs="Calibri"/>
                    <w:sz w:val="20"/>
                    <w:szCs w:val="20"/>
                  </w:rPr>
                  <w:delText>623,2</w:delText>
                </w:r>
              </w:del>
            </w:ins>
            <w:del w:id="10792" w:author="Houyem Rais" w:date="2024-02-22T15:03:00Z">
              <w:r w:rsidRPr="00487E51" w:rsidDel="00CB2812">
                <w:rPr>
                  <w:rFonts w:cs="Calibri"/>
                  <w:sz w:val="20"/>
                  <w:szCs w:val="20"/>
                </w:rPr>
                <w:delText>623,2</w:delText>
              </w:r>
            </w:del>
          </w:p>
        </w:tc>
      </w:tr>
      <w:tr w:rsidR="008D027C" w:rsidRPr="00487E51" w:rsidDel="00CB2812" w14:paraId="3EC75D22" w14:textId="40A19A07" w:rsidTr="00BB06B7">
        <w:trPr>
          <w:trHeight w:val="270"/>
          <w:del w:id="10793" w:author="Houyem Rais" w:date="2024-02-22T15:03:00Z"/>
        </w:trPr>
        <w:tc>
          <w:tcPr>
            <w:tcW w:w="2440" w:type="dxa"/>
            <w:vMerge/>
            <w:vAlign w:val="center"/>
            <w:hideMark/>
          </w:tcPr>
          <w:p w14:paraId="0043BE98" w14:textId="37D8C01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94" w:author="Houyem Rais" w:date="2024-02-22T15:03:00Z"/>
                <w:rFonts w:cs="Calibri"/>
                <w:sz w:val="20"/>
                <w:szCs w:val="20"/>
                <w:lang w:eastAsia="fr-FR"/>
              </w:rPr>
              <w:pPrChange w:id="10795" w:author="Houyem Rais" w:date="2024-02-22T15:03:00Z">
                <w:pPr>
                  <w:widowControl/>
                  <w:autoSpaceDE/>
                  <w:autoSpaceDN/>
                  <w:spacing w:before="0" w:after="0" w:line="240" w:lineRule="auto"/>
                  <w:jc w:val="left"/>
                </w:pPr>
              </w:pPrChange>
            </w:pPr>
          </w:p>
        </w:tc>
        <w:tc>
          <w:tcPr>
            <w:tcW w:w="2540" w:type="dxa"/>
            <w:vAlign w:val="center"/>
          </w:tcPr>
          <w:p w14:paraId="7783FF42" w14:textId="1915611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796" w:author="Houyem Rais" w:date="2024-02-22T15:03:00Z"/>
                <w:rFonts w:cs="Calibri"/>
                <w:i/>
                <w:iCs/>
                <w:sz w:val="20"/>
                <w:szCs w:val="20"/>
                <w:lang w:eastAsia="fr-FR"/>
              </w:rPr>
              <w:pPrChange w:id="10797" w:author="Houyem Rais" w:date="2024-02-22T15:03:00Z">
                <w:pPr>
                  <w:widowControl/>
                  <w:autoSpaceDE/>
                  <w:autoSpaceDN/>
                  <w:spacing w:before="0" w:after="0" w:line="240" w:lineRule="auto"/>
                  <w:jc w:val="center"/>
                </w:pPr>
              </w:pPrChange>
            </w:pPr>
            <w:ins w:id="10798" w:author="Farouk Bouhafs" w:date="2024-02-14T17:43:00Z">
              <w:del w:id="10799" w:author="Houyem Rais" w:date="2024-02-22T15:03:00Z">
                <w:r w:rsidRPr="00487E51" w:rsidDel="00CB2812">
                  <w:rPr>
                    <w:rFonts w:cs="Calibri"/>
                    <w:i/>
                    <w:iCs/>
                    <w:sz w:val="20"/>
                    <w:szCs w:val="20"/>
                  </w:rPr>
                  <w:delText>93,2%</w:delText>
                </w:r>
              </w:del>
            </w:ins>
            <w:del w:id="10800" w:author="Houyem Rais" w:date="2024-02-22T15:03:00Z">
              <w:r w:rsidRPr="00487E51" w:rsidDel="00CB2812">
                <w:rPr>
                  <w:rFonts w:cs="Calibri"/>
                  <w:i/>
                  <w:iCs/>
                  <w:sz w:val="20"/>
                  <w:szCs w:val="20"/>
                </w:rPr>
                <w:delText>93,2%</w:delText>
              </w:r>
            </w:del>
          </w:p>
        </w:tc>
        <w:tc>
          <w:tcPr>
            <w:tcW w:w="2386" w:type="dxa"/>
            <w:shd w:val="clear" w:color="auto" w:fill="auto"/>
            <w:vAlign w:val="center"/>
            <w:hideMark/>
          </w:tcPr>
          <w:p w14:paraId="41F384F7" w14:textId="77081D9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01" w:author="Houyem Rais" w:date="2024-02-22T15:03:00Z"/>
                <w:rFonts w:cs="Calibri"/>
                <w:i/>
                <w:iCs/>
                <w:sz w:val="20"/>
                <w:szCs w:val="20"/>
                <w:lang w:eastAsia="fr-FR"/>
              </w:rPr>
              <w:pPrChange w:id="10802" w:author="Houyem Rais" w:date="2024-02-22T15:03:00Z">
                <w:pPr>
                  <w:widowControl/>
                  <w:autoSpaceDE/>
                  <w:autoSpaceDN/>
                  <w:spacing w:before="0" w:after="0" w:line="240" w:lineRule="auto"/>
                  <w:jc w:val="center"/>
                </w:pPr>
              </w:pPrChange>
            </w:pPr>
            <w:ins w:id="10803" w:author="Farouk Bouhafs" w:date="2024-02-14T17:44:00Z">
              <w:del w:id="10804" w:author="Houyem Rais" w:date="2024-02-22T15:03:00Z">
                <w:r w:rsidRPr="00487E51" w:rsidDel="00CB2812">
                  <w:rPr>
                    <w:rFonts w:cs="Calibri"/>
                    <w:sz w:val="20"/>
                    <w:szCs w:val="20"/>
                  </w:rPr>
                  <w:delText>0,0</w:delText>
                </w:r>
              </w:del>
            </w:ins>
            <w:del w:id="10805" w:author="Houyem Rais" w:date="2024-02-22T15:03:00Z">
              <w:r w:rsidRPr="00487E51" w:rsidDel="00CB2812">
                <w:rPr>
                  <w:rFonts w:cs="Calibri"/>
                  <w:i/>
                  <w:iCs/>
                  <w:sz w:val="20"/>
                  <w:szCs w:val="20"/>
                </w:rPr>
                <w:delText>0,0%</w:delText>
              </w:r>
            </w:del>
          </w:p>
        </w:tc>
        <w:tc>
          <w:tcPr>
            <w:tcW w:w="1974" w:type="dxa"/>
            <w:vAlign w:val="center"/>
          </w:tcPr>
          <w:p w14:paraId="23C37A6C" w14:textId="1C10407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06" w:author="Houyem Rais" w:date="2024-02-22T15:03:00Z"/>
                <w:rFonts w:cs="Calibri"/>
                <w:i/>
                <w:iCs/>
                <w:sz w:val="20"/>
                <w:szCs w:val="20"/>
                <w:lang w:eastAsia="fr-FR"/>
              </w:rPr>
              <w:pPrChange w:id="10807" w:author="Houyem Rais" w:date="2024-02-22T15:03:00Z">
                <w:pPr>
                  <w:widowControl/>
                  <w:autoSpaceDE/>
                  <w:autoSpaceDN/>
                  <w:spacing w:before="0" w:after="0" w:line="240" w:lineRule="auto"/>
                  <w:jc w:val="center"/>
                </w:pPr>
              </w:pPrChange>
            </w:pPr>
            <w:ins w:id="10808" w:author="Farouk Bouhafs" w:date="2024-02-14T17:43:00Z">
              <w:del w:id="10809" w:author="Houyem Rais" w:date="2024-02-22T15:03:00Z">
                <w:r w:rsidRPr="00487E51" w:rsidDel="00CB2812">
                  <w:rPr>
                    <w:rFonts w:cs="Calibri"/>
                    <w:i/>
                    <w:iCs/>
                    <w:sz w:val="20"/>
                    <w:szCs w:val="20"/>
                  </w:rPr>
                  <w:delText>0,0%</w:delText>
                </w:r>
              </w:del>
            </w:ins>
            <w:del w:id="10810" w:author="Houyem Rais" w:date="2024-02-22T15:03:00Z">
              <w:r w:rsidRPr="00487E51" w:rsidDel="00CB2812">
                <w:rPr>
                  <w:rFonts w:cs="Calibri"/>
                  <w:i/>
                  <w:iCs/>
                  <w:sz w:val="20"/>
                  <w:szCs w:val="20"/>
                </w:rPr>
                <w:delText>0,0%</w:delText>
              </w:r>
            </w:del>
          </w:p>
        </w:tc>
        <w:tc>
          <w:tcPr>
            <w:tcW w:w="1820" w:type="dxa"/>
            <w:shd w:val="clear" w:color="auto" w:fill="auto"/>
            <w:vAlign w:val="center"/>
            <w:hideMark/>
          </w:tcPr>
          <w:p w14:paraId="3640D6F7" w14:textId="077A8E4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11" w:author="Houyem Rais" w:date="2024-02-22T15:03:00Z"/>
                <w:rFonts w:cs="Calibri"/>
                <w:i/>
                <w:iCs/>
                <w:sz w:val="20"/>
                <w:szCs w:val="20"/>
                <w:lang w:eastAsia="fr-FR"/>
              </w:rPr>
              <w:pPrChange w:id="10812" w:author="Houyem Rais" w:date="2024-02-22T15:03:00Z">
                <w:pPr>
                  <w:widowControl/>
                  <w:autoSpaceDE/>
                  <w:autoSpaceDN/>
                  <w:spacing w:before="0" w:after="0" w:line="240" w:lineRule="auto"/>
                  <w:jc w:val="center"/>
                </w:pPr>
              </w:pPrChange>
            </w:pPr>
            <w:ins w:id="10813" w:author="Farouk Bouhafs" w:date="2024-02-14T17:43:00Z">
              <w:del w:id="10814" w:author="Houyem Rais" w:date="2024-02-22T15:03:00Z">
                <w:r w:rsidRPr="00487E51" w:rsidDel="00CB2812">
                  <w:rPr>
                    <w:rFonts w:cs="Calibri"/>
                    <w:i/>
                    <w:iCs/>
                    <w:sz w:val="20"/>
                    <w:szCs w:val="20"/>
                  </w:rPr>
                  <w:delText>0,0%</w:delText>
                </w:r>
              </w:del>
            </w:ins>
            <w:del w:id="10815" w:author="Houyem Rais" w:date="2024-02-22T15:03:00Z">
              <w:r w:rsidRPr="00487E51" w:rsidDel="00CB2812">
                <w:rPr>
                  <w:rFonts w:cs="Calibri"/>
                  <w:i/>
                  <w:iCs/>
                  <w:sz w:val="20"/>
                  <w:szCs w:val="20"/>
                </w:rPr>
                <w:delText>0,0%</w:delText>
              </w:r>
            </w:del>
          </w:p>
        </w:tc>
        <w:tc>
          <w:tcPr>
            <w:tcW w:w="2140" w:type="dxa"/>
            <w:shd w:val="clear" w:color="auto" w:fill="auto"/>
            <w:vAlign w:val="center"/>
            <w:hideMark/>
          </w:tcPr>
          <w:p w14:paraId="7083A4C8" w14:textId="13DDD78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16" w:author="Houyem Rais" w:date="2024-02-22T15:03:00Z"/>
                <w:rFonts w:cs="Calibri"/>
                <w:i/>
                <w:iCs/>
                <w:sz w:val="20"/>
                <w:szCs w:val="20"/>
                <w:lang w:eastAsia="fr-FR"/>
              </w:rPr>
              <w:pPrChange w:id="10817" w:author="Houyem Rais" w:date="2024-02-22T15:03:00Z">
                <w:pPr>
                  <w:widowControl/>
                  <w:autoSpaceDE/>
                  <w:autoSpaceDN/>
                  <w:spacing w:before="0" w:after="0" w:line="240" w:lineRule="auto"/>
                  <w:jc w:val="center"/>
                </w:pPr>
              </w:pPrChange>
            </w:pPr>
            <w:ins w:id="10818" w:author="Farouk Bouhafs" w:date="2024-02-14T17:43:00Z">
              <w:del w:id="10819" w:author="Houyem Rais" w:date="2024-02-22T15:03:00Z">
                <w:r w:rsidRPr="00487E51" w:rsidDel="00CB2812">
                  <w:rPr>
                    <w:rFonts w:cs="Calibri"/>
                    <w:i/>
                    <w:iCs/>
                    <w:sz w:val="20"/>
                    <w:szCs w:val="20"/>
                  </w:rPr>
                  <w:delText>91,5%</w:delText>
                </w:r>
              </w:del>
            </w:ins>
            <w:del w:id="10820" w:author="Houyem Rais" w:date="2024-02-22T15:03:00Z">
              <w:r w:rsidRPr="00487E51" w:rsidDel="00CB2812">
                <w:rPr>
                  <w:rFonts w:cs="Calibri"/>
                  <w:i/>
                  <w:iCs/>
                  <w:sz w:val="20"/>
                  <w:szCs w:val="20"/>
                </w:rPr>
                <w:delText>91,5%</w:delText>
              </w:r>
            </w:del>
          </w:p>
        </w:tc>
      </w:tr>
      <w:tr w:rsidR="008D027C" w:rsidRPr="00487E51" w:rsidDel="00CB2812" w14:paraId="05E7A7D9" w14:textId="42A95159" w:rsidTr="00BB06B7">
        <w:trPr>
          <w:trHeight w:val="260"/>
          <w:del w:id="10821" w:author="Houyem Rais" w:date="2024-02-22T15:03:00Z"/>
        </w:trPr>
        <w:tc>
          <w:tcPr>
            <w:tcW w:w="2440" w:type="dxa"/>
            <w:vMerge w:val="restart"/>
            <w:shd w:val="clear" w:color="auto" w:fill="auto"/>
            <w:vAlign w:val="center"/>
            <w:hideMark/>
          </w:tcPr>
          <w:p w14:paraId="014CBE44" w14:textId="7008B9F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22" w:author="Houyem Rais" w:date="2024-02-22T15:03:00Z"/>
                <w:rFonts w:cs="Calibri"/>
                <w:sz w:val="20"/>
                <w:szCs w:val="20"/>
                <w:lang w:eastAsia="fr-FR"/>
              </w:rPr>
              <w:pPrChange w:id="10823" w:author="Houyem Rais" w:date="2024-02-22T15:03:00Z">
                <w:pPr>
                  <w:widowControl/>
                  <w:autoSpaceDE/>
                  <w:autoSpaceDN/>
                  <w:spacing w:before="0" w:after="0" w:line="240" w:lineRule="auto"/>
                </w:pPr>
              </w:pPrChange>
            </w:pPr>
            <w:del w:id="10824" w:author="Houyem Rais" w:date="2024-02-22T15:03:00Z">
              <w:r w:rsidRPr="00487E51" w:rsidDel="00CB2812">
                <w:rPr>
                  <w:rFonts w:cs="Calibri"/>
                  <w:sz w:val="20"/>
                  <w:szCs w:val="20"/>
                  <w:lang w:eastAsia="fr-FR"/>
                </w:rPr>
                <w:delText>Subvention vers partenaire privé</w:delText>
              </w:r>
            </w:del>
          </w:p>
        </w:tc>
        <w:tc>
          <w:tcPr>
            <w:tcW w:w="2540" w:type="dxa"/>
            <w:vAlign w:val="center"/>
          </w:tcPr>
          <w:p w14:paraId="3B3DCE67" w14:textId="1D5D8C5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25" w:author="Houyem Rais" w:date="2024-02-22T15:03:00Z"/>
                <w:rFonts w:cs="Calibri"/>
                <w:sz w:val="20"/>
                <w:szCs w:val="20"/>
                <w:lang w:eastAsia="fr-FR"/>
              </w:rPr>
              <w:pPrChange w:id="10826" w:author="Houyem Rais" w:date="2024-02-22T15:03:00Z">
                <w:pPr>
                  <w:widowControl/>
                  <w:autoSpaceDE/>
                  <w:autoSpaceDN/>
                  <w:spacing w:before="0" w:after="0" w:line="240" w:lineRule="auto"/>
                  <w:jc w:val="center"/>
                </w:pPr>
              </w:pPrChange>
            </w:pPr>
            <w:ins w:id="10827" w:author="Farouk Bouhafs" w:date="2024-02-14T17:43:00Z">
              <w:del w:id="10828" w:author="Houyem Rais" w:date="2024-02-22T15:03:00Z">
                <w:r w:rsidRPr="00487E51" w:rsidDel="00CB2812">
                  <w:rPr>
                    <w:rFonts w:cs="Calibri"/>
                    <w:sz w:val="20"/>
                    <w:szCs w:val="20"/>
                  </w:rPr>
                  <w:delText>0,0</w:delText>
                </w:r>
              </w:del>
            </w:ins>
            <w:del w:id="10829"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782BF32B" w14:textId="76CD19A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30" w:author="Houyem Rais" w:date="2024-02-22T15:03:00Z"/>
                <w:rFonts w:cs="Calibri"/>
                <w:sz w:val="20"/>
                <w:szCs w:val="20"/>
                <w:lang w:eastAsia="fr-FR"/>
              </w:rPr>
              <w:pPrChange w:id="10831" w:author="Houyem Rais" w:date="2024-02-22T15:03:00Z">
                <w:pPr>
                  <w:widowControl/>
                  <w:autoSpaceDE/>
                  <w:autoSpaceDN/>
                  <w:spacing w:before="0" w:after="0" w:line="240" w:lineRule="auto"/>
                  <w:jc w:val="center"/>
                </w:pPr>
              </w:pPrChange>
            </w:pPr>
            <w:ins w:id="10832" w:author="Farouk Bouhafs" w:date="2024-02-14T17:44:00Z">
              <w:del w:id="10833" w:author="Houyem Rais" w:date="2024-02-22T15:03:00Z">
                <w:r w:rsidRPr="00487E51" w:rsidDel="00CB2812">
                  <w:rPr>
                    <w:rFonts w:cs="Calibri"/>
                    <w:sz w:val="20"/>
                    <w:szCs w:val="20"/>
                  </w:rPr>
                  <w:delText>0,0</w:delText>
                </w:r>
              </w:del>
            </w:ins>
            <w:del w:id="10834" w:author="Houyem Rais" w:date="2024-02-22T15:03:00Z">
              <w:r w:rsidRPr="00487E51" w:rsidDel="00CB2812">
                <w:rPr>
                  <w:rFonts w:cs="Calibri"/>
                  <w:sz w:val="20"/>
                  <w:szCs w:val="20"/>
                </w:rPr>
                <w:delText>0,0</w:delText>
              </w:r>
            </w:del>
          </w:p>
        </w:tc>
        <w:tc>
          <w:tcPr>
            <w:tcW w:w="1974" w:type="dxa"/>
            <w:vAlign w:val="center"/>
          </w:tcPr>
          <w:p w14:paraId="23E58D2F" w14:textId="10B5EA0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35" w:author="Houyem Rais" w:date="2024-02-22T15:03:00Z"/>
                <w:rFonts w:cs="Calibri"/>
                <w:sz w:val="20"/>
                <w:szCs w:val="20"/>
                <w:lang w:eastAsia="fr-FR"/>
              </w:rPr>
              <w:pPrChange w:id="10836" w:author="Houyem Rais" w:date="2024-02-22T15:03:00Z">
                <w:pPr>
                  <w:widowControl/>
                  <w:autoSpaceDE/>
                  <w:autoSpaceDN/>
                  <w:spacing w:before="0" w:after="0" w:line="240" w:lineRule="auto"/>
                  <w:jc w:val="center"/>
                </w:pPr>
              </w:pPrChange>
            </w:pPr>
            <w:ins w:id="10837" w:author="Farouk Bouhafs" w:date="2024-02-14T17:43:00Z">
              <w:del w:id="10838" w:author="Houyem Rais" w:date="2024-02-22T15:03:00Z">
                <w:r w:rsidRPr="00487E51" w:rsidDel="00CB2812">
                  <w:rPr>
                    <w:rFonts w:cs="Calibri"/>
                    <w:sz w:val="20"/>
                    <w:szCs w:val="20"/>
                  </w:rPr>
                  <w:delText>728,9</w:delText>
                </w:r>
              </w:del>
            </w:ins>
            <w:del w:id="10839" w:author="Houyem Rais" w:date="2024-02-22T15:03:00Z">
              <w:r w:rsidRPr="00487E51" w:rsidDel="00CB2812">
                <w:rPr>
                  <w:rFonts w:cs="Calibri"/>
                  <w:sz w:val="20"/>
                  <w:szCs w:val="20"/>
                </w:rPr>
                <w:delText>738,0</w:delText>
              </w:r>
            </w:del>
          </w:p>
        </w:tc>
        <w:tc>
          <w:tcPr>
            <w:tcW w:w="1820" w:type="dxa"/>
            <w:shd w:val="clear" w:color="auto" w:fill="auto"/>
            <w:vAlign w:val="center"/>
            <w:hideMark/>
          </w:tcPr>
          <w:p w14:paraId="491CA8DD" w14:textId="3CFCCF6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40" w:author="Houyem Rais" w:date="2024-02-22T15:03:00Z"/>
                <w:rFonts w:cs="Calibri"/>
                <w:sz w:val="20"/>
                <w:szCs w:val="20"/>
                <w:lang w:eastAsia="fr-FR"/>
              </w:rPr>
              <w:pPrChange w:id="10841" w:author="Houyem Rais" w:date="2024-02-22T15:03:00Z">
                <w:pPr>
                  <w:widowControl/>
                  <w:autoSpaceDE/>
                  <w:autoSpaceDN/>
                  <w:spacing w:before="0" w:after="0" w:line="240" w:lineRule="auto"/>
                  <w:jc w:val="center"/>
                </w:pPr>
              </w:pPrChange>
            </w:pPr>
            <w:ins w:id="10842" w:author="Farouk Bouhafs" w:date="2024-02-14T17:43:00Z">
              <w:del w:id="10843" w:author="Houyem Rais" w:date="2024-02-22T15:03:00Z">
                <w:r w:rsidRPr="00487E51" w:rsidDel="00CB2812">
                  <w:rPr>
                    <w:rFonts w:cs="Calibri"/>
                    <w:sz w:val="20"/>
                    <w:szCs w:val="20"/>
                  </w:rPr>
                  <w:delText>0,0</w:delText>
                </w:r>
              </w:del>
            </w:ins>
            <w:del w:id="10844"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6B870F68" w14:textId="0F2612B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45" w:author="Houyem Rais" w:date="2024-02-22T15:03:00Z"/>
                <w:rFonts w:cs="Calibri"/>
                <w:sz w:val="20"/>
                <w:szCs w:val="20"/>
                <w:lang w:eastAsia="fr-FR"/>
              </w:rPr>
              <w:pPrChange w:id="10846" w:author="Houyem Rais" w:date="2024-02-22T15:03:00Z">
                <w:pPr>
                  <w:widowControl/>
                  <w:autoSpaceDE/>
                  <w:autoSpaceDN/>
                  <w:spacing w:before="0" w:after="0" w:line="240" w:lineRule="auto"/>
                  <w:jc w:val="center"/>
                </w:pPr>
              </w:pPrChange>
            </w:pPr>
            <w:ins w:id="10847" w:author="Farouk Bouhafs" w:date="2024-02-14T17:43:00Z">
              <w:del w:id="10848" w:author="Houyem Rais" w:date="2024-02-22T15:03:00Z">
                <w:r w:rsidRPr="00487E51" w:rsidDel="00CB2812">
                  <w:rPr>
                    <w:rFonts w:cs="Calibri"/>
                    <w:sz w:val="20"/>
                    <w:szCs w:val="20"/>
                  </w:rPr>
                  <w:delText>0,0</w:delText>
                </w:r>
              </w:del>
            </w:ins>
            <w:del w:id="10849" w:author="Houyem Rais" w:date="2024-02-22T15:03:00Z">
              <w:r w:rsidRPr="00487E51" w:rsidDel="00CB2812">
                <w:rPr>
                  <w:rFonts w:cs="Calibri"/>
                  <w:sz w:val="20"/>
                  <w:szCs w:val="20"/>
                </w:rPr>
                <w:delText>0,0</w:delText>
              </w:r>
            </w:del>
          </w:p>
        </w:tc>
      </w:tr>
      <w:tr w:rsidR="008D027C" w:rsidRPr="00487E51" w:rsidDel="00CB2812" w14:paraId="4160577C" w14:textId="69EBB77C" w:rsidTr="00BB06B7">
        <w:trPr>
          <w:trHeight w:val="270"/>
          <w:del w:id="10850" w:author="Houyem Rais" w:date="2024-02-22T15:03:00Z"/>
        </w:trPr>
        <w:tc>
          <w:tcPr>
            <w:tcW w:w="2440" w:type="dxa"/>
            <w:vMerge/>
            <w:vAlign w:val="center"/>
            <w:hideMark/>
          </w:tcPr>
          <w:p w14:paraId="231EE555" w14:textId="74A29A6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51" w:author="Houyem Rais" w:date="2024-02-22T15:03:00Z"/>
                <w:rFonts w:cs="Calibri"/>
                <w:sz w:val="20"/>
                <w:szCs w:val="20"/>
                <w:lang w:eastAsia="fr-FR"/>
              </w:rPr>
              <w:pPrChange w:id="10852" w:author="Houyem Rais" w:date="2024-02-22T15:03:00Z">
                <w:pPr>
                  <w:widowControl/>
                  <w:autoSpaceDE/>
                  <w:autoSpaceDN/>
                  <w:spacing w:before="0" w:after="0" w:line="240" w:lineRule="auto"/>
                  <w:jc w:val="left"/>
                </w:pPr>
              </w:pPrChange>
            </w:pPr>
          </w:p>
        </w:tc>
        <w:tc>
          <w:tcPr>
            <w:tcW w:w="2540" w:type="dxa"/>
            <w:vAlign w:val="center"/>
          </w:tcPr>
          <w:p w14:paraId="1DCC52EA" w14:textId="4EA28F8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53" w:author="Houyem Rais" w:date="2024-02-22T15:03:00Z"/>
                <w:rFonts w:cs="Calibri"/>
                <w:i/>
                <w:iCs/>
                <w:sz w:val="20"/>
                <w:szCs w:val="20"/>
                <w:lang w:eastAsia="fr-FR"/>
              </w:rPr>
              <w:pPrChange w:id="10854" w:author="Houyem Rais" w:date="2024-02-22T15:03:00Z">
                <w:pPr>
                  <w:widowControl/>
                  <w:autoSpaceDE/>
                  <w:autoSpaceDN/>
                  <w:spacing w:before="0" w:after="0" w:line="240" w:lineRule="auto"/>
                  <w:jc w:val="center"/>
                </w:pPr>
              </w:pPrChange>
            </w:pPr>
            <w:ins w:id="10855" w:author="Farouk Bouhafs" w:date="2024-02-14T17:43:00Z">
              <w:del w:id="10856" w:author="Houyem Rais" w:date="2024-02-22T15:03:00Z">
                <w:r w:rsidRPr="00487E51" w:rsidDel="00CB2812">
                  <w:rPr>
                    <w:rFonts w:cs="Calibri"/>
                    <w:i/>
                    <w:iCs/>
                    <w:sz w:val="20"/>
                    <w:szCs w:val="20"/>
                  </w:rPr>
                  <w:delText>0,0%</w:delText>
                </w:r>
              </w:del>
            </w:ins>
            <w:del w:id="10857" w:author="Houyem Rais" w:date="2024-02-22T15:03:00Z">
              <w:r w:rsidRPr="00487E51" w:rsidDel="00CB2812">
                <w:rPr>
                  <w:rFonts w:cs="Calibri"/>
                  <w:i/>
                  <w:iCs/>
                  <w:sz w:val="20"/>
                  <w:szCs w:val="20"/>
                </w:rPr>
                <w:delText>0,0%</w:delText>
              </w:r>
            </w:del>
          </w:p>
        </w:tc>
        <w:tc>
          <w:tcPr>
            <w:tcW w:w="2386" w:type="dxa"/>
            <w:shd w:val="clear" w:color="auto" w:fill="auto"/>
            <w:vAlign w:val="center"/>
            <w:hideMark/>
          </w:tcPr>
          <w:p w14:paraId="7350BBE0" w14:textId="69EFFB2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58" w:author="Houyem Rais" w:date="2024-02-22T15:03:00Z"/>
                <w:rFonts w:cs="Calibri"/>
                <w:i/>
                <w:iCs/>
                <w:sz w:val="20"/>
                <w:szCs w:val="20"/>
                <w:lang w:eastAsia="fr-FR"/>
              </w:rPr>
              <w:pPrChange w:id="10859" w:author="Houyem Rais" w:date="2024-02-22T15:03:00Z">
                <w:pPr>
                  <w:widowControl/>
                  <w:autoSpaceDE/>
                  <w:autoSpaceDN/>
                  <w:spacing w:before="0" w:after="0" w:line="240" w:lineRule="auto"/>
                  <w:jc w:val="center"/>
                </w:pPr>
              </w:pPrChange>
            </w:pPr>
            <w:ins w:id="10860" w:author="Farouk Bouhafs" w:date="2024-02-14T17:44:00Z">
              <w:del w:id="10861" w:author="Houyem Rais" w:date="2024-02-22T15:03:00Z">
                <w:r w:rsidRPr="00487E51" w:rsidDel="00CB2812">
                  <w:rPr>
                    <w:rFonts w:cs="Calibri"/>
                    <w:sz w:val="20"/>
                    <w:szCs w:val="20"/>
                  </w:rPr>
                  <w:delText>0,0</w:delText>
                </w:r>
              </w:del>
            </w:ins>
            <w:del w:id="10862" w:author="Houyem Rais" w:date="2024-02-22T15:03:00Z">
              <w:r w:rsidRPr="00487E51" w:rsidDel="00CB2812">
                <w:rPr>
                  <w:rFonts w:cs="Calibri"/>
                  <w:i/>
                  <w:iCs/>
                  <w:sz w:val="20"/>
                  <w:szCs w:val="20"/>
                </w:rPr>
                <w:delText>0,0%</w:delText>
              </w:r>
            </w:del>
          </w:p>
        </w:tc>
        <w:tc>
          <w:tcPr>
            <w:tcW w:w="1974" w:type="dxa"/>
            <w:vAlign w:val="center"/>
          </w:tcPr>
          <w:p w14:paraId="04549433" w14:textId="10D65F3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63" w:author="Houyem Rais" w:date="2024-02-22T15:03:00Z"/>
                <w:rFonts w:cs="Calibri"/>
                <w:i/>
                <w:iCs/>
                <w:sz w:val="20"/>
                <w:szCs w:val="20"/>
                <w:lang w:eastAsia="fr-FR"/>
              </w:rPr>
              <w:pPrChange w:id="10864" w:author="Houyem Rais" w:date="2024-02-22T15:03:00Z">
                <w:pPr>
                  <w:widowControl/>
                  <w:autoSpaceDE/>
                  <w:autoSpaceDN/>
                  <w:spacing w:before="0" w:after="0" w:line="240" w:lineRule="auto"/>
                  <w:jc w:val="center"/>
                </w:pPr>
              </w:pPrChange>
            </w:pPr>
            <w:ins w:id="10865" w:author="Farouk Bouhafs" w:date="2024-02-14T17:43:00Z">
              <w:del w:id="10866" w:author="Houyem Rais" w:date="2024-02-22T15:03:00Z">
                <w:r w:rsidRPr="00487E51" w:rsidDel="00CB2812">
                  <w:rPr>
                    <w:rFonts w:cs="Calibri"/>
                    <w:i/>
                    <w:iCs/>
                    <w:sz w:val="20"/>
                    <w:szCs w:val="20"/>
                  </w:rPr>
                  <w:delText>93,2%</w:delText>
                </w:r>
              </w:del>
            </w:ins>
            <w:del w:id="10867" w:author="Houyem Rais" w:date="2024-02-22T15:03:00Z">
              <w:r w:rsidRPr="00487E51" w:rsidDel="00CB2812">
                <w:rPr>
                  <w:rFonts w:cs="Calibri"/>
                  <w:i/>
                  <w:iCs/>
                  <w:sz w:val="20"/>
                  <w:szCs w:val="20"/>
                </w:rPr>
                <w:delText>93,2%</w:delText>
              </w:r>
            </w:del>
          </w:p>
        </w:tc>
        <w:tc>
          <w:tcPr>
            <w:tcW w:w="1820" w:type="dxa"/>
            <w:shd w:val="clear" w:color="auto" w:fill="auto"/>
            <w:vAlign w:val="center"/>
            <w:hideMark/>
          </w:tcPr>
          <w:p w14:paraId="7B4483F2" w14:textId="7BA2662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68" w:author="Houyem Rais" w:date="2024-02-22T15:03:00Z"/>
                <w:rFonts w:cs="Calibri"/>
                <w:i/>
                <w:iCs/>
                <w:sz w:val="20"/>
                <w:szCs w:val="20"/>
                <w:lang w:eastAsia="fr-FR"/>
              </w:rPr>
              <w:pPrChange w:id="10869" w:author="Houyem Rais" w:date="2024-02-22T15:03:00Z">
                <w:pPr>
                  <w:widowControl/>
                  <w:autoSpaceDE/>
                  <w:autoSpaceDN/>
                  <w:spacing w:before="0" w:after="0" w:line="240" w:lineRule="auto"/>
                  <w:jc w:val="center"/>
                </w:pPr>
              </w:pPrChange>
            </w:pPr>
            <w:ins w:id="10870" w:author="Farouk Bouhafs" w:date="2024-02-14T17:43:00Z">
              <w:del w:id="10871" w:author="Houyem Rais" w:date="2024-02-22T15:03:00Z">
                <w:r w:rsidRPr="00487E51" w:rsidDel="00CB2812">
                  <w:rPr>
                    <w:rFonts w:cs="Calibri"/>
                    <w:i/>
                    <w:iCs/>
                    <w:sz w:val="20"/>
                    <w:szCs w:val="20"/>
                  </w:rPr>
                  <w:delText>0,0%</w:delText>
                </w:r>
              </w:del>
            </w:ins>
            <w:del w:id="10872" w:author="Houyem Rais" w:date="2024-02-22T15:03:00Z">
              <w:r w:rsidRPr="00487E51" w:rsidDel="00CB2812">
                <w:rPr>
                  <w:rFonts w:cs="Calibri"/>
                  <w:i/>
                  <w:iCs/>
                  <w:sz w:val="20"/>
                  <w:szCs w:val="20"/>
                </w:rPr>
                <w:delText>0,0%</w:delText>
              </w:r>
            </w:del>
          </w:p>
        </w:tc>
        <w:tc>
          <w:tcPr>
            <w:tcW w:w="2140" w:type="dxa"/>
            <w:shd w:val="clear" w:color="auto" w:fill="auto"/>
            <w:vAlign w:val="center"/>
            <w:hideMark/>
          </w:tcPr>
          <w:p w14:paraId="0E86D99F" w14:textId="21E5048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73" w:author="Houyem Rais" w:date="2024-02-22T15:03:00Z"/>
                <w:rFonts w:cs="Calibri"/>
                <w:i/>
                <w:iCs/>
                <w:sz w:val="20"/>
                <w:szCs w:val="20"/>
                <w:lang w:eastAsia="fr-FR"/>
              </w:rPr>
              <w:pPrChange w:id="10874" w:author="Houyem Rais" w:date="2024-02-22T15:03:00Z">
                <w:pPr>
                  <w:widowControl/>
                  <w:autoSpaceDE/>
                  <w:autoSpaceDN/>
                  <w:spacing w:before="0" w:after="0" w:line="240" w:lineRule="auto"/>
                  <w:jc w:val="center"/>
                </w:pPr>
              </w:pPrChange>
            </w:pPr>
            <w:ins w:id="10875" w:author="Farouk Bouhafs" w:date="2024-02-14T17:43:00Z">
              <w:del w:id="10876" w:author="Houyem Rais" w:date="2024-02-22T15:03:00Z">
                <w:r w:rsidRPr="00487E51" w:rsidDel="00CB2812">
                  <w:rPr>
                    <w:rFonts w:cs="Calibri"/>
                    <w:i/>
                    <w:iCs/>
                    <w:sz w:val="20"/>
                    <w:szCs w:val="20"/>
                  </w:rPr>
                  <w:delText>0,0%</w:delText>
                </w:r>
              </w:del>
            </w:ins>
            <w:del w:id="10877" w:author="Houyem Rais" w:date="2024-02-22T15:03:00Z">
              <w:r w:rsidRPr="00487E51" w:rsidDel="00CB2812">
                <w:rPr>
                  <w:rFonts w:cs="Calibri"/>
                  <w:i/>
                  <w:iCs/>
                  <w:sz w:val="20"/>
                  <w:szCs w:val="20"/>
                </w:rPr>
                <w:delText>0,0%</w:delText>
              </w:r>
            </w:del>
          </w:p>
        </w:tc>
      </w:tr>
      <w:tr w:rsidR="008D027C" w:rsidRPr="00487E51" w:rsidDel="00CB2812" w14:paraId="0F02C3B9" w14:textId="074CC4D5" w:rsidTr="00BB06B7">
        <w:trPr>
          <w:trHeight w:val="260"/>
          <w:del w:id="10878" w:author="Houyem Rais" w:date="2024-02-22T15:03:00Z"/>
        </w:trPr>
        <w:tc>
          <w:tcPr>
            <w:tcW w:w="2440" w:type="dxa"/>
            <w:vMerge w:val="restart"/>
            <w:shd w:val="clear" w:color="auto" w:fill="auto"/>
            <w:vAlign w:val="center"/>
            <w:hideMark/>
          </w:tcPr>
          <w:p w14:paraId="28091906" w14:textId="5D85284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79" w:author="Houyem Rais" w:date="2024-02-22T15:03:00Z"/>
                <w:rFonts w:cs="Calibri"/>
                <w:sz w:val="20"/>
                <w:szCs w:val="20"/>
                <w:lang w:eastAsia="fr-FR"/>
              </w:rPr>
              <w:pPrChange w:id="10880" w:author="Houyem Rais" w:date="2024-02-22T15:03:00Z">
                <w:pPr>
                  <w:widowControl/>
                  <w:autoSpaceDE/>
                  <w:autoSpaceDN/>
                  <w:spacing w:before="0" w:after="0" w:line="240" w:lineRule="auto"/>
                </w:pPr>
              </w:pPrChange>
            </w:pPr>
            <w:del w:id="10881" w:author="Houyem Rais" w:date="2024-02-22T15:03:00Z">
              <w:r w:rsidRPr="00487E51" w:rsidDel="00CB2812">
                <w:rPr>
                  <w:rFonts w:cs="Calibri"/>
                  <w:sz w:val="20"/>
                  <w:szCs w:val="20"/>
                  <w:lang w:eastAsia="fr-FR"/>
                </w:rPr>
                <w:delText>Intérêts intercalaires</w:delText>
              </w:r>
            </w:del>
          </w:p>
        </w:tc>
        <w:tc>
          <w:tcPr>
            <w:tcW w:w="2540" w:type="dxa"/>
            <w:vAlign w:val="center"/>
          </w:tcPr>
          <w:p w14:paraId="65C7BD3D" w14:textId="3902360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82" w:author="Houyem Rais" w:date="2024-02-22T15:03:00Z"/>
                <w:rFonts w:cs="Calibri"/>
                <w:sz w:val="20"/>
                <w:szCs w:val="20"/>
                <w:lang w:eastAsia="fr-FR"/>
              </w:rPr>
              <w:pPrChange w:id="10883" w:author="Houyem Rais" w:date="2024-02-22T15:03:00Z">
                <w:pPr>
                  <w:widowControl/>
                  <w:autoSpaceDE/>
                  <w:autoSpaceDN/>
                  <w:spacing w:before="0" w:after="0" w:line="240" w:lineRule="auto"/>
                  <w:jc w:val="center"/>
                </w:pPr>
              </w:pPrChange>
            </w:pPr>
            <w:ins w:id="10884" w:author="Farouk Bouhafs" w:date="2024-02-14T17:43:00Z">
              <w:del w:id="10885" w:author="Houyem Rais" w:date="2024-02-22T15:03:00Z">
                <w:r w:rsidRPr="00487E51" w:rsidDel="00CB2812">
                  <w:rPr>
                    <w:rFonts w:cs="Calibri"/>
                    <w:sz w:val="20"/>
                    <w:szCs w:val="20"/>
                  </w:rPr>
                  <w:delText>45,4</w:delText>
                </w:r>
              </w:del>
            </w:ins>
            <w:del w:id="10886" w:author="Houyem Rais" w:date="2024-02-22T15:03:00Z">
              <w:r w:rsidRPr="00487E51" w:rsidDel="00CB2812">
                <w:rPr>
                  <w:rFonts w:cs="Calibri"/>
                  <w:sz w:val="20"/>
                  <w:szCs w:val="20"/>
                </w:rPr>
                <w:delText>45,4</w:delText>
              </w:r>
            </w:del>
          </w:p>
        </w:tc>
        <w:tc>
          <w:tcPr>
            <w:tcW w:w="2386" w:type="dxa"/>
            <w:shd w:val="clear" w:color="auto" w:fill="auto"/>
            <w:vAlign w:val="center"/>
            <w:hideMark/>
          </w:tcPr>
          <w:p w14:paraId="0011C104" w14:textId="6CF2E0C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87" w:author="Houyem Rais" w:date="2024-02-22T15:03:00Z"/>
                <w:rFonts w:cs="Calibri"/>
                <w:sz w:val="20"/>
                <w:szCs w:val="20"/>
                <w:lang w:eastAsia="fr-FR"/>
              </w:rPr>
              <w:pPrChange w:id="10888" w:author="Houyem Rais" w:date="2024-02-22T15:03:00Z">
                <w:pPr>
                  <w:widowControl/>
                  <w:autoSpaceDE/>
                  <w:autoSpaceDN/>
                  <w:spacing w:before="0" w:after="0" w:line="240" w:lineRule="auto"/>
                  <w:jc w:val="center"/>
                </w:pPr>
              </w:pPrChange>
            </w:pPr>
            <w:ins w:id="10889" w:author="Farouk Bouhafs" w:date="2024-02-14T17:44:00Z">
              <w:del w:id="10890" w:author="Houyem Rais" w:date="2024-02-22T15:03:00Z">
                <w:r w:rsidRPr="00487E51" w:rsidDel="00CB2812">
                  <w:rPr>
                    <w:rFonts w:cs="Calibri"/>
                    <w:sz w:val="20"/>
                    <w:szCs w:val="20"/>
                  </w:rPr>
                  <w:delText>0,0</w:delText>
                </w:r>
              </w:del>
            </w:ins>
            <w:del w:id="10891" w:author="Houyem Rais" w:date="2024-02-22T15:03:00Z">
              <w:r w:rsidRPr="00487E51" w:rsidDel="00CB2812">
                <w:rPr>
                  <w:rFonts w:cs="Calibri"/>
                  <w:sz w:val="20"/>
                  <w:szCs w:val="20"/>
                </w:rPr>
                <w:delText>0,0</w:delText>
              </w:r>
            </w:del>
          </w:p>
        </w:tc>
        <w:tc>
          <w:tcPr>
            <w:tcW w:w="1974" w:type="dxa"/>
            <w:vAlign w:val="center"/>
          </w:tcPr>
          <w:p w14:paraId="28A09C86" w14:textId="6C9B555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92" w:author="Houyem Rais" w:date="2024-02-22T15:03:00Z"/>
                <w:rFonts w:cs="Calibri"/>
                <w:sz w:val="20"/>
                <w:szCs w:val="20"/>
                <w:lang w:eastAsia="fr-FR"/>
              </w:rPr>
              <w:pPrChange w:id="10893" w:author="Houyem Rais" w:date="2024-02-22T15:03:00Z">
                <w:pPr>
                  <w:widowControl/>
                  <w:autoSpaceDE/>
                  <w:autoSpaceDN/>
                  <w:spacing w:before="0" w:after="0" w:line="240" w:lineRule="auto"/>
                  <w:jc w:val="center"/>
                </w:pPr>
              </w:pPrChange>
            </w:pPr>
            <w:ins w:id="10894" w:author="Farouk Bouhafs" w:date="2024-02-14T17:43:00Z">
              <w:del w:id="10895" w:author="Houyem Rais" w:date="2024-02-22T15:03:00Z">
                <w:r w:rsidRPr="00487E51" w:rsidDel="00CB2812">
                  <w:rPr>
                    <w:rFonts w:cs="Calibri"/>
                    <w:sz w:val="20"/>
                    <w:szCs w:val="20"/>
                  </w:rPr>
                  <w:delText>53,1</w:delText>
                </w:r>
              </w:del>
            </w:ins>
            <w:del w:id="10896" w:author="Houyem Rais" w:date="2024-02-22T15:03:00Z">
              <w:r w:rsidRPr="00487E51" w:rsidDel="00CB2812">
                <w:rPr>
                  <w:rFonts w:cs="Calibri"/>
                  <w:sz w:val="20"/>
                  <w:szCs w:val="20"/>
                </w:rPr>
                <w:delText>53,8</w:delText>
              </w:r>
            </w:del>
          </w:p>
        </w:tc>
        <w:tc>
          <w:tcPr>
            <w:tcW w:w="1820" w:type="dxa"/>
            <w:shd w:val="clear" w:color="auto" w:fill="auto"/>
            <w:vAlign w:val="center"/>
            <w:hideMark/>
          </w:tcPr>
          <w:p w14:paraId="44267505" w14:textId="7197894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897" w:author="Houyem Rais" w:date="2024-02-22T15:03:00Z"/>
                <w:rFonts w:cs="Calibri"/>
                <w:sz w:val="20"/>
                <w:szCs w:val="20"/>
                <w:lang w:eastAsia="fr-FR"/>
              </w:rPr>
              <w:pPrChange w:id="10898" w:author="Houyem Rais" w:date="2024-02-22T15:03:00Z">
                <w:pPr>
                  <w:widowControl/>
                  <w:autoSpaceDE/>
                  <w:autoSpaceDN/>
                  <w:spacing w:before="0" w:after="0" w:line="240" w:lineRule="auto"/>
                  <w:jc w:val="center"/>
                </w:pPr>
              </w:pPrChange>
            </w:pPr>
            <w:ins w:id="10899" w:author="Farouk Bouhafs" w:date="2024-02-14T17:43:00Z">
              <w:del w:id="10900" w:author="Houyem Rais" w:date="2024-02-22T15:03:00Z">
                <w:r w:rsidRPr="00487E51" w:rsidDel="00CB2812">
                  <w:rPr>
                    <w:rFonts w:cs="Calibri"/>
                    <w:sz w:val="20"/>
                    <w:szCs w:val="20"/>
                  </w:rPr>
                  <w:delText>0,0</w:delText>
                </w:r>
              </w:del>
            </w:ins>
            <w:del w:id="10901"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12640DFF" w14:textId="1DFCD38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02" w:author="Houyem Rais" w:date="2024-02-22T15:03:00Z"/>
                <w:rFonts w:cs="Calibri"/>
                <w:sz w:val="20"/>
                <w:szCs w:val="20"/>
                <w:lang w:eastAsia="fr-FR"/>
              </w:rPr>
              <w:pPrChange w:id="10903" w:author="Houyem Rais" w:date="2024-02-22T15:03:00Z">
                <w:pPr>
                  <w:widowControl/>
                  <w:autoSpaceDE/>
                  <w:autoSpaceDN/>
                  <w:spacing w:before="0" w:after="0" w:line="240" w:lineRule="auto"/>
                  <w:jc w:val="center"/>
                </w:pPr>
              </w:pPrChange>
            </w:pPr>
            <w:ins w:id="10904" w:author="Farouk Bouhafs" w:date="2024-02-14T17:43:00Z">
              <w:del w:id="10905" w:author="Houyem Rais" w:date="2024-02-22T15:03:00Z">
                <w:r w:rsidRPr="00487E51" w:rsidDel="00CB2812">
                  <w:rPr>
                    <w:rFonts w:cs="Calibri"/>
                    <w:sz w:val="20"/>
                    <w:szCs w:val="20"/>
                  </w:rPr>
                  <w:delText>45,4</w:delText>
                </w:r>
              </w:del>
            </w:ins>
            <w:del w:id="10906" w:author="Houyem Rais" w:date="2024-02-22T15:03:00Z">
              <w:r w:rsidRPr="00487E51" w:rsidDel="00CB2812">
                <w:rPr>
                  <w:rFonts w:cs="Calibri"/>
                  <w:sz w:val="20"/>
                  <w:szCs w:val="20"/>
                </w:rPr>
                <w:delText>45,4</w:delText>
              </w:r>
            </w:del>
          </w:p>
        </w:tc>
      </w:tr>
      <w:tr w:rsidR="008D027C" w:rsidRPr="00487E51" w:rsidDel="00CB2812" w14:paraId="59B68440" w14:textId="54619234" w:rsidTr="00BB06B7">
        <w:trPr>
          <w:trHeight w:val="270"/>
          <w:del w:id="10907" w:author="Houyem Rais" w:date="2024-02-22T15:03:00Z"/>
        </w:trPr>
        <w:tc>
          <w:tcPr>
            <w:tcW w:w="2440" w:type="dxa"/>
            <w:vMerge/>
            <w:vAlign w:val="center"/>
            <w:hideMark/>
          </w:tcPr>
          <w:p w14:paraId="781B56B6" w14:textId="2727D57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08" w:author="Houyem Rais" w:date="2024-02-22T15:03:00Z"/>
                <w:rFonts w:cs="Calibri"/>
                <w:sz w:val="20"/>
                <w:szCs w:val="20"/>
                <w:lang w:eastAsia="fr-FR"/>
              </w:rPr>
              <w:pPrChange w:id="10909" w:author="Houyem Rais" w:date="2024-02-22T15:03:00Z">
                <w:pPr>
                  <w:widowControl/>
                  <w:autoSpaceDE/>
                  <w:autoSpaceDN/>
                  <w:spacing w:before="0" w:after="0" w:line="240" w:lineRule="auto"/>
                  <w:jc w:val="left"/>
                </w:pPr>
              </w:pPrChange>
            </w:pPr>
          </w:p>
        </w:tc>
        <w:tc>
          <w:tcPr>
            <w:tcW w:w="2540" w:type="dxa"/>
            <w:vAlign w:val="center"/>
          </w:tcPr>
          <w:p w14:paraId="141E57BF" w14:textId="389F68F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10" w:author="Houyem Rais" w:date="2024-02-22T15:03:00Z"/>
                <w:rFonts w:cs="Calibri"/>
                <w:i/>
                <w:iCs/>
                <w:sz w:val="20"/>
                <w:szCs w:val="20"/>
                <w:lang w:eastAsia="fr-FR"/>
              </w:rPr>
              <w:pPrChange w:id="10911" w:author="Houyem Rais" w:date="2024-02-22T15:03:00Z">
                <w:pPr>
                  <w:widowControl/>
                  <w:autoSpaceDE/>
                  <w:autoSpaceDN/>
                  <w:spacing w:before="0" w:after="0" w:line="240" w:lineRule="auto"/>
                  <w:jc w:val="center"/>
                </w:pPr>
              </w:pPrChange>
            </w:pPr>
            <w:ins w:id="10912" w:author="Farouk Bouhafs" w:date="2024-02-14T17:43:00Z">
              <w:del w:id="10913" w:author="Houyem Rais" w:date="2024-02-22T15:03:00Z">
                <w:r w:rsidRPr="00487E51" w:rsidDel="00CB2812">
                  <w:rPr>
                    <w:rFonts w:cs="Calibri"/>
                    <w:i/>
                    <w:iCs/>
                    <w:sz w:val="20"/>
                    <w:szCs w:val="20"/>
                  </w:rPr>
                  <w:delText>6,8%</w:delText>
                </w:r>
              </w:del>
            </w:ins>
            <w:del w:id="10914" w:author="Houyem Rais" w:date="2024-02-22T15:03:00Z">
              <w:r w:rsidRPr="00487E51" w:rsidDel="00CB2812">
                <w:rPr>
                  <w:rFonts w:cs="Calibri"/>
                  <w:i/>
                  <w:iCs/>
                  <w:sz w:val="20"/>
                  <w:szCs w:val="20"/>
                </w:rPr>
                <w:delText>6,8%</w:delText>
              </w:r>
            </w:del>
          </w:p>
        </w:tc>
        <w:tc>
          <w:tcPr>
            <w:tcW w:w="2386" w:type="dxa"/>
            <w:shd w:val="clear" w:color="auto" w:fill="auto"/>
            <w:vAlign w:val="center"/>
            <w:hideMark/>
          </w:tcPr>
          <w:p w14:paraId="4BDA8166" w14:textId="3DA5D50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15" w:author="Houyem Rais" w:date="2024-02-22T15:03:00Z"/>
                <w:rFonts w:cs="Calibri"/>
                <w:i/>
                <w:iCs/>
                <w:sz w:val="20"/>
                <w:szCs w:val="20"/>
                <w:lang w:eastAsia="fr-FR"/>
              </w:rPr>
              <w:pPrChange w:id="10916" w:author="Houyem Rais" w:date="2024-02-22T15:03:00Z">
                <w:pPr>
                  <w:widowControl/>
                  <w:autoSpaceDE/>
                  <w:autoSpaceDN/>
                  <w:spacing w:before="0" w:after="0" w:line="240" w:lineRule="auto"/>
                  <w:jc w:val="center"/>
                </w:pPr>
              </w:pPrChange>
            </w:pPr>
            <w:ins w:id="10917" w:author="Farouk Bouhafs" w:date="2024-02-14T17:44:00Z">
              <w:del w:id="10918" w:author="Houyem Rais" w:date="2024-02-22T15:03:00Z">
                <w:r w:rsidRPr="00487E51" w:rsidDel="00CB2812">
                  <w:rPr>
                    <w:rFonts w:cs="Calibri"/>
                    <w:sz w:val="20"/>
                    <w:szCs w:val="20"/>
                  </w:rPr>
                  <w:delText>0,0</w:delText>
                </w:r>
              </w:del>
            </w:ins>
            <w:del w:id="10919" w:author="Houyem Rais" w:date="2024-02-22T15:03:00Z">
              <w:r w:rsidRPr="00487E51" w:rsidDel="00CB2812">
                <w:rPr>
                  <w:rFonts w:cs="Calibri"/>
                  <w:i/>
                  <w:iCs/>
                  <w:sz w:val="20"/>
                  <w:szCs w:val="20"/>
                </w:rPr>
                <w:delText>0,0%</w:delText>
              </w:r>
            </w:del>
          </w:p>
        </w:tc>
        <w:tc>
          <w:tcPr>
            <w:tcW w:w="1974" w:type="dxa"/>
            <w:vAlign w:val="center"/>
          </w:tcPr>
          <w:p w14:paraId="29E68FDE" w14:textId="4F78464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20" w:author="Houyem Rais" w:date="2024-02-22T15:03:00Z"/>
                <w:rFonts w:cs="Calibri"/>
                <w:i/>
                <w:iCs/>
                <w:sz w:val="20"/>
                <w:szCs w:val="20"/>
                <w:lang w:eastAsia="fr-FR"/>
              </w:rPr>
              <w:pPrChange w:id="10921" w:author="Houyem Rais" w:date="2024-02-22T15:03:00Z">
                <w:pPr>
                  <w:widowControl/>
                  <w:autoSpaceDE/>
                  <w:autoSpaceDN/>
                  <w:spacing w:before="0" w:after="0" w:line="240" w:lineRule="auto"/>
                  <w:jc w:val="center"/>
                </w:pPr>
              </w:pPrChange>
            </w:pPr>
            <w:ins w:id="10922" w:author="Farouk Bouhafs" w:date="2024-02-14T17:43:00Z">
              <w:del w:id="10923" w:author="Houyem Rais" w:date="2024-02-22T15:03:00Z">
                <w:r w:rsidRPr="00487E51" w:rsidDel="00CB2812">
                  <w:rPr>
                    <w:rFonts w:cs="Calibri"/>
                    <w:i/>
                    <w:iCs/>
                    <w:sz w:val="20"/>
                    <w:szCs w:val="20"/>
                  </w:rPr>
                  <w:delText>6,8%</w:delText>
                </w:r>
              </w:del>
            </w:ins>
            <w:del w:id="10924" w:author="Houyem Rais" w:date="2024-02-22T15:03:00Z">
              <w:r w:rsidRPr="00487E51" w:rsidDel="00CB2812">
                <w:rPr>
                  <w:rFonts w:cs="Calibri"/>
                  <w:i/>
                  <w:iCs/>
                  <w:sz w:val="20"/>
                  <w:szCs w:val="20"/>
                </w:rPr>
                <w:delText>6,8%</w:delText>
              </w:r>
            </w:del>
          </w:p>
        </w:tc>
        <w:tc>
          <w:tcPr>
            <w:tcW w:w="1820" w:type="dxa"/>
            <w:shd w:val="clear" w:color="auto" w:fill="auto"/>
            <w:vAlign w:val="center"/>
            <w:hideMark/>
          </w:tcPr>
          <w:p w14:paraId="18A2F482" w14:textId="7E4E44C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25" w:author="Houyem Rais" w:date="2024-02-22T15:03:00Z"/>
                <w:rFonts w:cs="Calibri"/>
                <w:i/>
                <w:iCs/>
                <w:sz w:val="20"/>
                <w:szCs w:val="20"/>
                <w:lang w:eastAsia="fr-FR"/>
              </w:rPr>
              <w:pPrChange w:id="10926" w:author="Houyem Rais" w:date="2024-02-22T15:03:00Z">
                <w:pPr>
                  <w:widowControl/>
                  <w:autoSpaceDE/>
                  <w:autoSpaceDN/>
                  <w:spacing w:before="0" w:after="0" w:line="240" w:lineRule="auto"/>
                  <w:jc w:val="center"/>
                </w:pPr>
              </w:pPrChange>
            </w:pPr>
            <w:ins w:id="10927" w:author="Farouk Bouhafs" w:date="2024-02-14T17:43:00Z">
              <w:del w:id="10928" w:author="Houyem Rais" w:date="2024-02-22T15:03:00Z">
                <w:r w:rsidRPr="00487E51" w:rsidDel="00CB2812">
                  <w:rPr>
                    <w:rFonts w:cs="Calibri"/>
                    <w:i/>
                    <w:iCs/>
                    <w:sz w:val="20"/>
                    <w:szCs w:val="20"/>
                  </w:rPr>
                  <w:delText>0,0%</w:delText>
                </w:r>
              </w:del>
            </w:ins>
            <w:del w:id="10929" w:author="Houyem Rais" w:date="2024-02-22T15:03:00Z">
              <w:r w:rsidRPr="00487E51" w:rsidDel="00CB2812">
                <w:rPr>
                  <w:rFonts w:cs="Calibri"/>
                  <w:i/>
                  <w:iCs/>
                  <w:sz w:val="20"/>
                  <w:szCs w:val="20"/>
                </w:rPr>
                <w:delText>0,0%</w:delText>
              </w:r>
            </w:del>
          </w:p>
        </w:tc>
        <w:tc>
          <w:tcPr>
            <w:tcW w:w="2140" w:type="dxa"/>
            <w:shd w:val="clear" w:color="auto" w:fill="auto"/>
            <w:vAlign w:val="center"/>
            <w:hideMark/>
          </w:tcPr>
          <w:p w14:paraId="3E8AD985" w14:textId="6156A76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30" w:author="Houyem Rais" w:date="2024-02-22T15:03:00Z"/>
                <w:rFonts w:cs="Calibri"/>
                <w:i/>
                <w:iCs/>
                <w:sz w:val="20"/>
                <w:szCs w:val="20"/>
                <w:lang w:eastAsia="fr-FR"/>
              </w:rPr>
              <w:pPrChange w:id="10931" w:author="Houyem Rais" w:date="2024-02-22T15:03:00Z">
                <w:pPr>
                  <w:widowControl/>
                  <w:autoSpaceDE/>
                  <w:autoSpaceDN/>
                  <w:spacing w:before="0" w:after="0" w:line="240" w:lineRule="auto"/>
                  <w:jc w:val="center"/>
                </w:pPr>
              </w:pPrChange>
            </w:pPr>
            <w:ins w:id="10932" w:author="Farouk Bouhafs" w:date="2024-02-14T17:43:00Z">
              <w:del w:id="10933" w:author="Houyem Rais" w:date="2024-02-22T15:03:00Z">
                <w:r w:rsidRPr="00487E51" w:rsidDel="00CB2812">
                  <w:rPr>
                    <w:rFonts w:cs="Calibri"/>
                    <w:i/>
                    <w:iCs/>
                    <w:sz w:val="20"/>
                    <w:szCs w:val="20"/>
                  </w:rPr>
                  <w:delText>6,7%</w:delText>
                </w:r>
              </w:del>
            </w:ins>
            <w:del w:id="10934" w:author="Houyem Rais" w:date="2024-02-22T15:03:00Z">
              <w:r w:rsidRPr="00487E51" w:rsidDel="00CB2812">
                <w:rPr>
                  <w:rFonts w:cs="Calibri"/>
                  <w:i/>
                  <w:iCs/>
                  <w:sz w:val="20"/>
                  <w:szCs w:val="20"/>
                </w:rPr>
                <w:delText>6,7%</w:delText>
              </w:r>
            </w:del>
          </w:p>
        </w:tc>
      </w:tr>
      <w:tr w:rsidR="008D027C" w:rsidRPr="00487E51" w:rsidDel="00CB2812" w14:paraId="09014120" w14:textId="7D5C9641" w:rsidTr="00BB06B7">
        <w:trPr>
          <w:trHeight w:val="260"/>
          <w:del w:id="10935" w:author="Houyem Rais" w:date="2024-02-22T15:03:00Z"/>
        </w:trPr>
        <w:tc>
          <w:tcPr>
            <w:tcW w:w="2440" w:type="dxa"/>
            <w:vMerge w:val="restart"/>
            <w:shd w:val="clear" w:color="auto" w:fill="auto"/>
            <w:vAlign w:val="center"/>
            <w:hideMark/>
          </w:tcPr>
          <w:p w14:paraId="49FC7B91" w14:textId="3D57003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36" w:author="Houyem Rais" w:date="2024-02-22T15:03:00Z"/>
                <w:rFonts w:cs="Calibri"/>
                <w:sz w:val="20"/>
                <w:szCs w:val="20"/>
                <w:lang w:eastAsia="fr-FR"/>
              </w:rPr>
              <w:pPrChange w:id="10937" w:author="Houyem Rais" w:date="2024-02-22T15:03:00Z">
                <w:pPr>
                  <w:widowControl/>
                  <w:autoSpaceDE/>
                  <w:autoSpaceDN/>
                  <w:spacing w:before="0" w:after="0" w:line="240" w:lineRule="auto"/>
                  <w:jc w:val="left"/>
                </w:pPr>
              </w:pPrChange>
            </w:pPr>
            <w:del w:id="10938" w:author="Houyem Rais" w:date="2024-02-22T15:03:00Z">
              <w:r w:rsidRPr="00487E51" w:rsidDel="00CB2812">
                <w:rPr>
                  <w:rFonts w:cs="Calibri"/>
                  <w:sz w:val="20"/>
                  <w:szCs w:val="20"/>
                  <w:lang w:eastAsia="fr-FR"/>
                </w:rPr>
                <w:delText>Frais de dossier (Commissions d'engagement et d'arrangement)</w:delText>
              </w:r>
            </w:del>
          </w:p>
        </w:tc>
        <w:tc>
          <w:tcPr>
            <w:tcW w:w="2540" w:type="dxa"/>
            <w:vAlign w:val="center"/>
          </w:tcPr>
          <w:p w14:paraId="76D3629C" w14:textId="1F697CE3"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39" w:author="Houyem Rais" w:date="2024-02-22T15:03:00Z"/>
                <w:rFonts w:cs="Calibri"/>
                <w:sz w:val="20"/>
                <w:szCs w:val="20"/>
                <w:lang w:eastAsia="fr-FR"/>
              </w:rPr>
              <w:pPrChange w:id="10940" w:author="Houyem Rais" w:date="2024-02-22T15:03:00Z">
                <w:pPr>
                  <w:widowControl/>
                  <w:autoSpaceDE/>
                  <w:autoSpaceDN/>
                  <w:spacing w:before="0" w:after="0" w:line="240" w:lineRule="auto"/>
                  <w:jc w:val="center"/>
                </w:pPr>
              </w:pPrChange>
            </w:pPr>
            <w:ins w:id="10941" w:author="Farouk Bouhafs" w:date="2024-02-14T17:43:00Z">
              <w:del w:id="10942" w:author="Houyem Rais" w:date="2024-02-22T15:03:00Z">
                <w:r w:rsidRPr="00487E51" w:rsidDel="00CB2812">
                  <w:rPr>
                    <w:rFonts w:cs="Calibri"/>
                    <w:sz w:val="20"/>
                    <w:szCs w:val="20"/>
                  </w:rPr>
                  <w:delText>0,0</w:delText>
                </w:r>
              </w:del>
            </w:ins>
            <w:del w:id="10943"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761D4E3A" w14:textId="2F8F238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44" w:author="Houyem Rais" w:date="2024-02-22T15:03:00Z"/>
                <w:rFonts w:cs="Calibri"/>
                <w:sz w:val="20"/>
                <w:szCs w:val="20"/>
                <w:lang w:eastAsia="fr-FR"/>
              </w:rPr>
              <w:pPrChange w:id="10945" w:author="Houyem Rais" w:date="2024-02-22T15:03:00Z">
                <w:pPr>
                  <w:widowControl/>
                  <w:autoSpaceDE/>
                  <w:autoSpaceDN/>
                  <w:spacing w:before="0" w:after="0" w:line="240" w:lineRule="auto"/>
                  <w:jc w:val="center"/>
                </w:pPr>
              </w:pPrChange>
            </w:pPr>
            <w:ins w:id="10946" w:author="Farouk Bouhafs" w:date="2024-02-14T17:44:00Z">
              <w:del w:id="10947" w:author="Houyem Rais" w:date="2024-02-22T15:03:00Z">
                <w:r w:rsidRPr="00487E51" w:rsidDel="00CB2812">
                  <w:rPr>
                    <w:rFonts w:cs="Calibri"/>
                    <w:sz w:val="20"/>
                    <w:szCs w:val="20"/>
                  </w:rPr>
                  <w:delText>0,0</w:delText>
                </w:r>
              </w:del>
            </w:ins>
            <w:del w:id="10948" w:author="Houyem Rais" w:date="2024-02-22T15:03:00Z">
              <w:r w:rsidRPr="00487E51" w:rsidDel="00CB2812">
                <w:rPr>
                  <w:rFonts w:cs="Calibri"/>
                  <w:sz w:val="20"/>
                  <w:szCs w:val="20"/>
                </w:rPr>
                <w:delText>0,0</w:delText>
              </w:r>
            </w:del>
          </w:p>
        </w:tc>
        <w:tc>
          <w:tcPr>
            <w:tcW w:w="1974" w:type="dxa"/>
            <w:vAlign w:val="center"/>
          </w:tcPr>
          <w:p w14:paraId="6A07D68B" w14:textId="25CA6F6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49" w:author="Houyem Rais" w:date="2024-02-22T15:03:00Z"/>
                <w:rFonts w:cs="Calibri"/>
                <w:sz w:val="20"/>
                <w:szCs w:val="20"/>
                <w:lang w:eastAsia="fr-FR"/>
              </w:rPr>
              <w:pPrChange w:id="10950" w:author="Houyem Rais" w:date="2024-02-22T15:03:00Z">
                <w:pPr>
                  <w:widowControl/>
                  <w:autoSpaceDE/>
                  <w:autoSpaceDN/>
                  <w:spacing w:before="0" w:after="0" w:line="240" w:lineRule="auto"/>
                  <w:jc w:val="center"/>
                </w:pPr>
              </w:pPrChange>
            </w:pPr>
            <w:ins w:id="10951" w:author="Farouk Bouhafs" w:date="2024-02-14T17:43:00Z">
              <w:del w:id="10952" w:author="Houyem Rais" w:date="2024-02-22T15:03:00Z">
                <w:r w:rsidRPr="00487E51" w:rsidDel="00CB2812">
                  <w:rPr>
                    <w:rFonts w:cs="Calibri"/>
                    <w:sz w:val="20"/>
                    <w:szCs w:val="20"/>
                  </w:rPr>
                  <w:delText>0,0</w:delText>
                </w:r>
              </w:del>
            </w:ins>
            <w:del w:id="10953" w:author="Houyem Rais" w:date="2024-02-22T15:03:00Z">
              <w:r w:rsidRPr="00487E51" w:rsidDel="00CB2812">
                <w:rPr>
                  <w:rFonts w:cs="Calibri"/>
                  <w:sz w:val="20"/>
                  <w:szCs w:val="20"/>
                </w:rPr>
                <w:delText>0,0</w:delText>
              </w:r>
            </w:del>
          </w:p>
        </w:tc>
        <w:tc>
          <w:tcPr>
            <w:tcW w:w="1820" w:type="dxa"/>
            <w:shd w:val="clear" w:color="auto" w:fill="auto"/>
            <w:vAlign w:val="center"/>
            <w:hideMark/>
          </w:tcPr>
          <w:p w14:paraId="5D4EFE21" w14:textId="5DB675C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54" w:author="Houyem Rais" w:date="2024-02-22T15:03:00Z"/>
                <w:rFonts w:cs="Calibri"/>
                <w:sz w:val="20"/>
                <w:szCs w:val="20"/>
                <w:lang w:eastAsia="fr-FR"/>
              </w:rPr>
              <w:pPrChange w:id="10955" w:author="Houyem Rais" w:date="2024-02-22T15:03:00Z">
                <w:pPr>
                  <w:widowControl/>
                  <w:autoSpaceDE/>
                  <w:autoSpaceDN/>
                  <w:spacing w:before="0" w:after="0" w:line="240" w:lineRule="auto"/>
                  <w:jc w:val="center"/>
                </w:pPr>
              </w:pPrChange>
            </w:pPr>
            <w:ins w:id="10956" w:author="Farouk Bouhafs" w:date="2024-02-14T17:43:00Z">
              <w:del w:id="10957" w:author="Houyem Rais" w:date="2024-02-22T15:03:00Z">
                <w:r w:rsidRPr="00487E51" w:rsidDel="00CB2812">
                  <w:rPr>
                    <w:rFonts w:cs="Calibri"/>
                    <w:sz w:val="20"/>
                    <w:szCs w:val="20"/>
                  </w:rPr>
                  <w:delText>0,0</w:delText>
                </w:r>
              </w:del>
            </w:ins>
            <w:del w:id="10958"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3A7829F4" w14:textId="5747ED0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59" w:author="Houyem Rais" w:date="2024-02-22T15:03:00Z"/>
                <w:rFonts w:cs="Calibri"/>
                <w:sz w:val="20"/>
                <w:szCs w:val="20"/>
                <w:lang w:eastAsia="fr-FR"/>
              </w:rPr>
              <w:pPrChange w:id="10960" w:author="Houyem Rais" w:date="2024-02-22T15:03:00Z">
                <w:pPr>
                  <w:widowControl/>
                  <w:autoSpaceDE/>
                  <w:autoSpaceDN/>
                  <w:spacing w:before="0" w:after="0" w:line="240" w:lineRule="auto"/>
                  <w:jc w:val="center"/>
                </w:pPr>
              </w:pPrChange>
            </w:pPr>
            <w:ins w:id="10961" w:author="Farouk Bouhafs" w:date="2024-02-14T17:43:00Z">
              <w:del w:id="10962" w:author="Houyem Rais" w:date="2024-02-22T15:03:00Z">
                <w:r w:rsidRPr="00487E51" w:rsidDel="00CB2812">
                  <w:rPr>
                    <w:rFonts w:cs="Calibri"/>
                    <w:sz w:val="20"/>
                    <w:szCs w:val="20"/>
                  </w:rPr>
                  <w:delText>12,3</w:delText>
                </w:r>
              </w:del>
            </w:ins>
            <w:del w:id="10963" w:author="Houyem Rais" w:date="2024-02-22T15:03:00Z">
              <w:r w:rsidRPr="00487E51" w:rsidDel="00CB2812">
                <w:rPr>
                  <w:rFonts w:cs="Calibri"/>
                  <w:sz w:val="20"/>
                  <w:szCs w:val="20"/>
                </w:rPr>
                <w:delText>12,3</w:delText>
              </w:r>
            </w:del>
          </w:p>
        </w:tc>
      </w:tr>
      <w:tr w:rsidR="008D027C" w:rsidRPr="00487E51" w:rsidDel="00CB2812" w14:paraId="0625E5CF" w14:textId="542E0E4E" w:rsidTr="00BB06B7">
        <w:trPr>
          <w:trHeight w:val="270"/>
          <w:del w:id="10964" w:author="Houyem Rais" w:date="2024-02-22T15:03:00Z"/>
        </w:trPr>
        <w:tc>
          <w:tcPr>
            <w:tcW w:w="2440" w:type="dxa"/>
            <w:vMerge/>
            <w:vAlign w:val="center"/>
            <w:hideMark/>
          </w:tcPr>
          <w:p w14:paraId="102C1609" w14:textId="63FD39B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65" w:author="Houyem Rais" w:date="2024-02-22T15:03:00Z"/>
                <w:rFonts w:cs="Calibri"/>
                <w:sz w:val="20"/>
                <w:szCs w:val="20"/>
                <w:lang w:eastAsia="fr-FR"/>
              </w:rPr>
              <w:pPrChange w:id="10966" w:author="Houyem Rais" w:date="2024-02-22T15:03:00Z">
                <w:pPr>
                  <w:widowControl/>
                  <w:autoSpaceDE/>
                  <w:autoSpaceDN/>
                  <w:spacing w:before="0" w:after="0" w:line="240" w:lineRule="auto"/>
                  <w:jc w:val="left"/>
                </w:pPr>
              </w:pPrChange>
            </w:pPr>
          </w:p>
        </w:tc>
        <w:tc>
          <w:tcPr>
            <w:tcW w:w="2540" w:type="dxa"/>
            <w:vAlign w:val="center"/>
          </w:tcPr>
          <w:p w14:paraId="2ECC4966" w14:textId="4C0B52E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67" w:author="Houyem Rais" w:date="2024-02-22T15:03:00Z"/>
                <w:rFonts w:cs="Calibri"/>
                <w:sz w:val="20"/>
                <w:szCs w:val="20"/>
                <w:lang w:eastAsia="fr-FR"/>
              </w:rPr>
              <w:pPrChange w:id="10968" w:author="Houyem Rais" w:date="2024-02-22T15:03:00Z">
                <w:pPr>
                  <w:widowControl/>
                  <w:autoSpaceDE/>
                  <w:autoSpaceDN/>
                  <w:spacing w:before="0" w:after="0" w:line="240" w:lineRule="auto"/>
                  <w:jc w:val="center"/>
                </w:pPr>
              </w:pPrChange>
            </w:pPr>
            <w:ins w:id="10969" w:author="Farouk Bouhafs" w:date="2024-02-14T17:43:00Z">
              <w:del w:id="10970" w:author="Houyem Rais" w:date="2024-02-22T15:03:00Z">
                <w:r w:rsidRPr="00487E51" w:rsidDel="00CB2812">
                  <w:rPr>
                    <w:rFonts w:cs="Calibri"/>
                    <w:sz w:val="20"/>
                    <w:szCs w:val="20"/>
                  </w:rPr>
                  <w:delText>0,0%</w:delText>
                </w:r>
              </w:del>
            </w:ins>
            <w:del w:id="10971" w:author="Houyem Rais" w:date="2024-02-22T15:03:00Z">
              <w:r w:rsidRPr="00487E51" w:rsidDel="00CB2812">
                <w:rPr>
                  <w:rFonts w:cs="Calibri"/>
                  <w:sz w:val="20"/>
                  <w:szCs w:val="20"/>
                </w:rPr>
                <w:delText>0,0%</w:delText>
              </w:r>
            </w:del>
          </w:p>
        </w:tc>
        <w:tc>
          <w:tcPr>
            <w:tcW w:w="2386" w:type="dxa"/>
            <w:shd w:val="clear" w:color="auto" w:fill="auto"/>
            <w:vAlign w:val="center"/>
            <w:hideMark/>
          </w:tcPr>
          <w:p w14:paraId="06560D99" w14:textId="10245822"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72" w:author="Houyem Rais" w:date="2024-02-22T15:03:00Z"/>
                <w:rFonts w:cs="Calibri"/>
                <w:sz w:val="20"/>
                <w:szCs w:val="20"/>
                <w:lang w:eastAsia="fr-FR"/>
              </w:rPr>
              <w:pPrChange w:id="10973" w:author="Houyem Rais" w:date="2024-02-22T15:03:00Z">
                <w:pPr>
                  <w:widowControl/>
                  <w:autoSpaceDE/>
                  <w:autoSpaceDN/>
                  <w:spacing w:before="0" w:after="0" w:line="240" w:lineRule="auto"/>
                  <w:jc w:val="center"/>
                </w:pPr>
              </w:pPrChange>
            </w:pPr>
            <w:ins w:id="10974" w:author="Farouk Bouhafs" w:date="2024-02-14T17:44:00Z">
              <w:del w:id="10975" w:author="Houyem Rais" w:date="2024-02-22T15:03:00Z">
                <w:r w:rsidRPr="00487E51" w:rsidDel="00CB2812">
                  <w:rPr>
                    <w:rFonts w:cs="Calibri"/>
                    <w:sz w:val="20"/>
                    <w:szCs w:val="20"/>
                  </w:rPr>
                  <w:delText>0,0</w:delText>
                </w:r>
              </w:del>
            </w:ins>
            <w:del w:id="10976" w:author="Houyem Rais" w:date="2024-02-22T15:03:00Z">
              <w:r w:rsidRPr="00487E51" w:rsidDel="00CB2812">
                <w:rPr>
                  <w:rFonts w:cs="Calibri"/>
                  <w:sz w:val="20"/>
                  <w:szCs w:val="20"/>
                </w:rPr>
                <w:delText>0,0%</w:delText>
              </w:r>
            </w:del>
          </w:p>
        </w:tc>
        <w:tc>
          <w:tcPr>
            <w:tcW w:w="1974" w:type="dxa"/>
            <w:vAlign w:val="center"/>
          </w:tcPr>
          <w:p w14:paraId="66439980" w14:textId="48BC6D1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77" w:author="Houyem Rais" w:date="2024-02-22T15:03:00Z"/>
                <w:rFonts w:cs="Calibri"/>
                <w:sz w:val="20"/>
                <w:szCs w:val="20"/>
                <w:lang w:eastAsia="fr-FR"/>
              </w:rPr>
              <w:pPrChange w:id="10978" w:author="Houyem Rais" w:date="2024-02-22T15:03:00Z">
                <w:pPr>
                  <w:widowControl/>
                  <w:autoSpaceDE/>
                  <w:autoSpaceDN/>
                  <w:spacing w:before="0" w:after="0" w:line="240" w:lineRule="auto"/>
                  <w:jc w:val="center"/>
                </w:pPr>
              </w:pPrChange>
            </w:pPr>
            <w:ins w:id="10979" w:author="Farouk Bouhafs" w:date="2024-02-14T17:43:00Z">
              <w:del w:id="10980" w:author="Houyem Rais" w:date="2024-02-22T15:03:00Z">
                <w:r w:rsidRPr="00487E51" w:rsidDel="00CB2812">
                  <w:rPr>
                    <w:rFonts w:cs="Calibri"/>
                    <w:sz w:val="20"/>
                    <w:szCs w:val="20"/>
                  </w:rPr>
                  <w:delText>0,0%</w:delText>
                </w:r>
              </w:del>
            </w:ins>
            <w:del w:id="10981" w:author="Houyem Rais" w:date="2024-02-22T15:03:00Z">
              <w:r w:rsidRPr="00487E51" w:rsidDel="00CB2812">
                <w:rPr>
                  <w:rFonts w:cs="Calibri"/>
                  <w:sz w:val="20"/>
                  <w:szCs w:val="20"/>
                </w:rPr>
                <w:delText>0,0%</w:delText>
              </w:r>
            </w:del>
          </w:p>
        </w:tc>
        <w:tc>
          <w:tcPr>
            <w:tcW w:w="1820" w:type="dxa"/>
            <w:shd w:val="clear" w:color="auto" w:fill="auto"/>
            <w:vAlign w:val="center"/>
            <w:hideMark/>
          </w:tcPr>
          <w:p w14:paraId="2E544E25" w14:textId="18ED5C5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82" w:author="Houyem Rais" w:date="2024-02-22T15:03:00Z"/>
                <w:rFonts w:cs="Calibri"/>
                <w:sz w:val="20"/>
                <w:szCs w:val="20"/>
                <w:lang w:eastAsia="fr-FR"/>
              </w:rPr>
              <w:pPrChange w:id="10983" w:author="Houyem Rais" w:date="2024-02-22T15:03:00Z">
                <w:pPr>
                  <w:widowControl/>
                  <w:autoSpaceDE/>
                  <w:autoSpaceDN/>
                  <w:spacing w:before="0" w:after="0" w:line="240" w:lineRule="auto"/>
                  <w:jc w:val="center"/>
                </w:pPr>
              </w:pPrChange>
            </w:pPr>
            <w:ins w:id="10984" w:author="Farouk Bouhafs" w:date="2024-02-14T17:43:00Z">
              <w:del w:id="10985" w:author="Houyem Rais" w:date="2024-02-22T15:03:00Z">
                <w:r w:rsidRPr="00487E51" w:rsidDel="00CB2812">
                  <w:rPr>
                    <w:rFonts w:cs="Calibri"/>
                    <w:sz w:val="20"/>
                    <w:szCs w:val="20"/>
                  </w:rPr>
                  <w:delText>0,0%</w:delText>
                </w:r>
              </w:del>
            </w:ins>
            <w:del w:id="10986"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7346B7AE" w14:textId="230D66D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87" w:author="Houyem Rais" w:date="2024-02-22T15:03:00Z"/>
                <w:rFonts w:cs="Calibri"/>
                <w:sz w:val="20"/>
                <w:szCs w:val="20"/>
                <w:lang w:eastAsia="fr-FR"/>
              </w:rPr>
              <w:pPrChange w:id="10988" w:author="Houyem Rais" w:date="2024-02-22T15:03:00Z">
                <w:pPr>
                  <w:widowControl/>
                  <w:autoSpaceDE/>
                  <w:autoSpaceDN/>
                  <w:spacing w:before="0" w:after="0" w:line="240" w:lineRule="auto"/>
                  <w:jc w:val="center"/>
                </w:pPr>
              </w:pPrChange>
            </w:pPr>
            <w:ins w:id="10989" w:author="Farouk Bouhafs" w:date="2024-02-14T17:43:00Z">
              <w:del w:id="10990" w:author="Houyem Rais" w:date="2024-02-22T15:03:00Z">
                <w:r w:rsidRPr="00487E51" w:rsidDel="00CB2812">
                  <w:rPr>
                    <w:rFonts w:cs="Calibri"/>
                    <w:sz w:val="20"/>
                    <w:szCs w:val="20"/>
                  </w:rPr>
                  <w:delText>1,8%</w:delText>
                </w:r>
              </w:del>
            </w:ins>
            <w:del w:id="10991" w:author="Houyem Rais" w:date="2024-02-22T15:03:00Z">
              <w:r w:rsidRPr="00487E51" w:rsidDel="00CB2812">
                <w:rPr>
                  <w:rFonts w:cs="Calibri"/>
                  <w:sz w:val="20"/>
                  <w:szCs w:val="20"/>
                </w:rPr>
                <w:delText>1,8%</w:delText>
              </w:r>
            </w:del>
          </w:p>
        </w:tc>
      </w:tr>
      <w:tr w:rsidR="008D027C" w:rsidRPr="00487E51" w:rsidDel="00CB2812" w14:paraId="235659C6" w14:textId="059488D9" w:rsidTr="00BB06B7">
        <w:trPr>
          <w:trHeight w:val="270"/>
          <w:del w:id="10992" w:author="Houyem Rais" w:date="2024-02-22T15:03:00Z"/>
        </w:trPr>
        <w:tc>
          <w:tcPr>
            <w:tcW w:w="2440" w:type="dxa"/>
            <w:shd w:val="clear" w:color="auto" w:fill="auto"/>
            <w:vAlign w:val="center"/>
            <w:hideMark/>
          </w:tcPr>
          <w:p w14:paraId="76EDDA16" w14:textId="2479B32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93" w:author="Houyem Rais" w:date="2024-02-22T15:03:00Z"/>
                <w:rFonts w:cs="Calibri"/>
                <w:b/>
                <w:bCs/>
                <w:sz w:val="20"/>
                <w:szCs w:val="20"/>
                <w:lang w:eastAsia="fr-FR"/>
              </w:rPr>
              <w:pPrChange w:id="10994" w:author="Houyem Rais" w:date="2024-02-22T15:03:00Z">
                <w:pPr>
                  <w:widowControl/>
                  <w:autoSpaceDE/>
                  <w:autoSpaceDN/>
                  <w:spacing w:before="0" w:after="0" w:line="240" w:lineRule="auto"/>
                </w:pPr>
              </w:pPrChange>
            </w:pPr>
            <w:del w:id="10995" w:author="Houyem Rais" w:date="2024-02-22T15:03:00Z">
              <w:r w:rsidRPr="00487E51" w:rsidDel="00CB2812">
                <w:rPr>
                  <w:rFonts w:cs="Calibri"/>
                  <w:b/>
                  <w:bCs/>
                  <w:sz w:val="20"/>
                  <w:szCs w:val="20"/>
                  <w:lang w:eastAsia="fr-FR"/>
                </w:rPr>
                <w:delText>Ressources (MDT)</w:delText>
              </w:r>
            </w:del>
          </w:p>
        </w:tc>
        <w:tc>
          <w:tcPr>
            <w:tcW w:w="2540" w:type="dxa"/>
            <w:vAlign w:val="center"/>
          </w:tcPr>
          <w:p w14:paraId="6820ACE0" w14:textId="3E1BC9C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0996" w:author="Houyem Rais" w:date="2024-02-22T15:03:00Z"/>
                <w:rFonts w:cs="Calibri"/>
                <w:b/>
                <w:bCs/>
                <w:sz w:val="20"/>
                <w:szCs w:val="20"/>
                <w:lang w:eastAsia="fr-FR"/>
              </w:rPr>
              <w:pPrChange w:id="10997" w:author="Houyem Rais" w:date="2024-02-22T15:03:00Z">
                <w:pPr>
                  <w:widowControl/>
                  <w:autoSpaceDE/>
                  <w:autoSpaceDN/>
                  <w:spacing w:before="0" w:after="0" w:line="240" w:lineRule="auto"/>
                  <w:jc w:val="center"/>
                </w:pPr>
              </w:pPrChange>
            </w:pPr>
            <w:ins w:id="10998" w:author="Farouk Bouhafs" w:date="2024-02-14T17:43:00Z">
              <w:del w:id="10999" w:author="Houyem Rais" w:date="2024-02-22T15:03:00Z">
                <w:r w:rsidRPr="00487E51" w:rsidDel="00CB2812">
                  <w:rPr>
                    <w:rFonts w:cs="Calibri"/>
                    <w:b/>
                    <w:bCs/>
                    <w:sz w:val="20"/>
                    <w:szCs w:val="20"/>
                  </w:rPr>
                  <w:delText>668,6</w:delText>
                </w:r>
              </w:del>
            </w:ins>
            <w:del w:id="11000" w:author="Houyem Rais" w:date="2024-02-22T15:03:00Z">
              <w:r w:rsidRPr="00487E51" w:rsidDel="00CB2812">
                <w:rPr>
                  <w:rFonts w:cs="Calibri"/>
                  <w:b/>
                  <w:bCs/>
                  <w:sz w:val="20"/>
                  <w:szCs w:val="20"/>
                </w:rPr>
                <w:delText>668,6</w:delText>
              </w:r>
            </w:del>
          </w:p>
        </w:tc>
        <w:tc>
          <w:tcPr>
            <w:tcW w:w="2386" w:type="dxa"/>
            <w:shd w:val="clear" w:color="auto" w:fill="auto"/>
            <w:vAlign w:val="center"/>
            <w:hideMark/>
          </w:tcPr>
          <w:p w14:paraId="1DD47E6C" w14:textId="01D2262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01" w:author="Houyem Rais" w:date="2024-02-22T15:03:00Z"/>
                <w:rFonts w:cs="Calibri"/>
                <w:b/>
                <w:bCs/>
                <w:sz w:val="20"/>
                <w:szCs w:val="20"/>
                <w:lang w:eastAsia="fr-FR"/>
              </w:rPr>
              <w:pPrChange w:id="11002" w:author="Houyem Rais" w:date="2024-02-22T15:03:00Z">
                <w:pPr>
                  <w:widowControl/>
                  <w:autoSpaceDE/>
                  <w:autoSpaceDN/>
                  <w:spacing w:before="0" w:after="0" w:line="240" w:lineRule="auto"/>
                  <w:jc w:val="center"/>
                </w:pPr>
              </w:pPrChange>
            </w:pPr>
            <w:ins w:id="11003" w:author="Farouk Bouhafs" w:date="2024-02-14T17:44:00Z">
              <w:del w:id="11004" w:author="Houyem Rais" w:date="2024-02-22T15:03:00Z">
                <w:r w:rsidRPr="00487E51" w:rsidDel="00CB2812">
                  <w:rPr>
                    <w:rFonts w:cs="Calibri"/>
                    <w:b/>
                    <w:bCs/>
                    <w:sz w:val="20"/>
                    <w:szCs w:val="20"/>
                  </w:rPr>
                  <w:delText>0,0</w:delText>
                </w:r>
              </w:del>
            </w:ins>
            <w:del w:id="11005" w:author="Houyem Rais" w:date="2024-02-22T15:03:00Z">
              <w:r w:rsidRPr="00487E51" w:rsidDel="00CB2812">
                <w:rPr>
                  <w:rFonts w:cs="Calibri"/>
                  <w:b/>
                  <w:bCs/>
                  <w:sz w:val="20"/>
                  <w:szCs w:val="20"/>
                </w:rPr>
                <w:delText>0,0</w:delText>
              </w:r>
            </w:del>
          </w:p>
        </w:tc>
        <w:tc>
          <w:tcPr>
            <w:tcW w:w="1974" w:type="dxa"/>
            <w:vAlign w:val="center"/>
          </w:tcPr>
          <w:p w14:paraId="0FE3A450" w14:textId="0C3613E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06" w:author="Houyem Rais" w:date="2024-02-22T15:03:00Z"/>
                <w:rFonts w:cs="Calibri"/>
                <w:b/>
                <w:bCs/>
                <w:sz w:val="20"/>
                <w:szCs w:val="20"/>
                <w:lang w:eastAsia="fr-FR"/>
              </w:rPr>
              <w:pPrChange w:id="11007" w:author="Houyem Rais" w:date="2024-02-22T15:03:00Z">
                <w:pPr>
                  <w:widowControl/>
                  <w:autoSpaceDE/>
                  <w:autoSpaceDN/>
                  <w:spacing w:before="0" w:after="0" w:line="240" w:lineRule="auto"/>
                  <w:jc w:val="center"/>
                </w:pPr>
              </w:pPrChange>
            </w:pPr>
            <w:ins w:id="11008" w:author="Farouk Bouhafs" w:date="2024-02-14T17:43:00Z">
              <w:del w:id="11009" w:author="Houyem Rais" w:date="2024-02-22T15:03:00Z">
                <w:r w:rsidRPr="00487E51" w:rsidDel="00CB2812">
                  <w:rPr>
                    <w:rFonts w:cs="Calibri"/>
                    <w:b/>
                    <w:bCs/>
                    <w:sz w:val="20"/>
                    <w:szCs w:val="20"/>
                  </w:rPr>
                  <w:delText>782,0</w:delText>
                </w:r>
              </w:del>
            </w:ins>
            <w:del w:id="11010" w:author="Houyem Rais" w:date="2024-02-22T15:03:00Z">
              <w:r w:rsidRPr="00487E51" w:rsidDel="00CB2812">
                <w:rPr>
                  <w:rFonts w:cs="Calibri"/>
                  <w:b/>
                  <w:bCs/>
                  <w:sz w:val="20"/>
                  <w:szCs w:val="20"/>
                </w:rPr>
                <w:delText>791,7</w:delText>
              </w:r>
            </w:del>
          </w:p>
        </w:tc>
        <w:tc>
          <w:tcPr>
            <w:tcW w:w="1820" w:type="dxa"/>
            <w:shd w:val="clear" w:color="auto" w:fill="auto"/>
            <w:vAlign w:val="center"/>
            <w:hideMark/>
          </w:tcPr>
          <w:p w14:paraId="7C02B598" w14:textId="79FBF90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11" w:author="Houyem Rais" w:date="2024-02-22T15:03:00Z"/>
                <w:rFonts w:cs="Calibri"/>
                <w:b/>
                <w:bCs/>
                <w:sz w:val="20"/>
                <w:szCs w:val="20"/>
                <w:lang w:eastAsia="fr-FR"/>
              </w:rPr>
              <w:pPrChange w:id="11012" w:author="Houyem Rais" w:date="2024-02-22T15:03:00Z">
                <w:pPr>
                  <w:widowControl/>
                  <w:autoSpaceDE/>
                  <w:autoSpaceDN/>
                  <w:spacing w:before="0" w:after="0" w:line="240" w:lineRule="auto"/>
                  <w:jc w:val="center"/>
                </w:pPr>
              </w:pPrChange>
            </w:pPr>
            <w:ins w:id="11013" w:author="Farouk Bouhafs" w:date="2024-02-14T17:43:00Z">
              <w:del w:id="11014" w:author="Houyem Rais" w:date="2024-02-22T15:03:00Z">
                <w:r w:rsidRPr="00487E51" w:rsidDel="00CB2812">
                  <w:rPr>
                    <w:rFonts w:cs="Calibri"/>
                    <w:b/>
                    <w:bCs/>
                    <w:sz w:val="20"/>
                    <w:szCs w:val="20"/>
                  </w:rPr>
                  <w:delText>0,0</w:delText>
                </w:r>
              </w:del>
            </w:ins>
            <w:del w:id="11015" w:author="Houyem Rais" w:date="2024-02-22T15:03:00Z">
              <w:r w:rsidRPr="00487E51" w:rsidDel="00CB2812">
                <w:rPr>
                  <w:rFonts w:cs="Calibri"/>
                  <w:b/>
                  <w:bCs/>
                  <w:sz w:val="20"/>
                  <w:szCs w:val="20"/>
                </w:rPr>
                <w:delText>0,0</w:delText>
              </w:r>
            </w:del>
          </w:p>
        </w:tc>
        <w:tc>
          <w:tcPr>
            <w:tcW w:w="2140" w:type="dxa"/>
            <w:shd w:val="clear" w:color="auto" w:fill="auto"/>
            <w:vAlign w:val="center"/>
            <w:hideMark/>
          </w:tcPr>
          <w:p w14:paraId="0EFD898C" w14:textId="6E531D3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16" w:author="Houyem Rais" w:date="2024-02-22T15:03:00Z"/>
                <w:rFonts w:cs="Calibri"/>
                <w:b/>
                <w:bCs/>
                <w:sz w:val="20"/>
                <w:szCs w:val="20"/>
                <w:lang w:eastAsia="fr-FR"/>
              </w:rPr>
              <w:pPrChange w:id="11017" w:author="Houyem Rais" w:date="2024-02-22T15:03:00Z">
                <w:pPr>
                  <w:widowControl/>
                  <w:autoSpaceDE/>
                  <w:autoSpaceDN/>
                  <w:spacing w:before="0" w:after="0" w:line="240" w:lineRule="auto"/>
                  <w:jc w:val="center"/>
                </w:pPr>
              </w:pPrChange>
            </w:pPr>
            <w:ins w:id="11018" w:author="Farouk Bouhafs" w:date="2024-02-14T17:43:00Z">
              <w:del w:id="11019" w:author="Houyem Rais" w:date="2024-02-22T15:03:00Z">
                <w:r w:rsidRPr="00487E51" w:rsidDel="00CB2812">
                  <w:rPr>
                    <w:rFonts w:cs="Calibri"/>
                    <w:b/>
                    <w:bCs/>
                    <w:sz w:val="20"/>
                    <w:szCs w:val="20"/>
                  </w:rPr>
                  <w:delText>680,9</w:delText>
                </w:r>
              </w:del>
            </w:ins>
            <w:del w:id="11020" w:author="Houyem Rais" w:date="2024-02-22T15:03:00Z">
              <w:r w:rsidRPr="00487E51" w:rsidDel="00CB2812">
                <w:rPr>
                  <w:rFonts w:cs="Calibri"/>
                  <w:b/>
                  <w:bCs/>
                  <w:sz w:val="20"/>
                  <w:szCs w:val="20"/>
                </w:rPr>
                <w:delText>680,9</w:delText>
              </w:r>
            </w:del>
          </w:p>
        </w:tc>
      </w:tr>
      <w:tr w:rsidR="008D027C" w:rsidRPr="00487E51" w:rsidDel="00CB2812" w14:paraId="4BB58129" w14:textId="012DC42B" w:rsidTr="00BB06B7">
        <w:trPr>
          <w:trHeight w:val="260"/>
          <w:del w:id="11021" w:author="Houyem Rais" w:date="2024-02-22T15:03:00Z"/>
        </w:trPr>
        <w:tc>
          <w:tcPr>
            <w:tcW w:w="2440" w:type="dxa"/>
            <w:vMerge w:val="restart"/>
            <w:shd w:val="clear" w:color="auto" w:fill="auto"/>
            <w:vAlign w:val="center"/>
            <w:hideMark/>
          </w:tcPr>
          <w:p w14:paraId="42BECC88" w14:textId="30EE5E9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22" w:author="Houyem Rais" w:date="2024-02-22T15:03:00Z"/>
                <w:rFonts w:cs="Calibri"/>
                <w:sz w:val="20"/>
                <w:szCs w:val="20"/>
                <w:lang w:eastAsia="fr-FR"/>
              </w:rPr>
              <w:pPrChange w:id="11023" w:author="Houyem Rais" w:date="2024-02-22T15:03:00Z">
                <w:pPr>
                  <w:widowControl/>
                  <w:autoSpaceDE/>
                  <w:autoSpaceDN/>
                  <w:spacing w:before="0" w:after="0" w:line="240" w:lineRule="auto"/>
                </w:pPr>
              </w:pPrChange>
            </w:pPr>
            <w:del w:id="11024" w:author="Houyem Rais" w:date="2024-02-22T15:03:00Z">
              <w:r w:rsidRPr="00487E51" w:rsidDel="00CB2812">
                <w:rPr>
                  <w:rFonts w:cs="Calibri"/>
                  <w:sz w:val="20"/>
                  <w:szCs w:val="20"/>
                  <w:lang w:eastAsia="fr-FR"/>
                </w:rPr>
                <w:delText>Dette publique</w:delText>
              </w:r>
            </w:del>
          </w:p>
        </w:tc>
        <w:tc>
          <w:tcPr>
            <w:tcW w:w="2540" w:type="dxa"/>
            <w:vAlign w:val="center"/>
          </w:tcPr>
          <w:p w14:paraId="7468D1B3" w14:textId="559844B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25" w:author="Houyem Rais" w:date="2024-02-22T15:03:00Z"/>
                <w:rFonts w:cs="Calibri"/>
                <w:sz w:val="20"/>
                <w:szCs w:val="20"/>
                <w:lang w:eastAsia="fr-FR"/>
              </w:rPr>
              <w:pPrChange w:id="11026" w:author="Houyem Rais" w:date="2024-02-22T15:03:00Z">
                <w:pPr>
                  <w:widowControl/>
                  <w:autoSpaceDE/>
                  <w:autoSpaceDN/>
                  <w:spacing w:before="0" w:after="0" w:line="240" w:lineRule="auto"/>
                  <w:jc w:val="center"/>
                </w:pPr>
              </w:pPrChange>
            </w:pPr>
            <w:ins w:id="11027" w:author="Farouk Bouhafs" w:date="2024-02-14T17:43:00Z">
              <w:del w:id="11028" w:author="Houyem Rais" w:date="2024-02-22T15:03:00Z">
                <w:r w:rsidRPr="00487E51" w:rsidDel="00CB2812">
                  <w:rPr>
                    <w:rFonts w:cs="Calibri"/>
                    <w:sz w:val="20"/>
                    <w:szCs w:val="20"/>
                  </w:rPr>
                  <w:delText>668,6</w:delText>
                </w:r>
              </w:del>
            </w:ins>
            <w:del w:id="11029" w:author="Houyem Rais" w:date="2024-02-22T15:03:00Z">
              <w:r w:rsidRPr="00487E51" w:rsidDel="00CB2812">
                <w:rPr>
                  <w:rFonts w:cs="Calibri"/>
                  <w:sz w:val="20"/>
                  <w:szCs w:val="20"/>
                </w:rPr>
                <w:delText>668,6</w:delText>
              </w:r>
            </w:del>
          </w:p>
        </w:tc>
        <w:tc>
          <w:tcPr>
            <w:tcW w:w="2386" w:type="dxa"/>
            <w:shd w:val="clear" w:color="auto" w:fill="auto"/>
            <w:vAlign w:val="center"/>
            <w:hideMark/>
          </w:tcPr>
          <w:p w14:paraId="2CB961D0" w14:textId="0627861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30" w:author="Houyem Rais" w:date="2024-02-22T15:03:00Z"/>
                <w:rFonts w:cs="Calibri"/>
                <w:sz w:val="20"/>
                <w:szCs w:val="20"/>
                <w:lang w:eastAsia="fr-FR"/>
              </w:rPr>
              <w:pPrChange w:id="11031" w:author="Houyem Rais" w:date="2024-02-22T15:03:00Z">
                <w:pPr>
                  <w:widowControl/>
                  <w:autoSpaceDE/>
                  <w:autoSpaceDN/>
                  <w:spacing w:before="0" w:after="0" w:line="240" w:lineRule="auto"/>
                  <w:jc w:val="center"/>
                </w:pPr>
              </w:pPrChange>
            </w:pPr>
            <w:ins w:id="11032" w:author="Farouk Bouhafs" w:date="2024-02-14T17:44:00Z">
              <w:del w:id="11033" w:author="Houyem Rais" w:date="2024-02-22T15:03:00Z">
                <w:r w:rsidRPr="00487E51" w:rsidDel="00CB2812">
                  <w:rPr>
                    <w:rFonts w:cs="Calibri"/>
                    <w:sz w:val="20"/>
                    <w:szCs w:val="20"/>
                  </w:rPr>
                  <w:delText>0,0</w:delText>
                </w:r>
              </w:del>
            </w:ins>
            <w:del w:id="11034" w:author="Houyem Rais" w:date="2024-02-22T15:03:00Z">
              <w:r w:rsidRPr="00487E51" w:rsidDel="00CB2812">
                <w:rPr>
                  <w:rFonts w:cs="Calibri"/>
                  <w:sz w:val="20"/>
                  <w:szCs w:val="20"/>
                </w:rPr>
                <w:delText>0,0</w:delText>
              </w:r>
            </w:del>
          </w:p>
        </w:tc>
        <w:tc>
          <w:tcPr>
            <w:tcW w:w="1974" w:type="dxa"/>
            <w:vAlign w:val="center"/>
          </w:tcPr>
          <w:p w14:paraId="004EE72B" w14:textId="1C1A3B2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35" w:author="Houyem Rais" w:date="2024-02-22T15:03:00Z"/>
                <w:rFonts w:cs="Calibri"/>
                <w:sz w:val="20"/>
                <w:szCs w:val="20"/>
                <w:lang w:eastAsia="fr-FR"/>
              </w:rPr>
              <w:pPrChange w:id="11036" w:author="Houyem Rais" w:date="2024-02-22T15:03:00Z">
                <w:pPr>
                  <w:widowControl/>
                  <w:autoSpaceDE/>
                  <w:autoSpaceDN/>
                  <w:spacing w:before="0" w:after="0" w:line="240" w:lineRule="auto"/>
                  <w:jc w:val="center"/>
                </w:pPr>
              </w:pPrChange>
            </w:pPr>
            <w:ins w:id="11037" w:author="Farouk Bouhafs" w:date="2024-02-14T17:43:00Z">
              <w:del w:id="11038" w:author="Houyem Rais" w:date="2024-02-22T15:03:00Z">
                <w:r w:rsidRPr="00487E51" w:rsidDel="00CB2812">
                  <w:rPr>
                    <w:rFonts w:cs="Calibri"/>
                    <w:sz w:val="20"/>
                    <w:szCs w:val="20"/>
                  </w:rPr>
                  <w:delText>782,0</w:delText>
                </w:r>
              </w:del>
            </w:ins>
            <w:del w:id="11039" w:author="Houyem Rais" w:date="2024-02-22T15:03:00Z">
              <w:r w:rsidRPr="00487E51" w:rsidDel="00CB2812">
                <w:rPr>
                  <w:rFonts w:cs="Calibri"/>
                  <w:sz w:val="20"/>
                  <w:szCs w:val="20"/>
                </w:rPr>
                <w:delText>791,7</w:delText>
              </w:r>
            </w:del>
          </w:p>
        </w:tc>
        <w:tc>
          <w:tcPr>
            <w:tcW w:w="1820" w:type="dxa"/>
            <w:shd w:val="clear" w:color="auto" w:fill="auto"/>
            <w:vAlign w:val="center"/>
            <w:hideMark/>
          </w:tcPr>
          <w:p w14:paraId="5EEA2B52" w14:textId="2596752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40" w:author="Houyem Rais" w:date="2024-02-22T15:03:00Z"/>
                <w:rFonts w:cs="Calibri"/>
                <w:sz w:val="20"/>
                <w:szCs w:val="20"/>
                <w:lang w:eastAsia="fr-FR"/>
              </w:rPr>
              <w:pPrChange w:id="11041" w:author="Houyem Rais" w:date="2024-02-22T15:03:00Z">
                <w:pPr>
                  <w:widowControl/>
                  <w:autoSpaceDE/>
                  <w:autoSpaceDN/>
                  <w:spacing w:before="0" w:after="0" w:line="240" w:lineRule="auto"/>
                  <w:jc w:val="center"/>
                </w:pPr>
              </w:pPrChange>
            </w:pPr>
            <w:ins w:id="11042" w:author="Farouk Bouhafs" w:date="2024-02-14T17:43:00Z">
              <w:del w:id="11043" w:author="Houyem Rais" w:date="2024-02-22T15:03:00Z">
                <w:r w:rsidRPr="00487E51" w:rsidDel="00CB2812">
                  <w:rPr>
                    <w:rFonts w:cs="Calibri"/>
                    <w:sz w:val="20"/>
                    <w:szCs w:val="20"/>
                  </w:rPr>
                  <w:delText>0,0</w:delText>
                </w:r>
              </w:del>
            </w:ins>
            <w:del w:id="11044"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588CE2EC" w14:textId="18B55FE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45" w:author="Houyem Rais" w:date="2024-02-22T15:03:00Z"/>
                <w:rFonts w:cs="Calibri"/>
                <w:sz w:val="20"/>
                <w:szCs w:val="20"/>
                <w:lang w:eastAsia="fr-FR"/>
              </w:rPr>
              <w:pPrChange w:id="11046" w:author="Houyem Rais" w:date="2024-02-22T15:03:00Z">
                <w:pPr>
                  <w:widowControl/>
                  <w:autoSpaceDE/>
                  <w:autoSpaceDN/>
                  <w:spacing w:before="0" w:after="0" w:line="240" w:lineRule="auto"/>
                  <w:jc w:val="center"/>
                </w:pPr>
              </w:pPrChange>
            </w:pPr>
            <w:ins w:id="11047" w:author="Farouk Bouhafs" w:date="2024-02-14T17:43:00Z">
              <w:del w:id="11048" w:author="Houyem Rais" w:date="2024-02-22T15:03:00Z">
                <w:r w:rsidRPr="00487E51" w:rsidDel="00CB2812">
                  <w:rPr>
                    <w:rFonts w:cs="Calibri"/>
                    <w:sz w:val="20"/>
                    <w:szCs w:val="20"/>
                  </w:rPr>
                  <w:delText>668,6</w:delText>
                </w:r>
              </w:del>
            </w:ins>
            <w:del w:id="11049" w:author="Houyem Rais" w:date="2024-02-22T15:03:00Z">
              <w:r w:rsidRPr="00487E51" w:rsidDel="00CB2812">
                <w:rPr>
                  <w:rFonts w:cs="Calibri"/>
                  <w:sz w:val="20"/>
                  <w:szCs w:val="20"/>
                </w:rPr>
                <w:delText>668,6</w:delText>
              </w:r>
            </w:del>
          </w:p>
        </w:tc>
      </w:tr>
      <w:tr w:rsidR="008D027C" w:rsidRPr="00487E51" w:rsidDel="00CB2812" w14:paraId="7E6F506E" w14:textId="7C43A7D3" w:rsidTr="00BB06B7">
        <w:trPr>
          <w:trHeight w:val="270"/>
          <w:del w:id="11050" w:author="Houyem Rais" w:date="2024-02-22T15:03:00Z"/>
        </w:trPr>
        <w:tc>
          <w:tcPr>
            <w:tcW w:w="2440" w:type="dxa"/>
            <w:vMerge/>
            <w:vAlign w:val="center"/>
            <w:hideMark/>
          </w:tcPr>
          <w:p w14:paraId="0D28D824" w14:textId="53CB5A8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51" w:author="Houyem Rais" w:date="2024-02-22T15:03:00Z"/>
                <w:rFonts w:cs="Calibri"/>
                <w:sz w:val="20"/>
                <w:szCs w:val="20"/>
                <w:lang w:eastAsia="fr-FR"/>
              </w:rPr>
              <w:pPrChange w:id="11052" w:author="Houyem Rais" w:date="2024-02-22T15:03:00Z">
                <w:pPr>
                  <w:widowControl/>
                  <w:autoSpaceDE/>
                  <w:autoSpaceDN/>
                  <w:spacing w:before="0" w:after="0" w:line="240" w:lineRule="auto"/>
                  <w:jc w:val="left"/>
                </w:pPr>
              </w:pPrChange>
            </w:pPr>
          </w:p>
        </w:tc>
        <w:tc>
          <w:tcPr>
            <w:tcW w:w="2540" w:type="dxa"/>
            <w:vAlign w:val="center"/>
          </w:tcPr>
          <w:p w14:paraId="497A5189" w14:textId="32BE412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53" w:author="Houyem Rais" w:date="2024-02-22T15:03:00Z"/>
                <w:rFonts w:cs="Calibri"/>
                <w:i/>
                <w:iCs/>
                <w:sz w:val="20"/>
                <w:szCs w:val="20"/>
                <w:lang w:eastAsia="fr-FR"/>
              </w:rPr>
              <w:pPrChange w:id="11054" w:author="Houyem Rais" w:date="2024-02-22T15:03:00Z">
                <w:pPr>
                  <w:widowControl/>
                  <w:autoSpaceDE/>
                  <w:autoSpaceDN/>
                  <w:spacing w:before="0" w:after="0" w:line="240" w:lineRule="auto"/>
                  <w:jc w:val="center"/>
                </w:pPr>
              </w:pPrChange>
            </w:pPr>
            <w:ins w:id="11055" w:author="Farouk Bouhafs" w:date="2024-02-14T17:43:00Z">
              <w:del w:id="11056" w:author="Houyem Rais" w:date="2024-02-22T15:03:00Z">
                <w:r w:rsidRPr="00487E51" w:rsidDel="00CB2812">
                  <w:rPr>
                    <w:rFonts w:cs="Calibri"/>
                    <w:i/>
                    <w:iCs/>
                    <w:sz w:val="20"/>
                    <w:szCs w:val="20"/>
                  </w:rPr>
                  <w:delText>100,0%</w:delText>
                </w:r>
              </w:del>
            </w:ins>
            <w:del w:id="11057" w:author="Houyem Rais" w:date="2024-02-22T15:03:00Z">
              <w:r w:rsidRPr="00487E51" w:rsidDel="00CB2812">
                <w:rPr>
                  <w:rFonts w:cs="Calibri"/>
                  <w:i/>
                  <w:iCs/>
                  <w:sz w:val="20"/>
                  <w:szCs w:val="20"/>
                </w:rPr>
                <w:delText>100,0%</w:delText>
              </w:r>
            </w:del>
          </w:p>
        </w:tc>
        <w:tc>
          <w:tcPr>
            <w:tcW w:w="2386" w:type="dxa"/>
            <w:shd w:val="clear" w:color="auto" w:fill="auto"/>
            <w:vAlign w:val="center"/>
            <w:hideMark/>
          </w:tcPr>
          <w:p w14:paraId="72F8932C" w14:textId="61BB061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58" w:author="Houyem Rais" w:date="2024-02-22T15:03:00Z"/>
                <w:rFonts w:cs="Calibri"/>
                <w:i/>
                <w:iCs/>
                <w:sz w:val="20"/>
                <w:szCs w:val="20"/>
                <w:lang w:eastAsia="fr-FR"/>
              </w:rPr>
              <w:pPrChange w:id="11059" w:author="Houyem Rais" w:date="2024-02-22T15:03:00Z">
                <w:pPr>
                  <w:widowControl/>
                  <w:autoSpaceDE/>
                  <w:autoSpaceDN/>
                  <w:spacing w:before="0" w:after="0" w:line="240" w:lineRule="auto"/>
                  <w:jc w:val="center"/>
                </w:pPr>
              </w:pPrChange>
            </w:pPr>
            <w:ins w:id="11060" w:author="Farouk Bouhafs" w:date="2024-02-14T17:44:00Z">
              <w:del w:id="11061" w:author="Houyem Rais" w:date="2024-02-22T15:03:00Z">
                <w:r w:rsidRPr="00487E51" w:rsidDel="00CB2812">
                  <w:rPr>
                    <w:rFonts w:cs="Calibri"/>
                    <w:sz w:val="20"/>
                    <w:szCs w:val="20"/>
                  </w:rPr>
                  <w:delText>0,0</w:delText>
                </w:r>
              </w:del>
            </w:ins>
            <w:del w:id="11062" w:author="Houyem Rais" w:date="2024-02-22T15:03:00Z">
              <w:r w:rsidRPr="00487E51" w:rsidDel="00CB2812">
                <w:rPr>
                  <w:rFonts w:cs="Calibri"/>
                  <w:i/>
                  <w:iCs/>
                  <w:sz w:val="20"/>
                  <w:szCs w:val="20"/>
                </w:rPr>
                <w:delText>0,0%</w:delText>
              </w:r>
            </w:del>
          </w:p>
        </w:tc>
        <w:tc>
          <w:tcPr>
            <w:tcW w:w="1974" w:type="dxa"/>
            <w:vAlign w:val="center"/>
          </w:tcPr>
          <w:p w14:paraId="25228E2C" w14:textId="12D1342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63" w:author="Houyem Rais" w:date="2024-02-22T15:03:00Z"/>
                <w:rFonts w:cs="Calibri"/>
                <w:i/>
                <w:iCs/>
                <w:sz w:val="20"/>
                <w:szCs w:val="20"/>
                <w:lang w:eastAsia="fr-FR"/>
              </w:rPr>
              <w:pPrChange w:id="11064" w:author="Houyem Rais" w:date="2024-02-22T15:03:00Z">
                <w:pPr>
                  <w:widowControl/>
                  <w:autoSpaceDE/>
                  <w:autoSpaceDN/>
                  <w:spacing w:before="0" w:after="0" w:line="240" w:lineRule="auto"/>
                  <w:jc w:val="center"/>
                </w:pPr>
              </w:pPrChange>
            </w:pPr>
            <w:ins w:id="11065" w:author="Farouk Bouhafs" w:date="2024-02-14T17:43:00Z">
              <w:del w:id="11066" w:author="Houyem Rais" w:date="2024-02-22T15:03:00Z">
                <w:r w:rsidRPr="00487E51" w:rsidDel="00CB2812">
                  <w:rPr>
                    <w:rFonts w:cs="Calibri"/>
                    <w:i/>
                    <w:iCs/>
                    <w:sz w:val="20"/>
                    <w:szCs w:val="20"/>
                  </w:rPr>
                  <w:delText>100,0%</w:delText>
                </w:r>
              </w:del>
            </w:ins>
            <w:del w:id="11067" w:author="Houyem Rais" w:date="2024-02-22T15:03:00Z">
              <w:r w:rsidRPr="00487E51" w:rsidDel="00CB2812">
                <w:rPr>
                  <w:rFonts w:cs="Calibri"/>
                  <w:i/>
                  <w:iCs/>
                  <w:sz w:val="20"/>
                  <w:szCs w:val="20"/>
                </w:rPr>
                <w:delText>100,0%</w:delText>
              </w:r>
            </w:del>
          </w:p>
        </w:tc>
        <w:tc>
          <w:tcPr>
            <w:tcW w:w="1820" w:type="dxa"/>
            <w:shd w:val="clear" w:color="auto" w:fill="auto"/>
            <w:vAlign w:val="center"/>
            <w:hideMark/>
          </w:tcPr>
          <w:p w14:paraId="453304BB" w14:textId="385E65C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68" w:author="Houyem Rais" w:date="2024-02-22T15:03:00Z"/>
                <w:rFonts w:cs="Calibri"/>
                <w:i/>
                <w:iCs/>
                <w:sz w:val="20"/>
                <w:szCs w:val="20"/>
                <w:lang w:eastAsia="fr-FR"/>
              </w:rPr>
              <w:pPrChange w:id="11069" w:author="Houyem Rais" w:date="2024-02-22T15:03:00Z">
                <w:pPr>
                  <w:widowControl/>
                  <w:autoSpaceDE/>
                  <w:autoSpaceDN/>
                  <w:spacing w:before="0" w:after="0" w:line="240" w:lineRule="auto"/>
                  <w:jc w:val="center"/>
                </w:pPr>
              </w:pPrChange>
            </w:pPr>
            <w:ins w:id="11070" w:author="Farouk Bouhafs" w:date="2024-02-14T17:43:00Z">
              <w:del w:id="11071" w:author="Houyem Rais" w:date="2024-02-22T15:03:00Z">
                <w:r w:rsidRPr="00487E51" w:rsidDel="00CB2812">
                  <w:rPr>
                    <w:rFonts w:cs="Calibri"/>
                    <w:i/>
                    <w:iCs/>
                    <w:sz w:val="20"/>
                    <w:szCs w:val="20"/>
                  </w:rPr>
                  <w:delText>0,0%</w:delText>
                </w:r>
              </w:del>
            </w:ins>
            <w:del w:id="11072" w:author="Houyem Rais" w:date="2024-02-22T15:03:00Z">
              <w:r w:rsidRPr="00487E51" w:rsidDel="00CB2812">
                <w:rPr>
                  <w:rFonts w:cs="Calibri"/>
                  <w:i/>
                  <w:iCs/>
                  <w:sz w:val="20"/>
                  <w:szCs w:val="20"/>
                </w:rPr>
                <w:delText>0,0%</w:delText>
              </w:r>
            </w:del>
          </w:p>
        </w:tc>
        <w:tc>
          <w:tcPr>
            <w:tcW w:w="2140" w:type="dxa"/>
            <w:shd w:val="clear" w:color="auto" w:fill="auto"/>
            <w:vAlign w:val="center"/>
            <w:hideMark/>
          </w:tcPr>
          <w:p w14:paraId="51495C9D" w14:textId="4890F63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73" w:author="Houyem Rais" w:date="2024-02-22T15:03:00Z"/>
                <w:rFonts w:cs="Calibri"/>
                <w:i/>
                <w:iCs/>
                <w:sz w:val="20"/>
                <w:szCs w:val="20"/>
                <w:lang w:eastAsia="fr-FR"/>
              </w:rPr>
              <w:pPrChange w:id="11074" w:author="Houyem Rais" w:date="2024-02-22T15:03:00Z">
                <w:pPr>
                  <w:widowControl/>
                  <w:autoSpaceDE/>
                  <w:autoSpaceDN/>
                  <w:spacing w:before="0" w:after="0" w:line="240" w:lineRule="auto"/>
                  <w:jc w:val="center"/>
                </w:pPr>
              </w:pPrChange>
            </w:pPr>
            <w:ins w:id="11075" w:author="Farouk Bouhafs" w:date="2024-02-14T17:43:00Z">
              <w:del w:id="11076" w:author="Houyem Rais" w:date="2024-02-22T15:03:00Z">
                <w:r w:rsidRPr="00487E51" w:rsidDel="00CB2812">
                  <w:rPr>
                    <w:rFonts w:cs="Calibri"/>
                    <w:i/>
                    <w:iCs/>
                    <w:sz w:val="20"/>
                    <w:szCs w:val="20"/>
                  </w:rPr>
                  <w:delText>98,2%</w:delText>
                </w:r>
              </w:del>
            </w:ins>
            <w:del w:id="11077" w:author="Houyem Rais" w:date="2024-02-22T15:03:00Z">
              <w:r w:rsidRPr="00487E51" w:rsidDel="00CB2812">
                <w:rPr>
                  <w:rFonts w:cs="Calibri"/>
                  <w:i/>
                  <w:iCs/>
                  <w:sz w:val="20"/>
                  <w:szCs w:val="20"/>
                </w:rPr>
                <w:delText>98,2%</w:delText>
              </w:r>
            </w:del>
          </w:p>
        </w:tc>
      </w:tr>
      <w:tr w:rsidR="008D027C" w:rsidRPr="00487E51" w:rsidDel="00CB2812" w14:paraId="2A4DF29D" w14:textId="5ABDB264" w:rsidTr="00DF2728">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1078" w:author="Farouk Bouhafs" w:date="2024-02-14T17:44:00Z">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260"/>
          <w:del w:id="11079" w:author="Houyem Rais" w:date="2024-02-22T15:03:00Z"/>
          <w:trPrChange w:id="11080" w:author="Farouk Bouhafs" w:date="2024-02-14T17:44:00Z">
            <w:trPr>
              <w:gridAfter w:val="0"/>
              <w:trHeight w:val="260"/>
            </w:trPr>
          </w:trPrChange>
        </w:trPr>
        <w:tc>
          <w:tcPr>
            <w:tcW w:w="2440" w:type="dxa"/>
            <w:vMerge w:val="restart"/>
            <w:shd w:val="clear" w:color="auto" w:fill="auto"/>
            <w:vAlign w:val="center"/>
            <w:hideMark/>
            <w:tcPrChange w:id="11081" w:author="Farouk Bouhafs" w:date="2024-02-14T17:44:00Z">
              <w:tcPr>
                <w:tcW w:w="2440" w:type="dxa"/>
                <w:vMerge w:val="restart"/>
                <w:shd w:val="clear" w:color="auto" w:fill="auto"/>
                <w:vAlign w:val="center"/>
                <w:hideMark/>
              </w:tcPr>
            </w:tcPrChange>
          </w:tcPr>
          <w:p w14:paraId="0F6D8666" w14:textId="33FE626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82" w:author="Houyem Rais" w:date="2024-02-22T15:03:00Z"/>
                <w:rFonts w:cs="Calibri"/>
                <w:sz w:val="20"/>
                <w:szCs w:val="20"/>
                <w:lang w:eastAsia="fr-FR"/>
              </w:rPr>
              <w:pPrChange w:id="11083" w:author="Houyem Rais" w:date="2024-02-22T15:03:00Z">
                <w:pPr>
                  <w:widowControl/>
                  <w:autoSpaceDE/>
                  <w:autoSpaceDN/>
                  <w:spacing w:before="0" w:after="0" w:line="240" w:lineRule="auto"/>
                  <w:jc w:val="left"/>
                </w:pPr>
              </w:pPrChange>
            </w:pPr>
            <w:del w:id="11084" w:author="Houyem Rais" w:date="2024-02-22T15:03:00Z">
              <w:r w:rsidRPr="00487E51" w:rsidDel="00CB2812">
                <w:rPr>
                  <w:rFonts w:cs="Calibri"/>
                  <w:sz w:val="20"/>
                  <w:szCs w:val="20"/>
                  <w:lang w:eastAsia="fr-FR"/>
                </w:rPr>
                <w:delText>Budget de l'Etat</w:delText>
              </w:r>
            </w:del>
          </w:p>
        </w:tc>
        <w:tc>
          <w:tcPr>
            <w:tcW w:w="2540" w:type="dxa"/>
            <w:vAlign w:val="center"/>
            <w:tcPrChange w:id="11085" w:author="Farouk Bouhafs" w:date="2024-02-14T17:44:00Z">
              <w:tcPr>
                <w:tcW w:w="2540" w:type="dxa"/>
                <w:gridSpan w:val="2"/>
              </w:tcPr>
            </w:tcPrChange>
          </w:tcPr>
          <w:p w14:paraId="3DB6EF3A" w14:textId="22213EB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86" w:author="Houyem Rais" w:date="2024-02-22T15:03:00Z"/>
                <w:rFonts w:cs="Calibri"/>
                <w:sz w:val="20"/>
                <w:szCs w:val="20"/>
                <w:lang w:eastAsia="fr-FR"/>
              </w:rPr>
              <w:pPrChange w:id="11087" w:author="Houyem Rais" w:date="2024-02-22T15:03:00Z">
                <w:pPr>
                  <w:widowControl/>
                  <w:autoSpaceDE/>
                  <w:autoSpaceDN/>
                  <w:spacing w:before="0" w:after="0" w:line="240" w:lineRule="auto"/>
                  <w:jc w:val="center"/>
                </w:pPr>
              </w:pPrChange>
            </w:pPr>
            <w:ins w:id="11088" w:author="Farouk Bouhafs" w:date="2024-02-14T17:43:00Z">
              <w:del w:id="11089" w:author="Houyem Rais" w:date="2024-02-22T15:03:00Z">
                <w:r w:rsidRPr="00487E51" w:rsidDel="00CB2812">
                  <w:rPr>
                    <w:rFonts w:cs="Calibri"/>
                    <w:sz w:val="20"/>
                    <w:szCs w:val="20"/>
                  </w:rPr>
                  <w:delText>0,0</w:delText>
                </w:r>
              </w:del>
            </w:ins>
            <w:del w:id="11090" w:author="Houyem Rais" w:date="2024-02-22T15:03:00Z">
              <w:r w:rsidRPr="00487E51" w:rsidDel="00CB2812">
                <w:rPr>
                  <w:rFonts w:cs="Calibri"/>
                  <w:sz w:val="20"/>
                  <w:szCs w:val="20"/>
                  <w:lang w:eastAsia="fr-FR"/>
                </w:rPr>
                <w:delText>N/A</w:delText>
              </w:r>
            </w:del>
          </w:p>
        </w:tc>
        <w:tc>
          <w:tcPr>
            <w:tcW w:w="2386" w:type="dxa"/>
            <w:shd w:val="clear" w:color="auto" w:fill="auto"/>
            <w:vAlign w:val="center"/>
            <w:tcPrChange w:id="11091" w:author="Farouk Bouhafs" w:date="2024-02-14T17:44:00Z">
              <w:tcPr>
                <w:tcW w:w="2386" w:type="dxa"/>
                <w:gridSpan w:val="3"/>
                <w:shd w:val="clear" w:color="auto" w:fill="auto"/>
              </w:tcPr>
            </w:tcPrChange>
          </w:tcPr>
          <w:p w14:paraId="77C9A309" w14:textId="2B6D8C4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92" w:author="Houyem Rais" w:date="2024-02-22T15:03:00Z"/>
                <w:rFonts w:cs="Calibri"/>
                <w:sz w:val="20"/>
                <w:szCs w:val="20"/>
                <w:lang w:eastAsia="fr-FR"/>
              </w:rPr>
              <w:pPrChange w:id="11093" w:author="Houyem Rais" w:date="2024-02-22T15:03:00Z">
                <w:pPr>
                  <w:widowControl/>
                  <w:autoSpaceDE/>
                  <w:autoSpaceDN/>
                  <w:spacing w:before="0" w:after="0" w:line="240" w:lineRule="auto"/>
                  <w:jc w:val="center"/>
                </w:pPr>
              </w:pPrChange>
            </w:pPr>
            <w:ins w:id="11094" w:author="Farouk Bouhafs" w:date="2024-02-14T17:44:00Z">
              <w:del w:id="11095" w:author="Houyem Rais" w:date="2024-02-22T15:03:00Z">
                <w:r w:rsidRPr="00487E51" w:rsidDel="00CB2812">
                  <w:rPr>
                    <w:rFonts w:cs="Calibri"/>
                    <w:sz w:val="20"/>
                    <w:szCs w:val="20"/>
                  </w:rPr>
                  <w:delText>0,0</w:delText>
                </w:r>
              </w:del>
            </w:ins>
            <w:del w:id="11096" w:author="Houyem Rais" w:date="2024-02-22T15:03:00Z">
              <w:r w:rsidRPr="00487E51" w:rsidDel="00CB2812">
                <w:rPr>
                  <w:rFonts w:cs="Calibri"/>
                  <w:sz w:val="20"/>
                  <w:szCs w:val="20"/>
                  <w:lang w:eastAsia="fr-FR"/>
                </w:rPr>
                <w:delText>N/A</w:delText>
              </w:r>
            </w:del>
          </w:p>
        </w:tc>
        <w:tc>
          <w:tcPr>
            <w:tcW w:w="1974" w:type="dxa"/>
            <w:vAlign w:val="center"/>
            <w:tcPrChange w:id="11097" w:author="Farouk Bouhafs" w:date="2024-02-14T17:44:00Z">
              <w:tcPr>
                <w:tcW w:w="1974" w:type="dxa"/>
              </w:tcPr>
            </w:tcPrChange>
          </w:tcPr>
          <w:p w14:paraId="16FFC953" w14:textId="217DCDC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098" w:author="Houyem Rais" w:date="2024-02-22T15:03:00Z"/>
                <w:rFonts w:cs="Calibri"/>
                <w:sz w:val="20"/>
                <w:szCs w:val="20"/>
                <w:lang w:eastAsia="fr-FR"/>
              </w:rPr>
              <w:pPrChange w:id="11099" w:author="Houyem Rais" w:date="2024-02-22T15:03:00Z">
                <w:pPr>
                  <w:widowControl/>
                  <w:autoSpaceDE/>
                  <w:autoSpaceDN/>
                  <w:spacing w:before="0" w:after="0" w:line="240" w:lineRule="auto"/>
                  <w:jc w:val="center"/>
                </w:pPr>
              </w:pPrChange>
            </w:pPr>
            <w:ins w:id="11100" w:author="Farouk Bouhafs" w:date="2024-02-14T17:43:00Z">
              <w:del w:id="11101" w:author="Houyem Rais" w:date="2024-02-22T15:03:00Z">
                <w:r w:rsidRPr="00487E51" w:rsidDel="00CB2812">
                  <w:rPr>
                    <w:rFonts w:cs="Calibri"/>
                    <w:sz w:val="20"/>
                    <w:szCs w:val="20"/>
                  </w:rPr>
                  <w:delText>0,0</w:delText>
                </w:r>
              </w:del>
            </w:ins>
            <w:del w:id="11102" w:author="Houyem Rais" w:date="2024-02-22T15:03:00Z">
              <w:r w:rsidRPr="00487E51" w:rsidDel="00CB2812">
                <w:rPr>
                  <w:rFonts w:cs="Calibri"/>
                  <w:sz w:val="20"/>
                  <w:szCs w:val="20"/>
                  <w:lang w:eastAsia="fr-FR"/>
                </w:rPr>
                <w:delText>N/A</w:delText>
              </w:r>
            </w:del>
          </w:p>
        </w:tc>
        <w:tc>
          <w:tcPr>
            <w:tcW w:w="1820" w:type="dxa"/>
            <w:shd w:val="clear" w:color="auto" w:fill="auto"/>
            <w:vAlign w:val="center"/>
            <w:tcPrChange w:id="11103" w:author="Farouk Bouhafs" w:date="2024-02-14T17:44:00Z">
              <w:tcPr>
                <w:tcW w:w="1820" w:type="dxa"/>
                <w:gridSpan w:val="2"/>
                <w:shd w:val="clear" w:color="auto" w:fill="auto"/>
              </w:tcPr>
            </w:tcPrChange>
          </w:tcPr>
          <w:p w14:paraId="0D808204" w14:textId="3FBC0B0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04" w:author="Houyem Rais" w:date="2024-02-22T15:03:00Z"/>
                <w:rFonts w:cs="Calibri"/>
                <w:sz w:val="20"/>
                <w:szCs w:val="20"/>
                <w:lang w:eastAsia="fr-FR"/>
              </w:rPr>
              <w:pPrChange w:id="11105" w:author="Houyem Rais" w:date="2024-02-22T15:03:00Z">
                <w:pPr>
                  <w:widowControl/>
                  <w:autoSpaceDE/>
                  <w:autoSpaceDN/>
                  <w:spacing w:before="0" w:after="0" w:line="240" w:lineRule="auto"/>
                  <w:jc w:val="center"/>
                </w:pPr>
              </w:pPrChange>
            </w:pPr>
            <w:ins w:id="11106" w:author="Farouk Bouhafs" w:date="2024-02-14T17:43:00Z">
              <w:del w:id="11107" w:author="Houyem Rais" w:date="2024-02-22T15:03:00Z">
                <w:r w:rsidRPr="00487E51" w:rsidDel="00CB2812">
                  <w:rPr>
                    <w:rFonts w:cs="Calibri"/>
                    <w:sz w:val="20"/>
                    <w:szCs w:val="20"/>
                  </w:rPr>
                  <w:delText>0,0</w:delText>
                </w:r>
              </w:del>
            </w:ins>
            <w:del w:id="11108" w:author="Houyem Rais" w:date="2024-02-22T15:03:00Z">
              <w:r w:rsidRPr="00487E51" w:rsidDel="00CB2812">
                <w:rPr>
                  <w:rFonts w:cs="Calibri"/>
                  <w:sz w:val="20"/>
                  <w:szCs w:val="20"/>
                  <w:lang w:eastAsia="fr-FR"/>
                </w:rPr>
                <w:delText>N/A</w:delText>
              </w:r>
            </w:del>
          </w:p>
        </w:tc>
        <w:tc>
          <w:tcPr>
            <w:tcW w:w="2140" w:type="dxa"/>
            <w:shd w:val="clear" w:color="auto" w:fill="auto"/>
            <w:vAlign w:val="center"/>
            <w:hideMark/>
            <w:tcPrChange w:id="11109" w:author="Farouk Bouhafs" w:date="2024-02-14T17:44:00Z">
              <w:tcPr>
                <w:tcW w:w="2140" w:type="dxa"/>
                <w:gridSpan w:val="2"/>
                <w:shd w:val="clear" w:color="auto" w:fill="auto"/>
                <w:vAlign w:val="center"/>
                <w:hideMark/>
              </w:tcPr>
            </w:tcPrChange>
          </w:tcPr>
          <w:p w14:paraId="16087CBE" w14:textId="2187330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10" w:author="Houyem Rais" w:date="2024-02-22T15:03:00Z"/>
                <w:rFonts w:cs="Calibri"/>
                <w:sz w:val="20"/>
                <w:szCs w:val="20"/>
                <w:lang w:eastAsia="fr-FR"/>
              </w:rPr>
              <w:pPrChange w:id="11111" w:author="Houyem Rais" w:date="2024-02-22T15:03:00Z">
                <w:pPr>
                  <w:widowControl/>
                  <w:autoSpaceDE/>
                  <w:autoSpaceDN/>
                  <w:spacing w:before="0" w:after="0" w:line="240" w:lineRule="auto"/>
                  <w:jc w:val="center"/>
                </w:pPr>
              </w:pPrChange>
            </w:pPr>
            <w:ins w:id="11112" w:author="Farouk Bouhafs" w:date="2024-02-14T17:43:00Z">
              <w:del w:id="11113" w:author="Houyem Rais" w:date="2024-02-22T15:03:00Z">
                <w:r w:rsidRPr="00487E51" w:rsidDel="00CB2812">
                  <w:rPr>
                    <w:rFonts w:cs="Calibri"/>
                    <w:sz w:val="20"/>
                    <w:szCs w:val="20"/>
                  </w:rPr>
                  <w:delText>12,3</w:delText>
                </w:r>
              </w:del>
            </w:ins>
            <w:del w:id="11114" w:author="Houyem Rais" w:date="2024-02-22T15:03:00Z">
              <w:r w:rsidRPr="00487E51" w:rsidDel="00CB2812">
                <w:rPr>
                  <w:rFonts w:cs="Calibri"/>
                  <w:sz w:val="20"/>
                  <w:szCs w:val="20"/>
                </w:rPr>
                <w:delText>12,3</w:delText>
              </w:r>
            </w:del>
          </w:p>
        </w:tc>
      </w:tr>
      <w:tr w:rsidR="008D027C" w:rsidRPr="00487E51" w:rsidDel="00CB2812" w14:paraId="44A45B99" w14:textId="1C8263F6" w:rsidTr="00DF2728">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1115" w:author="Farouk Bouhafs" w:date="2024-02-14T17:44:00Z">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270"/>
          <w:del w:id="11116" w:author="Houyem Rais" w:date="2024-02-22T15:03:00Z"/>
          <w:trPrChange w:id="11117" w:author="Farouk Bouhafs" w:date="2024-02-14T17:44:00Z">
            <w:trPr>
              <w:gridAfter w:val="0"/>
              <w:trHeight w:val="270"/>
            </w:trPr>
          </w:trPrChange>
        </w:trPr>
        <w:tc>
          <w:tcPr>
            <w:tcW w:w="2440" w:type="dxa"/>
            <w:vMerge/>
            <w:vAlign w:val="center"/>
            <w:hideMark/>
            <w:tcPrChange w:id="11118" w:author="Farouk Bouhafs" w:date="2024-02-14T17:44:00Z">
              <w:tcPr>
                <w:tcW w:w="2440" w:type="dxa"/>
                <w:vMerge/>
                <w:vAlign w:val="center"/>
                <w:hideMark/>
              </w:tcPr>
            </w:tcPrChange>
          </w:tcPr>
          <w:p w14:paraId="0B6132AD" w14:textId="3A71832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19" w:author="Houyem Rais" w:date="2024-02-22T15:03:00Z"/>
                <w:rFonts w:cs="Calibri"/>
                <w:sz w:val="20"/>
                <w:szCs w:val="20"/>
                <w:lang w:eastAsia="fr-FR"/>
              </w:rPr>
              <w:pPrChange w:id="11120" w:author="Houyem Rais" w:date="2024-02-22T15:03:00Z">
                <w:pPr>
                  <w:widowControl/>
                  <w:autoSpaceDE/>
                  <w:autoSpaceDN/>
                  <w:spacing w:before="0" w:after="0" w:line="240" w:lineRule="auto"/>
                  <w:jc w:val="left"/>
                </w:pPr>
              </w:pPrChange>
            </w:pPr>
          </w:p>
        </w:tc>
        <w:tc>
          <w:tcPr>
            <w:tcW w:w="2540" w:type="dxa"/>
            <w:vAlign w:val="center"/>
            <w:tcPrChange w:id="11121" w:author="Farouk Bouhafs" w:date="2024-02-14T17:44:00Z">
              <w:tcPr>
                <w:tcW w:w="2540" w:type="dxa"/>
                <w:gridSpan w:val="2"/>
              </w:tcPr>
            </w:tcPrChange>
          </w:tcPr>
          <w:p w14:paraId="50ED1E21" w14:textId="51E3DC8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22" w:author="Houyem Rais" w:date="2024-02-22T15:03:00Z"/>
                <w:rFonts w:cs="Calibri"/>
                <w:i/>
                <w:iCs/>
                <w:sz w:val="20"/>
                <w:szCs w:val="20"/>
                <w:lang w:eastAsia="fr-FR"/>
              </w:rPr>
              <w:pPrChange w:id="11123" w:author="Houyem Rais" w:date="2024-02-22T15:03:00Z">
                <w:pPr>
                  <w:widowControl/>
                  <w:autoSpaceDE/>
                  <w:autoSpaceDN/>
                  <w:spacing w:before="0" w:after="0" w:line="240" w:lineRule="auto"/>
                  <w:jc w:val="center"/>
                </w:pPr>
              </w:pPrChange>
            </w:pPr>
            <w:ins w:id="11124" w:author="Farouk Bouhafs" w:date="2024-02-14T17:43:00Z">
              <w:del w:id="11125" w:author="Houyem Rais" w:date="2024-02-22T15:03:00Z">
                <w:r w:rsidRPr="00487E51" w:rsidDel="00CB2812">
                  <w:rPr>
                    <w:rFonts w:cs="Calibri"/>
                    <w:i/>
                    <w:iCs/>
                    <w:sz w:val="20"/>
                    <w:szCs w:val="20"/>
                  </w:rPr>
                  <w:delText>0,0%</w:delText>
                </w:r>
              </w:del>
            </w:ins>
            <w:del w:id="11126" w:author="Houyem Rais" w:date="2024-02-22T15:03:00Z">
              <w:r w:rsidRPr="00487E51" w:rsidDel="00CB2812">
                <w:rPr>
                  <w:rFonts w:cs="Calibri"/>
                  <w:sz w:val="20"/>
                  <w:szCs w:val="20"/>
                  <w:lang w:eastAsia="fr-FR"/>
                </w:rPr>
                <w:delText>N/A</w:delText>
              </w:r>
            </w:del>
          </w:p>
        </w:tc>
        <w:tc>
          <w:tcPr>
            <w:tcW w:w="2386" w:type="dxa"/>
            <w:shd w:val="clear" w:color="auto" w:fill="auto"/>
            <w:vAlign w:val="center"/>
            <w:tcPrChange w:id="11127" w:author="Farouk Bouhafs" w:date="2024-02-14T17:44:00Z">
              <w:tcPr>
                <w:tcW w:w="2386" w:type="dxa"/>
                <w:gridSpan w:val="3"/>
                <w:shd w:val="clear" w:color="auto" w:fill="auto"/>
              </w:tcPr>
            </w:tcPrChange>
          </w:tcPr>
          <w:p w14:paraId="2AE1CED2" w14:textId="2EA082A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28" w:author="Houyem Rais" w:date="2024-02-22T15:03:00Z"/>
                <w:rFonts w:cs="Calibri"/>
                <w:i/>
                <w:iCs/>
                <w:sz w:val="20"/>
                <w:szCs w:val="20"/>
                <w:lang w:eastAsia="fr-FR"/>
              </w:rPr>
              <w:pPrChange w:id="11129" w:author="Houyem Rais" w:date="2024-02-22T15:03:00Z">
                <w:pPr>
                  <w:widowControl/>
                  <w:autoSpaceDE/>
                  <w:autoSpaceDN/>
                  <w:spacing w:before="0" w:after="0" w:line="240" w:lineRule="auto"/>
                  <w:jc w:val="center"/>
                </w:pPr>
              </w:pPrChange>
            </w:pPr>
            <w:ins w:id="11130" w:author="Farouk Bouhafs" w:date="2024-02-14T17:44:00Z">
              <w:del w:id="11131" w:author="Houyem Rais" w:date="2024-02-22T15:03:00Z">
                <w:r w:rsidRPr="00487E51" w:rsidDel="00CB2812">
                  <w:rPr>
                    <w:rFonts w:cs="Calibri"/>
                    <w:sz w:val="20"/>
                    <w:szCs w:val="20"/>
                  </w:rPr>
                  <w:delText>0,0</w:delText>
                </w:r>
              </w:del>
            </w:ins>
            <w:del w:id="11132" w:author="Houyem Rais" w:date="2024-02-22T15:03:00Z">
              <w:r w:rsidRPr="00487E51" w:rsidDel="00CB2812">
                <w:rPr>
                  <w:rFonts w:cs="Calibri"/>
                  <w:sz w:val="20"/>
                  <w:szCs w:val="20"/>
                  <w:lang w:eastAsia="fr-FR"/>
                </w:rPr>
                <w:delText>N/A</w:delText>
              </w:r>
            </w:del>
          </w:p>
        </w:tc>
        <w:tc>
          <w:tcPr>
            <w:tcW w:w="1974" w:type="dxa"/>
            <w:vAlign w:val="center"/>
            <w:tcPrChange w:id="11133" w:author="Farouk Bouhafs" w:date="2024-02-14T17:44:00Z">
              <w:tcPr>
                <w:tcW w:w="1974" w:type="dxa"/>
              </w:tcPr>
            </w:tcPrChange>
          </w:tcPr>
          <w:p w14:paraId="2366D4B8" w14:textId="6B1464B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34" w:author="Houyem Rais" w:date="2024-02-22T15:03:00Z"/>
                <w:rFonts w:cs="Calibri"/>
                <w:i/>
                <w:iCs/>
                <w:sz w:val="20"/>
                <w:szCs w:val="20"/>
                <w:lang w:eastAsia="fr-FR"/>
              </w:rPr>
              <w:pPrChange w:id="11135" w:author="Houyem Rais" w:date="2024-02-22T15:03:00Z">
                <w:pPr>
                  <w:widowControl/>
                  <w:autoSpaceDE/>
                  <w:autoSpaceDN/>
                  <w:spacing w:before="0" w:after="0" w:line="240" w:lineRule="auto"/>
                  <w:jc w:val="center"/>
                </w:pPr>
              </w:pPrChange>
            </w:pPr>
            <w:ins w:id="11136" w:author="Farouk Bouhafs" w:date="2024-02-14T17:43:00Z">
              <w:del w:id="11137" w:author="Houyem Rais" w:date="2024-02-22T15:03:00Z">
                <w:r w:rsidRPr="00487E51" w:rsidDel="00CB2812">
                  <w:rPr>
                    <w:rFonts w:cs="Calibri"/>
                    <w:i/>
                    <w:iCs/>
                    <w:sz w:val="20"/>
                    <w:szCs w:val="20"/>
                  </w:rPr>
                  <w:delText>0,0%</w:delText>
                </w:r>
              </w:del>
            </w:ins>
            <w:del w:id="11138" w:author="Houyem Rais" w:date="2024-02-22T15:03:00Z">
              <w:r w:rsidRPr="00487E51" w:rsidDel="00CB2812">
                <w:rPr>
                  <w:rFonts w:cs="Calibri"/>
                  <w:sz w:val="20"/>
                  <w:szCs w:val="20"/>
                  <w:lang w:eastAsia="fr-FR"/>
                </w:rPr>
                <w:delText>N/A</w:delText>
              </w:r>
            </w:del>
          </w:p>
        </w:tc>
        <w:tc>
          <w:tcPr>
            <w:tcW w:w="1820" w:type="dxa"/>
            <w:shd w:val="clear" w:color="auto" w:fill="auto"/>
            <w:vAlign w:val="center"/>
            <w:tcPrChange w:id="11139" w:author="Farouk Bouhafs" w:date="2024-02-14T17:44:00Z">
              <w:tcPr>
                <w:tcW w:w="1820" w:type="dxa"/>
                <w:gridSpan w:val="2"/>
                <w:shd w:val="clear" w:color="auto" w:fill="auto"/>
              </w:tcPr>
            </w:tcPrChange>
          </w:tcPr>
          <w:p w14:paraId="33C81C11" w14:textId="3672816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40" w:author="Houyem Rais" w:date="2024-02-22T15:03:00Z"/>
                <w:rFonts w:cs="Calibri"/>
                <w:i/>
                <w:iCs/>
                <w:sz w:val="20"/>
                <w:szCs w:val="20"/>
                <w:lang w:eastAsia="fr-FR"/>
              </w:rPr>
              <w:pPrChange w:id="11141" w:author="Houyem Rais" w:date="2024-02-22T15:03:00Z">
                <w:pPr>
                  <w:widowControl/>
                  <w:autoSpaceDE/>
                  <w:autoSpaceDN/>
                  <w:spacing w:before="0" w:after="0" w:line="240" w:lineRule="auto"/>
                  <w:jc w:val="center"/>
                </w:pPr>
              </w:pPrChange>
            </w:pPr>
            <w:ins w:id="11142" w:author="Farouk Bouhafs" w:date="2024-02-14T17:43:00Z">
              <w:del w:id="11143" w:author="Houyem Rais" w:date="2024-02-22T15:03:00Z">
                <w:r w:rsidRPr="00487E51" w:rsidDel="00CB2812">
                  <w:rPr>
                    <w:rFonts w:cs="Calibri"/>
                    <w:i/>
                    <w:iCs/>
                    <w:sz w:val="20"/>
                    <w:szCs w:val="20"/>
                  </w:rPr>
                  <w:delText>0,0%</w:delText>
                </w:r>
              </w:del>
            </w:ins>
            <w:del w:id="11144" w:author="Houyem Rais" w:date="2024-02-22T15:03:00Z">
              <w:r w:rsidRPr="00487E51" w:rsidDel="00CB2812">
                <w:rPr>
                  <w:rFonts w:cs="Calibri"/>
                  <w:sz w:val="20"/>
                  <w:szCs w:val="20"/>
                  <w:lang w:eastAsia="fr-FR"/>
                </w:rPr>
                <w:delText>N/A</w:delText>
              </w:r>
            </w:del>
          </w:p>
        </w:tc>
        <w:tc>
          <w:tcPr>
            <w:tcW w:w="2140" w:type="dxa"/>
            <w:shd w:val="clear" w:color="auto" w:fill="auto"/>
            <w:vAlign w:val="center"/>
            <w:hideMark/>
            <w:tcPrChange w:id="11145" w:author="Farouk Bouhafs" w:date="2024-02-14T17:44:00Z">
              <w:tcPr>
                <w:tcW w:w="2140" w:type="dxa"/>
                <w:gridSpan w:val="2"/>
                <w:shd w:val="clear" w:color="auto" w:fill="auto"/>
                <w:vAlign w:val="center"/>
                <w:hideMark/>
              </w:tcPr>
            </w:tcPrChange>
          </w:tcPr>
          <w:p w14:paraId="1EE9807C" w14:textId="1692E5B1"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46" w:author="Houyem Rais" w:date="2024-02-22T15:03:00Z"/>
                <w:rFonts w:cs="Calibri"/>
                <w:i/>
                <w:iCs/>
                <w:sz w:val="20"/>
                <w:szCs w:val="20"/>
                <w:lang w:eastAsia="fr-FR"/>
              </w:rPr>
              <w:pPrChange w:id="11147" w:author="Houyem Rais" w:date="2024-02-22T15:03:00Z">
                <w:pPr>
                  <w:widowControl/>
                  <w:autoSpaceDE/>
                  <w:autoSpaceDN/>
                  <w:spacing w:before="0" w:after="0" w:line="240" w:lineRule="auto"/>
                  <w:jc w:val="center"/>
                </w:pPr>
              </w:pPrChange>
            </w:pPr>
            <w:ins w:id="11148" w:author="Farouk Bouhafs" w:date="2024-02-14T17:43:00Z">
              <w:del w:id="11149" w:author="Houyem Rais" w:date="2024-02-22T15:03:00Z">
                <w:r w:rsidRPr="00487E51" w:rsidDel="00CB2812">
                  <w:rPr>
                    <w:rFonts w:cs="Calibri"/>
                    <w:i/>
                    <w:iCs/>
                    <w:sz w:val="20"/>
                    <w:szCs w:val="20"/>
                  </w:rPr>
                  <w:delText>1,8%</w:delText>
                </w:r>
              </w:del>
            </w:ins>
            <w:del w:id="11150" w:author="Houyem Rais" w:date="2024-02-22T15:03:00Z">
              <w:r w:rsidRPr="00487E51" w:rsidDel="00CB2812">
                <w:rPr>
                  <w:rFonts w:cs="Calibri"/>
                  <w:i/>
                  <w:iCs/>
                  <w:sz w:val="20"/>
                  <w:szCs w:val="20"/>
                </w:rPr>
                <w:delText>1,8%</w:delText>
              </w:r>
            </w:del>
          </w:p>
        </w:tc>
      </w:tr>
      <w:tr w:rsidR="008D027C" w:rsidRPr="00487E51" w:rsidDel="00CB2812" w14:paraId="3B9BCF90" w14:textId="23CB6D11" w:rsidTr="00BB06B7">
        <w:trPr>
          <w:trHeight w:val="50"/>
          <w:del w:id="11151" w:author="Houyem Rais" w:date="2024-02-22T15:03:00Z"/>
        </w:trPr>
        <w:tc>
          <w:tcPr>
            <w:tcW w:w="2440" w:type="dxa"/>
            <w:shd w:val="clear" w:color="auto" w:fill="auto"/>
            <w:vAlign w:val="center"/>
            <w:hideMark/>
          </w:tcPr>
          <w:p w14:paraId="705AE64E" w14:textId="68F6FD9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52" w:author="Houyem Rais" w:date="2024-02-22T15:03:00Z"/>
                <w:rFonts w:cs="Calibri"/>
                <w:sz w:val="20"/>
                <w:szCs w:val="20"/>
                <w:lang w:eastAsia="fr-FR"/>
              </w:rPr>
              <w:pPrChange w:id="11153" w:author="Houyem Rais" w:date="2024-02-22T15:03:00Z">
                <w:pPr>
                  <w:widowControl/>
                  <w:autoSpaceDE/>
                  <w:autoSpaceDN/>
                  <w:spacing w:before="0" w:after="0" w:line="240" w:lineRule="auto"/>
                </w:pPr>
              </w:pPrChange>
            </w:pPr>
            <w:del w:id="11154" w:author="Houyem Rais" w:date="2024-02-22T15:03:00Z">
              <w:r w:rsidRPr="00487E51" w:rsidDel="00CB2812">
                <w:rPr>
                  <w:rFonts w:cs="Calibri"/>
                  <w:sz w:val="20"/>
                  <w:szCs w:val="20"/>
                  <w:lang w:eastAsia="fr-FR"/>
                </w:rPr>
                <w:delText>Annuité de la dette publique (1</w:delText>
              </w:r>
              <w:r w:rsidRPr="00487E51" w:rsidDel="00CB2812">
                <w:rPr>
                  <w:rFonts w:cs="Calibri"/>
                  <w:sz w:val="20"/>
                  <w:szCs w:val="20"/>
                  <w:vertAlign w:val="superscript"/>
                  <w:lang w:eastAsia="fr-FR"/>
                </w:rPr>
                <w:delText>ère</w:delText>
              </w:r>
              <w:r w:rsidRPr="00487E51" w:rsidDel="00CB2812">
                <w:rPr>
                  <w:rFonts w:cs="Calibri"/>
                  <w:sz w:val="20"/>
                  <w:szCs w:val="20"/>
                  <w:lang w:eastAsia="fr-FR"/>
                </w:rPr>
                <w:delText xml:space="preserve"> année d'exploitation)</w:delText>
              </w:r>
            </w:del>
          </w:p>
        </w:tc>
        <w:tc>
          <w:tcPr>
            <w:tcW w:w="2540" w:type="dxa"/>
            <w:vAlign w:val="center"/>
          </w:tcPr>
          <w:p w14:paraId="228C8FE5" w14:textId="0383E0B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55" w:author="Houyem Rais" w:date="2024-02-22T15:03:00Z"/>
                <w:rFonts w:cs="Calibri"/>
                <w:sz w:val="20"/>
                <w:szCs w:val="20"/>
                <w:lang w:eastAsia="fr-FR"/>
              </w:rPr>
              <w:pPrChange w:id="11156" w:author="Houyem Rais" w:date="2024-02-22T15:03:00Z">
                <w:pPr>
                  <w:widowControl/>
                  <w:autoSpaceDE/>
                  <w:autoSpaceDN/>
                  <w:spacing w:before="0" w:after="0" w:line="240" w:lineRule="auto"/>
                  <w:jc w:val="center"/>
                </w:pPr>
              </w:pPrChange>
            </w:pPr>
            <w:ins w:id="11157" w:author="Farouk Bouhafs" w:date="2024-02-14T17:43:00Z">
              <w:del w:id="11158" w:author="Houyem Rais" w:date="2024-02-22T15:03:00Z">
                <w:r w:rsidRPr="00487E51" w:rsidDel="00CB2812">
                  <w:rPr>
                    <w:rFonts w:cs="Calibri"/>
                    <w:sz w:val="20"/>
                    <w:szCs w:val="20"/>
                  </w:rPr>
                  <w:delText>-47,5</w:delText>
                </w:r>
              </w:del>
            </w:ins>
            <w:del w:id="11159" w:author="Houyem Rais" w:date="2024-02-22T15:03:00Z">
              <w:r w:rsidRPr="00487E51" w:rsidDel="00CB2812">
                <w:rPr>
                  <w:rFonts w:cs="Calibri"/>
                  <w:sz w:val="20"/>
                  <w:szCs w:val="20"/>
                </w:rPr>
                <w:delText>-47,5</w:delText>
              </w:r>
            </w:del>
          </w:p>
        </w:tc>
        <w:tc>
          <w:tcPr>
            <w:tcW w:w="2386" w:type="dxa"/>
            <w:shd w:val="clear" w:color="auto" w:fill="auto"/>
            <w:vAlign w:val="center"/>
            <w:hideMark/>
          </w:tcPr>
          <w:p w14:paraId="6A42237D" w14:textId="116357F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60" w:author="Houyem Rais" w:date="2024-02-22T15:03:00Z"/>
                <w:rFonts w:cs="Calibri"/>
                <w:sz w:val="20"/>
                <w:szCs w:val="20"/>
                <w:lang w:eastAsia="fr-FR"/>
              </w:rPr>
              <w:pPrChange w:id="11161" w:author="Houyem Rais" w:date="2024-02-22T15:03:00Z">
                <w:pPr>
                  <w:widowControl/>
                  <w:autoSpaceDE/>
                  <w:autoSpaceDN/>
                  <w:spacing w:before="0" w:after="0" w:line="240" w:lineRule="auto"/>
                  <w:jc w:val="center"/>
                </w:pPr>
              </w:pPrChange>
            </w:pPr>
            <w:ins w:id="11162" w:author="Farouk Bouhafs" w:date="2024-02-14T17:44:00Z">
              <w:del w:id="11163" w:author="Houyem Rais" w:date="2024-02-22T15:03:00Z">
                <w:r w:rsidRPr="00487E51" w:rsidDel="00CB2812">
                  <w:rPr>
                    <w:rFonts w:cs="Calibri"/>
                    <w:sz w:val="20"/>
                    <w:szCs w:val="20"/>
                  </w:rPr>
                  <w:delText>0,0</w:delText>
                </w:r>
              </w:del>
            </w:ins>
            <w:del w:id="11164" w:author="Houyem Rais" w:date="2024-02-22T15:03:00Z">
              <w:r w:rsidRPr="00487E51" w:rsidDel="00CB2812">
                <w:rPr>
                  <w:rFonts w:cs="Calibri"/>
                  <w:sz w:val="20"/>
                  <w:szCs w:val="20"/>
                </w:rPr>
                <w:delText>0,0</w:delText>
              </w:r>
            </w:del>
          </w:p>
        </w:tc>
        <w:tc>
          <w:tcPr>
            <w:tcW w:w="1974" w:type="dxa"/>
            <w:vAlign w:val="center"/>
          </w:tcPr>
          <w:p w14:paraId="56071523" w14:textId="5A16C13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65" w:author="Houyem Rais" w:date="2024-02-22T15:03:00Z"/>
                <w:rFonts w:cs="Calibri"/>
                <w:sz w:val="20"/>
                <w:szCs w:val="20"/>
                <w:lang w:eastAsia="fr-FR"/>
              </w:rPr>
              <w:pPrChange w:id="11166" w:author="Houyem Rais" w:date="2024-02-22T15:03:00Z">
                <w:pPr>
                  <w:widowControl/>
                  <w:autoSpaceDE/>
                  <w:autoSpaceDN/>
                  <w:spacing w:before="0" w:after="0" w:line="240" w:lineRule="auto"/>
                  <w:jc w:val="center"/>
                </w:pPr>
              </w:pPrChange>
            </w:pPr>
            <w:ins w:id="11167" w:author="Farouk Bouhafs" w:date="2024-02-14T17:43:00Z">
              <w:del w:id="11168" w:author="Houyem Rais" w:date="2024-02-22T15:03:00Z">
                <w:r w:rsidRPr="00487E51" w:rsidDel="00CB2812">
                  <w:rPr>
                    <w:rFonts w:cs="Calibri"/>
                    <w:sz w:val="20"/>
                    <w:szCs w:val="20"/>
                  </w:rPr>
                  <w:delText>-55,5</w:delText>
                </w:r>
              </w:del>
            </w:ins>
            <w:del w:id="11169" w:author="Houyem Rais" w:date="2024-02-22T15:03:00Z">
              <w:r w:rsidRPr="00487E51" w:rsidDel="00CB2812">
                <w:rPr>
                  <w:rFonts w:cs="Calibri"/>
                  <w:sz w:val="20"/>
                  <w:szCs w:val="20"/>
                </w:rPr>
                <w:delText>-56,2</w:delText>
              </w:r>
            </w:del>
          </w:p>
        </w:tc>
        <w:tc>
          <w:tcPr>
            <w:tcW w:w="1820" w:type="dxa"/>
            <w:shd w:val="clear" w:color="auto" w:fill="auto"/>
            <w:vAlign w:val="center"/>
            <w:hideMark/>
          </w:tcPr>
          <w:p w14:paraId="065854A5" w14:textId="163CA91C"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70" w:author="Houyem Rais" w:date="2024-02-22T15:03:00Z"/>
                <w:rFonts w:cs="Calibri"/>
                <w:sz w:val="20"/>
                <w:szCs w:val="20"/>
                <w:lang w:eastAsia="fr-FR"/>
              </w:rPr>
              <w:pPrChange w:id="11171" w:author="Houyem Rais" w:date="2024-02-22T15:03:00Z">
                <w:pPr>
                  <w:widowControl/>
                  <w:autoSpaceDE/>
                  <w:autoSpaceDN/>
                  <w:spacing w:before="0" w:after="0" w:line="240" w:lineRule="auto"/>
                  <w:jc w:val="center"/>
                </w:pPr>
              </w:pPrChange>
            </w:pPr>
            <w:ins w:id="11172" w:author="Farouk Bouhafs" w:date="2024-02-14T17:43:00Z">
              <w:del w:id="11173" w:author="Houyem Rais" w:date="2024-02-22T15:03:00Z">
                <w:r w:rsidRPr="00487E51" w:rsidDel="00CB2812">
                  <w:rPr>
                    <w:rFonts w:cs="Calibri"/>
                    <w:sz w:val="20"/>
                    <w:szCs w:val="20"/>
                  </w:rPr>
                  <w:delText>0,0</w:delText>
                </w:r>
              </w:del>
            </w:ins>
            <w:del w:id="11174"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05B3F671" w14:textId="326690B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75" w:author="Houyem Rais" w:date="2024-02-22T15:03:00Z"/>
                <w:rFonts w:cs="Calibri"/>
                <w:sz w:val="20"/>
                <w:szCs w:val="20"/>
                <w:lang w:eastAsia="fr-FR"/>
              </w:rPr>
              <w:pPrChange w:id="11176" w:author="Houyem Rais" w:date="2024-02-22T15:03:00Z">
                <w:pPr>
                  <w:widowControl/>
                  <w:autoSpaceDE/>
                  <w:autoSpaceDN/>
                  <w:spacing w:before="0" w:after="0" w:line="240" w:lineRule="auto"/>
                  <w:jc w:val="center"/>
                </w:pPr>
              </w:pPrChange>
            </w:pPr>
            <w:ins w:id="11177" w:author="Farouk Bouhafs" w:date="2024-02-14T17:43:00Z">
              <w:del w:id="11178" w:author="Houyem Rais" w:date="2024-02-22T15:03:00Z">
                <w:r w:rsidRPr="00487E51" w:rsidDel="00CB2812">
                  <w:rPr>
                    <w:rFonts w:cs="Calibri"/>
                    <w:sz w:val="20"/>
                    <w:szCs w:val="20"/>
                  </w:rPr>
                  <w:delText>-68,8</w:delText>
                </w:r>
              </w:del>
            </w:ins>
            <w:del w:id="11179" w:author="Houyem Rais" w:date="2024-02-22T15:03:00Z">
              <w:r w:rsidRPr="00487E51" w:rsidDel="00CB2812">
                <w:rPr>
                  <w:rFonts w:cs="Calibri"/>
                  <w:sz w:val="20"/>
                  <w:szCs w:val="20"/>
                </w:rPr>
                <w:delText>-68,8</w:delText>
              </w:r>
            </w:del>
          </w:p>
        </w:tc>
      </w:tr>
      <w:tr w:rsidR="008D027C" w:rsidRPr="00487E51" w:rsidDel="00CB2812" w14:paraId="1B6B052D" w14:textId="601B43F7" w:rsidTr="00BB06B7">
        <w:trPr>
          <w:trHeight w:val="530"/>
          <w:del w:id="11180" w:author="Houyem Rais" w:date="2024-02-22T15:03:00Z"/>
        </w:trPr>
        <w:tc>
          <w:tcPr>
            <w:tcW w:w="2440" w:type="dxa"/>
            <w:shd w:val="clear" w:color="auto" w:fill="auto"/>
            <w:vAlign w:val="center"/>
            <w:hideMark/>
          </w:tcPr>
          <w:p w14:paraId="63768846" w14:textId="525A97E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81" w:author="Houyem Rais" w:date="2024-02-22T15:03:00Z"/>
                <w:rFonts w:cs="Calibri"/>
                <w:sz w:val="20"/>
                <w:szCs w:val="20"/>
                <w:lang w:eastAsia="fr-FR"/>
              </w:rPr>
              <w:pPrChange w:id="11182" w:author="Houyem Rais" w:date="2024-02-22T15:03:00Z">
                <w:pPr>
                  <w:widowControl/>
                  <w:autoSpaceDE/>
                  <w:autoSpaceDN/>
                  <w:spacing w:before="0" w:after="0" w:line="240" w:lineRule="auto"/>
                </w:pPr>
              </w:pPrChange>
            </w:pPr>
            <w:del w:id="11183" w:author="Houyem Rais" w:date="2024-02-22T15:03:00Z">
              <w:r w:rsidRPr="00487E51" w:rsidDel="00CB2812">
                <w:rPr>
                  <w:rFonts w:cs="Calibri"/>
                  <w:sz w:val="20"/>
                  <w:szCs w:val="20"/>
                  <w:lang w:eastAsia="fr-FR"/>
                </w:rPr>
                <w:delText>VAN du service de la dette publique</w:delText>
              </w:r>
            </w:del>
          </w:p>
        </w:tc>
        <w:tc>
          <w:tcPr>
            <w:tcW w:w="2540" w:type="dxa"/>
            <w:vAlign w:val="center"/>
          </w:tcPr>
          <w:p w14:paraId="731A5690" w14:textId="4CE260D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84" w:author="Houyem Rais" w:date="2024-02-22T15:03:00Z"/>
                <w:rFonts w:cs="Calibri"/>
                <w:sz w:val="20"/>
                <w:szCs w:val="20"/>
                <w:lang w:eastAsia="fr-FR"/>
              </w:rPr>
              <w:pPrChange w:id="11185" w:author="Houyem Rais" w:date="2024-02-22T15:03:00Z">
                <w:pPr>
                  <w:widowControl/>
                  <w:autoSpaceDE/>
                  <w:autoSpaceDN/>
                  <w:spacing w:before="0" w:after="0" w:line="240" w:lineRule="auto"/>
                  <w:jc w:val="center"/>
                </w:pPr>
              </w:pPrChange>
            </w:pPr>
            <w:ins w:id="11186" w:author="Farouk Bouhafs" w:date="2024-02-14T17:43:00Z">
              <w:del w:id="11187" w:author="Houyem Rais" w:date="2024-02-22T15:03:00Z">
                <w:r w:rsidRPr="00487E51" w:rsidDel="00CB2812">
                  <w:rPr>
                    <w:rFonts w:cs="Calibri"/>
                    <w:sz w:val="20"/>
                    <w:szCs w:val="20"/>
                  </w:rPr>
                  <w:delText>-381,5</w:delText>
                </w:r>
              </w:del>
            </w:ins>
            <w:del w:id="11188" w:author="Houyem Rais" w:date="2024-02-22T15:03:00Z">
              <w:r w:rsidRPr="00487E51" w:rsidDel="00CB2812">
                <w:rPr>
                  <w:rFonts w:cs="Calibri"/>
                  <w:sz w:val="20"/>
                  <w:szCs w:val="20"/>
                </w:rPr>
                <w:delText>-381,5</w:delText>
              </w:r>
            </w:del>
          </w:p>
        </w:tc>
        <w:tc>
          <w:tcPr>
            <w:tcW w:w="2386" w:type="dxa"/>
            <w:shd w:val="clear" w:color="auto" w:fill="auto"/>
            <w:vAlign w:val="center"/>
            <w:hideMark/>
          </w:tcPr>
          <w:p w14:paraId="5556D1C6" w14:textId="531B76C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89" w:author="Houyem Rais" w:date="2024-02-22T15:03:00Z"/>
                <w:rFonts w:cs="Calibri"/>
                <w:sz w:val="20"/>
                <w:szCs w:val="20"/>
                <w:lang w:eastAsia="fr-FR"/>
              </w:rPr>
              <w:pPrChange w:id="11190" w:author="Houyem Rais" w:date="2024-02-22T15:03:00Z">
                <w:pPr>
                  <w:widowControl/>
                  <w:autoSpaceDE/>
                  <w:autoSpaceDN/>
                  <w:spacing w:before="0" w:after="0" w:line="240" w:lineRule="auto"/>
                  <w:jc w:val="center"/>
                </w:pPr>
              </w:pPrChange>
            </w:pPr>
            <w:ins w:id="11191" w:author="Farouk Bouhafs" w:date="2024-02-14T17:44:00Z">
              <w:del w:id="11192" w:author="Houyem Rais" w:date="2024-02-22T15:03:00Z">
                <w:r w:rsidRPr="00487E51" w:rsidDel="00CB2812">
                  <w:rPr>
                    <w:rFonts w:cs="Calibri"/>
                    <w:sz w:val="20"/>
                    <w:szCs w:val="20"/>
                  </w:rPr>
                  <w:delText>0,0</w:delText>
                </w:r>
              </w:del>
            </w:ins>
            <w:del w:id="11193" w:author="Houyem Rais" w:date="2024-02-22T15:03:00Z">
              <w:r w:rsidRPr="00487E51" w:rsidDel="00CB2812">
                <w:rPr>
                  <w:rFonts w:cs="Calibri"/>
                  <w:sz w:val="20"/>
                  <w:szCs w:val="20"/>
                </w:rPr>
                <w:delText>0,0</w:delText>
              </w:r>
            </w:del>
          </w:p>
        </w:tc>
        <w:tc>
          <w:tcPr>
            <w:tcW w:w="1974" w:type="dxa"/>
            <w:vAlign w:val="center"/>
          </w:tcPr>
          <w:p w14:paraId="05C641AF" w14:textId="602322A5"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94" w:author="Houyem Rais" w:date="2024-02-22T15:03:00Z"/>
                <w:rFonts w:cs="Calibri"/>
                <w:sz w:val="20"/>
                <w:szCs w:val="20"/>
                <w:lang w:eastAsia="fr-FR"/>
              </w:rPr>
              <w:pPrChange w:id="11195" w:author="Houyem Rais" w:date="2024-02-22T15:03:00Z">
                <w:pPr>
                  <w:widowControl/>
                  <w:autoSpaceDE/>
                  <w:autoSpaceDN/>
                  <w:spacing w:before="0" w:after="0" w:line="240" w:lineRule="auto"/>
                  <w:jc w:val="center"/>
                </w:pPr>
              </w:pPrChange>
            </w:pPr>
            <w:ins w:id="11196" w:author="Farouk Bouhafs" w:date="2024-02-14T17:43:00Z">
              <w:del w:id="11197" w:author="Houyem Rais" w:date="2024-02-22T15:03:00Z">
                <w:r w:rsidRPr="00487E51" w:rsidDel="00CB2812">
                  <w:rPr>
                    <w:rFonts w:cs="Calibri"/>
                    <w:sz w:val="20"/>
                    <w:szCs w:val="20"/>
                  </w:rPr>
                  <w:delText>-446,2</w:delText>
                </w:r>
              </w:del>
            </w:ins>
            <w:del w:id="11198" w:author="Houyem Rais" w:date="2024-02-22T15:03:00Z">
              <w:r w:rsidRPr="00487E51" w:rsidDel="00CB2812">
                <w:rPr>
                  <w:rFonts w:cs="Calibri"/>
                  <w:sz w:val="20"/>
                  <w:szCs w:val="20"/>
                </w:rPr>
                <w:delText>-451,7</w:delText>
              </w:r>
            </w:del>
          </w:p>
        </w:tc>
        <w:tc>
          <w:tcPr>
            <w:tcW w:w="1820" w:type="dxa"/>
            <w:shd w:val="clear" w:color="auto" w:fill="auto"/>
            <w:vAlign w:val="center"/>
            <w:hideMark/>
          </w:tcPr>
          <w:p w14:paraId="7EBA8BCB" w14:textId="498DD558"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199" w:author="Houyem Rais" w:date="2024-02-22T15:03:00Z"/>
                <w:rFonts w:cs="Calibri"/>
                <w:sz w:val="20"/>
                <w:szCs w:val="20"/>
                <w:lang w:eastAsia="fr-FR"/>
              </w:rPr>
              <w:pPrChange w:id="11200" w:author="Houyem Rais" w:date="2024-02-22T15:03:00Z">
                <w:pPr>
                  <w:widowControl/>
                  <w:autoSpaceDE/>
                  <w:autoSpaceDN/>
                  <w:spacing w:before="0" w:after="0" w:line="240" w:lineRule="auto"/>
                  <w:jc w:val="center"/>
                </w:pPr>
              </w:pPrChange>
            </w:pPr>
            <w:ins w:id="11201" w:author="Farouk Bouhafs" w:date="2024-02-14T17:43:00Z">
              <w:del w:id="11202" w:author="Houyem Rais" w:date="2024-02-22T15:03:00Z">
                <w:r w:rsidRPr="00487E51" w:rsidDel="00CB2812">
                  <w:rPr>
                    <w:rFonts w:cs="Calibri"/>
                    <w:sz w:val="20"/>
                    <w:szCs w:val="20"/>
                  </w:rPr>
                  <w:delText>0,0</w:delText>
                </w:r>
              </w:del>
            </w:ins>
            <w:del w:id="11203" w:author="Houyem Rais" w:date="2024-02-22T15:03:00Z">
              <w:r w:rsidRPr="00487E51" w:rsidDel="00CB2812">
                <w:rPr>
                  <w:rFonts w:cs="Calibri"/>
                  <w:sz w:val="20"/>
                  <w:szCs w:val="20"/>
                </w:rPr>
                <w:delText>0,0</w:delText>
              </w:r>
            </w:del>
          </w:p>
        </w:tc>
        <w:tc>
          <w:tcPr>
            <w:tcW w:w="2140" w:type="dxa"/>
            <w:shd w:val="clear" w:color="auto" w:fill="auto"/>
            <w:vAlign w:val="center"/>
            <w:hideMark/>
          </w:tcPr>
          <w:p w14:paraId="5591D60B" w14:textId="706EA77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04" w:author="Houyem Rais" w:date="2024-02-22T15:03:00Z"/>
                <w:rFonts w:cs="Calibri"/>
                <w:sz w:val="20"/>
                <w:szCs w:val="20"/>
                <w:lang w:eastAsia="fr-FR"/>
              </w:rPr>
              <w:pPrChange w:id="11205" w:author="Houyem Rais" w:date="2024-02-22T15:03:00Z">
                <w:pPr>
                  <w:widowControl/>
                  <w:autoSpaceDE/>
                  <w:autoSpaceDN/>
                  <w:spacing w:before="0" w:after="0" w:line="240" w:lineRule="auto"/>
                  <w:jc w:val="center"/>
                </w:pPr>
              </w:pPrChange>
            </w:pPr>
            <w:ins w:id="11206" w:author="Farouk Bouhafs" w:date="2024-02-14T17:43:00Z">
              <w:del w:id="11207" w:author="Houyem Rais" w:date="2024-02-22T15:03:00Z">
                <w:r w:rsidRPr="00487E51" w:rsidDel="00CB2812">
                  <w:rPr>
                    <w:rFonts w:cs="Calibri"/>
                    <w:sz w:val="20"/>
                    <w:szCs w:val="20"/>
                  </w:rPr>
                  <w:delText>-439,8</w:delText>
                </w:r>
              </w:del>
            </w:ins>
            <w:del w:id="11208" w:author="Houyem Rais" w:date="2024-02-22T15:03:00Z">
              <w:r w:rsidRPr="00487E51" w:rsidDel="00CB2812">
                <w:rPr>
                  <w:rFonts w:cs="Calibri"/>
                  <w:sz w:val="20"/>
                  <w:szCs w:val="20"/>
                </w:rPr>
                <w:delText>-439,8</w:delText>
              </w:r>
            </w:del>
          </w:p>
        </w:tc>
      </w:tr>
      <w:tr w:rsidR="008D027C" w:rsidRPr="00487E51" w:rsidDel="00CB2812" w14:paraId="6B491DA7" w14:textId="58C643D1" w:rsidTr="00BB06B7">
        <w:trPr>
          <w:trHeight w:val="790"/>
          <w:del w:id="11209" w:author="Houyem Rais" w:date="2024-02-22T15:03:00Z"/>
        </w:trPr>
        <w:tc>
          <w:tcPr>
            <w:tcW w:w="2440" w:type="dxa"/>
            <w:shd w:val="clear" w:color="auto" w:fill="auto"/>
            <w:vAlign w:val="center"/>
            <w:hideMark/>
          </w:tcPr>
          <w:p w14:paraId="73B241C6" w14:textId="6FCDE79D"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10" w:author="Houyem Rais" w:date="2024-02-22T15:03:00Z"/>
                <w:rFonts w:cs="Calibri"/>
                <w:sz w:val="20"/>
                <w:szCs w:val="20"/>
                <w:lang w:eastAsia="fr-FR"/>
              </w:rPr>
              <w:pPrChange w:id="11211" w:author="Houyem Rais" w:date="2024-02-22T15:03:00Z">
                <w:pPr>
                  <w:widowControl/>
                  <w:autoSpaceDE/>
                  <w:autoSpaceDN/>
                  <w:spacing w:before="0" w:after="0" w:line="240" w:lineRule="auto"/>
                </w:pPr>
              </w:pPrChange>
            </w:pPr>
            <w:del w:id="11212" w:author="Houyem Rais" w:date="2024-02-22T15:03:00Z">
              <w:r w:rsidRPr="00487E51" w:rsidDel="00CB2812">
                <w:rPr>
                  <w:rFonts w:cs="Calibri"/>
                  <w:sz w:val="20"/>
                  <w:szCs w:val="20"/>
                  <w:lang w:eastAsia="fr-FR"/>
                </w:rPr>
                <w:delText>Revenus annuels d’exploitation du secteur public – hors redevances de sillons (1</w:delText>
              </w:r>
              <w:r w:rsidRPr="00487E51" w:rsidDel="00CB2812">
                <w:rPr>
                  <w:rFonts w:cs="Calibri"/>
                  <w:sz w:val="20"/>
                  <w:szCs w:val="20"/>
                  <w:vertAlign w:val="superscript"/>
                  <w:lang w:eastAsia="fr-FR"/>
                </w:rPr>
                <w:delText>ère</w:delText>
              </w:r>
              <w:r w:rsidRPr="00487E51" w:rsidDel="00CB2812">
                <w:rPr>
                  <w:rFonts w:cs="Calibri"/>
                  <w:sz w:val="20"/>
                  <w:szCs w:val="20"/>
                  <w:lang w:eastAsia="fr-FR"/>
                </w:rPr>
                <w:delText xml:space="preserve"> année d'exploitation)</w:delText>
              </w:r>
            </w:del>
          </w:p>
        </w:tc>
        <w:tc>
          <w:tcPr>
            <w:tcW w:w="2540" w:type="dxa"/>
            <w:vAlign w:val="center"/>
          </w:tcPr>
          <w:p w14:paraId="61A60F38" w14:textId="1C362AC6"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13" w:author="Houyem Rais" w:date="2024-02-22T15:03:00Z"/>
                <w:rFonts w:cs="Calibri"/>
                <w:sz w:val="20"/>
                <w:szCs w:val="20"/>
                <w:lang w:eastAsia="fr-FR"/>
              </w:rPr>
              <w:pPrChange w:id="11214" w:author="Houyem Rais" w:date="2024-02-22T15:03:00Z">
                <w:pPr>
                  <w:widowControl/>
                  <w:autoSpaceDE/>
                  <w:autoSpaceDN/>
                  <w:spacing w:before="0" w:after="0" w:line="240" w:lineRule="auto"/>
                  <w:jc w:val="center"/>
                </w:pPr>
              </w:pPrChange>
            </w:pPr>
            <w:ins w:id="11215" w:author="Farouk Bouhafs" w:date="2024-02-14T17:43:00Z">
              <w:del w:id="11216" w:author="Houyem Rais" w:date="2024-02-22T15:03:00Z">
                <w:r w:rsidRPr="00487E51" w:rsidDel="00CB2812">
                  <w:rPr>
                    <w:rFonts w:cs="Calibri"/>
                    <w:sz w:val="20"/>
                    <w:szCs w:val="20"/>
                  </w:rPr>
                  <w:delText>43,5</w:delText>
                </w:r>
              </w:del>
            </w:ins>
            <w:del w:id="11217" w:author="Houyem Rais" w:date="2024-02-22T15:03:00Z">
              <w:r w:rsidRPr="00487E51" w:rsidDel="00CB2812">
                <w:rPr>
                  <w:rFonts w:cs="Calibri"/>
                  <w:sz w:val="20"/>
                  <w:szCs w:val="20"/>
                </w:rPr>
                <w:delText>43,5</w:delText>
              </w:r>
            </w:del>
          </w:p>
        </w:tc>
        <w:tc>
          <w:tcPr>
            <w:tcW w:w="2386" w:type="dxa"/>
            <w:shd w:val="clear" w:color="auto" w:fill="auto"/>
            <w:vAlign w:val="center"/>
            <w:hideMark/>
          </w:tcPr>
          <w:p w14:paraId="18922C23" w14:textId="65F3818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18" w:author="Houyem Rais" w:date="2024-02-22T15:03:00Z"/>
                <w:rFonts w:cs="Calibri"/>
                <w:sz w:val="20"/>
                <w:szCs w:val="20"/>
                <w:lang w:eastAsia="fr-FR"/>
              </w:rPr>
              <w:pPrChange w:id="11219" w:author="Houyem Rais" w:date="2024-02-22T15:03:00Z">
                <w:pPr>
                  <w:widowControl/>
                  <w:autoSpaceDE/>
                  <w:autoSpaceDN/>
                  <w:spacing w:before="0" w:after="0" w:line="240" w:lineRule="auto"/>
                  <w:jc w:val="center"/>
                </w:pPr>
              </w:pPrChange>
            </w:pPr>
            <w:ins w:id="11220" w:author="Farouk Bouhafs" w:date="2024-02-14T17:44:00Z">
              <w:del w:id="11221" w:author="Houyem Rais" w:date="2024-02-22T15:03:00Z">
                <w:r w:rsidRPr="00487E51" w:rsidDel="00CB2812">
                  <w:rPr>
                    <w:rFonts w:cs="Calibri"/>
                    <w:sz w:val="20"/>
                    <w:szCs w:val="20"/>
                  </w:rPr>
                  <w:delText>43,1</w:delText>
                </w:r>
              </w:del>
            </w:ins>
            <w:del w:id="11222" w:author="Houyem Rais" w:date="2024-02-22T15:03:00Z">
              <w:r w:rsidRPr="00487E51" w:rsidDel="00CB2812">
                <w:rPr>
                  <w:rFonts w:cs="Calibri"/>
                  <w:sz w:val="20"/>
                  <w:szCs w:val="20"/>
                </w:rPr>
                <w:delText>43,1</w:delText>
              </w:r>
            </w:del>
          </w:p>
        </w:tc>
        <w:tc>
          <w:tcPr>
            <w:tcW w:w="1974" w:type="dxa"/>
            <w:vAlign w:val="center"/>
          </w:tcPr>
          <w:p w14:paraId="55812600" w14:textId="0EF1769B"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23" w:author="Houyem Rais" w:date="2024-02-22T15:03:00Z"/>
                <w:rFonts w:cs="Calibri"/>
                <w:sz w:val="20"/>
                <w:szCs w:val="20"/>
                <w:lang w:eastAsia="fr-FR"/>
              </w:rPr>
              <w:pPrChange w:id="11224" w:author="Houyem Rais" w:date="2024-02-22T15:03:00Z">
                <w:pPr>
                  <w:widowControl/>
                  <w:autoSpaceDE/>
                  <w:autoSpaceDN/>
                  <w:spacing w:before="0" w:after="0" w:line="240" w:lineRule="auto"/>
                  <w:jc w:val="center"/>
                </w:pPr>
              </w:pPrChange>
            </w:pPr>
            <w:ins w:id="11225" w:author="Farouk Bouhafs" w:date="2024-02-14T17:43:00Z">
              <w:del w:id="11226" w:author="Houyem Rais" w:date="2024-02-22T15:03:00Z">
                <w:r w:rsidRPr="00487E51" w:rsidDel="00CB2812">
                  <w:rPr>
                    <w:rFonts w:cs="Calibri"/>
                    <w:sz w:val="20"/>
                    <w:szCs w:val="20"/>
                  </w:rPr>
                  <w:delText>43,1</w:delText>
                </w:r>
              </w:del>
            </w:ins>
            <w:del w:id="11227" w:author="Houyem Rais" w:date="2024-02-22T15:03:00Z">
              <w:r w:rsidRPr="00487E51" w:rsidDel="00CB2812">
                <w:rPr>
                  <w:rFonts w:cs="Calibri"/>
                  <w:sz w:val="20"/>
                  <w:szCs w:val="20"/>
                </w:rPr>
                <w:delText>43,1</w:delText>
              </w:r>
            </w:del>
          </w:p>
        </w:tc>
        <w:tc>
          <w:tcPr>
            <w:tcW w:w="1820" w:type="dxa"/>
            <w:shd w:val="clear" w:color="auto" w:fill="auto"/>
            <w:vAlign w:val="center"/>
            <w:hideMark/>
          </w:tcPr>
          <w:p w14:paraId="3AB40113" w14:textId="7B432F3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28" w:author="Houyem Rais" w:date="2024-02-22T15:03:00Z"/>
                <w:rFonts w:cs="Calibri"/>
                <w:sz w:val="20"/>
                <w:szCs w:val="20"/>
                <w:lang w:eastAsia="fr-FR"/>
              </w:rPr>
              <w:pPrChange w:id="11229" w:author="Houyem Rais" w:date="2024-02-22T15:03:00Z">
                <w:pPr>
                  <w:widowControl/>
                  <w:autoSpaceDE/>
                  <w:autoSpaceDN/>
                  <w:spacing w:before="0" w:after="0" w:line="240" w:lineRule="auto"/>
                  <w:jc w:val="center"/>
                </w:pPr>
              </w:pPrChange>
            </w:pPr>
            <w:ins w:id="11230" w:author="Farouk Bouhafs" w:date="2024-02-14T17:43:00Z">
              <w:del w:id="11231" w:author="Houyem Rais" w:date="2024-02-22T15:03:00Z">
                <w:r w:rsidRPr="00487E51" w:rsidDel="00CB2812">
                  <w:rPr>
                    <w:rFonts w:cs="Calibri"/>
                    <w:sz w:val="20"/>
                    <w:szCs w:val="20"/>
                  </w:rPr>
                  <w:delText>43,5</w:delText>
                </w:r>
              </w:del>
            </w:ins>
            <w:del w:id="11232" w:author="Houyem Rais" w:date="2024-02-22T15:03:00Z">
              <w:r w:rsidRPr="00487E51" w:rsidDel="00CB2812">
                <w:rPr>
                  <w:rFonts w:cs="Calibri"/>
                  <w:sz w:val="20"/>
                  <w:szCs w:val="20"/>
                </w:rPr>
                <w:delText>43,5</w:delText>
              </w:r>
            </w:del>
          </w:p>
        </w:tc>
        <w:tc>
          <w:tcPr>
            <w:tcW w:w="2140" w:type="dxa"/>
            <w:shd w:val="clear" w:color="auto" w:fill="auto"/>
            <w:vAlign w:val="center"/>
            <w:hideMark/>
          </w:tcPr>
          <w:p w14:paraId="2699FEE2" w14:textId="0819971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33" w:author="Houyem Rais" w:date="2024-02-22T15:03:00Z"/>
                <w:rFonts w:cs="Calibri"/>
                <w:sz w:val="20"/>
                <w:szCs w:val="20"/>
                <w:lang w:eastAsia="fr-FR"/>
              </w:rPr>
              <w:pPrChange w:id="11234" w:author="Houyem Rais" w:date="2024-02-22T15:03:00Z">
                <w:pPr>
                  <w:widowControl/>
                  <w:autoSpaceDE/>
                  <w:autoSpaceDN/>
                  <w:spacing w:before="0" w:after="0" w:line="240" w:lineRule="auto"/>
                  <w:jc w:val="center"/>
                </w:pPr>
              </w:pPrChange>
            </w:pPr>
            <w:ins w:id="11235" w:author="Farouk Bouhafs" w:date="2024-02-14T17:43:00Z">
              <w:del w:id="11236" w:author="Houyem Rais" w:date="2024-02-22T15:03:00Z">
                <w:r w:rsidRPr="00487E51" w:rsidDel="00CB2812">
                  <w:rPr>
                    <w:rFonts w:cs="Calibri"/>
                    <w:sz w:val="20"/>
                    <w:szCs w:val="20"/>
                  </w:rPr>
                  <w:delText>43,5</w:delText>
                </w:r>
              </w:del>
            </w:ins>
            <w:del w:id="11237" w:author="Houyem Rais" w:date="2024-02-22T15:03:00Z">
              <w:r w:rsidRPr="00487E51" w:rsidDel="00CB2812">
                <w:rPr>
                  <w:rFonts w:cs="Calibri"/>
                  <w:sz w:val="20"/>
                  <w:szCs w:val="20"/>
                </w:rPr>
                <w:delText>43,5</w:delText>
              </w:r>
            </w:del>
          </w:p>
        </w:tc>
      </w:tr>
      <w:tr w:rsidR="008D027C" w:rsidRPr="00487E51" w:rsidDel="00CB2812" w14:paraId="260C3D30" w14:textId="0F19E1CF" w:rsidTr="00BB06B7">
        <w:trPr>
          <w:trHeight w:val="306"/>
          <w:del w:id="11238" w:author="Houyem Rais" w:date="2024-02-22T15:03:00Z"/>
        </w:trPr>
        <w:tc>
          <w:tcPr>
            <w:tcW w:w="2440" w:type="dxa"/>
            <w:shd w:val="clear" w:color="auto" w:fill="auto"/>
            <w:vAlign w:val="center"/>
          </w:tcPr>
          <w:p w14:paraId="47629999" w14:textId="19B93F5E"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39" w:author="Houyem Rais" w:date="2024-02-22T15:03:00Z"/>
                <w:rFonts w:cs="Calibri"/>
                <w:sz w:val="20"/>
                <w:szCs w:val="20"/>
                <w:lang w:eastAsia="fr-FR"/>
              </w:rPr>
              <w:pPrChange w:id="11240" w:author="Houyem Rais" w:date="2024-02-22T15:03:00Z">
                <w:pPr>
                  <w:widowControl/>
                  <w:autoSpaceDE/>
                  <w:autoSpaceDN/>
                  <w:spacing w:before="0" w:after="0" w:line="240" w:lineRule="auto"/>
                </w:pPr>
              </w:pPrChange>
            </w:pPr>
            <w:del w:id="11241" w:author="Houyem Rais" w:date="2024-02-22T15:03:00Z">
              <w:r w:rsidRPr="00487E51" w:rsidDel="00CB2812">
                <w:rPr>
                  <w:rFonts w:cs="Calibri"/>
                  <w:sz w:val="20"/>
                  <w:szCs w:val="20"/>
                  <w:lang w:eastAsia="fr-FR"/>
                </w:rPr>
                <w:delText>VAN des redevances de sillons pour SNCFT Réseau</w:delText>
              </w:r>
            </w:del>
          </w:p>
        </w:tc>
        <w:tc>
          <w:tcPr>
            <w:tcW w:w="2540" w:type="dxa"/>
            <w:vAlign w:val="center"/>
          </w:tcPr>
          <w:p w14:paraId="2CAB6411" w14:textId="702ACCA0"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42" w:author="Houyem Rais" w:date="2024-02-22T15:03:00Z"/>
                <w:rFonts w:cs="Calibri"/>
                <w:sz w:val="20"/>
                <w:szCs w:val="20"/>
              </w:rPr>
              <w:pPrChange w:id="11243" w:author="Houyem Rais" w:date="2024-02-22T15:03:00Z">
                <w:pPr>
                  <w:widowControl/>
                  <w:autoSpaceDE/>
                  <w:autoSpaceDN/>
                  <w:spacing w:before="0" w:after="0" w:line="240" w:lineRule="auto"/>
                  <w:jc w:val="center"/>
                </w:pPr>
              </w:pPrChange>
            </w:pPr>
            <w:ins w:id="11244" w:author="Farouk Bouhafs" w:date="2024-02-14T17:43:00Z">
              <w:del w:id="11245" w:author="Houyem Rais" w:date="2024-02-22T15:03:00Z">
                <w:r w:rsidRPr="00487E51" w:rsidDel="00CB2812">
                  <w:rPr>
                    <w:rFonts w:cs="Calibri"/>
                    <w:sz w:val="20"/>
                    <w:szCs w:val="20"/>
                  </w:rPr>
                  <w:delText>257,9</w:delText>
                </w:r>
              </w:del>
            </w:ins>
            <w:del w:id="11246" w:author="Houyem Rais" w:date="2024-02-22T15:03:00Z">
              <w:r w:rsidRPr="00487E51" w:rsidDel="00CB2812">
                <w:rPr>
                  <w:rFonts w:cs="Calibri"/>
                  <w:sz w:val="20"/>
                  <w:szCs w:val="20"/>
                </w:rPr>
                <w:delText>257,9</w:delText>
              </w:r>
            </w:del>
          </w:p>
        </w:tc>
        <w:tc>
          <w:tcPr>
            <w:tcW w:w="2386" w:type="dxa"/>
            <w:shd w:val="clear" w:color="auto" w:fill="auto"/>
            <w:vAlign w:val="center"/>
          </w:tcPr>
          <w:p w14:paraId="462A9FB7" w14:textId="0008D1D9"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47" w:author="Houyem Rais" w:date="2024-02-22T15:03:00Z"/>
                <w:rFonts w:cs="Calibri"/>
                <w:sz w:val="20"/>
                <w:szCs w:val="20"/>
              </w:rPr>
              <w:pPrChange w:id="11248" w:author="Houyem Rais" w:date="2024-02-22T15:03:00Z">
                <w:pPr>
                  <w:widowControl/>
                  <w:autoSpaceDE/>
                  <w:autoSpaceDN/>
                  <w:spacing w:before="0" w:after="0" w:line="240" w:lineRule="auto"/>
                  <w:jc w:val="center"/>
                </w:pPr>
              </w:pPrChange>
            </w:pPr>
            <w:ins w:id="11249" w:author="Farouk Bouhafs" w:date="2024-02-14T17:44:00Z">
              <w:del w:id="11250" w:author="Houyem Rais" w:date="2024-02-22T15:03:00Z">
                <w:r w:rsidRPr="00487E51" w:rsidDel="00CB2812">
                  <w:rPr>
                    <w:rFonts w:cs="Calibri"/>
                    <w:sz w:val="20"/>
                    <w:szCs w:val="20"/>
                  </w:rPr>
                  <w:delText>0,0</w:delText>
                </w:r>
              </w:del>
            </w:ins>
            <w:del w:id="11251" w:author="Houyem Rais" w:date="2024-02-22T15:03:00Z">
              <w:r w:rsidRPr="00487E51" w:rsidDel="00CB2812">
                <w:rPr>
                  <w:rFonts w:cs="Calibri"/>
                  <w:sz w:val="20"/>
                  <w:szCs w:val="20"/>
                </w:rPr>
                <w:delText>0,0</w:delText>
              </w:r>
            </w:del>
          </w:p>
        </w:tc>
        <w:tc>
          <w:tcPr>
            <w:tcW w:w="1974" w:type="dxa"/>
            <w:vAlign w:val="center"/>
          </w:tcPr>
          <w:p w14:paraId="6C3E0A84" w14:textId="610BB8B7"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52" w:author="Houyem Rais" w:date="2024-02-22T15:03:00Z"/>
                <w:rFonts w:cs="Calibri"/>
                <w:sz w:val="20"/>
                <w:szCs w:val="20"/>
              </w:rPr>
              <w:pPrChange w:id="11253" w:author="Houyem Rais" w:date="2024-02-22T15:03:00Z">
                <w:pPr>
                  <w:widowControl/>
                  <w:autoSpaceDE/>
                  <w:autoSpaceDN/>
                  <w:spacing w:before="0" w:after="0" w:line="240" w:lineRule="auto"/>
                  <w:jc w:val="center"/>
                </w:pPr>
              </w:pPrChange>
            </w:pPr>
            <w:ins w:id="11254" w:author="Farouk Bouhafs" w:date="2024-02-14T17:43:00Z">
              <w:del w:id="11255" w:author="Houyem Rais" w:date="2024-02-22T15:03:00Z">
                <w:r w:rsidRPr="00487E51" w:rsidDel="00CB2812">
                  <w:rPr>
                    <w:rFonts w:cs="Calibri"/>
                    <w:sz w:val="20"/>
                    <w:szCs w:val="20"/>
                  </w:rPr>
                  <w:delText>0,0</w:delText>
                </w:r>
              </w:del>
            </w:ins>
            <w:del w:id="11256" w:author="Houyem Rais" w:date="2024-02-22T15:03:00Z">
              <w:r w:rsidRPr="00487E51" w:rsidDel="00CB2812">
                <w:rPr>
                  <w:rFonts w:cs="Calibri"/>
                  <w:sz w:val="20"/>
                  <w:szCs w:val="20"/>
                </w:rPr>
                <w:delText>0,0</w:delText>
              </w:r>
            </w:del>
          </w:p>
        </w:tc>
        <w:tc>
          <w:tcPr>
            <w:tcW w:w="1820" w:type="dxa"/>
            <w:shd w:val="clear" w:color="auto" w:fill="auto"/>
            <w:vAlign w:val="center"/>
          </w:tcPr>
          <w:p w14:paraId="23265E65" w14:textId="12DA68BF"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57" w:author="Houyem Rais" w:date="2024-02-22T15:03:00Z"/>
                <w:rFonts w:cs="Calibri"/>
                <w:sz w:val="20"/>
                <w:szCs w:val="20"/>
              </w:rPr>
              <w:pPrChange w:id="11258" w:author="Houyem Rais" w:date="2024-02-22T15:03:00Z">
                <w:pPr>
                  <w:widowControl/>
                  <w:autoSpaceDE/>
                  <w:autoSpaceDN/>
                  <w:spacing w:before="0" w:after="0" w:line="240" w:lineRule="auto"/>
                  <w:jc w:val="center"/>
                </w:pPr>
              </w:pPrChange>
            </w:pPr>
            <w:ins w:id="11259" w:author="Farouk Bouhafs" w:date="2024-02-14T17:43:00Z">
              <w:del w:id="11260" w:author="Houyem Rais" w:date="2024-02-22T15:03:00Z">
                <w:r w:rsidRPr="00487E51" w:rsidDel="00CB2812">
                  <w:rPr>
                    <w:rFonts w:cs="Calibri"/>
                    <w:sz w:val="20"/>
                    <w:szCs w:val="20"/>
                  </w:rPr>
                  <w:delText>257,9</w:delText>
                </w:r>
              </w:del>
            </w:ins>
            <w:del w:id="11261" w:author="Houyem Rais" w:date="2024-02-22T15:03:00Z">
              <w:r w:rsidRPr="00487E51" w:rsidDel="00CB2812">
                <w:rPr>
                  <w:rFonts w:cs="Calibri"/>
                  <w:sz w:val="20"/>
                  <w:szCs w:val="20"/>
                </w:rPr>
                <w:delText>257,9</w:delText>
              </w:r>
            </w:del>
          </w:p>
        </w:tc>
        <w:tc>
          <w:tcPr>
            <w:tcW w:w="2140" w:type="dxa"/>
            <w:shd w:val="clear" w:color="auto" w:fill="auto"/>
            <w:vAlign w:val="center"/>
          </w:tcPr>
          <w:p w14:paraId="120006A9" w14:textId="4BDA41C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62" w:author="Houyem Rais" w:date="2024-02-22T15:03:00Z"/>
                <w:rFonts w:cs="Calibri"/>
                <w:sz w:val="20"/>
                <w:szCs w:val="20"/>
              </w:rPr>
              <w:pPrChange w:id="11263" w:author="Houyem Rais" w:date="2024-02-22T15:03:00Z">
                <w:pPr>
                  <w:widowControl/>
                  <w:autoSpaceDE/>
                  <w:autoSpaceDN/>
                  <w:spacing w:before="0" w:after="0" w:line="240" w:lineRule="auto"/>
                  <w:jc w:val="center"/>
                </w:pPr>
              </w:pPrChange>
            </w:pPr>
            <w:ins w:id="11264" w:author="Farouk Bouhafs" w:date="2024-02-14T17:43:00Z">
              <w:del w:id="11265" w:author="Houyem Rais" w:date="2024-02-22T15:03:00Z">
                <w:r w:rsidRPr="00487E51" w:rsidDel="00CB2812">
                  <w:rPr>
                    <w:rFonts w:cs="Calibri"/>
                    <w:sz w:val="20"/>
                    <w:szCs w:val="20"/>
                  </w:rPr>
                  <w:delText>257,9</w:delText>
                </w:r>
              </w:del>
            </w:ins>
            <w:del w:id="11266" w:author="Houyem Rais" w:date="2024-02-22T15:03:00Z">
              <w:r w:rsidRPr="00487E51" w:rsidDel="00CB2812">
                <w:rPr>
                  <w:rFonts w:cs="Calibri"/>
                  <w:sz w:val="20"/>
                  <w:szCs w:val="20"/>
                </w:rPr>
                <w:delText>257,9</w:delText>
              </w:r>
            </w:del>
          </w:p>
        </w:tc>
      </w:tr>
      <w:tr w:rsidR="008D027C" w:rsidRPr="00487E51" w:rsidDel="00CB2812" w14:paraId="74C355D1" w14:textId="7DD4DCD5" w:rsidTr="00BB06B7">
        <w:trPr>
          <w:trHeight w:val="790"/>
          <w:del w:id="11267" w:author="Houyem Rais" w:date="2024-02-22T15:03:00Z"/>
        </w:trPr>
        <w:tc>
          <w:tcPr>
            <w:tcW w:w="2440" w:type="dxa"/>
            <w:shd w:val="clear" w:color="auto" w:fill="auto"/>
            <w:vAlign w:val="center"/>
            <w:hideMark/>
          </w:tcPr>
          <w:p w14:paraId="188547B4" w14:textId="39144F5A"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68" w:author="Houyem Rais" w:date="2024-02-22T15:03:00Z"/>
                <w:rFonts w:cs="Calibri"/>
                <w:sz w:val="20"/>
                <w:szCs w:val="20"/>
                <w:lang w:eastAsia="fr-FR"/>
              </w:rPr>
              <w:pPrChange w:id="11269" w:author="Houyem Rais" w:date="2024-02-22T15:03:00Z">
                <w:pPr>
                  <w:widowControl/>
                  <w:autoSpaceDE/>
                  <w:autoSpaceDN/>
                  <w:spacing w:before="0" w:after="0" w:line="240" w:lineRule="auto"/>
                </w:pPr>
              </w:pPrChange>
            </w:pPr>
            <w:del w:id="11270" w:author="Houyem Rais" w:date="2024-02-22T15:03:00Z">
              <w:r w:rsidRPr="00487E51" w:rsidDel="00CB2812">
                <w:rPr>
                  <w:rFonts w:cs="Calibri"/>
                  <w:sz w:val="20"/>
                  <w:szCs w:val="20"/>
                  <w:lang w:eastAsia="fr-FR"/>
                </w:rPr>
                <w:delText>Loyer annuel versé au partenaire privé (1</w:delText>
              </w:r>
              <w:r w:rsidRPr="00487E51" w:rsidDel="00CB2812">
                <w:rPr>
                  <w:rFonts w:cs="Calibri"/>
                  <w:sz w:val="20"/>
                  <w:szCs w:val="20"/>
                  <w:vertAlign w:val="superscript"/>
                  <w:lang w:eastAsia="fr-FR"/>
                </w:rPr>
                <w:delText>ère</w:delText>
              </w:r>
              <w:r w:rsidRPr="00487E51" w:rsidDel="00CB2812">
                <w:rPr>
                  <w:rFonts w:cs="Calibri"/>
                  <w:sz w:val="20"/>
                  <w:szCs w:val="20"/>
                  <w:lang w:eastAsia="fr-FR"/>
                </w:rPr>
                <w:delText xml:space="preserve"> année d'exploitation)</w:delText>
              </w:r>
            </w:del>
          </w:p>
        </w:tc>
        <w:tc>
          <w:tcPr>
            <w:tcW w:w="2540" w:type="dxa"/>
            <w:vAlign w:val="center"/>
          </w:tcPr>
          <w:p w14:paraId="58AE4B73" w14:textId="6E7ADCF9" w:rsidR="008D027C" w:rsidRPr="00487E51" w:rsidDel="00CB2812" w:rsidRDefault="00C07C58" w:rsidP="00CB2812">
            <w:pPr>
              <w:widowControl/>
              <w:numPr>
                <w:ilvl w:val="1"/>
                <w:numId w:val="1"/>
              </w:numPr>
              <w:tabs>
                <w:tab w:val="left" w:pos="2730"/>
              </w:tabs>
              <w:autoSpaceDE/>
              <w:autoSpaceDN/>
              <w:spacing w:before="240" w:after="240" w:line="240" w:lineRule="auto"/>
              <w:ind w:left="1134"/>
              <w:jc w:val="left"/>
              <w:outlineLvl w:val="2"/>
              <w:rPr>
                <w:del w:id="11271" w:author="Houyem Rais" w:date="2024-02-22T15:03:00Z"/>
                <w:rFonts w:cs="Calibri"/>
                <w:sz w:val="20"/>
                <w:szCs w:val="20"/>
                <w:lang w:eastAsia="fr-FR"/>
              </w:rPr>
              <w:pPrChange w:id="11272" w:author="Houyem Rais" w:date="2024-02-22T15:03:00Z">
                <w:pPr>
                  <w:widowControl/>
                  <w:autoSpaceDE/>
                  <w:autoSpaceDN/>
                  <w:spacing w:before="0" w:after="0" w:line="240" w:lineRule="auto"/>
                  <w:jc w:val="center"/>
                </w:pPr>
              </w:pPrChange>
            </w:pPr>
            <w:ins w:id="11273" w:author="Farouk Bouhafs" w:date="2024-02-15T10:10:00Z">
              <w:del w:id="11274" w:author="Houyem Rais" w:date="2024-02-22T15:03:00Z">
                <w:r w:rsidRPr="00487E51" w:rsidDel="00CB2812">
                  <w:rPr>
                    <w:rFonts w:cs="Calibri"/>
                    <w:sz w:val="20"/>
                    <w:szCs w:val="20"/>
                  </w:rPr>
                  <w:delText>N/A</w:delText>
                </w:r>
              </w:del>
            </w:ins>
            <w:del w:id="11275" w:author="Houyem Rais" w:date="2024-02-22T15:03:00Z">
              <w:r w:rsidR="008D027C" w:rsidRPr="00487E51" w:rsidDel="00CB2812">
                <w:rPr>
                  <w:rFonts w:cs="Calibri"/>
                  <w:sz w:val="20"/>
                  <w:szCs w:val="20"/>
                </w:rPr>
                <w:delText>0,0</w:delText>
              </w:r>
            </w:del>
          </w:p>
        </w:tc>
        <w:tc>
          <w:tcPr>
            <w:tcW w:w="2386" w:type="dxa"/>
            <w:shd w:val="clear" w:color="auto" w:fill="auto"/>
            <w:vAlign w:val="center"/>
          </w:tcPr>
          <w:p w14:paraId="4C1C8D98" w14:textId="289335FA" w:rsidR="008D027C" w:rsidRPr="00487E51" w:rsidDel="00CB2812" w:rsidRDefault="00C07C58" w:rsidP="00CB2812">
            <w:pPr>
              <w:widowControl/>
              <w:numPr>
                <w:ilvl w:val="1"/>
                <w:numId w:val="1"/>
              </w:numPr>
              <w:tabs>
                <w:tab w:val="left" w:pos="2730"/>
              </w:tabs>
              <w:autoSpaceDE/>
              <w:autoSpaceDN/>
              <w:spacing w:before="240" w:after="240" w:line="240" w:lineRule="auto"/>
              <w:ind w:left="1134"/>
              <w:jc w:val="left"/>
              <w:outlineLvl w:val="2"/>
              <w:rPr>
                <w:del w:id="11276" w:author="Houyem Rais" w:date="2024-02-22T15:03:00Z"/>
                <w:rFonts w:cs="Calibri"/>
                <w:sz w:val="20"/>
                <w:szCs w:val="20"/>
                <w:lang w:eastAsia="fr-FR"/>
              </w:rPr>
              <w:pPrChange w:id="11277" w:author="Houyem Rais" w:date="2024-02-22T15:03:00Z">
                <w:pPr>
                  <w:widowControl/>
                  <w:autoSpaceDE/>
                  <w:autoSpaceDN/>
                  <w:spacing w:before="0" w:after="0" w:line="240" w:lineRule="auto"/>
                  <w:jc w:val="center"/>
                </w:pPr>
              </w:pPrChange>
            </w:pPr>
            <w:ins w:id="11278" w:author="Farouk Bouhafs" w:date="2024-02-15T10:11:00Z">
              <w:del w:id="11279" w:author="Houyem Rais" w:date="2024-02-22T15:03:00Z">
                <w:r w:rsidRPr="00487E51" w:rsidDel="00CB2812">
                  <w:rPr>
                    <w:rFonts w:cs="Calibri"/>
                    <w:sz w:val="20"/>
                    <w:szCs w:val="20"/>
                  </w:rPr>
                  <w:delText>N/A</w:delText>
                </w:r>
              </w:del>
            </w:ins>
            <w:del w:id="11280" w:author="Houyem Rais" w:date="2024-02-22T15:03:00Z">
              <w:r w:rsidR="008D027C" w:rsidRPr="00487E51" w:rsidDel="00CB2812">
                <w:rPr>
                  <w:rFonts w:cs="Calibri"/>
                  <w:sz w:val="20"/>
                  <w:szCs w:val="20"/>
                </w:rPr>
                <w:delText>0,0</w:delText>
              </w:r>
            </w:del>
          </w:p>
        </w:tc>
        <w:tc>
          <w:tcPr>
            <w:tcW w:w="1974" w:type="dxa"/>
            <w:vAlign w:val="center"/>
          </w:tcPr>
          <w:p w14:paraId="6CC44F86" w14:textId="44C53C6B" w:rsidR="008D027C" w:rsidRPr="00487E51" w:rsidDel="00CB2812" w:rsidRDefault="00C07C58" w:rsidP="00CB2812">
            <w:pPr>
              <w:widowControl/>
              <w:numPr>
                <w:ilvl w:val="1"/>
                <w:numId w:val="1"/>
              </w:numPr>
              <w:tabs>
                <w:tab w:val="left" w:pos="2730"/>
              </w:tabs>
              <w:autoSpaceDE/>
              <w:autoSpaceDN/>
              <w:spacing w:before="240" w:after="240" w:line="240" w:lineRule="auto"/>
              <w:ind w:left="1134"/>
              <w:jc w:val="left"/>
              <w:outlineLvl w:val="2"/>
              <w:rPr>
                <w:del w:id="11281" w:author="Houyem Rais" w:date="2024-02-22T15:03:00Z"/>
                <w:rFonts w:cs="Calibri"/>
                <w:sz w:val="20"/>
                <w:szCs w:val="20"/>
                <w:lang w:eastAsia="fr-FR"/>
              </w:rPr>
              <w:pPrChange w:id="11282" w:author="Houyem Rais" w:date="2024-02-22T15:03:00Z">
                <w:pPr>
                  <w:widowControl/>
                  <w:autoSpaceDE/>
                  <w:autoSpaceDN/>
                  <w:spacing w:before="0" w:after="0" w:line="240" w:lineRule="auto"/>
                  <w:jc w:val="center"/>
                </w:pPr>
              </w:pPrChange>
            </w:pPr>
            <w:ins w:id="11283" w:author="Farouk Bouhafs" w:date="2024-02-15T10:11:00Z">
              <w:del w:id="11284" w:author="Houyem Rais" w:date="2024-02-22T15:03:00Z">
                <w:r w:rsidRPr="00487E51" w:rsidDel="00CB2812">
                  <w:rPr>
                    <w:rFonts w:cs="Calibri"/>
                    <w:sz w:val="20"/>
                    <w:szCs w:val="20"/>
                  </w:rPr>
                  <w:delText>N/A</w:delText>
                </w:r>
              </w:del>
            </w:ins>
            <w:del w:id="11285" w:author="Houyem Rais" w:date="2024-02-22T15:03:00Z">
              <w:r w:rsidR="008D027C" w:rsidRPr="00487E51" w:rsidDel="00CB2812">
                <w:rPr>
                  <w:rFonts w:cs="Calibri"/>
                  <w:sz w:val="20"/>
                  <w:szCs w:val="20"/>
                </w:rPr>
                <w:delText>0,0</w:delText>
              </w:r>
            </w:del>
          </w:p>
        </w:tc>
        <w:tc>
          <w:tcPr>
            <w:tcW w:w="1820" w:type="dxa"/>
            <w:shd w:val="clear" w:color="auto" w:fill="auto"/>
            <w:vAlign w:val="center"/>
          </w:tcPr>
          <w:p w14:paraId="7E70EBD0" w14:textId="38FE4B04" w:rsidR="008D027C" w:rsidRPr="00487E51" w:rsidDel="00CB2812" w:rsidRDefault="008D027C" w:rsidP="00CB2812">
            <w:pPr>
              <w:widowControl/>
              <w:numPr>
                <w:ilvl w:val="1"/>
                <w:numId w:val="1"/>
              </w:numPr>
              <w:tabs>
                <w:tab w:val="left" w:pos="2730"/>
              </w:tabs>
              <w:autoSpaceDE/>
              <w:autoSpaceDN/>
              <w:spacing w:before="240" w:after="240" w:line="240" w:lineRule="auto"/>
              <w:ind w:left="1134"/>
              <w:jc w:val="left"/>
              <w:outlineLvl w:val="2"/>
              <w:rPr>
                <w:del w:id="11286" w:author="Houyem Rais" w:date="2024-02-22T15:03:00Z"/>
                <w:rFonts w:cs="Calibri"/>
                <w:sz w:val="20"/>
                <w:szCs w:val="20"/>
                <w:lang w:eastAsia="fr-FR"/>
              </w:rPr>
              <w:pPrChange w:id="11287" w:author="Houyem Rais" w:date="2024-02-22T15:03:00Z">
                <w:pPr>
                  <w:widowControl/>
                  <w:autoSpaceDE/>
                  <w:autoSpaceDN/>
                  <w:spacing w:before="0" w:after="0" w:line="240" w:lineRule="auto"/>
                  <w:jc w:val="center"/>
                </w:pPr>
              </w:pPrChange>
            </w:pPr>
            <w:ins w:id="11288" w:author="Farouk Bouhafs" w:date="2024-02-14T17:43:00Z">
              <w:del w:id="11289" w:author="Houyem Rais" w:date="2024-02-22T15:03:00Z">
                <w:r w:rsidRPr="00487E51" w:rsidDel="00CB2812">
                  <w:rPr>
                    <w:rFonts w:cs="Calibri"/>
                    <w:sz w:val="20"/>
                    <w:szCs w:val="20"/>
                  </w:rPr>
                  <w:delText>-147,7</w:delText>
                </w:r>
              </w:del>
            </w:ins>
            <w:del w:id="11290" w:author="Houyem Rais" w:date="2024-02-22T15:03:00Z">
              <w:r w:rsidRPr="00487E51" w:rsidDel="00CB2812">
                <w:rPr>
                  <w:rFonts w:cs="Calibri"/>
                  <w:sz w:val="20"/>
                  <w:szCs w:val="20"/>
                </w:rPr>
                <w:delText>-149,6</w:delText>
              </w:r>
            </w:del>
          </w:p>
        </w:tc>
        <w:tc>
          <w:tcPr>
            <w:tcW w:w="2140" w:type="dxa"/>
            <w:shd w:val="clear" w:color="auto" w:fill="auto"/>
            <w:vAlign w:val="center"/>
          </w:tcPr>
          <w:p w14:paraId="4D138478" w14:textId="59005BF6" w:rsidR="008D027C" w:rsidRPr="00487E51" w:rsidDel="00CB2812" w:rsidRDefault="00C07C58" w:rsidP="00CB2812">
            <w:pPr>
              <w:widowControl/>
              <w:numPr>
                <w:ilvl w:val="1"/>
                <w:numId w:val="1"/>
              </w:numPr>
              <w:tabs>
                <w:tab w:val="left" w:pos="2730"/>
              </w:tabs>
              <w:autoSpaceDE/>
              <w:autoSpaceDN/>
              <w:spacing w:before="240" w:after="240" w:line="240" w:lineRule="auto"/>
              <w:ind w:left="1134"/>
              <w:jc w:val="left"/>
              <w:outlineLvl w:val="2"/>
              <w:rPr>
                <w:del w:id="11291" w:author="Houyem Rais" w:date="2024-02-22T15:03:00Z"/>
                <w:rFonts w:cs="Calibri"/>
                <w:sz w:val="20"/>
                <w:szCs w:val="20"/>
                <w:lang w:eastAsia="fr-FR"/>
              </w:rPr>
              <w:pPrChange w:id="11292" w:author="Houyem Rais" w:date="2024-02-22T15:03:00Z">
                <w:pPr>
                  <w:widowControl/>
                  <w:autoSpaceDE/>
                  <w:autoSpaceDN/>
                  <w:spacing w:before="0" w:after="0" w:line="240" w:lineRule="auto"/>
                  <w:jc w:val="center"/>
                </w:pPr>
              </w:pPrChange>
            </w:pPr>
            <w:ins w:id="11293" w:author="Farouk Bouhafs" w:date="2024-02-15T10:11:00Z">
              <w:del w:id="11294" w:author="Houyem Rais" w:date="2024-02-22T15:03:00Z">
                <w:r w:rsidRPr="00487E51" w:rsidDel="00CB2812">
                  <w:rPr>
                    <w:rFonts w:cs="Calibri"/>
                    <w:sz w:val="20"/>
                    <w:szCs w:val="20"/>
                  </w:rPr>
                  <w:delText>N/A</w:delText>
                </w:r>
              </w:del>
            </w:ins>
            <w:del w:id="11295" w:author="Houyem Rais" w:date="2024-02-22T15:03:00Z">
              <w:r w:rsidR="008D027C" w:rsidRPr="00487E51" w:rsidDel="00CB2812">
                <w:rPr>
                  <w:rFonts w:cs="Calibri"/>
                  <w:sz w:val="20"/>
                  <w:szCs w:val="20"/>
                </w:rPr>
                <w:delText>0,0</w:delText>
              </w:r>
            </w:del>
          </w:p>
        </w:tc>
      </w:tr>
      <w:tr w:rsidR="00487E51" w:rsidRPr="00487E51" w:rsidDel="00CB2812" w14:paraId="2E87F5A9" w14:textId="75EACD75" w:rsidTr="00BB06B7">
        <w:trPr>
          <w:trHeight w:val="270"/>
          <w:del w:id="11296" w:author="Houyem Rais" w:date="2024-02-22T15:03:00Z"/>
        </w:trPr>
        <w:tc>
          <w:tcPr>
            <w:tcW w:w="2440" w:type="dxa"/>
            <w:shd w:val="clear" w:color="auto" w:fill="auto"/>
            <w:vAlign w:val="center"/>
            <w:hideMark/>
          </w:tcPr>
          <w:p w14:paraId="04C02A4B" w14:textId="39D53878"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297" w:author="Houyem Rais" w:date="2024-02-22T15:03:00Z"/>
                <w:rFonts w:cs="Calibri"/>
                <w:sz w:val="20"/>
                <w:szCs w:val="20"/>
                <w:lang w:eastAsia="fr-FR"/>
              </w:rPr>
              <w:pPrChange w:id="11298" w:author="Houyem Rais" w:date="2024-02-22T15:03:00Z">
                <w:pPr>
                  <w:widowControl/>
                  <w:autoSpaceDE/>
                  <w:autoSpaceDN/>
                  <w:spacing w:before="0" w:after="0" w:line="240" w:lineRule="auto"/>
                </w:pPr>
              </w:pPrChange>
            </w:pPr>
            <w:del w:id="11299" w:author="Houyem Rais" w:date="2024-02-22T15:03:00Z">
              <w:r w:rsidRPr="00487E51" w:rsidDel="00CB2812">
                <w:rPr>
                  <w:rFonts w:cs="Calibri"/>
                  <w:sz w:val="20"/>
                  <w:szCs w:val="20"/>
                  <w:lang w:eastAsia="fr-FR"/>
                </w:rPr>
                <w:delText>VAN des loyers annuels</w:delText>
              </w:r>
            </w:del>
          </w:p>
        </w:tc>
        <w:tc>
          <w:tcPr>
            <w:tcW w:w="2540" w:type="dxa"/>
            <w:vAlign w:val="center"/>
          </w:tcPr>
          <w:p w14:paraId="2596A3CB" w14:textId="328F4DD1"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300" w:author="Houyem Rais" w:date="2024-02-22T15:03:00Z"/>
                <w:rFonts w:cs="Calibri"/>
                <w:sz w:val="20"/>
                <w:szCs w:val="20"/>
                <w:lang w:eastAsia="fr-FR"/>
              </w:rPr>
              <w:pPrChange w:id="11301" w:author="Houyem Rais" w:date="2024-02-22T15:03:00Z">
                <w:pPr>
                  <w:widowControl/>
                  <w:autoSpaceDE/>
                  <w:autoSpaceDN/>
                  <w:spacing w:before="0" w:after="0" w:line="240" w:lineRule="auto"/>
                  <w:jc w:val="center"/>
                </w:pPr>
              </w:pPrChange>
            </w:pPr>
            <w:ins w:id="11302" w:author="Farouk Bouhafs" w:date="2024-02-15T10:11:00Z">
              <w:del w:id="11303" w:author="Houyem Rais" w:date="2024-02-22T15:03:00Z">
                <w:r w:rsidRPr="00487E51" w:rsidDel="00CB2812">
                  <w:rPr>
                    <w:rFonts w:cs="Calibri"/>
                    <w:sz w:val="20"/>
                    <w:szCs w:val="20"/>
                  </w:rPr>
                  <w:delText>N/A</w:delText>
                </w:r>
              </w:del>
            </w:ins>
            <w:del w:id="11304" w:author="Houyem Rais" w:date="2024-02-22T15:03:00Z">
              <w:r w:rsidRPr="00487E51" w:rsidDel="00CB2812">
                <w:rPr>
                  <w:rFonts w:cs="Calibri"/>
                  <w:sz w:val="20"/>
                  <w:szCs w:val="20"/>
                </w:rPr>
                <w:delText>0,0</w:delText>
              </w:r>
            </w:del>
          </w:p>
        </w:tc>
        <w:tc>
          <w:tcPr>
            <w:tcW w:w="2386" w:type="dxa"/>
            <w:shd w:val="clear" w:color="auto" w:fill="auto"/>
            <w:vAlign w:val="center"/>
          </w:tcPr>
          <w:p w14:paraId="5B232588" w14:textId="291C3AB4"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305" w:author="Houyem Rais" w:date="2024-02-22T15:03:00Z"/>
                <w:rFonts w:cs="Calibri"/>
                <w:sz w:val="20"/>
                <w:szCs w:val="20"/>
                <w:lang w:eastAsia="fr-FR"/>
              </w:rPr>
              <w:pPrChange w:id="11306" w:author="Houyem Rais" w:date="2024-02-22T15:03:00Z">
                <w:pPr>
                  <w:widowControl/>
                  <w:autoSpaceDE/>
                  <w:autoSpaceDN/>
                  <w:spacing w:before="0" w:after="0" w:line="240" w:lineRule="auto"/>
                  <w:jc w:val="center"/>
                </w:pPr>
              </w:pPrChange>
            </w:pPr>
            <w:ins w:id="11307" w:author="Farouk Bouhafs" w:date="2024-02-15T10:11:00Z">
              <w:del w:id="11308" w:author="Houyem Rais" w:date="2024-02-22T15:03:00Z">
                <w:r w:rsidRPr="00487E51" w:rsidDel="00CB2812">
                  <w:rPr>
                    <w:rFonts w:cs="Calibri"/>
                    <w:sz w:val="20"/>
                    <w:szCs w:val="20"/>
                  </w:rPr>
                  <w:delText>N/A</w:delText>
                </w:r>
              </w:del>
            </w:ins>
            <w:del w:id="11309" w:author="Houyem Rais" w:date="2024-02-22T15:03:00Z">
              <w:r w:rsidRPr="00487E51" w:rsidDel="00CB2812">
                <w:rPr>
                  <w:rFonts w:cs="Calibri"/>
                  <w:sz w:val="20"/>
                  <w:szCs w:val="20"/>
                </w:rPr>
                <w:delText>0,0</w:delText>
              </w:r>
            </w:del>
          </w:p>
        </w:tc>
        <w:tc>
          <w:tcPr>
            <w:tcW w:w="1974" w:type="dxa"/>
            <w:vAlign w:val="center"/>
          </w:tcPr>
          <w:p w14:paraId="441763DD" w14:textId="180FEFB8"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310" w:author="Houyem Rais" w:date="2024-02-22T15:03:00Z"/>
                <w:rFonts w:cs="Calibri"/>
                <w:sz w:val="20"/>
                <w:szCs w:val="20"/>
                <w:lang w:eastAsia="fr-FR"/>
              </w:rPr>
              <w:pPrChange w:id="11311" w:author="Houyem Rais" w:date="2024-02-22T15:03:00Z">
                <w:pPr>
                  <w:widowControl/>
                  <w:autoSpaceDE/>
                  <w:autoSpaceDN/>
                  <w:spacing w:before="0" w:after="0" w:line="240" w:lineRule="auto"/>
                  <w:jc w:val="center"/>
                </w:pPr>
              </w:pPrChange>
            </w:pPr>
            <w:ins w:id="11312" w:author="Farouk Bouhafs" w:date="2024-02-15T10:11:00Z">
              <w:del w:id="11313" w:author="Houyem Rais" w:date="2024-02-22T15:03:00Z">
                <w:r w:rsidRPr="00487E51" w:rsidDel="00CB2812">
                  <w:rPr>
                    <w:rFonts w:cs="Calibri"/>
                    <w:sz w:val="20"/>
                    <w:szCs w:val="20"/>
                  </w:rPr>
                  <w:delText>N/A</w:delText>
                </w:r>
              </w:del>
            </w:ins>
            <w:del w:id="11314" w:author="Houyem Rais" w:date="2024-02-22T15:03:00Z">
              <w:r w:rsidRPr="00487E51" w:rsidDel="00CB2812">
                <w:rPr>
                  <w:rFonts w:cs="Calibri"/>
                  <w:sz w:val="20"/>
                  <w:szCs w:val="20"/>
                </w:rPr>
                <w:delText>0,0</w:delText>
              </w:r>
            </w:del>
          </w:p>
        </w:tc>
        <w:tc>
          <w:tcPr>
            <w:tcW w:w="1820" w:type="dxa"/>
            <w:shd w:val="clear" w:color="auto" w:fill="auto"/>
            <w:vAlign w:val="center"/>
          </w:tcPr>
          <w:p w14:paraId="6E63CBA3" w14:textId="6CEA35DF"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315" w:author="Houyem Rais" w:date="2024-02-22T15:03:00Z"/>
                <w:rFonts w:cs="Calibri"/>
                <w:sz w:val="20"/>
                <w:szCs w:val="20"/>
                <w:lang w:eastAsia="fr-FR"/>
              </w:rPr>
              <w:pPrChange w:id="11316" w:author="Houyem Rais" w:date="2024-02-22T15:03:00Z">
                <w:pPr>
                  <w:widowControl/>
                  <w:autoSpaceDE/>
                  <w:autoSpaceDN/>
                  <w:spacing w:before="0" w:after="0" w:line="240" w:lineRule="auto"/>
                  <w:jc w:val="center"/>
                </w:pPr>
              </w:pPrChange>
            </w:pPr>
            <w:ins w:id="11317" w:author="Farouk Bouhafs" w:date="2024-02-14T17:43:00Z">
              <w:del w:id="11318" w:author="Houyem Rais" w:date="2024-02-22T15:03:00Z">
                <w:r w:rsidRPr="00487E51" w:rsidDel="00CB2812">
                  <w:rPr>
                    <w:rFonts w:cs="Calibri"/>
                    <w:sz w:val="20"/>
                    <w:szCs w:val="20"/>
                  </w:rPr>
                  <w:delText>-1286,2</w:delText>
                </w:r>
              </w:del>
            </w:ins>
            <w:del w:id="11319" w:author="Houyem Rais" w:date="2024-02-22T15:03:00Z">
              <w:r w:rsidRPr="00487E51" w:rsidDel="00CB2812">
                <w:rPr>
                  <w:rFonts w:cs="Calibri"/>
                  <w:sz w:val="20"/>
                  <w:szCs w:val="20"/>
                </w:rPr>
                <w:delText>-1303,2</w:delText>
              </w:r>
            </w:del>
          </w:p>
        </w:tc>
        <w:tc>
          <w:tcPr>
            <w:tcW w:w="2140" w:type="dxa"/>
            <w:shd w:val="clear" w:color="auto" w:fill="auto"/>
            <w:vAlign w:val="center"/>
          </w:tcPr>
          <w:p w14:paraId="05882860" w14:textId="3ADAC600" w:rsidR="00487E51" w:rsidRPr="00487E51" w:rsidDel="00CB2812" w:rsidRDefault="00487E51" w:rsidP="00CB2812">
            <w:pPr>
              <w:widowControl/>
              <w:numPr>
                <w:ilvl w:val="1"/>
                <w:numId w:val="1"/>
              </w:numPr>
              <w:tabs>
                <w:tab w:val="left" w:pos="2730"/>
              </w:tabs>
              <w:autoSpaceDE/>
              <w:autoSpaceDN/>
              <w:spacing w:before="240" w:after="240" w:line="240" w:lineRule="auto"/>
              <w:ind w:left="1134"/>
              <w:jc w:val="left"/>
              <w:outlineLvl w:val="2"/>
              <w:rPr>
                <w:del w:id="11320" w:author="Houyem Rais" w:date="2024-02-22T15:03:00Z"/>
                <w:rFonts w:cs="Calibri"/>
                <w:sz w:val="20"/>
                <w:szCs w:val="20"/>
                <w:lang w:eastAsia="fr-FR"/>
              </w:rPr>
              <w:pPrChange w:id="11321" w:author="Houyem Rais" w:date="2024-02-22T15:03:00Z">
                <w:pPr>
                  <w:widowControl/>
                  <w:autoSpaceDE/>
                  <w:autoSpaceDN/>
                  <w:spacing w:before="0" w:after="0" w:line="240" w:lineRule="auto"/>
                  <w:jc w:val="center"/>
                </w:pPr>
              </w:pPrChange>
            </w:pPr>
            <w:ins w:id="11322" w:author="Farouk Bouhafs" w:date="2024-02-15T10:11:00Z">
              <w:del w:id="11323" w:author="Houyem Rais" w:date="2024-02-22T15:03:00Z">
                <w:r w:rsidRPr="00487E51" w:rsidDel="00CB2812">
                  <w:rPr>
                    <w:rFonts w:cs="Calibri"/>
                    <w:sz w:val="20"/>
                    <w:szCs w:val="20"/>
                  </w:rPr>
                  <w:delText>N/A</w:delText>
                </w:r>
              </w:del>
            </w:ins>
            <w:del w:id="11324" w:author="Houyem Rais" w:date="2024-02-22T15:03:00Z">
              <w:r w:rsidRPr="00487E51" w:rsidDel="00CB2812">
                <w:rPr>
                  <w:rFonts w:cs="Calibri"/>
                  <w:sz w:val="20"/>
                  <w:szCs w:val="20"/>
                </w:rPr>
                <w:delText>0,0</w:delText>
              </w:r>
            </w:del>
          </w:p>
        </w:tc>
      </w:tr>
    </w:tbl>
    <w:p w14:paraId="37C5805D" w14:textId="4BD8EB14" w:rsidR="00783D78" w:rsidRPr="00007B3E" w:rsidDel="00CB2812" w:rsidRDefault="00783D78" w:rsidP="00CB2812">
      <w:pPr>
        <w:numPr>
          <w:ilvl w:val="1"/>
          <w:numId w:val="1"/>
        </w:numPr>
        <w:tabs>
          <w:tab w:val="left" w:pos="2730"/>
        </w:tabs>
        <w:spacing w:before="240" w:after="240"/>
        <w:ind w:left="1134"/>
        <w:jc w:val="left"/>
        <w:outlineLvl w:val="2"/>
        <w:rPr>
          <w:del w:id="11325" w:author="Houyem Rais" w:date="2024-02-22T15:03:00Z"/>
        </w:rPr>
        <w:pPrChange w:id="11326" w:author="Houyem Rais" w:date="2024-02-22T15:03:00Z">
          <w:pPr/>
        </w:pPrChange>
      </w:pPr>
    </w:p>
    <w:p w14:paraId="6D0422A9" w14:textId="5BBF358E" w:rsidR="00643BD2" w:rsidRPr="00007B3E" w:rsidDel="00CB2812" w:rsidRDefault="00643BD2" w:rsidP="00CB2812">
      <w:pPr>
        <w:numPr>
          <w:ilvl w:val="1"/>
          <w:numId w:val="1"/>
        </w:numPr>
        <w:tabs>
          <w:tab w:val="left" w:pos="2730"/>
        </w:tabs>
        <w:spacing w:before="240" w:after="240"/>
        <w:ind w:left="1134"/>
        <w:jc w:val="left"/>
        <w:outlineLvl w:val="2"/>
        <w:rPr>
          <w:del w:id="11327" w:author="Houyem Rais" w:date="2024-02-22T15:03:00Z"/>
        </w:rPr>
        <w:pPrChange w:id="11328" w:author="Houyem Rais" w:date="2024-02-22T15:03:00Z">
          <w:pPr/>
        </w:pPrChange>
      </w:pPr>
    </w:p>
    <w:p w14:paraId="5028AC94" w14:textId="517679E0" w:rsidR="00FF05E0" w:rsidRPr="00007B3E" w:rsidDel="00CB2812" w:rsidRDefault="00FF05E0" w:rsidP="00CB2812">
      <w:pPr>
        <w:numPr>
          <w:ilvl w:val="1"/>
          <w:numId w:val="1"/>
        </w:numPr>
        <w:tabs>
          <w:tab w:val="left" w:pos="2730"/>
        </w:tabs>
        <w:spacing w:before="240" w:after="240"/>
        <w:ind w:left="1134"/>
        <w:jc w:val="left"/>
        <w:outlineLvl w:val="2"/>
        <w:rPr>
          <w:del w:id="11329" w:author="Houyem Rais" w:date="2024-02-22T15:03:00Z"/>
        </w:rPr>
        <w:pPrChange w:id="11330" w:author="Houyem Rais" w:date="2024-02-22T15:03:00Z">
          <w:pPr/>
        </w:pPrChange>
      </w:pPr>
    </w:p>
    <w:p w14:paraId="4ACCB77F" w14:textId="16DCC53C" w:rsidR="00390B62" w:rsidRPr="00007B3E" w:rsidDel="00CB2812" w:rsidRDefault="00390B62" w:rsidP="00CB2812">
      <w:pPr>
        <w:widowControl/>
        <w:numPr>
          <w:ilvl w:val="1"/>
          <w:numId w:val="1"/>
        </w:numPr>
        <w:tabs>
          <w:tab w:val="left" w:pos="2730"/>
        </w:tabs>
        <w:autoSpaceDE/>
        <w:autoSpaceDN/>
        <w:spacing w:before="240" w:after="240" w:line="259" w:lineRule="auto"/>
        <w:ind w:left="1134"/>
        <w:jc w:val="left"/>
        <w:outlineLvl w:val="2"/>
        <w:rPr>
          <w:del w:id="11331" w:author="Houyem Rais" w:date="2024-02-22T15:03:00Z"/>
          <w:rFonts w:eastAsia="Calibri" w:cs="Calibri"/>
          <w:b/>
          <w:bCs/>
          <w:color w:val="003BB0"/>
          <w:sz w:val="28"/>
          <w:szCs w:val="28"/>
        </w:rPr>
        <w:pPrChange w:id="11332" w:author="Houyem Rais" w:date="2024-02-22T15:03:00Z">
          <w:pPr>
            <w:widowControl/>
            <w:autoSpaceDE/>
            <w:autoSpaceDN/>
            <w:spacing w:before="0" w:after="160" w:line="259" w:lineRule="auto"/>
            <w:jc w:val="left"/>
          </w:pPr>
        </w:pPrChange>
      </w:pPr>
      <w:del w:id="11333" w:author="Houyem Rais" w:date="2024-02-22T15:03:00Z">
        <w:r w:rsidRPr="00007B3E" w:rsidDel="00CB2812">
          <w:br w:type="page"/>
        </w:r>
      </w:del>
    </w:p>
    <w:p w14:paraId="018A1897" w14:textId="2E875F32" w:rsidR="00390B62" w:rsidRPr="00007B3E" w:rsidDel="00CB2812" w:rsidRDefault="00390B62" w:rsidP="00CB2812">
      <w:pPr>
        <w:pStyle w:val="Titre21"/>
        <w:rPr>
          <w:del w:id="11334" w:author="Houyem Rais" w:date="2024-02-22T15:03:00Z"/>
        </w:rPr>
        <w:sectPr w:rsidR="00390B62" w:rsidRPr="00007B3E" w:rsidDel="00CB2812" w:rsidSect="00CB2812">
          <w:pgSz w:w="16838" w:h="11906" w:orient="landscape"/>
          <w:pgMar w:top="1417" w:right="1417" w:bottom="993" w:left="1417" w:header="708" w:footer="0" w:gutter="0"/>
          <w:cols w:space="708"/>
          <w:docGrid w:linePitch="360"/>
          <w:sectPrChange w:id="11335" w:author="Houyem Rais" w:date="2024-02-22T15:03:00Z">
            <w:sectPr w:rsidR="00390B62" w:rsidRPr="00007B3E" w:rsidDel="00CB2812" w:rsidSect="00CB2812">
              <w:pgMar w:top="1417" w:right="1417" w:bottom="1417" w:left="1417" w:header="708" w:footer="708" w:gutter="0"/>
            </w:sectPr>
          </w:sectPrChange>
        </w:sectPr>
        <w:pPrChange w:id="11336" w:author="Houyem Rais" w:date="2024-02-22T15:03:00Z">
          <w:pPr>
            <w:pStyle w:val="Titre21"/>
          </w:pPr>
        </w:pPrChange>
      </w:pPr>
    </w:p>
    <w:p w14:paraId="07AB4056" w14:textId="79F6BD6F" w:rsidR="00FF05E0" w:rsidRPr="00007B3E" w:rsidDel="00CB2812" w:rsidRDefault="00FF05E0" w:rsidP="00CB2812">
      <w:pPr>
        <w:pStyle w:val="Titre21"/>
        <w:rPr>
          <w:del w:id="11337" w:author="Houyem Rais" w:date="2024-02-22T15:03:00Z"/>
        </w:rPr>
        <w:pPrChange w:id="11338" w:author="Houyem Rais" w:date="2024-02-22T15:03:00Z">
          <w:pPr>
            <w:pStyle w:val="Titre21"/>
          </w:pPr>
        </w:pPrChange>
      </w:pPr>
      <w:bookmarkStart w:id="11339" w:name="_Toc158885032"/>
      <w:del w:id="11340" w:author="Houyem Rais" w:date="2024-02-22T15:03:00Z">
        <w:r w:rsidRPr="00007B3E" w:rsidDel="00CB2812">
          <w:delText xml:space="preserve">Recommandations et </w:delText>
        </w:r>
        <w:r w:rsidR="002B7641" w:rsidRPr="00007B3E" w:rsidDel="00CB2812">
          <w:delText xml:space="preserve">prochaines </w:delText>
        </w:r>
        <w:r w:rsidRPr="00007B3E" w:rsidDel="00CB2812">
          <w:delText>étapes</w:delText>
        </w:r>
        <w:bookmarkEnd w:id="11339"/>
      </w:del>
    </w:p>
    <w:p w14:paraId="4D874C0B" w14:textId="48A9CE42" w:rsidR="00CF4A92" w:rsidRPr="00007B3E" w:rsidDel="00CB2812" w:rsidRDefault="00CF4A92" w:rsidP="00CB2812">
      <w:pPr>
        <w:numPr>
          <w:ilvl w:val="1"/>
          <w:numId w:val="1"/>
        </w:numPr>
        <w:tabs>
          <w:tab w:val="left" w:pos="2730"/>
        </w:tabs>
        <w:spacing w:before="240" w:after="240"/>
        <w:ind w:left="1134"/>
        <w:jc w:val="left"/>
        <w:outlineLvl w:val="2"/>
        <w:rPr>
          <w:del w:id="11341" w:author="Houyem Rais" w:date="2024-02-22T15:03:00Z"/>
        </w:rPr>
        <w:pPrChange w:id="11342" w:author="Houyem Rais" w:date="2024-02-22T15:03:00Z">
          <w:pPr/>
        </w:pPrChange>
      </w:pPr>
      <w:del w:id="11343" w:author="Houyem Rais" w:date="2024-02-22T15:03:00Z">
        <w:r w:rsidRPr="00007B3E" w:rsidDel="00CB2812">
          <w:delText xml:space="preserve">L'étude sur la viabilité financière du projet de ligne ferroviaire Kalâa Sghira-Kairouan, du point de vue du partenaire privé, révèle une situation complexe. </w:delText>
        </w:r>
        <w:r w:rsidR="00F736EA" w:rsidDel="00CB2812">
          <w:delText xml:space="preserve">Les formes de </w:delText>
        </w:r>
        <w:r w:rsidR="00AE6F23" w:rsidDel="00CB2812">
          <w:delText xml:space="preserve">partenariat </w:delText>
        </w:r>
        <w:r w:rsidR="001348A9" w:rsidDel="00CB2812">
          <w:delText>public-privé</w:delText>
        </w:r>
        <w:r w:rsidRPr="00007B3E" w:rsidDel="00CB2812">
          <w:delText xml:space="preserve"> examinées</w:delText>
        </w:r>
        <w:r w:rsidR="00F736EA" w:rsidDel="00CB2812">
          <w:delText xml:space="preserve">, à savoir </w:delText>
        </w:r>
        <w:r w:rsidR="00253FB4" w:rsidDel="00CB2812">
          <w:delText xml:space="preserve">le contrat de </w:delText>
        </w:r>
        <w:r w:rsidRPr="00007B3E" w:rsidDel="00CB2812">
          <w:delText xml:space="preserve">Concession </w:delText>
        </w:r>
        <w:r w:rsidR="00253FB4" w:rsidDel="00CB2812">
          <w:delText>et le contrat de Partenariat</w:delText>
        </w:r>
        <w:r w:rsidRPr="00007B3E" w:rsidDel="00CB2812">
          <w:delText xml:space="preserve"> </w:delText>
        </w:r>
        <w:r w:rsidR="00253FB4" w:rsidDel="00CB2812">
          <w:delText>(</w:delText>
        </w:r>
        <w:r w:rsidRPr="00007B3E" w:rsidDel="00CB2812">
          <w:delText>à paiement public</w:delText>
        </w:r>
        <w:r w:rsidR="00253FB4" w:rsidDel="00CB2812">
          <w:delText>)</w:delText>
        </w:r>
        <w:r w:rsidRPr="00007B3E" w:rsidDel="00CB2812">
          <w:delText xml:space="preserve"> </w:delText>
        </w:r>
        <w:r w:rsidR="00253FB4" w:rsidDel="00CB2812">
          <w:delText>ont</w:delText>
        </w:r>
        <w:r w:rsidRPr="00007B3E" w:rsidDel="00CB2812">
          <w:delText xml:space="preserve"> montr</w:delText>
        </w:r>
        <w:r w:rsidR="00253FB4" w:rsidDel="00CB2812">
          <w:delText>é</w:delText>
        </w:r>
        <w:r w:rsidRPr="00007B3E" w:rsidDel="00CB2812">
          <w:delText xml:space="preserve"> des </w:delText>
        </w:r>
        <w:r w:rsidRPr="00007B3E" w:rsidDel="00CB2812">
          <w:rPr>
            <w:b/>
            <w:bCs/>
          </w:rPr>
          <w:delText>défis notables pour atteindre une rentabilité acceptable</w:delText>
        </w:r>
        <w:r w:rsidRPr="00007B3E" w:rsidDel="00CB2812">
          <w:delText xml:space="preserve"> sans subventions publiques substantielles</w:delText>
        </w:r>
        <w:r w:rsidR="0071449B" w:rsidRPr="00007B3E" w:rsidDel="00CB2812">
          <w:delText xml:space="preserve"> (allant jusqu’à </w:delText>
        </w:r>
        <w:r w:rsidR="00253FB4" w:rsidRPr="00007B3E" w:rsidDel="00CB2812">
          <w:delText>9</w:delText>
        </w:r>
        <w:r w:rsidR="00253FB4" w:rsidDel="00CB2812">
          <w:delText>9</w:delText>
        </w:r>
        <w:r w:rsidR="0071449B" w:rsidRPr="00007B3E" w:rsidDel="00CB2812">
          <w:delText>,</w:delText>
        </w:r>
        <w:r w:rsidR="00253FB4" w:rsidDel="00CB2812">
          <w:delText>5</w:delText>
        </w:r>
      </w:del>
      <w:ins w:id="11344" w:author="Farouk Bouhafs" w:date="2024-02-14T17:45:00Z">
        <w:del w:id="11345" w:author="Houyem Rais" w:date="2024-02-22T15:03:00Z">
          <w:r w:rsidR="00295173" w:rsidDel="00CB2812">
            <w:delText>8,3</w:delText>
          </w:r>
        </w:del>
      </w:ins>
      <w:del w:id="11346" w:author="Houyem Rais" w:date="2024-02-22T15:03:00Z">
        <w:r w:rsidR="0071449B" w:rsidRPr="00007B3E" w:rsidDel="00CB2812">
          <w:delText>% du coût d’investissement)</w:delText>
        </w:r>
        <w:r w:rsidR="00253FB4" w:rsidDel="00CB2812">
          <w:delText xml:space="preserve"> ou des loyers </w:delText>
        </w:r>
        <w:r w:rsidR="00661426" w:rsidDel="00CB2812">
          <w:delText xml:space="preserve">annuels </w:delText>
        </w:r>
        <w:r w:rsidR="00CB714F" w:rsidDel="00CB2812">
          <w:delText>qui p</w:delText>
        </w:r>
        <w:r w:rsidR="00121549" w:rsidDel="00CB2812">
          <w:delText>èsent lourd sur les finances publiques</w:delText>
        </w:r>
        <w:r w:rsidRPr="00007B3E" w:rsidDel="00CB2812">
          <w:delText xml:space="preserve">. En particulier, le scénario de concession sans subvention s'avère non viable financièrement pour le partenaire privé, nécessitant des tarifs de sillons excessivement élevés </w:delText>
        </w:r>
        <w:r w:rsidR="00345C4C" w:rsidDel="00CB2812">
          <w:delText>(~</w:delText>
        </w:r>
        <w:r w:rsidR="00345C4C" w:rsidDel="00CB2812">
          <w:rPr>
            <w:b/>
            <w:bCs/>
            <w:i/>
            <w:iCs/>
            <w:lang w:bidi="ar-TN"/>
          </w:rPr>
          <w:delText>216</w:delText>
        </w:r>
        <w:r w:rsidR="00345C4C" w:rsidRPr="00EA77A5" w:rsidDel="00CB2812">
          <w:rPr>
            <w:b/>
            <w:bCs/>
            <w:i/>
            <w:iCs/>
            <w:lang w:bidi="ar-TN"/>
          </w:rPr>
          <w:delText xml:space="preserve"> </w:delText>
        </w:r>
      </w:del>
      <w:ins w:id="11347" w:author="Farouk Bouhafs" w:date="2024-02-14T17:45:00Z">
        <w:del w:id="11348" w:author="Houyem Rais" w:date="2024-02-22T15:03:00Z">
          <w:r w:rsidR="00295173" w:rsidDel="00CB2812">
            <w:rPr>
              <w:b/>
              <w:bCs/>
              <w:i/>
              <w:iCs/>
              <w:lang w:bidi="ar-TN"/>
            </w:rPr>
            <w:delText>213</w:delText>
          </w:r>
          <w:r w:rsidR="00295173" w:rsidRPr="00EA77A5" w:rsidDel="00CB2812">
            <w:rPr>
              <w:b/>
              <w:bCs/>
              <w:i/>
              <w:iCs/>
              <w:lang w:bidi="ar-TN"/>
            </w:rPr>
            <w:delText xml:space="preserve"> </w:delText>
          </w:r>
        </w:del>
      </w:ins>
      <w:del w:id="11349" w:author="Houyem Rais" w:date="2024-02-22T15:03:00Z">
        <w:r w:rsidR="00345C4C" w:rsidRPr="00EA77A5" w:rsidDel="00CB2812">
          <w:rPr>
            <w:b/>
            <w:bCs/>
            <w:i/>
            <w:iCs/>
            <w:lang w:bidi="ar-TN"/>
          </w:rPr>
          <w:delText>DT/Train/km</w:delText>
        </w:r>
        <w:r w:rsidR="00AE6F23" w:rsidDel="00CB2812">
          <w:delText xml:space="preserve">) </w:delText>
        </w:r>
        <w:r w:rsidRPr="00007B3E" w:rsidDel="00CB2812">
          <w:delText>pour atteindre l'équilibre financier.</w:delText>
        </w:r>
      </w:del>
    </w:p>
    <w:p w14:paraId="4E02A808" w14:textId="724C66FF" w:rsidR="0098349D" w:rsidDel="00CB2812" w:rsidRDefault="00CF4A92" w:rsidP="00CB2812">
      <w:pPr>
        <w:numPr>
          <w:ilvl w:val="1"/>
          <w:numId w:val="1"/>
        </w:numPr>
        <w:tabs>
          <w:tab w:val="left" w:pos="2730"/>
        </w:tabs>
        <w:spacing w:before="240" w:after="240"/>
        <w:ind w:left="1134"/>
        <w:jc w:val="left"/>
        <w:outlineLvl w:val="2"/>
        <w:rPr>
          <w:del w:id="11350" w:author="Houyem Rais" w:date="2024-02-22T15:03:00Z"/>
        </w:rPr>
        <w:pPrChange w:id="11351" w:author="Houyem Rais" w:date="2024-02-22T15:03:00Z">
          <w:pPr/>
        </w:pPrChange>
      </w:pPr>
      <w:del w:id="11352" w:author="Houyem Rais" w:date="2024-02-22T15:03:00Z">
        <w:r w:rsidRPr="00007B3E" w:rsidDel="00CB2812">
          <w:delText xml:space="preserve">Concernant l'analyse de la Value for Money, il apparaît que, bien que le PPP à paiement public soit techniquement réalisable, il impose des charges financières considérables sur le secteur public. Cela est </w:delText>
        </w:r>
        <w:r w:rsidR="00697E0B" w:rsidDel="00CB2812">
          <w:delText>se traduit par d</w:delText>
        </w:r>
        <w:r w:rsidRPr="00007B3E" w:rsidDel="00CB2812">
          <w:delText xml:space="preserve">es loyers annuels élevés requis pour couvrir les coûts d'investissement, les frais de maintenance et d'exploitation, ainsi que le service de la dette. Ces coûts, combinés à la </w:delText>
        </w:r>
        <w:r w:rsidRPr="00A8239A" w:rsidDel="00CB2812">
          <w:rPr>
            <w:b/>
            <w:bCs/>
          </w:rPr>
          <w:delText>capacité limitée de génération de revenus du projet</w:delText>
        </w:r>
        <w:r w:rsidRPr="00007B3E" w:rsidDel="00CB2812">
          <w:delText>, rendent cette option moins attrayante du point de vue d</w:delText>
        </w:r>
        <w:r w:rsidR="00697E0B" w:rsidDel="00CB2812">
          <w:delText>e la</w:delText>
        </w:r>
        <w:r w:rsidRPr="00007B3E" w:rsidDel="00CB2812">
          <w:delText xml:space="preserve"> </w:delText>
        </w:r>
        <w:r w:rsidR="00793CD0" w:rsidRPr="00007B3E" w:rsidDel="00CB2812">
          <w:delText>VfM</w:delText>
        </w:r>
        <w:r w:rsidR="00021D83" w:rsidDel="00CB2812">
          <w:delText xml:space="preserve"> si le secteur public souhaite </w:delText>
        </w:r>
        <w:r w:rsidR="0098349D" w:rsidDel="00CB2812">
          <w:delText>garder les recettes du projet</w:delText>
        </w:r>
        <w:r w:rsidRPr="00007B3E" w:rsidDel="00CB2812">
          <w:delText>.</w:delText>
        </w:r>
        <w:r w:rsidR="00775814" w:rsidRPr="00775814" w:rsidDel="00CB2812">
          <w:delText xml:space="preserve"> </w:delText>
        </w:r>
        <w:r w:rsidR="00775814" w:rsidRPr="00007B3E" w:rsidDel="00CB2812">
          <w:delText>De plus, les charges opérationnelles de la SNCFT Réseau ne génèrent pas de revenus supplémentaires significatifs.</w:delText>
        </w:r>
      </w:del>
    </w:p>
    <w:p w14:paraId="6B54B5FB" w14:textId="70BB2E90" w:rsidR="0005296E" w:rsidRPr="00007B3E" w:rsidDel="00CB2812" w:rsidRDefault="0005296E" w:rsidP="00CB2812">
      <w:pPr>
        <w:numPr>
          <w:ilvl w:val="1"/>
          <w:numId w:val="1"/>
        </w:numPr>
        <w:tabs>
          <w:tab w:val="left" w:pos="2730"/>
        </w:tabs>
        <w:spacing w:before="240" w:after="240"/>
        <w:ind w:left="1134"/>
        <w:jc w:val="left"/>
        <w:outlineLvl w:val="2"/>
        <w:rPr>
          <w:del w:id="11353" w:author="Houyem Rais" w:date="2024-02-22T15:03:00Z"/>
        </w:rPr>
        <w:pPrChange w:id="11354" w:author="Houyem Rais" w:date="2024-02-22T15:03:00Z">
          <w:pPr/>
        </w:pPrChange>
      </w:pPr>
      <w:del w:id="11355" w:author="Houyem Rais" w:date="2024-02-22T15:03:00Z">
        <w:r w:rsidRPr="00007B3E" w:rsidDel="00CB2812">
          <w:delText xml:space="preserve">L'analyse de la VfM pour l'option EPC+F indique </w:delText>
        </w:r>
        <w:r w:rsidR="0098349D" w:rsidDel="00CB2812">
          <w:delText>un avantage potentiel</w:delText>
        </w:r>
        <w:r w:rsidRPr="00007B3E" w:rsidDel="00CB2812">
          <w:delText xml:space="preserve"> pour le secteur public. Bien que cette </w:delText>
        </w:r>
        <w:r w:rsidR="00D73750" w:rsidDel="00CB2812">
          <w:delText xml:space="preserve">modalité de financement </w:delText>
        </w:r>
        <w:r w:rsidR="004379DB" w:rsidDel="00CB2812">
          <w:delText xml:space="preserve">augmente le service de </w:delText>
        </w:r>
        <w:r w:rsidR="009B52E4" w:rsidDel="00CB2812">
          <w:delText>la dette publique</w:delText>
        </w:r>
        <w:r w:rsidRPr="00007B3E" w:rsidDel="00CB2812">
          <w:delText xml:space="preserve"> </w:delText>
        </w:r>
        <w:r w:rsidR="005F474B" w:rsidDel="00CB2812">
          <w:delText xml:space="preserve">par rapport à la </w:delText>
        </w:r>
        <w:r w:rsidR="00805610" w:rsidDel="00CB2812">
          <w:delText>m</w:delText>
        </w:r>
        <w:r w:rsidR="005F474B" w:rsidDel="00CB2812">
          <w:delText>aitrise d’</w:delText>
        </w:r>
        <w:r w:rsidR="00606DF0" w:rsidDel="00CB2812">
          <w:delText xml:space="preserve">ouvrage publique, elle </w:delText>
        </w:r>
        <w:r w:rsidRPr="00007B3E" w:rsidDel="00CB2812">
          <w:delText>rédui</w:delText>
        </w:r>
        <w:r w:rsidR="00606DF0" w:rsidDel="00CB2812">
          <w:delText>t</w:delText>
        </w:r>
        <w:r w:rsidRPr="00007B3E" w:rsidDel="00CB2812">
          <w:delText xml:space="preserve"> </w:delText>
        </w:r>
        <w:r w:rsidR="00813A34" w:rsidRPr="00007B3E" w:rsidDel="00CB2812">
          <w:delText xml:space="preserve">le risque de la disponibilité du financement public pour couvrir </w:delText>
        </w:r>
        <w:r w:rsidRPr="00007B3E" w:rsidDel="00CB2812">
          <w:delText>l'investissement initial, soulignant que l'EPC+F n'offre pas d'avantages financiers suffisants par rapport à la Maîtrise d’Ouvrage Publique (MOP).</w:delText>
        </w:r>
      </w:del>
    </w:p>
    <w:p w14:paraId="69E540F8" w14:textId="2CF27EFC" w:rsidR="00CF4A92" w:rsidRPr="00007B3E" w:rsidDel="00CB2812" w:rsidRDefault="00CF4A92" w:rsidP="00CB2812">
      <w:pPr>
        <w:numPr>
          <w:ilvl w:val="1"/>
          <w:numId w:val="1"/>
        </w:numPr>
        <w:tabs>
          <w:tab w:val="left" w:pos="2730"/>
        </w:tabs>
        <w:spacing w:before="240" w:after="240"/>
        <w:ind w:left="1134"/>
        <w:jc w:val="left"/>
        <w:outlineLvl w:val="2"/>
        <w:rPr>
          <w:del w:id="11356" w:author="Houyem Rais" w:date="2024-02-22T15:03:00Z"/>
        </w:rPr>
        <w:pPrChange w:id="11357" w:author="Houyem Rais" w:date="2024-02-22T15:03:00Z">
          <w:pPr/>
        </w:pPrChange>
      </w:pPr>
      <w:del w:id="11358" w:author="Houyem Rais" w:date="2024-02-22T15:03:00Z">
        <w:r w:rsidRPr="00007B3E" w:rsidDel="00CB2812">
          <w:delText>En conclusion</w:delText>
        </w:r>
        <w:r w:rsidR="00814E73" w:rsidRPr="00007B3E" w:rsidDel="00CB2812">
          <w:delText>,</w:delText>
        </w:r>
        <w:r w:rsidRPr="00007B3E" w:rsidDel="00CB2812">
          <w:delText xml:space="preserve"> il est recommandé de privilégier </w:delText>
        </w:r>
        <w:r w:rsidRPr="00007B3E" w:rsidDel="00CB2812">
          <w:rPr>
            <w:b/>
            <w:bCs/>
          </w:rPr>
          <w:delText xml:space="preserve">l'option </w:delText>
        </w:r>
        <w:r w:rsidR="00355D41" w:rsidDel="00CB2812">
          <w:rPr>
            <w:b/>
            <w:bCs/>
          </w:rPr>
          <w:delText>3</w:delText>
        </w:r>
        <w:r w:rsidR="00355D41" w:rsidRPr="00007B3E" w:rsidDel="00CB2812">
          <w:rPr>
            <w:b/>
            <w:bCs/>
          </w:rPr>
          <w:delText xml:space="preserve"> </w:delText>
        </w:r>
        <w:r w:rsidR="00355D41" w:rsidDel="00CB2812">
          <w:rPr>
            <w:b/>
            <w:bCs/>
          </w:rPr>
          <w:delText>–</w:delText>
        </w:r>
        <w:r w:rsidRPr="00007B3E" w:rsidDel="00CB2812">
          <w:rPr>
            <w:b/>
            <w:bCs/>
          </w:rPr>
          <w:delText xml:space="preserve"> </w:delText>
        </w:r>
        <w:r w:rsidR="00355D41" w:rsidDel="00CB2812">
          <w:rPr>
            <w:b/>
            <w:bCs/>
          </w:rPr>
          <w:delText>EPC + Financement.</w:delText>
        </w:r>
        <w:r w:rsidRPr="00007B3E" w:rsidDel="00CB2812">
          <w:delText xml:space="preserve"> La SNCFT, étant déjà en situation déficitaire, aurait du mal à supporter des coûts supplémentaires imposés par les autres options. </w:delText>
        </w:r>
        <w:r w:rsidR="00026E9D" w:rsidDel="00CB2812">
          <w:delText>L’EPC+F</w:delText>
        </w:r>
        <w:r w:rsidRPr="00007B3E" w:rsidDel="00CB2812">
          <w:delText xml:space="preserve">, bien que nécessitant un investissement initial </w:delText>
        </w:r>
        <w:r w:rsidR="00026E9D" w:rsidDel="00CB2812">
          <w:delText xml:space="preserve">plus important </w:delText>
        </w:r>
        <w:r w:rsidRPr="00007B3E" w:rsidDel="00CB2812">
          <w:delText xml:space="preserve">de </w:delText>
        </w:r>
        <w:r w:rsidR="00697E0B" w:rsidDel="00CB2812">
          <w:delText xml:space="preserve">la part de </w:delText>
        </w:r>
        <w:r w:rsidRPr="00007B3E" w:rsidDel="00CB2812">
          <w:delText>l'État, pourrait être plus viable à long terme</w:delText>
        </w:r>
        <w:r w:rsidR="002F465D" w:rsidDel="00CB2812">
          <w:delText xml:space="preserve"> en termes de risques du projet</w:delText>
        </w:r>
        <w:r w:rsidRPr="00007B3E" w:rsidDel="00CB2812">
          <w:delText xml:space="preserve">. Enfin, </w:delText>
        </w:r>
        <w:r w:rsidRPr="00007B3E" w:rsidDel="00CB2812">
          <w:rPr>
            <w:b/>
            <w:bCs/>
          </w:rPr>
          <w:delText>l'absence d'un potentiel de revenus significatif</w:delText>
        </w:r>
        <w:r w:rsidRPr="00007B3E" w:rsidDel="00CB2812">
          <w:delText xml:space="preserve"> pour justifier un modèle PPP renforce cette recommandation. Cependant, un examen et une négociation </w:delText>
        </w:r>
        <w:r w:rsidR="00612BF0" w:rsidDel="00CB2812">
          <w:delText>approfondis</w:delText>
        </w:r>
        <w:r w:rsidR="00612BF0" w:rsidRPr="00007B3E" w:rsidDel="00CB2812">
          <w:delText xml:space="preserve"> </w:delText>
        </w:r>
        <w:r w:rsidRPr="00007B3E" w:rsidDel="00CB2812">
          <w:delText>des termes de financement</w:delText>
        </w:r>
        <w:r w:rsidR="00E7059E" w:rsidDel="00CB2812">
          <w:delText>,</w:delText>
        </w:r>
        <w:r w:rsidRPr="00007B3E" w:rsidDel="00CB2812">
          <w:delText xml:space="preserve"> </w:delText>
        </w:r>
        <w:r w:rsidR="002A46F8" w:rsidDel="00CB2812">
          <w:delText>tels</w:delText>
        </w:r>
        <w:r w:rsidR="00A53F4D" w:rsidDel="00CB2812">
          <w:delText xml:space="preserve"> qu</w:delText>
        </w:r>
        <w:r w:rsidR="00D9652E" w:rsidDel="00CB2812">
          <w:delText>’</w:delText>
        </w:r>
        <w:r w:rsidR="00F657DF" w:rsidDel="00CB2812">
          <w:delText>ils seront</w:delText>
        </w:r>
        <w:r w:rsidR="00A53F4D" w:rsidDel="00CB2812">
          <w:delText xml:space="preserve"> définis par l’approche </w:delText>
        </w:r>
        <w:r w:rsidR="00822757" w:rsidDel="00CB2812">
          <w:delText>de financement</w:delText>
        </w:r>
        <w:r w:rsidR="00FC0097" w:rsidDel="00CB2812">
          <w:delText xml:space="preserve"> à apporter par l’opérateur EPC</w:delText>
        </w:r>
        <w:r w:rsidR="00E7059E" w:rsidDel="00CB2812">
          <w:delText>,</w:delText>
        </w:r>
        <w:r w:rsidR="00FC0097" w:rsidDel="00CB2812">
          <w:delText xml:space="preserve"> pourraient</w:delText>
        </w:r>
        <w:r w:rsidRPr="00007B3E" w:rsidDel="00CB2812">
          <w:delText xml:space="preserve"> optimiser </w:delText>
        </w:r>
        <w:r w:rsidR="00697E0B" w:rsidDel="00CB2812">
          <w:delText xml:space="preserve">davantage </w:delText>
        </w:r>
        <w:r w:rsidRPr="00007B3E" w:rsidDel="00CB2812">
          <w:delText>l'efficacité et la viabilité du projet</w:delText>
        </w:r>
        <w:r w:rsidR="00380CD7" w:rsidDel="00CB2812">
          <w:delText xml:space="preserve"> pour le secteur public</w:delText>
        </w:r>
        <w:r w:rsidRPr="00007B3E" w:rsidDel="00CB2812">
          <w:delText>.</w:delText>
        </w:r>
      </w:del>
    </w:p>
    <w:p w14:paraId="74992590" w14:textId="6DFE5705" w:rsidR="00FF05E0" w:rsidRPr="00007B3E" w:rsidDel="00CB2812" w:rsidRDefault="00FF05E0" w:rsidP="00CB2812">
      <w:pPr>
        <w:numPr>
          <w:ilvl w:val="1"/>
          <w:numId w:val="1"/>
        </w:numPr>
        <w:tabs>
          <w:tab w:val="left" w:pos="2730"/>
        </w:tabs>
        <w:spacing w:before="240" w:after="240"/>
        <w:ind w:left="1134"/>
        <w:jc w:val="left"/>
        <w:outlineLvl w:val="2"/>
        <w:rPr>
          <w:del w:id="11359" w:author="Houyem Rais" w:date="2024-02-22T15:03:00Z"/>
        </w:rPr>
        <w:pPrChange w:id="11360" w:author="Houyem Rais" w:date="2024-02-22T15:03:00Z">
          <w:pPr/>
        </w:pPrChange>
      </w:pPr>
    </w:p>
    <w:p w14:paraId="6A876AAF" w14:textId="7450626A" w:rsidR="00A724BF" w:rsidRPr="00007B3E" w:rsidDel="00CB2812" w:rsidRDefault="00A724BF" w:rsidP="00CB2812">
      <w:pPr>
        <w:numPr>
          <w:ilvl w:val="1"/>
          <w:numId w:val="1"/>
        </w:numPr>
        <w:tabs>
          <w:tab w:val="left" w:pos="2730"/>
        </w:tabs>
        <w:spacing w:before="240" w:after="240"/>
        <w:ind w:left="1134"/>
        <w:jc w:val="left"/>
        <w:outlineLvl w:val="2"/>
        <w:rPr>
          <w:del w:id="11361" w:author="Houyem Rais" w:date="2024-02-22T15:03:00Z"/>
          <w:rFonts w:eastAsia="Calibri"/>
          <w:b/>
          <w:bCs/>
        </w:rPr>
        <w:pPrChange w:id="11362" w:author="Houyem Rais" w:date="2024-02-22T15:03:00Z">
          <w:pPr/>
        </w:pPrChange>
      </w:pPr>
      <w:del w:id="11363" w:author="Houyem Rais" w:date="2024-02-22T15:03:00Z">
        <w:r w:rsidRPr="00007B3E" w:rsidDel="00CB2812">
          <w:br w:type="page"/>
        </w:r>
      </w:del>
    </w:p>
    <w:p w14:paraId="6814A4B2" w14:textId="095F3683" w:rsidR="00A724BF" w:rsidRPr="00007B3E" w:rsidDel="00CB2812" w:rsidRDefault="00FF05E0" w:rsidP="00CB2812">
      <w:pPr>
        <w:pStyle w:val="Titre11"/>
        <w:numPr>
          <w:ilvl w:val="1"/>
          <w:numId w:val="1"/>
        </w:numPr>
        <w:tabs>
          <w:tab w:val="left" w:pos="2730"/>
        </w:tabs>
        <w:spacing w:before="240" w:after="240"/>
        <w:ind w:left="1134"/>
        <w:outlineLvl w:val="2"/>
        <w:rPr>
          <w:del w:id="11364" w:author="Houyem Rais" w:date="2024-02-22T15:03:00Z"/>
        </w:rPr>
        <w:pPrChange w:id="11365" w:author="Houyem Rais" w:date="2024-02-22T15:03:00Z">
          <w:pPr>
            <w:pStyle w:val="Titre11"/>
          </w:pPr>
        </w:pPrChange>
      </w:pPr>
      <w:bookmarkStart w:id="11366" w:name="_Toc158885033"/>
      <w:bookmarkEnd w:id="3081"/>
      <w:bookmarkEnd w:id="3082"/>
      <w:bookmarkEnd w:id="3083"/>
      <w:del w:id="11367" w:author="Houyem Rais" w:date="2024-02-22T15:03:00Z">
        <w:r w:rsidRPr="00007B3E" w:rsidDel="00CB2812">
          <w:delText>Annexes</w:delText>
        </w:r>
        <w:bookmarkEnd w:id="11366"/>
      </w:del>
    </w:p>
    <w:p w14:paraId="18E158D1" w14:textId="24BAE535" w:rsidR="008C0F2C" w:rsidRPr="00007B3E" w:rsidDel="00CB2812" w:rsidRDefault="008C0F2C" w:rsidP="00CB2812">
      <w:pPr>
        <w:pStyle w:val="Titre21"/>
        <w:rPr>
          <w:del w:id="11368" w:author="Houyem Rais" w:date="2024-02-22T15:03:00Z"/>
        </w:rPr>
        <w:sectPr w:rsidR="008C0F2C" w:rsidRPr="00007B3E" w:rsidDel="00CB2812" w:rsidSect="00CB2812">
          <w:pgSz w:w="11906" w:h="16838"/>
          <w:pgMar w:top="1417" w:right="1417" w:bottom="993" w:left="1417" w:header="708" w:footer="0" w:gutter="0"/>
          <w:cols w:space="708"/>
          <w:docGrid w:linePitch="360"/>
          <w:sectPrChange w:id="11369" w:author="Houyem Rais" w:date="2024-02-22T15:03:00Z">
            <w:sectPr w:rsidR="008C0F2C" w:rsidRPr="00007B3E" w:rsidDel="00CB2812" w:rsidSect="00CB2812">
              <w:pgMar w:top="1417" w:right="1417" w:bottom="1417" w:left="1417" w:header="708" w:footer="708" w:gutter="0"/>
            </w:sectPr>
          </w:sectPrChange>
        </w:sectPr>
        <w:pPrChange w:id="11370" w:author="Houyem Rais" w:date="2024-02-22T15:03:00Z">
          <w:pPr>
            <w:pStyle w:val="Titre21"/>
            <w:ind w:left="1560"/>
          </w:pPr>
        </w:pPrChange>
      </w:pPr>
    </w:p>
    <w:p w14:paraId="291AC03D" w14:textId="666AFB3A" w:rsidR="002779D4" w:rsidRPr="00007B3E" w:rsidDel="00CB2812" w:rsidRDefault="002779D4" w:rsidP="00CB2812">
      <w:pPr>
        <w:pStyle w:val="Titre21"/>
        <w:rPr>
          <w:del w:id="11371" w:author="Houyem Rais" w:date="2024-02-22T15:03:00Z"/>
        </w:rPr>
        <w:pPrChange w:id="11372" w:author="Houyem Rais" w:date="2024-02-22T15:03:00Z">
          <w:pPr>
            <w:pStyle w:val="Titre21"/>
            <w:ind w:left="1560"/>
          </w:pPr>
        </w:pPrChange>
      </w:pPr>
      <w:bookmarkStart w:id="11373" w:name="_Toc158885034"/>
      <w:del w:id="11374" w:author="Houyem Rais" w:date="2024-02-22T15:03:00Z">
        <w:r w:rsidRPr="00007B3E" w:rsidDel="00CB2812">
          <w:delText xml:space="preserve">Annexe </w:delText>
        </w:r>
        <w:r w:rsidR="0005625F" w:rsidDel="00CB2812">
          <w:delText>1</w:delText>
        </w:r>
        <w:r w:rsidRPr="00007B3E" w:rsidDel="00CB2812">
          <w:delText xml:space="preserve"> : </w:delText>
        </w:r>
        <w:r w:rsidR="00420C12" w:rsidRPr="00007B3E" w:rsidDel="00CB2812">
          <w:delText>Matrice détaillée des risques</w:delText>
        </w:r>
        <w:bookmarkEnd w:id="11373"/>
      </w:del>
    </w:p>
    <w:p w14:paraId="0C5F2999" w14:textId="4769E67D" w:rsidR="008C0F2C" w:rsidRPr="00007B3E" w:rsidDel="00CB2812" w:rsidRDefault="008C0F2C" w:rsidP="00CB2812">
      <w:pPr>
        <w:pStyle w:val="Caption"/>
        <w:numPr>
          <w:ilvl w:val="1"/>
          <w:numId w:val="1"/>
        </w:numPr>
        <w:tabs>
          <w:tab w:val="left" w:pos="2730"/>
        </w:tabs>
        <w:spacing w:before="240" w:after="240"/>
        <w:ind w:left="1134"/>
        <w:jc w:val="left"/>
        <w:outlineLvl w:val="2"/>
        <w:rPr>
          <w:del w:id="11375" w:author="Houyem Rais" w:date="2024-02-22T15:03:00Z"/>
        </w:rPr>
        <w:pPrChange w:id="11376" w:author="Houyem Rais" w:date="2024-02-22T15:03:00Z">
          <w:pPr>
            <w:pStyle w:val="Caption"/>
          </w:pPr>
        </w:pPrChange>
      </w:pPr>
      <w:bookmarkStart w:id="11377" w:name="_Toc158885091"/>
      <w:del w:id="11378"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11379" w:author="Farouk Bouhafs" w:date="2024-02-09T12:22:00Z">
        <w:del w:id="11380" w:author="Houyem Rais" w:date="2024-02-22T15:03:00Z">
          <w:r w:rsidR="00125256" w:rsidDel="00CB2812">
            <w:rPr>
              <w:noProof/>
            </w:rPr>
            <w:delText>56</w:delText>
          </w:r>
        </w:del>
      </w:ins>
      <w:del w:id="11381" w:author="Houyem Rais" w:date="2024-02-22T15:03:00Z">
        <w:r w:rsidR="00E874ED" w:rsidDel="00CB2812">
          <w:rPr>
            <w:noProof/>
          </w:rPr>
          <w:delText>55</w:delText>
        </w:r>
        <w:r w:rsidDel="00CB2812">
          <w:rPr>
            <w:noProof/>
          </w:rPr>
          <w:fldChar w:fldCharType="end"/>
        </w:r>
        <w:r w:rsidRPr="00007B3E" w:rsidDel="00CB2812">
          <w:delText xml:space="preserve"> Matrice détaillée des risques du projet de rétablissement de da liaison ferroviaire Kalaa Sghira</w:delText>
        </w:r>
        <w:r w:rsidR="00DA46CF" w:rsidDel="00CB2812">
          <w:delText xml:space="preserve"> </w:delText>
        </w:r>
        <w:r w:rsidRPr="00007B3E" w:rsidDel="00CB2812">
          <w:delText>– Kairouan (BARREAU EST)</w:delText>
        </w:r>
        <w:r w:rsidR="00A21E61" w:rsidRPr="00007B3E" w:rsidDel="00CB2812">
          <w:delText xml:space="preserve"> – Contrat de Concession</w:delText>
        </w:r>
        <w:bookmarkEnd w:id="11377"/>
      </w:del>
    </w:p>
    <w:tbl>
      <w:tblPr>
        <w:tblStyle w:val="TableGrid"/>
        <w:tblW w:w="0" w:type="auto"/>
        <w:tblInd w:w="-5" w:type="dxa"/>
        <w:tblLook w:val="04A0" w:firstRow="1" w:lastRow="0" w:firstColumn="1" w:lastColumn="0" w:noHBand="0" w:noVBand="1"/>
      </w:tblPr>
      <w:tblGrid>
        <w:gridCol w:w="2526"/>
        <w:gridCol w:w="4124"/>
        <w:gridCol w:w="3426"/>
        <w:gridCol w:w="3923"/>
      </w:tblGrid>
      <w:tr w:rsidR="008C0F2C" w:rsidRPr="00007B3E" w:rsidDel="00CB2812" w14:paraId="5A1CE306" w14:textId="1462E7BA">
        <w:trPr>
          <w:tblHeader/>
          <w:del w:id="11382" w:author="Houyem Rais" w:date="2024-02-22T15:03:00Z"/>
        </w:trPr>
        <w:tc>
          <w:tcPr>
            <w:tcW w:w="0" w:type="auto"/>
            <w:shd w:val="clear" w:color="auto" w:fill="1F3864" w:themeFill="accent1" w:themeFillShade="80"/>
          </w:tcPr>
          <w:p w14:paraId="233AB5BC" w14:textId="7E93179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383" w:author="Houyem Rais" w:date="2024-02-22T15:03:00Z"/>
                <w:rFonts w:asciiTheme="minorHAnsi" w:hAnsiTheme="minorHAnsi" w:cstheme="minorHAnsi"/>
                <w:b/>
                <w:sz w:val="18"/>
                <w:szCs w:val="18"/>
                <w:lang w:val="fr-FR"/>
              </w:rPr>
              <w:pPrChange w:id="11384" w:author="Houyem Rais" w:date="2024-02-22T15:03:00Z">
                <w:pPr>
                  <w:spacing w:before="0" w:after="0" w:line="240" w:lineRule="auto"/>
                </w:pPr>
              </w:pPrChange>
            </w:pPr>
            <w:del w:id="11385" w:author="Houyem Rais" w:date="2024-02-22T15:03:00Z">
              <w:r w:rsidRPr="00007B3E" w:rsidDel="00CB2812">
                <w:rPr>
                  <w:rFonts w:asciiTheme="minorHAnsi" w:hAnsiTheme="minorHAnsi" w:cstheme="minorHAnsi"/>
                  <w:b/>
                  <w:sz w:val="18"/>
                  <w:szCs w:val="18"/>
                  <w:lang w:val="fr-FR"/>
                </w:rPr>
                <w:delText>Typologie des risques</w:delText>
              </w:r>
            </w:del>
          </w:p>
        </w:tc>
        <w:tc>
          <w:tcPr>
            <w:tcW w:w="0" w:type="auto"/>
            <w:shd w:val="clear" w:color="auto" w:fill="1F3864" w:themeFill="accent1" w:themeFillShade="80"/>
          </w:tcPr>
          <w:p w14:paraId="1E5AC591" w14:textId="5B9696E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386" w:author="Houyem Rais" w:date="2024-02-22T15:03:00Z"/>
                <w:rFonts w:asciiTheme="minorHAnsi" w:hAnsiTheme="minorHAnsi" w:cstheme="minorHAnsi"/>
                <w:sz w:val="18"/>
                <w:szCs w:val="18"/>
                <w:lang w:val="fr-FR"/>
              </w:rPr>
              <w:pPrChange w:id="11387" w:author="Houyem Rais" w:date="2024-02-22T15:03:00Z">
                <w:pPr>
                  <w:spacing w:before="0" w:after="0" w:line="240" w:lineRule="auto"/>
                </w:pPr>
              </w:pPrChange>
            </w:pPr>
            <w:del w:id="11388" w:author="Houyem Rais" w:date="2024-02-22T15:03:00Z">
              <w:r w:rsidRPr="00007B3E" w:rsidDel="00CB2812">
                <w:rPr>
                  <w:rFonts w:asciiTheme="minorHAnsi" w:hAnsiTheme="minorHAnsi" w:cstheme="minorHAnsi"/>
                  <w:b/>
                  <w:sz w:val="18"/>
                  <w:szCs w:val="18"/>
                  <w:lang w:val="fr-FR"/>
                </w:rPr>
                <w:delText>Description</w:delText>
              </w:r>
            </w:del>
          </w:p>
        </w:tc>
        <w:tc>
          <w:tcPr>
            <w:tcW w:w="0" w:type="auto"/>
            <w:shd w:val="clear" w:color="auto" w:fill="1F3864" w:themeFill="accent1" w:themeFillShade="80"/>
          </w:tcPr>
          <w:p w14:paraId="1B59FE1B" w14:textId="7A61770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389" w:author="Houyem Rais" w:date="2024-02-22T15:03:00Z"/>
                <w:rFonts w:asciiTheme="minorHAnsi" w:hAnsiTheme="minorHAnsi" w:cstheme="minorHAnsi"/>
                <w:sz w:val="18"/>
                <w:szCs w:val="18"/>
                <w:lang w:val="fr-FR"/>
              </w:rPr>
              <w:pPrChange w:id="11390" w:author="Houyem Rais" w:date="2024-02-22T15:03:00Z">
                <w:pPr>
                  <w:spacing w:before="0" w:after="0" w:line="240" w:lineRule="auto"/>
                </w:pPr>
              </w:pPrChange>
            </w:pPr>
            <w:del w:id="11391" w:author="Houyem Rais" w:date="2024-02-22T15:03:00Z">
              <w:r w:rsidRPr="00007B3E" w:rsidDel="00CB2812">
                <w:rPr>
                  <w:rFonts w:asciiTheme="minorHAnsi" w:hAnsiTheme="minorHAnsi" w:cstheme="minorHAnsi"/>
                  <w:b/>
                  <w:sz w:val="18"/>
                  <w:szCs w:val="18"/>
                  <w:lang w:val="fr-FR"/>
                </w:rPr>
                <w:delText>Allocation du risque</w:delText>
              </w:r>
            </w:del>
          </w:p>
        </w:tc>
        <w:tc>
          <w:tcPr>
            <w:tcW w:w="0" w:type="auto"/>
            <w:shd w:val="clear" w:color="auto" w:fill="1F3864" w:themeFill="accent1" w:themeFillShade="80"/>
          </w:tcPr>
          <w:p w14:paraId="66760EA6" w14:textId="549933B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392" w:author="Houyem Rais" w:date="2024-02-22T15:03:00Z"/>
                <w:rFonts w:asciiTheme="minorHAnsi" w:hAnsiTheme="minorHAnsi" w:cstheme="minorHAnsi"/>
                <w:sz w:val="18"/>
                <w:szCs w:val="18"/>
                <w:lang w:val="fr-FR"/>
              </w:rPr>
              <w:pPrChange w:id="11393" w:author="Houyem Rais" w:date="2024-02-22T15:03:00Z">
                <w:pPr>
                  <w:spacing w:before="0" w:after="0" w:line="240" w:lineRule="auto"/>
                </w:pPr>
              </w:pPrChange>
            </w:pPr>
            <w:del w:id="11394" w:author="Houyem Rais" w:date="2024-02-22T15:03:00Z">
              <w:r w:rsidRPr="00007B3E" w:rsidDel="00CB2812">
                <w:rPr>
                  <w:rFonts w:asciiTheme="minorHAnsi" w:hAnsiTheme="minorHAnsi" w:cstheme="minorHAnsi"/>
                  <w:b/>
                  <w:sz w:val="18"/>
                  <w:szCs w:val="18"/>
                  <w:lang w:val="fr-FR"/>
                </w:rPr>
                <w:delText>Atténuation et couverture</w:delText>
              </w:r>
            </w:del>
          </w:p>
        </w:tc>
      </w:tr>
      <w:tr w:rsidR="008C0F2C" w:rsidRPr="00007B3E" w:rsidDel="00CB2812" w14:paraId="6E0A875F" w14:textId="459D1A6E">
        <w:trPr>
          <w:del w:id="11395" w:author="Houyem Rais" w:date="2024-02-22T15:03:00Z"/>
        </w:trPr>
        <w:tc>
          <w:tcPr>
            <w:tcW w:w="0" w:type="auto"/>
            <w:gridSpan w:val="4"/>
            <w:shd w:val="clear" w:color="auto" w:fill="B4C6E7" w:themeFill="accent1" w:themeFillTint="66"/>
          </w:tcPr>
          <w:p w14:paraId="213E4C86" w14:textId="600F4A2A" w:rsidR="008C0F2C" w:rsidRPr="00007B3E" w:rsidDel="00CB2812" w:rsidRDefault="008C0F2C" w:rsidP="00CB2812">
            <w:pPr>
              <w:numPr>
                <w:ilvl w:val="1"/>
                <w:numId w:val="1"/>
              </w:numPr>
              <w:tabs>
                <w:tab w:val="left" w:pos="2730"/>
              </w:tabs>
              <w:spacing w:before="240" w:after="240" w:line="240" w:lineRule="auto"/>
              <w:ind w:left="1134" w:right="162"/>
              <w:jc w:val="left"/>
              <w:outlineLvl w:val="2"/>
              <w:rPr>
                <w:del w:id="11396" w:author="Houyem Rais" w:date="2024-02-22T15:03:00Z"/>
                <w:rFonts w:asciiTheme="minorHAnsi" w:hAnsiTheme="minorHAnsi" w:cstheme="minorHAnsi"/>
                <w:sz w:val="18"/>
                <w:szCs w:val="18"/>
                <w:lang w:val="fr-FR"/>
              </w:rPr>
              <w:pPrChange w:id="11397" w:author="Houyem Rais" w:date="2024-02-22T15:03:00Z">
                <w:pPr>
                  <w:spacing w:before="0" w:after="0" w:line="240" w:lineRule="auto"/>
                  <w:ind w:right="162"/>
                </w:pPr>
              </w:pPrChange>
            </w:pPr>
            <w:del w:id="11398" w:author="Houyem Rais" w:date="2024-02-22T15:03:00Z">
              <w:r w:rsidRPr="00007B3E" w:rsidDel="00CB2812">
                <w:rPr>
                  <w:rFonts w:asciiTheme="minorHAnsi" w:hAnsiTheme="minorHAnsi" w:cstheme="minorHAnsi"/>
                  <w:b/>
                  <w:sz w:val="18"/>
                  <w:szCs w:val="18"/>
                  <w:lang w:val="fr-FR"/>
                </w:rPr>
                <w:delText>Risques pays/généraux</w:delText>
              </w:r>
            </w:del>
          </w:p>
        </w:tc>
      </w:tr>
      <w:tr w:rsidR="008C0F2C" w:rsidRPr="00007B3E" w:rsidDel="00CB2812" w14:paraId="3BF683C0" w14:textId="21B23F4E">
        <w:trPr>
          <w:del w:id="11399" w:author="Houyem Rais" w:date="2024-02-22T15:03:00Z"/>
        </w:trPr>
        <w:tc>
          <w:tcPr>
            <w:tcW w:w="0" w:type="auto"/>
            <w:vMerge w:val="restart"/>
            <w:shd w:val="clear" w:color="auto" w:fill="F2F2F2" w:themeFill="background1" w:themeFillShade="F2"/>
          </w:tcPr>
          <w:p w14:paraId="24F8276C" w14:textId="57FA4C4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00" w:author="Houyem Rais" w:date="2024-02-22T15:03:00Z"/>
                <w:rFonts w:asciiTheme="minorHAnsi" w:hAnsiTheme="minorHAnsi" w:cstheme="minorHAnsi"/>
                <w:b/>
                <w:bCs/>
                <w:sz w:val="18"/>
                <w:szCs w:val="18"/>
                <w:lang w:val="fr-FR"/>
              </w:rPr>
              <w:pPrChange w:id="11401" w:author="Houyem Rais" w:date="2024-02-22T15:03:00Z">
                <w:pPr>
                  <w:spacing w:before="0" w:after="0" w:line="240" w:lineRule="auto"/>
                  <w:ind w:left="34" w:right="-44"/>
                </w:pPr>
              </w:pPrChange>
            </w:pPr>
            <w:del w:id="11402" w:author="Houyem Rais" w:date="2024-02-22T15:03:00Z">
              <w:r w:rsidRPr="00007B3E" w:rsidDel="00CB2812">
                <w:rPr>
                  <w:rFonts w:asciiTheme="minorHAnsi" w:hAnsiTheme="minorHAnsi" w:cstheme="minorHAnsi"/>
                  <w:b/>
                  <w:bCs/>
                  <w:sz w:val="18"/>
                  <w:szCs w:val="18"/>
                  <w:lang w:val="fr-FR"/>
                </w:rPr>
                <w:delText>Risque politique/ social</w:delText>
              </w:r>
            </w:del>
          </w:p>
        </w:tc>
        <w:tc>
          <w:tcPr>
            <w:tcW w:w="0" w:type="auto"/>
          </w:tcPr>
          <w:p w14:paraId="5F0D20E4" w14:textId="191B3650"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03" w:author="Houyem Rais" w:date="2024-02-22T15:03:00Z"/>
                <w:rFonts w:asciiTheme="minorHAnsi" w:hAnsiTheme="minorHAnsi" w:cstheme="minorHAnsi"/>
                <w:sz w:val="18"/>
                <w:szCs w:val="18"/>
                <w:lang w:val="fr-FR"/>
              </w:rPr>
              <w:pPrChange w:id="11404" w:author="Houyem Rais" w:date="2024-02-22T15:03:00Z">
                <w:pPr>
                  <w:spacing w:before="0" w:after="0" w:line="240" w:lineRule="auto"/>
                  <w:ind w:left="34" w:right="-44"/>
                </w:pPr>
              </w:pPrChange>
            </w:pPr>
            <w:del w:id="11405" w:author="Houyem Rais" w:date="2024-02-22T15:03:00Z">
              <w:r w:rsidRPr="00007B3E" w:rsidDel="00CB2812">
                <w:rPr>
                  <w:rFonts w:asciiTheme="minorHAnsi" w:hAnsiTheme="minorHAnsi" w:cstheme="minorHAnsi"/>
                  <w:sz w:val="18"/>
                  <w:szCs w:val="18"/>
                  <w:lang w:val="fr-FR"/>
                </w:rPr>
                <w:delText>Le risque politique comprend le risque de :</w:delText>
              </w:r>
            </w:del>
          </w:p>
          <w:p w14:paraId="15B3AFAF" w14:textId="34D3B18A" w:rsidR="008C0F2C" w:rsidRPr="00007B3E" w:rsidDel="00CB2812" w:rsidRDefault="008C0F2C" w:rsidP="00CB2812">
            <w:pPr>
              <w:pStyle w:val="ListParagraph"/>
              <w:widowControl/>
              <w:numPr>
                <w:ilvl w:val="1"/>
                <w:numId w:val="1"/>
              </w:numPr>
              <w:tabs>
                <w:tab w:val="left" w:pos="2730"/>
              </w:tabs>
              <w:autoSpaceDE/>
              <w:autoSpaceDN/>
              <w:spacing w:before="240" w:after="240" w:line="240" w:lineRule="auto"/>
              <w:ind w:left="1134" w:right="-44"/>
              <w:contextualSpacing/>
              <w:jc w:val="left"/>
              <w:outlineLvl w:val="2"/>
              <w:rPr>
                <w:del w:id="11406" w:author="Houyem Rais" w:date="2024-02-22T15:03:00Z"/>
                <w:rFonts w:asciiTheme="minorHAnsi" w:hAnsiTheme="minorHAnsi" w:cstheme="minorHAnsi"/>
                <w:b/>
                <w:bCs/>
                <w:sz w:val="18"/>
                <w:szCs w:val="18"/>
                <w:lang w:val="fr-FR"/>
              </w:rPr>
              <w:pPrChange w:id="11407" w:author="Houyem Rais" w:date="2024-02-22T15:03:00Z">
                <w:pPr>
                  <w:pStyle w:val="ListParagraph"/>
                  <w:widowControl/>
                  <w:numPr>
                    <w:numId w:val="23"/>
                  </w:numPr>
                  <w:autoSpaceDE/>
                  <w:autoSpaceDN/>
                  <w:spacing w:before="0" w:after="0" w:line="240" w:lineRule="auto"/>
                  <w:ind w:left="408" w:right="-44" w:hanging="170"/>
                  <w:contextualSpacing/>
                </w:pPr>
              </w:pPrChange>
            </w:pPr>
            <w:del w:id="11408" w:author="Houyem Rais" w:date="2024-02-22T15:03:00Z">
              <w:r w:rsidRPr="00007B3E" w:rsidDel="00CB2812">
                <w:rPr>
                  <w:rFonts w:asciiTheme="minorHAnsi" w:hAnsiTheme="minorHAnsi" w:cstheme="minorHAnsi"/>
                  <w:b/>
                  <w:bCs/>
                  <w:sz w:val="18"/>
                  <w:szCs w:val="18"/>
                  <w:lang w:val="fr-FR"/>
                </w:rPr>
                <w:delText>Troubles ou conflits politiques,</w:delText>
              </w:r>
            </w:del>
          </w:p>
          <w:p w14:paraId="296792C9" w14:textId="4019EAFD" w:rsidR="008C0F2C" w:rsidRPr="00007B3E" w:rsidDel="00CB2812" w:rsidRDefault="008C0F2C" w:rsidP="00CB2812">
            <w:pPr>
              <w:pStyle w:val="ListParagraph"/>
              <w:widowControl/>
              <w:numPr>
                <w:ilvl w:val="1"/>
                <w:numId w:val="1"/>
              </w:numPr>
              <w:tabs>
                <w:tab w:val="left" w:pos="2730"/>
              </w:tabs>
              <w:autoSpaceDE/>
              <w:autoSpaceDN/>
              <w:spacing w:before="240" w:after="240" w:line="240" w:lineRule="auto"/>
              <w:ind w:left="1134" w:right="-44"/>
              <w:contextualSpacing/>
              <w:jc w:val="left"/>
              <w:outlineLvl w:val="2"/>
              <w:rPr>
                <w:del w:id="11409" w:author="Houyem Rais" w:date="2024-02-22T15:03:00Z"/>
                <w:rFonts w:asciiTheme="minorHAnsi" w:hAnsiTheme="minorHAnsi" w:cstheme="minorHAnsi"/>
                <w:b/>
                <w:bCs/>
                <w:sz w:val="18"/>
                <w:szCs w:val="18"/>
                <w:lang w:val="fr-FR"/>
              </w:rPr>
              <w:pPrChange w:id="11410" w:author="Houyem Rais" w:date="2024-02-22T15:03:00Z">
                <w:pPr>
                  <w:pStyle w:val="ListParagraph"/>
                  <w:widowControl/>
                  <w:numPr>
                    <w:numId w:val="23"/>
                  </w:numPr>
                  <w:autoSpaceDE/>
                  <w:autoSpaceDN/>
                  <w:spacing w:before="0" w:after="0" w:line="240" w:lineRule="auto"/>
                  <w:ind w:left="408" w:right="-44" w:hanging="170"/>
                  <w:contextualSpacing/>
                </w:pPr>
              </w:pPrChange>
            </w:pPr>
            <w:del w:id="11411" w:author="Houyem Rais" w:date="2024-02-22T15:03:00Z">
              <w:r w:rsidRPr="00007B3E" w:rsidDel="00CB2812">
                <w:rPr>
                  <w:rFonts w:asciiTheme="minorHAnsi" w:hAnsiTheme="minorHAnsi" w:cstheme="minorHAnsi"/>
                  <w:b/>
                  <w:bCs/>
                  <w:sz w:val="18"/>
                  <w:szCs w:val="18"/>
                  <w:lang w:val="fr-FR"/>
                </w:rPr>
                <w:delText>Instabilité politique dans la région ou conflits dans les pays voisins,</w:delText>
              </w:r>
            </w:del>
          </w:p>
          <w:p w14:paraId="0576E411" w14:textId="0F5FA2AE" w:rsidR="008C0F2C" w:rsidRPr="00007B3E" w:rsidDel="00CB2812" w:rsidRDefault="008C0F2C" w:rsidP="00CB2812">
            <w:pPr>
              <w:pStyle w:val="ListParagraph"/>
              <w:widowControl/>
              <w:numPr>
                <w:ilvl w:val="1"/>
                <w:numId w:val="1"/>
              </w:numPr>
              <w:tabs>
                <w:tab w:val="left" w:pos="2730"/>
              </w:tabs>
              <w:autoSpaceDE/>
              <w:autoSpaceDN/>
              <w:spacing w:before="240" w:after="240" w:line="240" w:lineRule="auto"/>
              <w:ind w:left="1134" w:right="-44"/>
              <w:contextualSpacing/>
              <w:jc w:val="left"/>
              <w:outlineLvl w:val="2"/>
              <w:rPr>
                <w:del w:id="11412" w:author="Houyem Rais" w:date="2024-02-22T15:03:00Z"/>
                <w:rFonts w:asciiTheme="minorHAnsi" w:hAnsiTheme="minorHAnsi" w:cstheme="minorHAnsi"/>
                <w:b/>
                <w:bCs/>
                <w:sz w:val="18"/>
                <w:szCs w:val="18"/>
                <w:lang w:val="fr-FR"/>
              </w:rPr>
              <w:pPrChange w:id="11413" w:author="Houyem Rais" w:date="2024-02-22T15:03:00Z">
                <w:pPr>
                  <w:pStyle w:val="ListParagraph"/>
                  <w:widowControl/>
                  <w:numPr>
                    <w:numId w:val="23"/>
                  </w:numPr>
                  <w:autoSpaceDE/>
                  <w:autoSpaceDN/>
                  <w:spacing w:before="0" w:after="0" w:line="240" w:lineRule="auto"/>
                  <w:ind w:left="408" w:right="-44" w:hanging="170"/>
                  <w:contextualSpacing/>
                </w:pPr>
              </w:pPrChange>
            </w:pPr>
            <w:del w:id="11414" w:author="Houyem Rais" w:date="2024-02-22T15:03:00Z">
              <w:r w:rsidRPr="00007B3E" w:rsidDel="00CB2812">
                <w:rPr>
                  <w:rFonts w:asciiTheme="minorHAnsi" w:hAnsiTheme="minorHAnsi" w:cstheme="minorHAnsi"/>
                  <w:b/>
                  <w:bCs/>
                  <w:sz w:val="18"/>
                  <w:szCs w:val="18"/>
                  <w:lang w:val="fr-FR"/>
                </w:rPr>
                <w:delText>Grèves,</w:delText>
              </w:r>
            </w:del>
          </w:p>
          <w:p w14:paraId="3D1818BF" w14:textId="43237F30" w:rsidR="008C0F2C" w:rsidRPr="00007B3E" w:rsidDel="00CB2812" w:rsidRDefault="008C0F2C" w:rsidP="00CB2812">
            <w:pPr>
              <w:pStyle w:val="ListParagraph"/>
              <w:widowControl/>
              <w:numPr>
                <w:ilvl w:val="1"/>
                <w:numId w:val="1"/>
              </w:numPr>
              <w:tabs>
                <w:tab w:val="left" w:pos="2730"/>
              </w:tabs>
              <w:autoSpaceDE/>
              <w:autoSpaceDN/>
              <w:spacing w:before="240" w:after="240" w:line="240" w:lineRule="auto"/>
              <w:ind w:left="1134" w:right="-44"/>
              <w:contextualSpacing/>
              <w:jc w:val="left"/>
              <w:outlineLvl w:val="2"/>
              <w:rPr>
                <w:del w:id="11415" w:author="Houyem Rais" w:date="2024-02-22T15:03:00Z"/>
                <w:rFonts w:asciiTheme="minorHAnsi" w:hAnsiTheme="minorHAnsi" w:cstheme="minorHAnsi"/>
                <w:b/>
                <w:bCs/>
                <w:sz w:val="18"/>
                <w:szCs w:val="18"/>
                <w:lang w:val="fr-FR"/>
              </w:rPr>
              <w:pPrChange w:id="11416" w:author="Houyem Rais" w:date="2024-02-22T15:03:00Z">
                <w:pPr>
                  <w:pStyle w:val="ListParagraph"/>
                  <w:widowControl/>
                  <w:numPr>
                    <w:numId w:val="23"/>
                  </w:numPr>
                  <w:autoSpaceDE/>
                  <w:autoSpaceDN/>
                  <w:spacing w:before="0" w:after="0" w:line="240" w:lineRule="auto"/>
                  <w:ind w:left="408" w:right="-44" w:hanging="170"/>
                  <w:contextualSpacing/>
                </w:pPr>
              </w:pPrChange>
            </w:pPr>
            <w:del w:id="11417" w:author="Houyem Rais" w:date="2024-02-22T15:03:00Z">
              <w:r w:rsidRPr="00007B3E" w:rsidDel="00CB2812">
                <w:rPr>
                  <w:rFonts w:asciiTheme="minorHAnsi" w:hAnsiTheme="minorHAnsi" w:cstheme="minorHAnsi"/>
                  <w:b/>
                  <w:bCs/>
                  <w:sz w:val="18"/>
                  <w:szCs w:val="18"/>
                  <w:lang w:val="fr-FR"/>
                </w:rPr>
                <w:delText>Troubles sociaux et instabilité civile,</w:delText>
              </w:r>
            </w:del>
          </w:p>
          <w:p w14:paraId="607A368B" w14:textId="61D086C4" w:rsidR="008C0F2C" w:rsidRPr="00007B3E" w:rsidDel="00CB2812" w:rsidRDefault="008C0F2C" w:rsidP="00CB2812">
            <w:pPr>
              <w:pStyle w:val="ListParagraph"/>
              <w:widowControl/>
              <w:numPr>
                <w:ilvl w:val="1"/>
                <w:numId w:val="1"/>
              </w:numPr>
              <w:tabs>
                <w:tab w:val="left" w:pos="2730"/>
              </w:tabs>
              <w:autoSpaceDE/>
              <w:autoSpaceDN/>
              <w:spacing w:before="240" w:after="240" w:line="240" w:lineRule="auto"/>
              <w:ind w:left="1134" w:right="-44"/>
              <w:contextualSpacing/>
              <w:jc w:val="left"/>
              <w:outlineLvl w:val="2"/>
              <w:rPr>
                <w:del w:id="11418" w:author="Houyem Rais" w:date="2024-02-22T15:03:00Z"/>
                <w:rFonts w:asciiTheme="minorHAnsi" w:hAnsiTheme="minorHAnsi" w:cstheme="minorHAnsi"/>
                <w:b/>
                <w:bCs/>
                <w:sz w:val="18"/>
                <w:szCs w:val="18"/>
                <w:lang w:val="fr-FR"/>
              </w:rPr>
              <w:pPrChange w:id="11419" w:author="Houyem Rais" w:date="2024-02-22T15:03:00Z">
                <w:pPr>
                  <w:pStyle w:val="ListParagraph"/>
                  <w:widowControl/>
                  <w:numPr>
                    <w:numId w:val="23"/>
                  </w:numPr>
                  <w:autoSpaceDE/>
                  <w:autoSpaceDN/>
                  <w:spacing w:before="0" w:after="0" w:line="240" w:lineRule="auto"/>
                  <w:ind w:left="408" w:right="-44" w:hanging="170"/>
                  <w:contextualSpacing/>
                </w:pPr>
              </w:pPrChange>
            </w:pPr>
            <w:del w:id="11420" w:author="Houyem Rais" w:date="2024-02-22T15:03:00Z">
              <w:r w:rsidRPr="00007B3E" w:rsidDel="00CB2812">
                <w:rPr>
                  <w:rFonts w:asciiTheme="minorHAnsi" w:hAnsiTheme="minorHAnsi" w:cstheme="minorHAnsi"/>
                  <w:b/>
                  <w:bCs/>
                  <w:sz w:val="18"/>
                  <w:szCs w:val="18"/>
                  <w:lang w:val="fr-FR"/>
                </w:rPr>
                <w:delText>Opposition des groupes locaux à la construction de la</w:delText>
              </w:r>
              <w:r w:rsidRPr="00007B3E" w:rsidDel="00CB2812">
                <w:rPr>
                  <w:lang w:val="fr-FR"/>
                </w:rPr>
                <w:delText xml:space="preserve"> </w:delText>
              </w:r>
              <w:r w:rsidRPr="00007B3E" w:rsidDel="00CB2812">
                <w:rPr>
                  <w:rFonts w:asciiTheme="minorHAnsi" w:hAnsiTheme="minorHAnsi" w:cstheme="minorHAnsi"/>
                  <w:b/>
                  <w:bCs/>
                  <w:sz w:val="18"/>
                  <w:szCs w:val="18"/>
                  <w:lang w:val="fr-FR"/>
                </w:rPr>
                <w:delText>ligne ferroviaire, etc.</w:delText>
              </w:r>
            </w:del>
          </w:p>
          <w:p w14:paraId="4B8B668F" w14:textId="77D89EC9"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21" w:author="Houyem Rais" w:date="2024-02-22T15:03:00Z"/>
                <w:rFonts w:asciiTheme="minorHAnsi" w:hAnsiTheme="minorHAnsi" w:cstheme="minorHAnsi"/>
                <w:sz w:val="18"/>
                <w:szCs w:val="18"/>
                <w:lang w:val="fr-FR"/>
              </w:rPr>
              <w:pPrChange w:id="11422" w:author="Houyem Rais" w:date="2024-02-22T15:03:00Z">
                <w:pPr>
                  <w:spacing w:before="0" w:after="0" w:line="240" w:lineRule="auto"/>
                  <w:ind w:left="34" w:right="-44"/>
                </w:pPr>
              </w:pPrChange>
            </w:pPr>
            <w:del w:id="11423" w:author="Houyem Rais" w:date="2024-02-22T15:03:00Z">
              <w:r w:rsidRPr="00007B3E" w:rsidDel="00CB2812">
                <w:rPr>
                  <w:rFonts w:asciiTheme="minorHAnsi" w:hAnsiTheme="minorHAnsi" w:cstheme="minorHAnsi"/>
                  <w:sz w:val="18"/>
                  <w:szCs w:val="18"/>
                  <w:lang w:val="fr-FR"/>
                </w:rPr>
                <w:delText>Ces risques sont capables d’affecter la sécurité et la stabilité de la zone du projet.</w:delText>
              </w:r>
            </w:del>
          </w:p>
        </w:tc>
        <w:tc>
          <w:tcPr>
            <w:tcW w:w="0" w:type="auto"/>
          </w:tcPr>
          <w:p w14:paraId="3DEA63A7" w14:textId="46BABCF9"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24" w:author="Houyem Rais" w:date="2024-02-22T15:03:00Z"/>
                <w:rFonts w:asciiTheme="minorHAnsi" w:hAnsiTheme="minorHAnsi" w:cstheme="minorHAnsi"/>
                <w:sz w:val="18"/>
                <w:szCs w:val="18"/>
                <w:lang w:val="fr-FR"/>
              </w:rPr>
              <w:pPrChange w:id="11425" w:author="Houyem Rais" w:date="2024-02-22T15:03:00Z">
                <w:pPr>
                  <w:spacing w:before="0" w:after="0" w:line="240" w:lineRule="auto"/>
                  <w:ind w:left="34" w:right="-44"/>
                </w:pPr>
              </w:pPrChange>
            </w:pPr>
            <w:del w:id="11426" w:author="Houyem Rais" w:date="2024-02-22T15:03:00Z">
              <w:r w:rsidRPr="00007B3E" w:rsidDel="00CB2812">
                <w:rPr>
                  <w:rFonts w:asciiTheme="minorHAnsi" w:hAnsiTheme="minorHAnsi" w:cstheme="minorHAnsi"/>
                  <w:sz w:val="18"/>
                  <w:szCs w:val="18"/>
                  <w:lang w:val="fr-FR"/>
                </w:rPr>
                <w:delText>Partagé</w:delText>
              </w:r>
            </w:del>
          </w:p>
          <w:p w14:paraId="63FDC021" w14:textId="18502F46"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27" w:author="Houyem Rais" w:date="2024-02-22T15:03:00Z"/>
                <w:rFonts w:asciiTheme="minorHAnsi" w:hAnsiTheme="minorHAnsi" w:cstheme="minorHAnsi"/>
                <w:sz w:val="18"/>
                <w:szCs w:val="18"/>
                <w:lang w:val="fr-FR"/>
              </w:rPr>
              <w:pPrChange w:id="11428" w:author="Houyem Rais" w:date="2024-02-22T15:03:00Z">
                <w:pPr>
                  <w:spacing w:before="0" w:after="0" w:line="240" w:lineRule="auto"/>
                  <w:ind w:left="34" w:right="-44"/>
                </w:pPr>
              </w:pPrChange>
            </w:pPr>
            <w:del w:id="11429" w:author="Houyem Rais" w:date="2024-02-22T15:03:00Z">
              <w:r w:rsidRPr="00007B3E" w:rsidDel="00CB2812">
                <w:rPr>
                  <w:rFonts w:asciiTheme="minorHAnsi" w:hAnsiTheme="minorHAnsi" w:cstheme="minorHAnsi"/>
                  <w:sz w:val="18"/>
                  <w:szCs w:val="18"/>
                  <w:lang w:val="fr-FR"/>
                </w:rPr>
                <w:delText>En général, la partie publique assume la responsabilité de ce risque, surtout lorsque les risques ne sont pas assurables.</w:delText>
              </w:r>
            </w:del>
          </w:p>
          <w:p w14:paraId="18C09040" w14:textId="422CA15F"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30" w:author="Houyem Rais" w:date="2024-02-22T15:03:00Z"/>
                <w:rFonts w:asciiTheme="minorHAnsi" w:hAnsiTheme="minorHAnsi" w:cstheme="minorHAnsi"/>
                <w:sz w:val="18"/>
                <w:szCs w:val="18"/>
                <w:lang w:val="fr-FR"/>
              </w:rPr>
              <w:pPrChange w:id="11431" w:author="Houyem Rais" w:date="2024-02-22T15:03:00Z">
                <w:pPr>
                  <w:spacing w:before="0" w:after="0" w:line="240" w:lineRule="auto"/>
                  <w:ind w:left="34" w:right="-44"/>
                </w:pPr>
              </w:pPrChange>
            </w:pPr>
            <w:del w:id="11432" w:author="Houyem Rais" w:date="2024-02-22T15:03:00Z">
              <w:r w:rsidRPr="00007B3E" w:rsidDel="00CB2812">
                <w:rPr>
                  <w:rFonts w:asciiTheme="minorHAnsi" w:hAnsiTheme="minorHAnsi" w:cstheme="minorHAnsi"/>
                  <w:sz w:val="18"/>
                  <w:szCs w:val="18"/>
                  <w:lang w:val="fr-FR"/>
                </w:rPr>
                <w:delText>Toutefois, si le risque peut être couvert par une assurance ou des garanties, il est assumé par le partenaire privé qui peut souscrire une police d’assurance pour atténuer son exposition à ces risques.</w:delText>
              </w:r>
            </w:del>
          </w:p>
        </w:tc>
        <w:tc>
          <w:tcPr>
            <w:tcW w:w="0" w:type="auto"/>
          </w:tcPr>
          <w:p w14:paraId="2E6AAE0F" w14:textId="7EE36376"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33" w:author="Houyem Rais" w:date="2024-02-22T15:03:00Z"/>
                <w:rFonts w:asciiTheme="minorHAnsi" w:eastAsia="Arial" w:hAnsiTheme="minorHAnsi" w:cstheme="minorHAnsi"/>
                <w:w w:val="105"/>
                <w:sz w:val="18"/>
                <w:szCs w:val="18"/>
                <w:lang w:val="fr-FR"/>
              </w:rPr>
              <w:pPrChange w:id="11434" w:author="Houyem Rais" w:date="2024-02-22T15:03:00Z">
                <w:pPr>
                  <w:numPr>
                    <w:numId w:val="22"/>
                  </w:numPr>
                  <w:spacing w:before="0" w:after="0" w:line="240" w:lineRule="auto"/>
                  <w:ind w:left="211" w:right="-44" w:hanging="211"/>
                </w:pPr>
              </w:pPrChange>
            </w:pPr>
            <w:del w:id="11435" w:author="Houyem Rais" w:date="2024-02-22T15:03:00Z">
              <w:r w:rsidRPr="00007B3E" w:rsidDel="00CB2812">
                <w:rPr>
                  <w:rFonts w:asciiTheme="minorHAnsi" w:eastAsia="Arial" w:hAnsiTheme="minorHAnsi" w:cstheme="minorHAnsi"/>
                  <w:w w:val="105"/>
                  <w:sz w:val="18"/>
                  <w:szCs w:val="18"/>
                  <w:lang w:val="fr-FR"/>
                </w:rPr>
                <w:delText>Souscription d’une assurance risque pays pour protéger l'investissement contre les perturbations politiques majeures</w:delText>
              </w:r>
            </w:del>
          </w:p>
          <w:p w14:paraId="4DA441E0" w14:textId="5F114641"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36" w:author="Houyem Rais" w:date="2024-02-22T15:03:00Z"/>
                <w:rFonts w:asciiTheme="minorHAnsi" w:eastAsia="Arial" w:hAnsiTheme="minorHAnsi" w:cstheme="minorHAnsi"/>
                <w:w w:val="105"/>
                <w:sz w:val="18"/>
                <w:szCs w:val="18"/>
                <w:lang w:val="fr-FR"/>
              </w:rPr>
              <w:pPrChange w:id="11437" w:author="Houyem Rais" w:date="2024-02-22T15:03:00Z">
                <w:pPr>
                  <w:numPr>
                    <w:numId w:val="22"/>
                  </w:numPr>
                  <w:spacing w:before="0" w:after="0" w:line="240" w:lineRule="auto"/>
                  <w:ind w:left="211" w:right="-44" w:hanging="211"/>
                </w:pPr>
              </w:pPrChange>
            </w:pPr>
            <w:del w:id="11438" w:author="Houyem Rais" w:date="2024-02-22T15:03:00Z">
              <w:r w:rsidRPr="00007B3E" w:rsidDel="00CB2812">
                <w:rPr>
                  <w:rFonts w:asciiTheme="minorHAnsi" w:eastAsia="Arial" w:hAnsiTheme="minorHAnsi" w:cstheme="minorHAnsi"/>
                  <w:w w:val="105"/>
                  <w:sz w:val="18"/>
                  <w:szCs w:val="18"/>
                  <w:lang w:val="fr-FR"/>
                </w:rPr>
                <w:delText>Inclusion de clauses de renégociation qui permettent de renégocier les termes du contrat en cas de changements importants dans l’environnement politique et social</w:delText>
              </w:r>
            </w:del>
          </w:p>
          <w:p w14:paraId="318012B5" w14:textId="6FA9DA6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39" w:author="Houyem Rais" w:date="2024-02-22T15:03:00Z"/>
                <w:rFonts w:asciiTheme="minorHAnsi" w:eastAsia="Arial" w:hAnsiTheme="minorHAnsi" w:cstheme="minorHAnsi"/>
                <w:w w:val="105"/>
                <w:sz w:val="18"/>
                <w:szCs w:val="18"/>
                <w:lang w:val="fr-FR"/>
              </w:rPr>
              <w:pPrChange w:id="11440" w:author="Houyem Rais" w:date="2024-02-22T15:03:00Z">
                <w:pPr>
                  <w:numPr>
                    <w:numId w:val="22"/>
                  </w:numPr>
                  <w:spacing w:before="0" w:after="0" w:line="240" w:lineRule="auto"/>
                  <w:ind w:left="211" w:right="-44" w:hanging="211"/>
                </w:pPr>
              </w:pPrChange>
            </w:pPr>
            <w:del w:id="11441" w:author="Houyem Rais" w:date="2024-02-22T15:03:00Z">
              <w:r w:rsidRPr="00007B3E" w:rsidDel="00CB2812">
                <w:rPr>
                  <w:rFonts w:asciiTheme="minorHAnsi" w:eastAsia="Arial" w:hAnsiTheme="minorHAnsi" w:cstheme="minorHAnsi"/>
                  <w:w w:val="105"/>
                  <w:sz w:val="18"/>
                  <w:szCs w:val="18"/>
                  <w:lang w:val="fr-FR"/>
                </w:rPr>
                <w:delText>Intégration de clauses de force majeure qui définissent des circonstances exceptionnelles pouvant suspendre les obligations contractuelles en cas d'événements hors du contrôle des parties contractantes</w:delText>
              </w:r>
            </w:del>
          </w:p>
          <w:p w14:paraId="195A658D" w14:textId="5297B973"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42" w:author="Houyem Rais" w:date="2024-02-22T15:03:00Z"/>
                <w:rFonts w:asciiTheme="minorHAnsi" w:eastAsia="Arial" w:hAnsiTheme="minorHAnsi" w:cstheme="minorHAnsi"/>
                <w:w w:val="105"/>
                <w:sz w:val="18"/>
                <w:szCs w:val="18"/>
                <w:lang w:val="fr-FR"/>
              </w:rPr>
              <w:pPrChange w:id="11443" w:author="Houyem Rais" w:date="2024-02-22T15:03:00Z">
                <w:pPr>
                  <w:numPr>
                    <w:numId w:val="22"/>
                  </w:numPr>
                  <w:spacing w:before="0" w:after="0" w:line="240" w:lineRule="auto"/>
                  <w:ind w:left="211" w:right="-44" w:hanging="211"/>
                </w:pPr>
              </w:pPrChange>
            </w:pPr>
            <w:del w:id="11444" w:author="Houyem Rais" w:date="2024-02-22T15:03:00Z">
              <w:r w:rsidRPr="00007B3E" w:rsidDel="00CB2812">
                <w:rPr>
                  <w:rFonts w:asciiTheme="minorHAnsi" w:eastAsia="Arial" w:hAnsiTheme="minorHAnsi" w:cstheme="minorHAnsi"/>
                  <w:w w:val="105"/>
                  <w:sz w:val="18"/>
                  <w:szCs w:val="18"/>
                  <w:lang w:val="fr-FR"/>
                </w:rPr>
                <w:delText>Intégration d’une clause de résiliation anticipée avec des mécanismes d'indemnisation pour compenser les pertes encourues</w:delText>
              </w:r>
            </w:del>
          </w:p>
        </w:tc>
      </w:tr>
      <w:tr w:rsidR="008C0F2C" w:rsidRPr="00007B3E" w:rsidDel="00CB2812" w14:paraId="7F43794F" w14:textId="4371ED33">
        <w:trPr>
          <w:del w:id="11445" w:author="Houyem Rais" w:date="2024-02-22T15:03:00Z"/>
        </w:trPr>
        <w:tc>
          <w:tcPr>
            <w:tcW w:w="0" w:type="auto"/>
            <w:vMerge/>
            <w:shd w:val="clear" w:color="auto" w:fill="F2F2F2" w:themeFill="background1" w:themeFillShade="F2"/>
          </w:tcPr>
          <w:p w14:paraId="7B29390F" w14:textId="4E335499"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46" w:author="Houyem Rais" w:date="2024-02-22T15:03:00Z"/>
                <w:rFonts w:asciiTheme="minorHAnsi" w:hAnsiTheme="minorHAnsi" w:cstheme="minorHAnsi"/>
                <w:b/>
                <w:bCs/>
                <w:sz w:val="18"/>
                <w:szCs w:val="18"/>
                <w:lang w:val="fr-FR"/>
              </w:rPr>
              <w:pPrChange w:id="11447" w:author="Houyem Rais" w:date="2024-02-22T15:03:00Z">
                <w:pPr>
                  <w:spacing w:before="0" w:after="0" w:line="240" w:lineRule="auto"/>
                  <w:ind w:left="34" w:right="-44"/>
                </w:pPr>
              </w:pPrChange>
            </w:pPr>
          </w:p>
        </w:tc>
        <w:tc>
          <w:tcPr>
            <w:tcW w:w="0" w:type="auto"/>
          </w:tcPr>
          <w:p w14:paraId="777EEC42" w14:textId="3F2AD212"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48" w:author="Houyem Rais" w:date="2024-02-22T15:03:00Z"/>
                <w:rFonts w:asciiTheme="minorHAnsi" w:hAnsiTheme="minorHAnsi" w:cstheme="minorHAnsi"/>
                <w:b/>
                <w:bCs/>
                <w:sz w:val="18"/>
                <w:szCs w:val="18"/>
                <w:lang w:val="fr-FR"/>
              </w:rPr>
              <w:pPrChange w:id="11449" w:author="Houyem Rais" w:date="2024-02-22T15:03:00Z">
                <w:pPr>
                  <w:spacing w:before="0" w:after="0" w:line="240" w:lineRule="auto"/>
                  <w:ind w:left="34" w:right="-44"/>
                </w:pPr>
              </w:pPrChange>
            </w:pPr>
            <w:del w:id="11450" w:author="Houyem Rais" w:date="2024-02-22T15:03:00Z">
              <w:r w:rsidRPr="00007B3E" w:rsidDel="00CB2812">
                <w:rPr>
                  <w:rFonts w:asciiTheme="minorHAnsi" w:hAnsiTheme="minorHAnsi" w:cstheme="minorHAnsi"/>
                  <w:b/>
                  <w:bCs/>
                  <w:sz w:val="18"/>
                  <w:szCs w:val="18"/>
                  <w:lang w:val="fr-FR"/>
                </w:rPr>
                <w:delText>Risque économique</w:delText>
              </w:r>
            </w:del>
          </w:p>
          <w:p w14:paraId="5B3A8AE6" w14:textId="1F499A68"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51" w:author="Houyem Rais" w:date="2024-02-22T15:03:00Z"/>
                <w:rFonts w:asciiTheme="minorHAnsi" w:hAnsiTheme="minorHAnsi" w:cstheme="minorHAnsi"/>
                <w:sz w:val="18"/>
                <w:szCs w:val="18"/>
                <w:lang w:val="fr-FR"/>
              </w:rPr>
              <w:pPrChange w:id="11452" w:author="Houyem Rais" w:date="2024-02-22T15:03:00Z">
                <w:pPr>
                  <w:spacing w:before="0" w:after="0" w:line="240" w:lineRule="auto"/>
                  <w:ind w:left="34" w:right="-44"/>
                </w:pPr>
              </w:pPrChange>
            </w:pPr>
            <w:del w:id="11453" w:author="Houyem Rais" w:date="2024-02-22T15:03:00Z">
              <w:r w:rsidRPr="00007B3E" w:rsidDel="00CB2812">
                <w:rPr>
                  <w:rFonts w:asciiTheme="minorHAnsi" w:hAnsiTheme="minorHAnsi" w:cstheme="minorHAnsi"/>
                  <w:sz w:val="18"/>
                  <w:szCs w:val="18"/>
                  <w:lang w:val="fr-FR"/>
                </w:rPr>
                <w:delText>C’est le risque de fluctuations économiques nationales ou mondiales pouvant affecter la demande de transport et les investissements dans le projet.</w:delText>
              </w:r>
            </w:del>
          </w:p>
        </w:tc>
        <w:tc>
          <w:tcPr>
            <w:tcW w:w="0" w:type="auto"/>
          </w:tcPr>
          <w:p w14:paraId="6FEF7B2F" w14:textId="79580EFA"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54" w:author="Houyem Rais" w:date="2024-02-22T15:03:00Z"/>
                <w:rFonts w:asciiTheme="minorHAnsi" w:hAnsiTheme="minorHAnsi" w:cstheme="minorHAnsi"/>
                <w:sz w:val="18"/>
                <w:szCs w:val="18"/>
                <w:lang w:val="fr-FR"/>
              </w:rPr>
              <w:pPrChange w:id="11455" w:author="Houyem Rais" w:date="2024-02-22T15:03:00Z">
                <w:pPr>
                  <w:spacing w:before="0" w:after="0" w:line="240" w:lineRule="auto"/>
                  <w:ind w:left="34" w:right="-44"/>
                </w:pPr>
              </w:pPrChange>
            </w:pPr>
            <w:del w:id="11456" w:author="Houyem Rais" w:date="2024-02-22T15:03:00Z">
              <w:r w:rsidRPr="00007B3E" w:rsidDel="00CB2812">
                <w:rPr>
                  <w:sz w:val="18"/>
                  <w:szCs w:val="18"/>
                  <w:lang w:val="fr-FR"/>
                </w:rPr>
                <w:delText>Partagé</w:delText>
              </w:r>
            </w:del>
          </w:p>
        </w:tc>
        <w:tc>
          <w:tcPr>
            <w:tcW w:w="0" w:type="auto"/>
          </w:tcPr>
          <w:p w14:paraId="5155ADEA" w14:textId="311EF80A" w:rsidR="008C0F2C" w:rsidRPr="00007B3E" w:rsidDel="00CB2812" w:rsidRDefault="008C0F2C" w:rsidP="00CB2812">
            <w:pPr>
              <w:widowControl/>
              <w:numPr>
                <w:ilvl w:val="1"/>
                <w:numId w:val="1"/>
              </w:numPr>
              <w:tabs>
                <w:tab w:val="left" w:pos="2730"/>
              </w:tabs>
              <w:autoSpaceDE/>
              <w:autoSpaceDN/>
              <w:spacing w:before="240" w:after="240" w:line="240" w:lineRule="auto"/>
              <w:ind w:left="1134" w:right="-44"/>
              <w:jc w:val="left"/>
              <w:outlineLvl w:val="2"/>
              <w:rPr>
                <w:del w:id="11457" w:author="Houyem Rais" w:date="2024-02-22T15:03:00Z"/>
                <w:rFonts w:asciiTheme="minorHAnsi" w:eastAsia="Arial" w:hAnsiTheme="minorHAnsi" w:cstheme="minorHAnsi"/>
                <w:w w:val="105"/>
                <w:sz w:val="18"/>
                <w:szCs w:val="18"/>
                <w:lang w:val="fr-FR"/>
              </w:rPr>
              <w:pPrChange w:id="11458" w:author="Houyem Rais" w:date="2024-02-22T15:03:00Z">
                <w:pPr>
                  <w:widowControl/>
                  <w:numPr>
                    <w:numId w:val="22"/>
                  </w:numPr>
                  <w:autoSpaceDE/>
                  <w:autoSpaceDN/>
                  <w:spacing w:before="0" w:after="0" w:line="240" w:lineRule="auto"/>
                  <w:ind w:left="211" w:right="-44" w:hanging="211"/>
                </w:pPr>
              </w:pPrChange>
            </w:pPr>
            <w:del w:id="11459" w:author="Houyem Rais" w:date="2024-02-22T15:03:00Z">
              <w:r w:rsidRPr="00007B3E" w:rsidDel="00CB2812">
                <w:rPr>
                  <w:sz w:val="18"/>
                  <w:szCs w:val="18"/>
                  <w:lang w:val="fr-FR"/>
                </w:rPr>
                <w:delText>Réalisation d’analyses économiques et des études de marché régulières</w:delText>
              </w:r>
            </w:del>
          </w:p>
          <w:p w14:paraId="5EFDBCF4" w14:textId="044ABF48" w:rsidR="008C0F2C" w:rsidRPr="00007B3E" w:rsidDel="00CB2812" w:rsidRDefault="008C0F2C" w:rsidP="00CB2812">
            <w:pPr>
              <w:widowControl/>
              <w:numPr>
                <w:ilvl w:val="1"/>
                <w:numId w:val="1"/>
              </w:numPr>
              <w:tabs>
                <w:tab w:val="left" w:pos="2730"/>
              </w:tabs>
              <w:autoSpaceDE/>
              <w:autoSpaceDN/>
              <w:spacing w:before="240" w:after="240" w:line="240" w:lineRule="auto"/>
              <w:ind w:left="1134" w:right="-44"/>
              <w:jc w:val="left"/>
              <w:outlineLvl w:val="2"/>
              <w:rPr>
                <w:del w:id="11460" w:author="Houyem Rais" w:date="2024-02-22T15:03:00Z"/>
                <w:rFonts w:asciiTheme="minorHAnsi" w:eastAsia="Arial" w:hAnsiTheme="minorHAnsi" w:cstheme="minorHAnsi"/>
                <w:w w:val="105"/>
                <w:sz w:val="18"/>
                <w:szCs w:val="18"/>
                <w:lang w:val="fr-FR"/>
              </w:rPr>
              <w:pPrChange w:id="11461" w:author="Houyem Rais" w:date="2024-02-22T15:03:00Z">
                <w:pPr>
                  <w:widowControl/>
                  <w:numPr>
                    <w:numId w:val="22"/>
                  </w:numPr>
                  <w:autoSpaceDE/>
                  <w:autoSpaceDN/>
                  <w:spacing w:before="0" w:after="0" w:line="240" w:lineRule="auto"/>
                  <w:ind w:left="211" w:right="-44" w:hanging="211"/>
                </w:pPr>
              </w:pPrChange>
            </w:pPr>
            <w:del w:id="11462" w:author="Houyem Rais" w:date="2024-02-22T15:03:00Z">
              <w:r w:rsidRPr="00007B3E" w:rsidDel="00CB2812">
                <w:rPr>
                  <w:sz w:val="18"/>
                  <w:szCs w:val="18"/>
                  <w:lang w:val="fr-FR"/>
                </w:rPr>
                <w:delText>Diversification des sources de revenus du projet pour atténuer l'impact des fluctuations économiques</w:delText>
              </w:r>
            </w:del>
          </w:p>
          <w:p w14:paraId="4746B967" w14:textId="658F3F07" w:rsidR="008C0F2C" w:rsidRPr="00007B3E" w:rsidDel="00CB2812" w:rsidRDefault="008C0F2C" w:rsidP="00CB2812">
            <w:pPr>
              <w:widowControl/>
              <w:numPr>
                <w:ilvl w:val="1"/>
                <w:numId w:val="1"/>
              </w:numPr>
              <w:tabs>
                <w:tab w:val="left" w:pos="2730"/>
              </w:tabs>
              <w:autoSpaceDE/>
              <w:autoSpaceDN/>
              <w:spacing w:before="240" w:after="240" w:line="240" w:lineRule="auto"/>
              <w:ind w:left="1134" w:right="-44"/>
              <w:jc w:val="left"/>
              <w:outlineLvl w:val="2"/>
              <w:rPr>
                <w:del w:id="11463" w:author="Houyem Rais" w:date="2024-02-22T15:03:00Z"/>
                <w:rFonts w:asciiTheme="minorHAnsi" w:eastAsia="Arial" w:hAnsiTheme="minorHAnsi" w:cstheme="minorHAnsi"/>
                <w:w w:val="105"/>
                <w:sz w:val="18"/>
                <w:szCs w:val="18"/>
                <w:lang w:val="fr-FR"/>
              </w:rPr>
              <w:pPrChange w:id="11464" w:author="Houyem Rais" w:date="2024-02-22T15:03:00Z">
                <w:pPr>
                  <w:widowControl/>
                  <w:numPr>
                    <w:numId w:val="22"/>
                  </w:numPr>
                  <w:autoSpaceDE/>
                  <w:autoSpaceDN/>
                  <w:spacing w:before="0" w:after="0" w:line="240" w:lineRule="auto"/>
                  <w:ind w:left="211" w:right="-44" w:hanging="211"/>
                </w:pPr>
              </w:pPrChange>
            </w:pPr>
            <w:del w:id="11465" w:author="Houyem Rais" w:date="2024-02-22T15:03:00Z">
              <w:r w:rsidRPr="00007B3E" w:rsidDel="00CB2812">
                <w:rPr>
                  <w:sz w:val="18"/>
                  <w:szCs w:val="18"/>
                  <w:lang w:val="fr-FR"/>
                </w:rPr>
                <w:delText>Etablissement de contrats flexibles pour s'adapter aux changements économiques</w:delText>
              </w:r>
            </w:del>
          </w:p>
        </w:tc>
      </w:tr>
      <w:tr w:rsidR="008C0F2C" w:rsidRPr="00007B3E" w:rsidDel="00CB2812" w14:paraId="42B5D943" w14:textId="34119E52">
        <w:trPr>
          <w:del w:id="11466" w:author="Houyem Rais" w:date="2024-02-22T15:03:00Z"/>
        </w:trPr>
        <w:tc>
          <w:tcPr>
            <w:tcW w:w="0" w:type="auto"/>
            <w:vMerge w:val="restart"/>
            <w:shd w:val="clear" w:color="auto" w:fill="F2F2F2" w:themeFill="background1" w:themeFillShade="F2"/>
          </w:tcPr>
          <w:p w14:paraId="5A91C42F" w14:textId="5F2888C5"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67" w:author="Houyem Rais" w:date="2024-02-22T15:03:00Z"/>
                <w:rFonts w:asciiTheme="minorHAnsi" w:hAnsiTheme="minorHAnsi" w:cstheme="minorHAnsi"/>
                <w:b/>
                <w:bCs/>
                <w:sz w:val="18"/>
                <w:szCs w:val="18"/>
                <w:lang w:val="fr-FR"/>
              </w:rPr>
              <w:pPrChange w:id="11468" w:author="Houyem Rais" w:date="2024-02-22T15:03:00Z">
                <w:pPr>
                  <w:spacing w:before="0" w:after="0" w:line="240" w:lineRule="auto"/>
                  <w:ind w:left="34" w:right="-44"/>
                </w:pPr>
              </w:pPrChange>
            </w:pPr>
            <w:del w:id="11469" w:author="Houyem Rais" w:date="2024-02-22T15:03:00Z">
              <w:r w:rsidRPr="00007B3E" w:rsidDel="00CB2812">
                <w:rPr>
                  <w:rFonts w:asciiTheme="minorHAnsi" w:hAnsiTheme="minorHAnsi" w:cstheme="minorHAnsi"/>
                  <w:b/>
                  <w:bCs/>
                  <w:sz w:val="18"/>
                  <w:szCs w:val="18"/>
                  <w:lang w:val="fr-FR"/>
                </w:rPr>
                <w:delText>Risque monétaire</w:delText>
              </w:r>
            </w:del>
          </w:p>
          <w:p w14:paraId="25201BEA" w14:textId="3113C4B6"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70" w:author="Houyem Rais" w:date="2024-02-22T15:03:00Z"/>
                <w:rFonts w:asciiTheme="minorHAnsi" w:hAnsiTheme="minorHAnsi" w:cstheme="minorHAnsi"/>
                <w:b/>
                <w:bCs/>
                <w:sz w:val="18"/>
                <w:szCs w:val="18"/>
                <w:lang w:val="fr-FR"/>
              </w:rPr>
              <w:pPrChange w:id="11471" w:author="Houyem Rais" w:date="2024-02-22T15:03:00Z">
                <w:pPr>
                  <w:spacing w:before="0" w:after="0" w:line="240" w:lineRule="auto"/>
                  <w:ind w:left="34" w:right="-44"/>
                </w:pPr>
              </w:pPrChange>
            </w:pPr>
          </w:p>
        </w:tc>
        <w:tc>
          <w:tcPr>
            <w:tcW w:w="0" w:type="auto"/>
          </w:tcPr>
          <w:p w14:paraId="5BDB9581" w14:textId="45450177"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72" w:author="Houyem Rais" w:date="2024-02-22T15:03:00Z"/>
                <w:rFonts w:asciiTheme="minorHAnsi" w:hAnsiTheme="minorHAnsi" w:cstheme="minorHAnsi"/>
                <w:b/>
                <w:bCs/>
                <w:sz w:val="18"/>
                <w:szCs w:val="18"/>
                <w:lang w:val="fr-FR"/>
              </w:rPr>
              <w:pPrChange w:id="11473" w:author="Houyem Rais" w:date="2024-02-22T15:03:00Z">
                <w:pPr>
                  <w:spacing w:before="0" w:after="0" w:line="240" w:lineRule="auto"/>
                  <w:ind w:left="34" w:right="-44"/>
                </w:pPr>
              </w:pPrChange>
            </w:pPr>
            <w:del w:id="11474" w:author="Houyem Rais" w:date="2024-02-22T15:03:00Z">
              <w:r w:rsidRPr="00007B3E" w:rsidDel="00CB2812">
                <w:rPr>
                  <w:rFonts w:asciiTheme="minorHAnsi" w:hAnsiTheme="minorHAnsi" w:cstheme="minorHAnsi"/>
                  <w:b/>
                  <w:bCs/>
                  <w:sz w:val="18"/>
                  <w:szCs w:val="18"/>
                  <w:lang w:val="fr-FR"/>
                </w:rPr>
                <w:delText>Fluctuation des taux de change</w:delText>
              </w:r>
            </w:del>
          </w:p>
          <w:p w14:paraId="12036A3B" w14:textId="1916A953"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75" w:author="Houyem Rais" w:date="2024-02-22T15:03:00Z"/>
                <w:rFonts w:asciiTheme="minorHAnsi" w:hAnsiTheme="minorHAnsi" w:cstheme="minorHAnsi"/>
                <w:sz w:val="18"/>
                <w:szCs w:val="18"/>
                <w:lang w:val="fr-FR"/>
              </w:rPr>
              <w:pPrChange w:id="11476" w:author="Houyem Rais" w:date="2024-02-22T15:03:00Z">
                <w:pPr>
                  <w:spacing w:before="0" w:after="0" w:line="240" w:lineRule="auto"/>
                  <w:ind w:left="34" w:right="-44"/>
                </w:pPr>
              </w:pPrChange>
            </w:pPr>
            <w:del w:id="11477" w:author="Houyem Rais" w:date="2024-02-22T15:03:00Z">
              <w:r w:rsidRPr="00007B3E" w:rsidDel="00CB2812">
                <w:rPr>
                  <w:rFonts w:asciiTheme="minorHAnsi" w:hAnsiTheme="minorHAnsi" w:cstheme="minorHAnsi"/>
                  <w:sz w:val="18"/>
                  <w:szCs w:val="18"/>
                  <w:lang w:val="fr-FR"/>
                </w:rPr>
                <w:delText>C’est le risque que la variabilité des taux de change affecte la rentabilité du projet. Cela se produit lorsque les entrées de fonds du projet sont libellées dans une devise différente de celle des sorties de fonds du projet, comme le remboursement de la dette ou les achats d’intrants.</w:delText>
              </w:r>
            </w:del>
          </w:p>
        </w:tc>
        <w:tc>
          <w:tcPr>
            <w:tcW w:w="0" w:type="auto"/>
          </w:tcPr>
          <w:p w14:paraId="280F1048" w14:textId="32E2FBD8"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78" w:author="Houyem Rais" w:date="2024-02-22T15:03:00Z"/>
                <w:rFonts w:asciiTheme="minorHAnsi" w:hAnsiTheme="minorHAnsi" w:cstheme="minorHAnsi"/>
                <w:sz w:val="18"/>
                <w:szCs w:val="18"/>
                <w:lang w:val="fr-FR"/>
              </w:rPr>
              <w:pPrChange w:id="11479" w:author="Houyem Rais" w:date="2024-02-22T15:03:00Z">
                <w:pPr>
                  <w:spacing w:before="0" w:after="0" w:line="240" w:lineRule="auto"/>
                  <w:ind w:left="34" w:right="-44"/>
                </w:pPr>
              </w:pPrChange>
            </w:pPr>
            <w:del w:id="11480" w:author="Houyem Rais" w:date="2024-02-22T15:03:00Z">
              <w:r w:rsidRPr="00007B3E" w:rsidDel="00CB2812">
                <w:rPr>
                  <w:rFonts w:asciiTheme="minorHAnsi" w:hAnsiTheme="minorHAnsi" w:cstheme="minorHAnsi"/>
                  <w:sz w:val="18"/>
                  <w:szCs w:val="18"/>
                  <w:lang w:val="fr-FR"/>
                </w:rPr>
                <w:delText>Partagé</w:delText>
              </w:r>
            </w:del>
          </w:p>
          <w:p w14:paraId="64F0727F" w14:textId="79D29C1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81" w:author="Houyem Rais" w:date="2024-02-22T15:03:00Z"/>
                <w:rFonts w:asciiTheme="minorHAnsi" w:hAnsiTheme="minorHAnsi" w:cstheme="minorHAnsi"/>
                <w:sz w:val="18"/>
                <w:szCs w:val="18"/>
                <w:lang w:val="fr-FR"/>
              </w:rPr>
              <w:pPrChange w:id="11482" w:author="Houyem Rais" w:date="2024-02-22T15:03:00Z">
                <w:pPr>
                  <w:spacing w:before="0" w:after="0" w:line="240" w:lineRule="auto"/>
                  <w:ind w:left="34" w:right="-44"/>
                </w:pPr>
              </w:pPrChange>
            </w:pPr>
            <w:del w:id="11483" w:author="Houyem Rais" w:date="2024-02-22T15:03:00Z">
              <w:r w:rsidRPr="00007B3E" w:rsidDel="00CB2812">
                <w:rPr>
                  <w:rFonts w:asciiTheme="minorHAnsi" w:hAnsiTheme="minorHAnsi" w:cstheme="minorHAnsi"/>
                  <w:sz w:val="18"/>
                  <w:szCs w:val="18"/>
                  <w:lang w:val="fr-FR"/>
                </w:rPr>
                <w:delText>L’autorité contractante n’assume pas la responsabilité de ce risque, bien que certains éléments des paiements puissent être ajustés pour tenir compte des fluctuations entre la monnaie locale et la monnaie étrangère.</w:delText>
              </w:r>
            </w:del>
          </w:p>
          <w:p w14:paraId="776551E4" w14:textId="7E8F486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84" w:author="Houyem Rais" w:date="2024-02-22T15:03:00Z"/>
                <w:rFonts w:asciiTheme="minorHAnsi" w:hAnsiTheme="minorHAnsi" w:cstheme="minorHAnsi"/>
                <w:sz w:val="18"/>
                <w:szCs w:val="18"/>
                <w:lang w:val="fr-FR"/>
              </w:rPr>
              <w:pPrChange w:id="11485" w:author="Houyem Rais" w:date="2024-02-22T15:03:00Z">
                <w:pPr>
                  <w:spacing w:before="0" w:after="0" w:line="240" w:lineRule="auto"/>
                  <w:ind w:left="34" w:right="-44"/>
                </w:pPr>
              </w:pPrChange>
            </w:pPr>
            <w:del w:id="11486" w:author="Houyem Rais" w:date="2024-02-22T15:03:00Z">
              <w:r w:rsidRPr="00007B3E" w:rsidDel="00CB2812">
                <w:rPr>
                  <w:rFonts w:asciiTheme="minorHAnsi" w:hAnsiTheme="minorHAnsi" w:cstheme="minorHAnsi"/>
                  <w:sz w:val="18"/>
                  <w:szCs w:val="18"/>
                  <w:lang w:val="fr-FR"/>
                </w:rPr>
                <w:delText>Lorsque la politique gouvernementale a une incidence importante sur les taux de change, une partie privée peut devoir assumer une plus grande part du risque de change.</w:delText>
              </w:r>
            </w:del>
          </w:p>
        </w:tc>
        <w:tc>
          <w:tcPr>
            <w:tcW w:w="0" w:type="auto"/>
          </w:tcPr>
          <w:p w14:paraId="05039D48" w14:textId="22181D8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87" w:author="Houyem Rais" w:date="2024-02-22T15:03:00Z"/>
                <w:rFonts w:asciiTheme="minorHAnsi" w:eastAsia="Arial" w:hAnsiTheme="minorHAnsi" w:cstheme="minorHAnsi"/>
                <w:w w:val="105"/>
                <w:sz w:val="18"/>
                <w:szCs w:val="18"/>
                <w:lang w:val="fr-FR"/>
              </w:rPr>
              <w:pPrChange w:id="11488" w:author="Houyem Rais" w:date="2024-02-22T15:03:00Z">
                <w:pPr>
                  <w:numPr>
                    <w:numId w:val="22"/>
                  </w:numPr>
                  <w:spacing w:before="0" w:after="0" w:line="240" w:lineRule="auto"/>
                  <w:ind w:left="211" w:right="-44" w:hanging="211"/>
                </w:pPr>
              </w:pPrChange>
            </w:pPr>
            <w:del w:id="11489" w:author="Houyem Rais" w:date="2024-02-22T15:03:00Z">
              <w:r w:rsidRPr="00007B3E" w:rsidDel="00CB2812">
                <w:rPr>
                  <w:rFonts w:asciiTheme="minorHAnsi" w:eastAsia="Arial" w:hAnsiTheme="minorHAnsi" w:cstheme="minorHAnsi"/>
                  <w:w w:val="105"/>
                  <w:sz w:val="18"/>
                  <w:szCs w:val="18"/>
                  <w:lang w:val="fr-FR"/>
                </w:rPr>
                <w:delText>Utilisation d’instruments de couverture du risque de change</w:delText>
              </w:r>
            </w:del>
          </w:p>
          <w:p w14:paraId="76B57399" w14:textId="2C92C3A1"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90" w:author="Houyem Rais" w:date="2024-02-22T15:03:00Z"/>
                <w:rFonts w:asciiTheme="minorHAnsi" w:eastAsia="Arial" w:hAnsiTheme="minorHAnsi" w:cstheme="minorHAnsi"/>
                <w:w w:val="105"/>
                <w:sz w:val="18"/>
                <w:szCs w:val="18"/>
                <w:lang w:val="fr-FR"/>
              </w:rPr>
              <w:pPrChange w:id="11491" w:author="Houyem Rais" w:date="2024-02-22T15:03:00Z">
                <w:pPr>
                  <w:numPr>
                    <w:numId w:val="22"/>
                  </w:numPr>
                  <w:spacing w:before="0" w:after="0" w:line="240" w:lineRule="auto"/>
                  <w:ind w:left="211" w:right="-44" w:hanging="211"/>
                </w:pPr>
              </w:pPrChange>
            </w:pPr>
            <w:del w:id="11492" w:author="Houyem Rais" w:date="2024-02-22T15:03:00Z">
              <w:r w:rsidRPr="00007B3E" w:rsidDel="00CB2812">
                <w:rPr>
                  <w:rFonts w:asciiTheme="minorHAnsi" w:eastAsia="Arial" w:hAnsiTheme="minorHAnsi" w:cstheme="minorHAnsi"/>
                  <w:w w:val="105"/>
                  <w:sz w:val="18"/>
                  <w:szCs w:val="18"/>
                  <w:lang w:val="fr-FR"/>
                </w:rPr>
                <w:delText>Mobilisation de fonds locaux pour financer une partie du projet ou des dépenses opérationnelles</w:delText>
              </w:r>
            </w:del>
          </w:p>
          <w:p w14:paraId="2A20A760" w14:textId="4997438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93" w:author="Houyem Rais" w:date="2024-02-22T15:03:00Z"/>
                <w:rFonts w:asciiTheme="minorHAnsi" w:eastAsia="Arial" w:hAnsiTheme="minorHAnsi" w:cstheme="minorHAnsi"/>
                <w:w w:val="105"/>
                <w:sz w:val="18"/>
                <w:szCs w:val="18"/>
                <w:lang w:val="fr-FR"/>
              </w:rPr>
              <w:pPrChange w:id="11494" w:author="Houyem Rais" w:date="2024-02-22T15:03:00Z">
                <w:pPr>
                  <w:numPr>
                    <w:numId w:val="22"/>
                  </w:numPr>
                  <w:spacing w:before="0" w:after="0" w:line="240" w:lineRule="auto"/>
                  <w:ind w:left="211" w:right="-44" w:hanging="211"/>
                </w:pPr>
              </w:pPrChange>
            </w:pPr>
            <w:del w:id="11495" w:author="Houyem Rais" w:date="2024-02-22T15:03:00Z">
              <w:r w:rsidRPr="00007B3E" w:rsidDel="00CB2812">
                <w:rPr>
                  <w:rFonts w:asciiTheme="minorHAnsi" w:eastAsia="Arial" w:hAnsiTheme="minorHAnsi" w:cstheme="minorHAnsi"/>
                  <w:w w:val="105"/>
                  <w:sz w:val="18"/>
                  <w:szCs w:val="18"/>
                  <w:lang w:val="fr-FR"/>
                </w:rPr>
                <w:delText>Transmission du risque de change aux bénéficiaires par l’indexation des prix</w:delText>
              </w:r>
            </w:del>
          </w:p>
          <w:p w14:paraId="41C1CBD7" w14:textId="66E32BB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496" w:author="Houyem Rais" w:date="2024-02-22T15:03:00Z"/>
                <w:rFonts w:asciiTheme="minorHAnsi" w:eastAsia="Arial" w:hAnsiTheme="minorHAnsi" w:cstheme="minorHAnsi"/>
                <w:w w:val="105"/>
                <w:sz w:val="18"/>
                <w:szCs w:val="18"/>
                <w:lang w:val="fr-FR"/>
              </w:rPr>
              <w:pPrChange w:id="11497" w:author="Houyem Rais" w:date="2024-02-22T15:03:00Z">
                <w:pPr>
                  <w:numPr>
                    <w:numId w:val="22"/>
                  </w:numPr>
                  <w:spacing w:before="0" w:after="0" w:line="240" w:lineRule="auto"/>
                  <w:ind w:left="211" w:right="-44" w:hanging="211"/>
                </w:pPr>
              </w:pPrChange>
            </w:pPr>
            <w:del w:id="11498" w:author="Houyem Rais" w:date="2024-02-22T15:03:00Z">
              <w:r w:rsidRPr="00007B3E" w:rsidDel="00CB2812">
                <w:rPr>
                  <w:rFonts w:asciiTheme="minorHAnsi" w:eastAsia="Arial" w:hAnsiTheme="minorHAnsi" w:cstheme="minorHAnsi"/>
                  <w:w w:val="105"/>
                  <w:sz w:val="18"/>
                  <w:szCs w:val="18"/>
                  <w:lang w:val="fr-FR"/>
                </w:rPr>
                <w:delText>Diversification des devises dans les réserves de trésorerie du projet</w:delText>
              </w:r>
            </w:del>
          </w:p>
        </w:tc>
      </w:tr>
      <w:tr w:rsidR="008C0F2C" w:rsidRPr="00007B3E" w:rsidDel="00CB2812" w14:paraId="3520F9B9" w14:textId="31B25FD9">
        <w:trPr>
          <w:del w:id="11499" w:author="Houyem Rais" w:date="2024-02-22T15:03:00Z"/>
        </w:trPr>
        <w:tc>
          <w:tcPr>
            <w:tcW w:w="0" w:type="auto"/>
            <w:vMerge/>
            <w:shd w:val="clear" w:color="auto" w:fill="F2F2F2" w:themeFill="background1" w:themeFillShade="F2"/>
          </w:tcPr>
          <w:p w14:paraId="555CB73B" w14:textId="22F36D28"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00" w:author="Houyem Rais" w:date="2024-02-22T15:03:00Z"/>
                <w:rFonts w:asciiTheme="minorHAnsi" w:hAnsiTheme="minorHAnsi" w:cstheme="minorHAnsi"/>
                <w:b/>
                <w:bCs/>
                <w:sz w:val="18"/>
                <w:szCs w:val="18"/>
                <w:lang w:val="fr-FR"/>
              </w:rPr>
              <w:pPrChange w:id="11501" w:author="Houyem Rais" w:date="2024-02-22T15:03:00Z">
                <w:pPr>
                  <w:spacing w:before="0" w:after="0" w:line="240" w:lineRule="auto"/>
                  <w:ind w:left="34" w:right="-44"/>
                </w:pPr>
              </w:pPrChange>
            </w:pPr>
          </w:p>
        </w:tc>
        <w:tc>
          <w:tcPr>
            <w:tcW w:w="0" w:type="auto"/>
          </w:tcPr>
          <w:p w14:paraId="60EE2EBE" w14:textId="5EE0A6C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02" w:author="Houyem Rais" w:date="2024-02-22T15:03:00Z"/>
                <w:rFonts w:asciiTheme="minorHAnsi" w:hAnsiTheme="minorHAnsi" w:cstheme="minorHAnsi"/>
                <w:b/>
                <w:bCs/>
                <w:sz w:val="18"/>
                <w:szCs w:val="18"/>
                <w:lang w:val="fr-FR"/>
              </w:rPr>
              <w:pPrChange w:id="11503" w:author="Houyem Rais" w:date="2024-02-22T15:03:00Z">
                <w:pPr>
                  <w:spacing w:before="0" w:after="0" w:line="240" w:lineRule="auto"/>
                  <w:ind w:left="34" w:right="-44"/>
                </w:pPr>
              </w:pPrChange>
            </w:pPr>
            <w:del w:id="11504" w:author="Houyem Rais" w:date="2024-02-22T15:03:00Z">
              <w:r w:rsidRPr="00007B3E" w:rsidDel="00CB2812">
                <w:rPr>
                  <w:rFonts w:asciiTheme="minorHAnsi" w:hAnsiTheme="minorHAnsi" w:cstheme="minorHAnsi"/>
                  <w:b/>
                  <w:bCs/>
                  <w:sz w:val="18"/>
                  <w:szCs w:val="18"/>
                  <w:lang w:val="fr-FR"/>
                </w:rPr>
                <w:delText xml:space="preserve">Changement du taux d’intérêt, </w:delText>
              </w:r>
              <w:r w:rsidRPr="00007B3E" w:rsidDel="00CB2812">
                <w:rPr>
                  <w:rFonts w:asciiTheme="minorHAnsi" w:hAnsiTheme="minorHAnsi" w:cstheme="minorHAnsi"/>
                  <w:sz w:val="18"/>
                  <w:szCs w:val="18"/>
                  <w:lang w:val="fr-FR"/>
                </w:rPr>
                <w:delText>qui pourrait augmenter les coûts du service de la dette</w:delText>
              </w:r>
            </w:del>
          </w:p>
        </w:tc>
        <w:tc>
          <w:tcPr>
            <w:tcW w:w="0" w:type="auto"/>
          </w:tcPr>
          <w:p w14:paraId="2C8426D6" w14:textId="74CDB47F"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05" w:author="Houyem Rais" w:date="2024-02-22T15:03:00Z"/>
                <w:rFonts w:asciiTheme="minorHAnsi" w:hAnsiTheme="minorHAnsi" w:cstheme="minorHAnsi"/>
                <w:sz w:val="18"/>
                <w:szCs w:val="18"/>
                <w:lang w:val="fr-FR"/>
              </w:rPr>
              <w:pPrChange w:id="11506" w:author="Houyem Rais" w:date="2024-02-22T15:03:00Z">
                <w:pPr>
                  <w:spacing w:before="0" w:after="0" w:line="240" w:lineRule="auto"/>
                  <w:ind w:left="34" w:right="-44"/>
                </w:pPr>
              </w:pPrChange>
            </w:pPr>
            <w:del w:id="11507"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64D2A43A" w14:textId="14422F27"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08" w:author="Houyem Rais" w:date="2024-02-22T15:03:00Z"/>
                <w:rFonts w:asciiTheme="minorHAnsi" w:eastAsia="Arial" w:hAnsiTheme="minorHAnsi" w:cstheme="minorHAnsi"/>
                <w:w w:val="105"/>
                <w:sz w:val="18"/>
                <w:szCs w:val="18"/>
                <w:lang w:val="fr-FR"/>
              </w:rPr>
              <w:pPrChange w:id="11509" w:author="Houyem Rais" w:date="2024-02-22T15:03:00Z">
                <w:pPr>
                  <w:numPr>
                    <w:numId w:val="22"/>
                  </w:numPr>
                  <w:spacing w:before="0" w:after="0" w:line="240" w:lineRule="auto"/>
                  <w:ind w:left="211" w:right="-44" w:hanging="211"/>
                </w:pPr>
              </w:pPrChange>
            </w:pPr>
            <w:del w:id="11510" w:author="Houyem Rais" w:date="2024-02-22T15:03:00Z">
              <w:r w:rsidRPr="00007B3E" w:rsidDel="00CB2812">
                <w:rPr>
                  <w:rFonts w:asciiTheme="minorHAnsi" w:eastAsia="Arial" w:hAnsiTheme="minorHAnsi" w:cstheme="minorHAnsi"/>
                  <w:w w:val="105"/>
                  <w:sz w:val="18"/>
                  <w:szCs w:val="18"/>
                  <w:lang w:val="fr-FR"/>
                </w:rPr>
                <w:delText>Utilisation d'instruments financiers (assurance swap) pour fixer ou plafonner les taux d'intérêt sur la dette du projet</w:delText>
              </w:r>
            </w:del>
          </w:p>
          <w:p w14:paraId="7FF31FA8" w14:textId="06CF15E3"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11" w:author="Houyem Rais" w:date="2024-02-22T15:03:00Z"/>
                <w:rFonts w:asciiTheme="minorHAnsi" w:eastAsia="Arial" w:hAnsiTheme="minorHAnsi" w:cstheme="minorHAnsi"/>
                <w:w w:val="105"/>
                <w:sz w:val="18"/>
                <w:szCs w:val="18"/>
                <w:lang w:val="fr-FR"/>
              </w:rPr>
              <w:pPrChange w:id="11512" w:author="Houyem Rais" w:date="2024-02-22T15:03:00Z">
                <w:pPr>
                  <w:numPr>
                    <w:numId w:val="22"/>
                  </w:numPr>
                  <w:spacing w:before="0" w:after="0" w:line="240" w:lineRule="auto"/>
                  <w:ind w:left="211" w:right="-44" w:hanging="211"/>
                </w:pPr>
              </w:pPrChange>
            </w:pPr>
            <w:del w:id="11513" w:author="Houyem Rais" w:date="2024-02-22T15:03:00Z">
              <w:r w:rsidRPr="00007B3E" w:rsidDel="00CB2812">
                <w:rPr>
                  <w:rFonts w:asciiTheme="minorHAnsi" w:eastAsia="Arial" w:hAnsiTheme="minorHAnsi" w:cstheme="minorHAnsi"/>
                  <w:w w:val="105"/>
                  <w:sz w:val="18"/>
                  <w:szCs w:val="18"/>
                  <w:lang w:val="fr-FR"/>
                </w:rPr>
                <w:delText>Diversification des sources de financement</w:delText>
              </w:r>
            </w:del>
          </w:p>
          <w:p w14:paraId="2D126106" w14:textId="62D5733A"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14" w:author="Houyem Rais" w:date="2024-02-22T15:03:00Z"/>
                <w:rFonts w:asciiTheme="minorHAnsi" w:eastAsia="Arial" w:hAnsiTheme="minorHAnsi" w:cstheme="minorHAnsi"/>
                <w:w w:val="105"/>
                <w:sz w:val="18"/>
                <w:szCs w:val="18"/>
                <w:lang w:val="fr-FR"/>
              </w:rPr>
              <w:pPrChange w:id="11515" w:author="Houyem Rais" w:date="2024-02-22T15:03:00Z">
                <w:pPr>
                  <w:numPr>
                    <w:numId w:val="22"/>
                  </w:numPr>
                  <w:spacing w:before="0" w:after="0" w:line="240" w:lineRule="auto"/>
                  <w:ind w:left="211" w:right="-44" w:hanging="211"/>
                </w:pPr>
              </w:pPrChange>
            </w:pPr>
            <w:del w:id="11516" w:author="Houyem Rais" w:date="2024-02-22T15:03:00Z">
              <w:r w:rsidRPr="00007B3E" w:rsidDel="00CB2812">
                <w:rPr>
                  <w:rFonts w:asciiTheme="minorHAnsi" w:eastAsia="Arial" w:hAnsiTheme="minorHAnsi" w:cstheme="minorHAnsi"/>
                  <w:w w:val="105"/>
                  <w:sz w:val="18"/>
                  <w:szCs w:val="18"/>
                  <w:lang w:val="fr-FR"/>
                </w:rPr>
                <w:delText>Mise en œuvre d’une stratégie de gestion active de la dette pour ajuster les conditions de financement en fonction des conditions du marché</w:delText>
              </w:r>
            </w:del>
          </w:p>
        </w:tc>
      </w:tr>
      <w:tr w:rsidR="008C0F2C" w:rsidRPr="00007B3E" w:rsidDel="00CB2812" w14:paraId="0F0B9D78" w14:textId="6A231716">
        <w:trPr>
          <w:del w:id="11517" w:author="Houyem Rais" w:date="2024-02-22T15:03:00Z"/>
        </w:trPr>
        <w:tc>
          <w:tcPr>
            <w:tcW w:w="0" w:type="auto"/>
            <w:vMerge/>
            <w:shd w:val="clear" w:color="auto" w:fill="F2F2F2" w:themeFill="background1" w:themeFillShade="F2"/>
          </w:tcPr>
          <w:p w14:paraId="4D19002E" w14:textId="2313D14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18" w:author="Houyem Rais" w:date="2024-02-22T15:03:00Z"/>
                <w:rFonts w:asciiTheme="minorHAnsi" w:hAnsiTheme="minorHAnsi" w:cstheme="minorHAnsi"/>
                <w:b/>
                <w:bCs/>
                <w:sz w:val="18"/>
                <w:szCs w:val="18"/>
                <w:lang w:val="fr-FR"/>
              </w:rPr>
              <w:pPrChange w:id="11519" w:author="Houyem Rais" w:date="2024-02-22T15:03:00Z">
                <w:pPr>
                  <w:spacing w:before="0" w:after="0" w:line="240" w:lineRule="auto"/>
                  <w:ind w:left="34" w:right="-44"/>
                </w:pPr>
              </w:pPrChange>
            </w:pPr>
          </w:p>
        </w:tc>
        <w:tc>
          <w:tcPr>
            <w:tcW w:w="0" w:type="auto"/>
          </w:tcPr>
          <w:p w14:paraId="5328B39C" w14:textId="732422DD"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20" w:author="Houyem Rais" w:date="2024-02-22T15:03:00Z"/>
                <w:rFonts w:asciiTheme="minorHAnsi" w:hAnsiTheme="minorHAnsi" w:cstheme="minorHAnsi"/>
                <w:b/>
                <w:bCs/>
                <w:sz w:val="18"/>
                <w:szCs w:val="18"/>
                <w:lang w:val="fr-FR"/>
              </w:rPr>
              <w:pPrChange w:id="11521" w:author="Houyem Rais" w:date="2024-02-22T15:03:00Z">
                <w:pPr>
                  <w:spacing w:before="0" w:after="0" w:line="240" w:lineRule="auto"/>
                  <w:ind w:left="34" w:right="-44"/>
                </w:pPr>
              </w:pPrChange>
            </w:pPr>
            <w:del w:id="11522" w:author="Houyem Rais" w:date="2024-02-22T15:03:00Z">
              <w:r w:rsidRPr="00007B3E" w:rsidDel="00CB2812">
                <w:rPr>
                  <w:rFonts w:asciiTheme="minorHAnsi" w:hAnsiTheme="minorHAnsi" w:cstheme="minorHAnsi"/>
                  <w:b/>
                  <w:bCs/>
                  <w:sz w:val="18"/>
                  <w:szCs w:val="18"/>
                  <w:lang w:val="fr-FR"/>
                </w:rPr>
                <w:delText>Inflation</w:delText>
              </w:r>
            </w:del>
          </w:p>
          <w:p w14:paraId="5B7F4BC6" w14:textId="43438262"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23" w:author="Houyem Rais" w:date="2024-02-22T15:03:00Z"/>
                <w:rFonts w:asciiTheme="minorHAnsi" w:hAnsiTheme="minorHAnsi" w:cstheme="minorHAnsi"/>
                <w:sz w:val="18"/>
                <w:szCs w:val="18"/>
                <w:lang w:val="fr-FR"/>
              </w:rPr>
              <w:pPrChange w:id="11524" w:author="Houyem Rais" w:date="2024-02-22T15:03:00Z">
                <w:pPr>
                  <w:spacing w:before="0" w:after="0" w:line="240" w:lineRule="auto"/>
                  <w:ind w:left="34" w:right="-44"/>
                </w:pPr>
              </w:pPrChange>
            </w:pPr>
            <w:del w:id="11525" w:author="Houyem Rais" w:date="2024-02-22T15:03:00Z">
              <w:r w:rsidRPr="00007B3E" w:rsidDel="00CB2812">
                <w:rPr>
                  <w:rFonts w:asciiTheme="minorHAnsi" w:hAnsiTheme="minorHAnsi" w:cstheme="minorHAnsi"/>
                  <w:sz w:val="18"/>
                  <w:szCs w:val="18"/>
                  <w:lang w:val="fr-FR"/>
                </w:rPr>
                <w:delText>C’est le risque que les coûts du projet augmentent plus que prévu.</w:delText>
              </w:r>
            </w:del>
          </w:p>
        </w:tc>
        <w:tc>
          <w:tcPr>
            <w:tcW w:w="0" w:type="auto"/>
          </w:tcPr>
          <w:p w14:paraId="3D8ADE8B" w14:textId="3201DA1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26" w:author="Houyem Rais" w:date="2024-02-22T15:03:00Z"/>
                <w:rFonts w:asciiTheme="minorHAnsi" w:hAnsiTheme="minorHAnsi" w:cstheme="minorHAnsi"/>
                <w:sz w:val="18"/>
                <w:szCs w:val="18"/>
                <w:lang w:val="fr-FR"/>
              </w:rPr>
              <w:pPrChange w:id="11527" w:author="Houyem Rais" w:date="2024-02-22T15:03:00Z">
                <w:pPr>
                  <w:spacing w:before="0" w:after="0" w:line="240" w:lineRule="auto"/>
                  <w:ind w:left="34" w:right="-44"/>
                </w:pPr>
              </w:pPrChange>
            </w:pPr>
            <w:del w:id="11528"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13885EC1" w14:textId="3BE9133E"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29" w:author="Houyem Rais" w:date="2024-02-22T15:03:00Z"/>
                <w:rFonts w:asciiTheme="minorHAnsi" w:eastAsia="Arial" w:hAnsiTheme="minorHAnsi" w:cstheme="minorHAnsi"/>
                <w:w w:val="105"/>
                <w:sz w:val="18"/>
                <w:szCs w:val="18"/>
                <w:lang w:val="fr-FR"/>
              </w:rPr>
              <w:pPrChange w:id="11530" w:author="Houyem Rais" w:date="2024-02-22T15:03:00Z">
                <w:pPr>
                  <w:numPr>
                    <w:numId w:val="22"/>
                  </w:numPr>
                  <w:spacing w:before="0" w:after="0" w:line="240" w:lineRule="auto"/>
                  <w:ind w:left="211" w:right="-44" w:hanging="211"/>
                </w:pPr>
              </w:pPrChange>
            </w:pPr>
            <w:del w:id="11531" w:author="Houyem Rais" w:date="2024-02-22T15:03:00Z">
              <w:r w:rsidRPr="00007B3E" w:rsidDel="00CB2812">
                <w:rPr>
                  <w:rFonts w:asciiTheme="minorHAnsi" w:eastAsia="Arial" w:hAnsiTheme="minorHAnsi" w:cstheme="minorHAnsi"/>
                  <w:w w:val="105"/>
                  <w:sz w:val="18"/>
                  <w:szCs w:val="18"/>
                  <w:lang w:val="fr-FR"/>
                </w:rPr>
                <w:delText>Intégrer des clauses d’indexation de la rémunération permettent d'ajuster la rémunération ou les tarifs en fonction de l'inflation</w:delText>
              </w:r>
            </w:del>
          </w:p>
          <w:p w14:paraId="71A7C6EF" w14:textId="0348BA32"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32" w:author="Houyem Rais" w:date="2024-02-22T15:03:00Z"/>
                <w:rFonts w:asciiTheme="minorHAnsi" w:eastAsia="Arial" w:hAnsiTheme="minorHAnsi" w:cstheme="minorHAnsi"/>
                <w:w w:val="105"/>
                <w:sz w:val="18"/>
                <w:szCs w:val="18"/>
                <w:lang w:val="fr-FR"/>
              </w:rPr>
              <w:pPrChange w:id="11533" w:author="Houyem Rais" w:date="2024-02-22T15:03:00Z">
                <w:pPr>
                  <w:numPr>
                    <w:numId w:val="22"/>
                  </w:numPr>
                  <w:spacing w:before="0" w:after="0" w:line="240" w:lineRule="auto"/>
                  <w:ind w:left="211" w:right="-44" w:hanging="211"/>
                </w:pPr>
              </w:pPrChange>
            </w:pPr>
            <w:del w:id="11534" w:author="Houyem Rais" w:date="2024-02-22T15:03:00Z">
              <w:r w:rsidRPr="00007B3E" w:rsidDel="00CB2812">
                <w:rPr>
                  <w:rFonts w:asciiTheme="minorHAnsi" w:eastAsia="Arial" w:hAnsiTheme="minorHAnsi" w:cstheme="minorHAnsi"/>
                  <w:w w:val="105"/>
                  <w:sz w:val="18"/>
                  <w:szCs w:val="18"/>
                  <w:lang w:val="fr-FR"/>
                </w:rPr>
                <w:delText>Utilisation des indices d'inflation appropriés comme référence pour l'indexation</w:delText>
              </w:r>
            </w:del>
          </w:p>
          <w:p w14:paraId="4C87C133" w14:textId="7E49A3F0"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35" w:author="Houyem Rais" w:date="2024-02-22T15:03:00Z"/>
                <w:rFonts w:asciiTheme="minorHAnsi" w:eastAsia="Arial" w:hAnsiTheme="minorHAnsi" w:cstheme="minorHAnsi"/>
                <w:w w:val="105"/>
                <w:sz w:val="18"/>
                <w:szCs w:val="18"/>
                <w:lang w:val="fr-FR"/>
              </w:rPr>
              <w:pPrChange w:id="11536" w:author="Houyem Rais" w:date="2024-02-22T15:03:00Z">
                <w:pPr>
                  <w:numPr>
                    <w:numId w:val="22"/>
                  </w:numPr>
                  <w:spacing w:before="0" w:after="0" w:line="240" w:lineRule="auto"/>
                  <w:ind w:left="211" w:right="-44" w:hanging="211"/>
                </w:pPr>
              </w:pPrChange>
            </w:pPr>
            <w:del w:id="11537" w:author="Houyem Rais" w:date="2024-02-22T15:03:00Z">
              <w:r w:rsidRPr="00007B3E" w:rsidDel="00CB2812">
                <w:rPr>
                  <w:rFonts w:asciiTheme="minorHAnsi" w:eastAsia="Arial" w:hAnsiTheme="minorHAnsi" w:cstheme="minorHAnsi"/>
                  <w:w w:val="105"/>
                  <w:sz w:val="18"/>
                  <w:szCs w:val="18"/>
                  <w:lang w:val="fr-FR"/>
                </w:rPr>
                <w:delText>Passation de contrats à long terme avec les fournisseurs</w:delText>
              </w:r>
            </w:del>
          </w:p>
        </w:tc>
      </w:tr>
      <w:tr w:rsidR="008C0F2C" w:rsidRPr="00007B3E" w:rsidDel="00CB2812" w14:paraId="789D5EE2" w14:textId="7ABEEDEB">
        <w:trPr>
          <w:del w:id="11538" w:author="Houyem Rais" w:date="2024-02-22T15:03:00Z"/>
        </w:trPr>
        <w:tc>
          <w:tcPr>
            <w:tcW w:w="0" w:type="auto"/>
            <w:vMerge/>
            <w:shd w:val="clear" w:color="auto" w:fill="F2F2F2" w:themeFill="background1" w:themeFillShade="F2"/>
          </w:tcPr>
          <w:p w14:paraId="4BA4B333" w14:textId="5F398C38"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39" w:author="Houyem Rais" w:date="2024-02-22T15:03:00Z"/>
                <w:rFonts w:asciiTheme="minorHAnsi" w:hAnsiTheme="minorHAnsi" w:cstheme="minorHAnsi"/>
                <w:b/>
                <w:bCs/>
                <w:sz w:val="18"/>
                <w:szCs w:val="18"/>
                <w:lang w:val="fr-FR"/>
              </w:rPr>
              <w:pPrChange w:id="11540" w:author="Houyem Rais" w:date="2024-02-22T15:03:00Z">
                <w:pPr>
                  <w:spacing w:before="0" w:after="0" w:line="240" w:lineRule="auto"/>
                  <w:ind w:left="34" w:right="-44"/>
                </w:pPr>
              </w:pPrChange>
            </w:pPr>
          </w:p>
        </w:tc>
        <w:tc>
          <w:tcPr>
            <w:tcW w:w="0" w:type="auto"/>
          </w:tcPr>
          <w:p w14:paraId="087B849F" w14:textId="4FD1D47E"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41" w:author="Houyem Rais" w:date="2024-02-22T15:03:00Z"/>
                <w:rFonts w:asciiTheme="minorHAnsi" w:hAnsiTheme="minorHAnsi" w:cstheme="minorHAnsi"/>
                <w:b/>
                <w:bCs/>
                <w:sz w:val="18"/>
                <w:szCs w:val="18"/>
                <w:lang w:val="fr-FR"/>
              </w:rPr>
              <w:pPrChange w:id="11542" w:author="Houyem Rais" w:date="2024-02-22T15:03:00Z">
                <w:pPr>
                  <w:spacing w:before="0" w:after="0" w:line="240" w:lineRule="auto"/>
                  <w:ind w:left="34" w:right="-44"/>
                </w:pPr>
              </w:pPrChange>
            </w:pPr>
            <w:del w:id="11543" w:author="Houyem Rais" w:date="2024-02-22T15:03:00Z">
              <w:r w:rsidRPr="00007B3E" w:rsidDel="00CB2812">
                <w:rPr>
                  <w:rFonts w:asciiTheme="minorHAnsi" w:hAnsiTheme="minorHAnsi" w:cstheme="minorHAnsi"/>
                  <w:b/>
                  <w:bCs/>
                  <w:sz w:val="18"/>
                  <w:szCs w:val="18"/>
                  <w:lang w:val="fr-FR"/>
                </w:rPr>
                <w:delText>Non-convertibilité et non-transfert des dividendes</w:delText>
              </w:r>
            </w:del>
          </w:p>
          <w:p w14:paraId="059B7A1E" w14:textId="6DBC0FAD"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44" w:author="Houyem Rais" w:date="2024-02-22T15:03:00Z"/>
                <w:rFonts w:asciiTheme="minorHAnsi" w:hAnsiTheme="minorHAnsi" w:cstheme="minorHAnsi"/>
                <w:sz w:val="18"/>
                <w:szCs w:val="18"/>
                <w:lang w:val="fr-FR"/>
              </w:rPr>
              <w:pPrChange w:id="11545" w:author="Houyem Rais" w:date="2024-02-22T15:03:00Z">
                <w:pPr>
                  <w:spacing w:before="0" w:after="0" w:line="240" w:lineRule="auto"/>
                  <w:ind w:left="34" w:right="-44"/>
                </w:pPr>
              </w:pPrChange>
            </w:pPr>
            <w:del w:id="11546" w:author="Houyem Rais" w:date="2024-02-22T15:03:00Z">
              <w:r w:rsidRPr="00007B3E" w:rsidDel="00CB2812">
                <w:rPr>
                  <w:rFonts w:asciiTheme="minorHAnsi" w:hAnsiTheme="minorHAnsi" w:cstheme="minorHAnsi"/>
                  <w:sz w:val="18"/>
                  <w:szCs w:val="18"/>
                  <w:lang w:val="fr-FR"/>
                </w:rPr>
                <w:delText>C’est le risque d’incapacité d’expatriation des dividendes ou d’inconvertibilité des devises</w:delText>
              </w:r>
            </w:del>
          </w:p>
        </w:tc>
        <w:tc>
          <w:tcPr>
            <w:tcW w:w="0" w:type="auto"/>
          </w:tcPr>
          <w:p w14:paraId="38A886C6" w14:textId="7018C4A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47" w:author="Houyem Rais" w:date="2024-02-22T15:03:00Z"/>
                <w:rFonts w:asciiTheme="minorHAnsi" w:hAnsiTheme="minorHAnsi" w:cstheme="minorHAnsi"/>
                <w:sz w:val="18"/>
                <w:szCs w:val="18"/>
                <w:lang w:val="fr-FR"/>
              </w:rPr>
              <w:pPrChange w:id="11548" w:author="Houyem Rais" w:date="2024-02-22T15:03:00Z">
                <w:pPr>
                  <w:spacing w:before="0" w:after="0" w:line="240" w:lineRule="auto"/>
                  <w:ind w:left="34" w:right="-44"/>
                </w:pPr>
              </w:pPrChange>
            </w:pPr>
            <w:del w:id="11549" w:author="Houyem Rais" w:date="2024-02-22T15:03:00Z">
              <w:r w:rsidRPr="00007B3E" w:rsidDel="00CB2812">
                <w:rPr>
                  <w:rFonts w:asciiTheme="minorHAnsi" w:hAnsiTheme="minorHAnsi" w:cstheme="minorHAnsi"/>
                  <w:sz w:val="18"/>
                  <w:szCs w:val="18"/>
                  <w:lang w:val="fr-FR"/>
                </w:rPr>
                <w:delText>Partenaire public</w:delText>
              </w:r>
            </w:del>
          </w:p>
        </w:tc>
        <w:tc>
          <w:tcPr>
            <w:tcW w:w="0" w:type="auto"/>
          </w:tcPr>
          <w:p w14:paraId="34472469" w14:textId="3EAAC795"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50" w:author="Houyem Rais" w:date="2024-02-22T15:03:00Z"/>
                <w:rFonts w:asciiTheme="minorHAnsi" w:eastAsia="Arial" w:hAnsiTheme="minorHAnsi" w:cstheme="minorHAnsi"/>
                <w:w w:val="105"/>
                <w:sz w:val="18"/>
                <w:szCs w:val="18"/>
                <w:lang w:val="fr-FR"/>
              </w:rPr>
              <w:pPrChange w:id="11551" w:author="Houyem Rais" w:date="2024-02-22T15:03:00Z">
                <w:pPr>
                  <w:numPr>
                    <w:numId w:val="22"/>
                  </w:numPr>
                  <w:spacing w:before="0" w:after="0" w:line="240" w:lineRule="auto"/>
                  <w:ind w:left="211" w:right="-44" w:hanging="211"/>
                </w:pPr>
              </w:pPrChange>
            </w:pPr>
            <w:del w:id="11552" w:author="Houyem Rais" w:date="2024-02-22T15:03:00Z">
              <w:r w:rsidRPr="00007B3E" w:rsidDel="00CB2812">
                <w:rPr>
                  <w:rFonts w:asciiTheme="minorHAnsi" w:eastAsia="Arial" w:hAnsiTheme="minorHAnsi" w:cstheme="minorHAnsi"/>
                  <w:w w:val="105"/>
                  <w:sz w:val="18"/>
                  <w:szCs w:val="18"/>
                  <w:lang w:val="fr-FR"/>
                </w:rPr>
                <w:delText>Exploration de souscription d’assurances offertes par certaines organisations gouvernementales ou multilatérales</w:delText>
              </w:r>
            </w:del>
          </w:p>
          <w:p w14:paraId="284C98C0" w14:textId="7246B81D"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53" w:author="Houyem Rais" w:date="2024-02-22T15:03:00Z"/>
                <w:rFonts w:asciiTheme="minorHAnsi" w:eastAsia="Arial" w:hAnsiTheme="minorHAnsi" w:cstheme="minorHAnsi"/>
                <w:w w:val="105"/>
                <w:sz w:val="18"/>
                <w:szCs w:val="18"/>
                <w:lang w:val="fr-FR"/>
              </w:rPr>
              <w:pPrChange w:id="11554" w:author="Houyem Rais" w:date="2024-02-22T15:03:00Z">
                <w:pPr>
                  <w:numPr>
                    <w:numId w:val="22"/>
                  </w:numPr>
                  <w:spacing w:before="0" w:after="0" w:line="240" w:lineRule="auto"/>
                  <w:ind w:left="211" w:right="-44" w:hanging="211"/>
                </w:pPr>
              </w:pPrChange>
            </w:pPr>
            <w:del w:id="11555" w:author="Houyem Rais" w:date="2024-02-22T15:03:00Z">
              <w:r w:rsidRPr="00007B3E" w:rsidDel="00CB2812">
                <w:rPr>
                  <w:rFonts w:asciiTheme="minorHAnsi" w:eastAsia="Arial" w:hAnsiTheme="minorHAnsi" w:cstheme="minorHAnsi"/>
                  <w:w w:val="105"/>
                  <w:sz w:val="18"/>
                  <w:szCs w:val="18"/>
                  <w:lang w:val="fr-FR"/>
                </w:rPr>
                <w:delText>Utilisation de mécanismes de couverture des changes</w:delText>
              </w:r>
            </w:del>
          </w:p>
          <w:p w14:paraId="1D8CD7F7" w14:textId="3A26DCF1"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56" w:author="Houyem Rais" w:date="2024-02-22T15:03:00Z"/>
                <w:rFonts w:asciiTheme="minorHAnsi" w:eastAsia="Arial" w:hAnsiTheme="minorHAnsi" w:cstheme="minorHAnsi"/>
                <w:w w:val="105"/>
                <w:sz w:val="18"/>
                <w:szCs w:val="18"/>
                <w:lang w:val="fr-FR"/>
              </w:rPr>
              <w:pPrChange w:id="11557" w:author="Houyem Rais" w:date="2024-02-22T15:03:00Z">
                <w:pPr>
                  <w:numPr>
                    <w:numId w:val="22"/>
                  </w:numPr>
                  <w:spacing w:before="0" w:after="0" w:line="240" w:lineRule="auto"/>
                  <w:ind w:left="211" w:right="-44" w:hanging="211"/>
                </w:pPr>
              </w:pPrChange>
            </w:pPr>
            <w:del w:id="11558" w:author="Houyem Rais" w:date="2024-02-22T15:03:00Z">
              <w:r w:rsidRPr="00007B3E" w:rsidDel="00CB2812">
                <w:rPr>
                  <w:rFonts w:asciiTheme="minorHAnsi" w:eastAsia="Arial" w:hAnsiTheme="minorHAnsi" w:cstheme="minorHAnsi"/>
                  <w:w w:val="105"/>
                  <w:sz w:val="18"/>
                  <w:szCs w:val="18"/>
                  <w:lang w:val="fr-FR"/>
                </w:rPr>
                <w:delText>Inclusion de clauses de compensation en cas de retard dans le transfert des dividendes</w:delText>
              </w:r>
            </w:del>
          </w:p>
          <w:p w14:paraId="3F45ECE2" w14:textId="3EFC93CD"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59" w:author="Houyem Rais" w:date="2024-02-22T15:03:00Z"/>
                <w:rFonts w:asciiTheme="minorHAnsi" w:eastAsia="Arial" w:hAnsiTheme="minorHAnsi" w:cstheme="minorHAnsi"/>
                <w:w w:val="105"/>
                <w:sz w:val="18"/>
                <w:szCs w:val="18"/>
                <w:lang w:val="fr-FR"/>
              </w:rPr>
              <w:pPrChange w:id="11560" w:author="Houyem Rais" w:date="2024-02-22T15:03:00Z">
                <w:pPr>
                  <w:numPr>
                    <w:numId w:val="22"/>
                  </w:numPr>
                  <w:spacing w:before="0" w:after="0" w:line="240" w:lineRule="auto"/>
                  <w:ind w:left="211" w:right="-44" w:hanging="211"/>
                </w:pPr>
              </w:pPrChange>
            </w:pPr>
            <w:del w:id="11561" w:author="Houyem Rais" w:date="2024-02-22T15:03:00Z">
              <w:r w:rsidRPr="00007B3E" w:rsidDel="00CB2812">
                <w:rPr>
                  <w:rFonts w:asciiTheme="minorHAnsi" w:eastAsia="Arial" w:hAnsiTheme="minorHAnsi" w:cstheme="minorHAnsi"/>
                  <w:w w:val="105"/>
                  <w:sz w:val="18"/>
                  <w:szCs w:val="18"/>
                  <w:lang w:val="fr-FR"/>
                </w:rPr>
                <w:delText>Négociation de garanties avec les autorités compétentes</w:delText>
              </w:r>
            </w:del>
          </w:p>
        </w:tc>
      </w:tr>
      <w:tr w:rsidR="008C0F2C" w:rsidRPr="00007B3E" w:rsidDel="00CB2812" w14:paraId="1E5F1C0E" w14:textId="4046F477">
        <w:trPr>
          <w:del w:id="11562" w:author="Houyem Rais" w:date="2024-02-22T15:03:00Z"/>
        </w:trPr>
        <w:tc>
          <w:tcPr>
            <w:tcW w:w="0" w:type="auto"/>
            <w:vMerge w:val="restart"/>
            <w:shd w:val="clear" w:color="auto" w:fill="F2F2F2" w:themeFill="background1" w:themeFillShade="F2"/>
          </w:tcPr>
          <w:p w14:paraId="484DFA90" w14:textId="4CB77D7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63" w:author="Houyem Rais" w:date="2024-02-22T15:03:00Z"/>
                <w:rFonts w:asciiTheme="minorHAnsi" w:hAnsiTheme="minorHAnsi" w:cstheme="minorHAnsi"/>
                <w:b/>
                <w:bCs/>
                <w:sz w:val="18"/>
                <w:szCs w:val="18"/>
                <w:lang w:val="fr-FR"/>
              </w:rPr>
              <w:pPrChange w:id="11564" w:author="Houyem Rais" w:date="2024-02-22T15:03:00Z">
                <w:pPr>
                  <w:spacing w:before="0" w:after="0" w:line="240" w:lineRule="auto"/>
                  <w:ind w:left="34" w:right="-44"/>
                </w:pPr>
              </w:pPrChange>
            </w:pPr>
            <w:del w:id="11565" w:author="Houyem Rais" w:date="2024-02-22T15:03:00Z">
              <w:r w:rsidRPr="00007B3E" w:rsidDel="00CB2812">
                <w:rPr>
                  <w:rFonts w:asciiTheme="minorHAnsi" w:hAnsiTheme="minorHAnsi" w:cstheme="minorHAnsi"/>
                  <w:b/>
                  <w:bCs/>
                  <w:sz w:val="18"/>
                  <w:szCs w:val="18"/>
                  <w:lang w:val="fr-FR"/>
                </w:rPr>
                <w:delText>Risque juridique et institutionnel général</w:delText>
              </w:r>
            </w:del>
          </w:p>
        </w:tc>
        <w:tc>
          <w:tcPr>
            <w:tcW w:w="0" w:type="auto"/>
          </w:tcPr>
          <w:p w14:paraId="729246E4" w14:textId="6B99FCB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66" w:author="Houyem Rais" w:date="2024-02-22T15:03:00Z"/>
                <w:rFonts w:asciiTheme="minorHAnsi" w:hAnsiTheme="minorHAnsi" w:cstheme="minorHAnsi"/>
                <w:b/>
                <w:bCs/>
                <w:sz w:val="18"/>
                <w:szCs w:val="18"/>
                <w:lang w:val="fr-FR"/>
              </w:rPr>
              <w:pPrChange w:id="11567" w:author="Houyem Rais" w:date="2024-02-22T15:03:00Z">
                <w:pPr>
                  <w:spacing w:before="0" w:after="0" w:line="240" w:lineRule="auto"/>
                  <w:ind w:left="34" w:right="-44"/>
                </w:pPr>
              </w:pPrChange>
            </w:pPr>
            <w:del w:id="11568" w:author="Houyem Rais" w:date="2024-02-22T15:03:00Z">
              <w:r w:rsidRPr="00007B3E" w:rsidDel="00CB2812">
                <w:rPr>
                  <w:rFonts w:asciiTheme="minorHAnsi" w:hAnsiTheme="minorHAnsi" w:cstheme="minorHAnsi"/>
                  <w:b/>
                  <w:bCs/>
                  <w:sz w:val="18"/>
                  <w:szCs w:val="18"/>
                  <w:lang w:val="fr-FR"/>
                </w:rPr>
                <w:delText>Modification de la réglementation (PPP, environnementale, fiscale, etc.)</w:delText>
              </w:r>
            </w:del>
          </w:p>
          <w:p w14:paraId="70B69E33" w14:textId="1289F852"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69" w:author="Houyem Rais" w:date="2024-02-22T15:03:00Z"/>
                <w:rFonts w:asciiTheme="minorHAnsi" w:hAnsiTheme="minorHAnsi" w:cstheme="minorHAnsi"/>
                <w:sz w:val="18"/>
                <w:szCs w:val="18"/>
                <w:lang w:val="fr-FR"/>
              </w:rPr>
              <w:pPrChange w:id="11570" w:author="Houyem Rais" w:date="2024-02-22T15:03:00Z">
                <w:pPr>
                  <w:spacing w:before="0" w:after="0" w:line="240" w:lineRule="auto"/>
                  <w:ind w:left="34" w:right="-44"/>
                </w:pPr>
              </w:pPrChange>
            </w:pPr>
            <w:del w:id="11571" w:author="Houyem Rais" w:date="2024-02-22T15:03:00Z">
              <w:r w:rsidRPr="00007B3E" w:rsidDel="00CB2812">
                <w:rPr>
                  <w:rFonts w:asciiTheme="minorHAnsi" w:hAnsiTheme="minorHAnsi" w:cstheme="minorHAnsi"/>
                  <w:sz w:val="18"/>
                  <w:szCs w:val="18"/>
                  <w:lang w:val="fr-FR"/>
                </w:rPr>
                <w:delText>Il s’agit du risque que la loi ou la réglementation change au cours de la vie du projet et affecte les flux de trésorerie du projet et l’équilibre financier de l’opérateur et sa capacité à respecter ses engagements financiers (rémunération des actionnaires et service de la dette).</w:delText>
              </w:r>
            </w:del>
          </w:p>
          <w:p w14:paraId="28DFF0A8" w14:textId="1E521EC7"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72" w:author="Houyem Rais" w:date="2024-02-22T15:03:00Z"/>
                <w:rFonts w:asciiTheme="minorHAnsi" w:hAnsiTheme="minorHAnsi" w:cstheme="minorHAnsi"/>
                <w:sz w:val="18"/>
                <w:szCs w:val="18"/>
                <w:lang w:val="fr-FR"/>
              </w:rPr>
              <w:pPrChange w:id="11573" w:author="Houyem Rais" w:date="2024-02-22T15:03:00Z">
                <w:pPr>
                  <w:spacing w:before="0" w:after="0" w:line="240" w:lineRule="auto"/>
                  <w:ind w:left="34" w:right="-44"/>
                </w:pPr>
              </w:pPrChange>
            </w:pPr>
            <w:del w:id="11574" w:author="Houyem Rais" w:date="2024-02-22T15:03:00Z">
              <w:r w:rsidRPr="00007B3E" w:rsidDel="00CB2812">
                <w:rPr>
                  <w:rFonts w:asciiTheme="minorHAnsi" w:hAnsiTheme="minorHAnsi" w:cstheme="minorHAnsi"/>
                  <w:sz w:val="18"/>
                  <w:szCs w:val="18"/>
                  <w:lang w:val="fr-FR"/>
                </w:rPr>
                <w:delText>Ce risque peut également se traduire par un coût supplémentaire lié à la mise en conformité du projet avec une nouvelle loi ou un nouveau règlement.</w:delText>
              </w:r>
            </w:del>
          </w:p>
        </w:tc>
        <w:tc>
          <w:tcPr>
            <w:tcW w:w="0" w:type="auto"/>
          </w:tcPr>
          <w:p w14:paraId="322026B0" w14:textId="1D5B6F50"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75" w:author="Houyem Rais" w:date="2024-02-22T15:03:00Z"/>
                <w:rFonts w:asciiTheme="minorHAnsi" w:hAnsiTheme="minorHAnsi" w:cstheme="minorHAnsi"/>
                <w:sz w:val="18"/>
                <w:szCs w:val="18"/>
                <w:lang w:val="fr-FR"/>
              </w:rPr>
              <w:pPrChange w:id="11576" w:author="Houyem Rais" w:date="2024-02-22T15:03:00Z">
                <w:pPr>
                  <w:spacing w:before="0" w:after="0" w:line="240" w:lineRule="auto"/>
                  <w:ind w:left="34" w:right="-44"/>
                </w:pPr>
              </w:pPrChange>
            </w:pPr>
            <w:del w:id="11577" w:author="Houyem Rais" w:date="2024-02-22T15:03:00Z">
              <w:r w:rsidRPr="00007B3E" w:rsidDel="00CB2812">
                <w:rPr>
                  <w:rFonts w:asciiTheme="minorHAnsi" w:hAnsiTheme="minorHAnsi" w:cstheme="minorHAnsi"/>
                  <w:sz w:val="18"/>
                  <w:szCs w:val="18"/>
                  <w:lang w:val="fr-FR"/>
                </w:rPr>
                <w:delText>Partenaire public</w:delText>
              </w:r>
            </w:del>
          </w:p>
        </w:tc>
        <w:tc>
          <w:tcPr>
            <w:tcW w:w="0" w:type="auto"/>
          </w:tcPr>
          <w:p w14:paraId="1678F69F" w14:textId="7FB98B7A"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78" w:author="Houyem Rais" w:date="2024-02-22T15:03:00Z"/>
                <w:rFonts w:asciiTheme="minorHAnsi" w:eastAsia="Arial" w:hAnsiTheme="minorHAnsi" w:cstheme="minorHAnsi"/>
                <w:w w:val="105"/>
                <w:sz w:val="18"/>
                <w:szCs w:val="18"/>
                <w:lang w:val="fr-FR"/>
              </w:rPr>
              <w:pPrChange w:id="11579" w:author="Houyem Rais" w:date="2024-02-22T15:03:00Z">
                <w:pPr>
                  <w:numPr>
                    <w:numId w:val="22"/>
                  </w:numPr>
                  <w:spacing w:before="0" w:after="0" w:line="240" w:lineRule="auto"/>
                  <w:ind w:left="211" w:right="-44" w:hanging="211"/>
                </w:pPr>
              </w:pPrChange>
            </w:pPr>
            <w:del w:id="11580" w:author="Houyem Rais" w:date="2024-02-22T15:03:00Z">
              <w:r w:rsidRPr="00007B3E" w:rsidDel="00CB2812">
                <w:rPr>
                  <w:rFonts w:asciiTheme="minorHAnsi" w:eastAsia="Arial" w:hAnsiTheme="minorHAnsi" w:cstheme="minorHAnsi"/>
                  <w:w w:val="105"/>
                  <w:sz w:val="18"/>
                  <w:szCs w:val="18"/>
                  <w:lang w:val="fr-FR"/>
                </w:rPr>
                <w:delText>Intégration de clauses de stabilisation visant à protéger l'équilibre économique du contrat en cas de modification de la réglementation</w:delText>
              </w:r>
            </w:del>
          </w:p>
          <w:p w14:paraId="3999EC95" w14:textId="137E113A"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81" w:author="Houyem Rais" w:date="2024-02-22T15:03:00Z"/>
                <w:rFonts w:asciiTheme="minorHAnsi" w:eastAsia="Arial" w:hAnsiTheme="minorHAnsi" w:cstheme="minorHAnsi"/>
                <w:w w:val="105"/>
                <w:sz w:val="18"/>
                <w:szCs w:val="18"/>
                <w:lang w:val="fr-FR"/>
              </w:rPr>
              <w:pPrChange w:id="11582" w:author="Houyem Rais" w:date="2024-02-22T15:03:00Z">
                <w:pPr>
                  <w:numPr>
                    <w:numId w:val="22"/>
                  </w:numPr>
                  <w:spacing w:before="0" w:after="0" w:line="240" w:lineRule="auto"/>
                  <w:ind w:left="211" w:right="-44" w:hanging="211"/>
                </w:pPr>
              </w:pPrChange>
            </w:pPr>
            <w:del w:id="11583" w:author="Houyem Rais" w:date="2024-02-22T15:03:00Z">
              <w:r w:rsidRPr="00007B3E" w:rsidDel="00CB2812">
                <w:rPr>
                  <w:rFonts w:asciiTheme="minorHAnsi" w:eastAsia="Arial" w:hAnsiTheme="minorHAnsi" w:cstheme="minorHAnsi"/>
                  <w:w w:val="105"/>
                  <w:sz w:val="18"/>
                  <w:szCs w:val="18"/>
                  <w:lang w:val="fr-FR"/>
                </w:rPr>
                <w:delText>Intégration de clauses de compensation en cas de modification affectant l’équilibre économique du contrat</w:delText>
              </w:r>
            </w:del>
          </w:p>
          <w:p w14:paraId="6115DA28" w14:textId="2D98216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84" w:author="Houyem Rais" w:date="2024-02-22T15:03:00Z"/>
                <w:rFonts w:asciiTheme="minorHAnsi" w:eastAsia="Arial" w:hAnsiTheme="minorHAnsi" w:cstheme="minorHAnsi"/>
                <w:w w:val="105"/>
                <w:sz w:val="18"/>
                <w:szCs w:val="18"/>
                <w:lang w:val="fr-FR"/>
              </w:rPr>
              <w:pPrChange w:id="11585" w:author="Houyem Rais" w:date="2024-02-22T15:03:00Z">
                <w:pPr>
                  <w:numPr>
                    <w:numId w:val="22"/>
                  </w:numPr>
                  <w:spacing w:before="0" w:after="0" w:line="240" w:lineRule="auto"/>
                  <w:ind w:left="211" w:right="-44" w:hanging="211"/>
                </w:pPr>
              </w:pPrChange>
            </w:pPr>
            <w:del w:id="11586" w:author="Houyem Rais" w:date="2024-02-22T15:03:00Z">
              <w:r w:rsidRPr="00007B3E" w:rsidDel="00CB2812">
                <w:rPr>
                  <w:rFonts w:asciiTheme="minorHAnsi" w:eastAsia="Arial" w:hAnsiTheme="minorHAnsi" w:cstheme="minorHAnsi"/>
                  <w:w w:val="105"/>
                  <w:sz w:val="18"/>
                  <w:szCs w:val="18"/>
                  <w:lang w:val="fr-FR"/>
                </w:rPr>
                <w:delText>Intégration de clauses de renégociation permettant aux parties contractantes de discuter et de réajuster les termes du contrat en cas de changements significatifs de la réglementation</w:delText>
              </w:r>
            </w:del>
          </w:p>
        </w:tc>
      </w:tr>
      <w:tr w:rsidR="008C0F2C" w:rsidRPr="00007B3E" w:rsidDel="00CB2812" w14:paraId="6A045FF9" w14:textId="54D223A5">
        <w:trPr>
          <w:del w:id="11587" w:author="Houyem Rais" w:date="2024-02-22T15:03:00Z"/>
        </w:trPr>
        <w:tc>
          <w:tcPr>
            <w:tcW w:w="0" w:type="auto"/>
            <w:vMerge/>
            <w:shd w:val="clear" w:color="auto" w:fill="F2F2F2" w:themeFill="background1" w:themeFillShade="F2"/>
          </w:tcPr>
          <w:p w14:paraId="41C411AA" w14:textId="7D1D56F6"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88" w:author="Houyem Rais" w:date="2024-02-22T15:03:00Z"/>
                <w:rFonts w:asciiTheme="minorHAnsi" w:hAnsiTheme="minorHAnsi" w:cstheme="minorHAnsi"/>
                <w:b/>
                <w:bCs/>
                <w:sz w:val="18"/>
                <w:szCs w:val="18"/>
                <w:lang w:val="fr-FR"/>
              </w:rPr>
              <w:pPrChange w:id="11589" w:author="Houyem Rais" w:date="2024-02-22T15:03:00Z">
                <w:pPr>
                  <w:spacing w:before="0" w:after="0" w:line="240" w:lineRule="auto"/>
                  <w:ind w:left="34" w:right="-44"/>
                </w:pPr>
              </w:pPrChange>
            </w:pPr>
          </w:p>
        </w:tc>
        <w:tc>
          <w:tcPr>
            <w:tcW w:w="0" w:type="auto"/>
          </w:tcPr>
          <w:p w14:paraId="19E672AA" w14:textId="72EA9278"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90" w:author="Houyem Rais" w:date="2024-02-22T15:03:00Z"/>
                <w:rFonts w:asciiTheme="minorHAnsi" w:hAnsiTheme="minorHAnsi" w:cstheme="minorHAnsi"/>
                <w:b/>
                <w:bCs/>
                <w:sz w:val="18"/>
                <w:szCs w:val="18"/>
                <w:lang w:val="fr-FR"/>
              </w:rPr>
              <w:pPrChange w:id="11591" w:author="Houyem Rais" w:date="2024-02-22T15:03:00Z">
                <w:pPr>
                  <w:spacing w:before="0" w:after="0" w:line="240" w:lineRule="auto"/>
                  <w:ind w:left="34" w:right="-44"/>
                </w:pPr>
              </w:pPrChange>
            </w:pPr>
            <w:del w:id="11592" w:author="Houyem Rais" w:date="2024-02-22T15:03:00Z">
              <w:r w:rsidRPr="00007B3E" w:rsidDel="00CB2812">
                <w:rPr>
                  <w:rFonts w:asciiTheme="minorHAnsi" w:hAnsiTheme="minorHAnsi" w:cstheme="minorHAnsi"/>
                  <w:b/>
                  <w:bCs/>
                  <w:sz w:val="18"/>
                  <w:szCs w:val="18"/>
                  <w:lang w:val="fr-FR"/>
                </w:rPr>
                <w:delText>Inexactitudes dans les textes juridiques</w:delText>
              </w:r>
            </w:del>
          </w:p>
        </w:tc>
        <w:tc>
          <w:tcPr>
            <w:tcW w:w="0" w:type="auto"/>
          </w:tcPr>
          <w:p w14:paraId="38C9974F" w14:textId="6229F183"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93" w:author="Houyem Rais" w:date="2024-02-22T15:03:00Z"/>
                <w:rFonts w:asciiTheme="minorHAnsi" w:hAnsiTheme="minorHAnsi" w:cstheme="minorHAnsi"/>
                <w:sz w:val="18"/>
                <w:szCs w:val="18"/>
                <w:lang w:val="fr-FR"/>
              </w:rPr>
              <w:pPrChange w:id="11594" w:author="Houyem Rais" w:date="2024-02-22T15:03:00Z">
                <w:pPr>
                  <w:spacing w:before="0" w:after="0" w:line="240" w:lineRule="auto"/>
                  <w:ind w:left="34" w:right="-44"/>
                </w:pPr>
              </w:pPrChange>
            </w:pPr>
            <w:del w:id="11595" w:author="Houyem Rais" w:date="2024-02-22T15:03:00Z">
              <w:r w:rsidRPr="00007B3E" w:rsidDel="00CB2812">
                <w:rPr>
                  <w:rFonts w:asciiTheme="minorHAnsi" w:hAnsiTheme="minorHAnsi" w:cstheme="minorHAnsi"/>
                  <w:sz w:val="18"/>
                  <w:szCs w:val="18"/>
                  <w:lang w:val="fr-FR"/>
                </w:rPr>
                <w:delText>Partenaire public</w:delText>
              </w:r>
            </w:del>
          </w:p>
        </w:tc>
        <w:tc>
          <w:tcPr>
            <w:tcW w:w="0" w:type="auto"/>
          </w:tcPr>
          <w:p w14:paraId="28BE8A57" w14:textId="218E4F8F"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96" w:author="Houyem Rais" w:date="2024-02-22T15:03:00Z"/>
                <w:rFonts w:asciiTheme="minorHAnsi" w:eastAsia="Arial" w:hAnsiTheme="minorHAnsi" w:cstheme="minorHAnsi"/>
                <w:w w:val="105"/>
                <w:sz w:val="18"/>
                <w:szCs w:val="18"/>
                <w:lang w:val="fr-FR"/>
              </w:rPr>
              <w:pPrChange w:id="11597" w:author="Houyem Rais" w:date="2024-02-22T15:03:00Z">
                <w:pPr>
                  <w:numPr>
                    <w:numId w:val="22"/>
                  </w:numPr>
                  <w:spacing w:before="0" w:after="0" w:line="240" w:lineRule="auto"/>
                  <w:ind w:left="211" w:right="-44" w:hanging="211"/>
                </w:pPr>
              </w:pPrChange>
            </w:pPr>
            <w:del w:id="11598" w:author="Houyem Rais" w:date="2024-02-22T15:03:00Z">
              <w:r w:rsidRPr="00007B3E" w:rsidDel="00CB2812">
                <w:rPr>
                  <w:rFonts w:asciiTheme="minorHAnsi" w:eastAsia="Arial" w:hAnsiTheme="minorHAnsi" w:cstheme="minorHAnsi"/>
                  <w:w w:val="105"/>
                  <w:sz w:val="18"/>
                  <w:szCs w:val="18"/>
                  <w:lang w:val="fr-FR"/>
                </w:rPr>
                <w:delText>Intégration de clauses d’arbitrage définissant les procédures de résolution des différends résultant d'inexactitudes dans les textes juridiques</w:delText>
              </w:r>
            </w:del>
          </w:p>
          <w:p w14:paraId="30CE00E0" w14:textId="6DE066B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599" w:author="Houyem Rais" w:date="2024-02-22T15:03:00Z"/>
                <w:rFonts w:asciiTheme="minorHAnsi" w:eastAsia="Arial" w:hAnsiTheme="minorHAnsi" w:cstheme="minorHAnsi"/>
                <w:w w:val="105"/>
                <w:sz w:val="18"/>
                <w:szCs w:val="18"/>
                <w:lang w:val="fr-FR"/>
              </w:rPr>
              <w:pPrChange w:id="11600" w:author="Houyem Rais" w:date="2024-02-22T15:03:00Z">
                <w:pPr>
                  <w:numPr>
                    <w:numId w:val="22"/>
                  </w:numPr>
                  <w:spacing w:before="0" w:after="0" w:line="240" w:lineRule="auto"/>
                  <w:ind w:left="211" w:right="-44" w:hanging="211"/>
                </w:pPr>
              </w:pPrChange>
            </w:pPr>
            <w:del w:id="11601" w:author="Houyem Rais" w:date="2024-02-22T15:03:00Z">
              <w:r w:rsidRPr="00007B3E" w:rsidDel="00CB2812">
                <w:rPr>
                  <w:rFonts w:asciiTheme="minorHAnsi" w:eastAsia="Arial" w:hAnsiTheme="minorHAnsi" w:cstheme="minorHAnsi"/>
                  <w:w w:val="105"/>
                  <w:sz w:val="18"/>
                  <w:szCs w:val="18"/>
                  <w:lang w:val="fr-FR"/>
                </w:rPr>
                <w:delText>Intégration de clauses de renégociation</w:delText>
              </w:r>
            </w:del>
          </w:p>
        </w:tc>
      </w:tr>
      <w:tr w:rsidR="008C0F2C" w:rsidRPr="00007B3E" w:rsidDel="00CB2812" w14:paraId="7DF8F456" w14:textId="7D1A355A">
        <w:trPr>
          <w:del w:id="11602" w:author="Houyem Rais" w:date="2024-02-22T15:03:00Z"/>
        </w:trPr>
        <w:tc>
          <w:tcPr>
            <w:tcW w:w="0" w:type="auto"/>
            <w:shd w:val="clear" w:color="auto" w:fill="F2F2F2" w:themeFill="background1" w:themeFillShade="F2"/>
          </w:tcPr>
          <w:p w14:paraId="44E2C20D" w14:textId="67B69276"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03" w:author="Houyem Rais" w:date="2024-02-22T15:03:00Z"/>
                <w:rFonts w:asciiTheme="minorHAnsi" w:hAnsiTheme="minorHAnsi" w:cstheme="minorHAnsi"/>
                <w:b/>
                <w:bCs/>
                <w:sz w:val="18"/>
                <w:szCs w:val="18"/>
                <w:lang w:val="fr-FR"/>
              </w:rPr>
              <w:pPrChange w:id="11604" w:author="Houyem Rais" w:date="2024-02-22T15:03:00Z">
                <w:pPr>
                  <w:spacing w:before="0" w:after="0" w:line="240" w:lineRule="auto"/>
                  <w:ind w:left="34" w:right="-44"/>
                </w:pPr>
              </w:pPrChange>
            </w:pPr>
            <w:del w:id="11605" w:author="Houyem Rais" w:date="2024-02-22T15:03:00Z">
              <w:r w:rsidRPr="00007B3E" w:rsidDel="00CB2812">
                <w:rPr>
                  <w:rFonts w:asciiTheme="minorHAnsi" w:hAnsiTheme="minorHAnsi" w:cstheme="minorHAnsi"/>
                  <w:b/>
                  <w:bCs/>
                  <w:sz w:val="18"/>
                  <w:szCs w:val="18"/>
                  <w:lang w:val="fr-FR"/>
                </w:rPr>
                <w:delText>Force majeure</w:delText>
              </w:r>
            </w:del>
          </w:p>
        </w:tc>
        <w:tc>
          <w:tcPr>
            <w:tcW w:w="0" w:type="auto"/>
          </w:tcPr>
          <w:p w14:paraId="4A3B4A75" w14:textId="26779A10"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06" w:author="Houyem Rais" w:date="2024-02-22T15:03:00Z"/>
                <w:rFonts w:asciiTheme="minorHAnsi" w:hAnsiTheme="minorHAnsi" w:cstheme="minorHAnsi"/>
                <w:b/>
                <w:bCs/>
                <w:sz w:val="18"/>
                <w:szCs w:val="18"/>
                <w:lang w:val="fr-FR"/>
              </w:rPr>
              <w:pPrChange w:id="11607" w:author="Houyem Rais" w:date="2024-02-22T15:03:00Z">
                <w:pPr>
                  <w:spacing w:before="0" w:after="0" w:line="240" w:lineRule="auto"/>
                  <w:ind w:left="34" w:right="-44"/>
                </w:pPr>
              </w:pPrChange>
            </w:pPr>
            <w:del w:id="11608" w:author="Houyem Rais" w:date="2024-02-22T15:03:00Z">
              <w:r w:rsidRPr="00007B3E" w:rsidDel="00CB2812">
                <w:rPr>
                  <w:rFonts w:asciiTheme="minorHAnsi" w:hAnsiTheme="minorHAnsi" w:cstheme="minorHAnsi"/>
                  <w:b/>
                  <w:bCs/>
                  <w:sz w:val="18"/>
                  <w:szCs w:val="18"/>
                  <w:lang w:val="fr-FR"/>
                </w:rPr>
                <w:delText>Actes de la nature</w:delText>
              </w:r>
            </w:del>
          </w:p>
          <w:p w14:paraId="5FA44D42" w14:textId="15765574"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09" w:author="Houyem Rais" w:date="2024-02-22T15:03:00Z"/>
                <w:rFonts w:asciiTheme="minorHAnsi" w:hAnsiTheme="minorHAnsi" w:cstheme="minorHAnsi"/>
                <w:sz w:val="18"/>
                <w:szCs w:val="18"/>
                <w:lang w:val="fr-FR"/>
              </w:rPr>
              <w:pPrChange w:id="11610" w:author="Houyem Rais" w:date="2024-02-22T15:03:00Z">
                <w:pPr>
                  <w:spacing w:before="0" w:after="0" w:line="240" w:lineRule="auto"/>
                  <w:ind w:left="34" w:right="-44"/>
                </w:pPr>
              </w:pPrChange>
            </w:pPr>
            <w:del w:id="11611" w:author="Houyem Rais" w:date="2024-02-22T15:03:00Z">
              <w:r w:rsidRPr="00007B3E" w:rsidDel="00CB2812">
                <w:rPr>
                  <w:rFonts w:asciiTheme="minorHAnsi" w:hAnsiTheme="minorHAnsi" w:cstheme="minorHAnsi"/>
                  <w:sz w:val="18"/>
                  <w:szCs w:val="18"/>
                  <w:lang w:val="fr-FR"/>
                </w:rPr>
                <w:delText>Tremblements de terre, inondations, tempêtes, etc.</w:delText>
              </w:r>
            </w:del>
          </w:p>
        </w:tc>
        <w:tc>
          <w:tcPr>
            <w:tcW w:w="0" w:type="auto"/>
          </w:tcPr>
          <w:p w14:paraId="3D34C640" w14:textId="0D8F2070"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12" w:author="Houyem Rais" w:date="2024-02-22T15:03:00Z"/>
                <w:rFonts w:asciiTheme="minorHAnsi" w:hAnsiTheme="minorHAnsi" w:cstheme="minorHAnsi"/>
                <w:sz w:val="18"/>
                <w:szCs w:val="18"/>
                <w:lang w:val="fr-FR"/>
              </w:rPr>
              <w:pPrChange w:id="11613" w:author="Houyem Rais" w:date="2024-02-22T15:03:00Z">
                <w:pPr>
                  <w:spacing w:before="0" w:after="0" w:line="240" w:lineRule="auto"/>
                  <w:ind w:left="34" w:right="-44"/>
                </w:pPr>
              </w:pPrChange>
            </w:pPr>
            <w:del w:id="11614"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2CA666F5" w14:textId="03EF576B"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15" w:author="Houyem Rais" w:date="2024-02-22T15:03:00Z"/>
                <w:rFonts w:asciiTheme="minorHAnsi" w:eastAsia="Arial" w:hAnsiTheme="minorHAnsi" w:cstheme="minorHAnsi"/>
                <w:w w:val="105"/>
                <w:sz w:val="18"/>
                <w:szCs w:val="18"/>
                <w:lang w:val="fr-FR"/>
              </w:rPr>
              <w:pPrChange w:id="11616" w:author="Houyem Rais" w:date="2024-02-22T15:03:00Z">
                <w:pPr>
                  <w:numPr>
                    <w:numId w:val="22"/>
                  </w:numPr>
                  <w:spacing w:before="0" w:after="0" w:line="240" w:lineRule="auto"/>
                  <w:ind w:left="211" w:right="-44" w:hanging="211"/>
                </w:pPr>
              </w:pPrChange>
            </w:pPr>
            <w:del w:id="11617" w:author="Houyem Rais" w:date="2024-02-22T15:03:00Z">
              <w:r w:rsidRPr="00007B3E" w:rsidDel="00CB2812">
                <w:rPr>
                  <w:rFonts w:asciiTheme="minorHAnsi" w:eastAsia="Arial" w:hAnsiTheme="minorHAnsi" w:cstheme="minorHAnsi"/>
                  <w:w w:val="105"/>
                  <w:sz w:val="18"/>
                  <w:szCs w:val="18"/>
                  <w:lang w:val="fr-FR"/>
                </w:rPr>
                <w:delText>Souscription d’assurances contre les catastrophes naturelles</w:delText>
              </w:r>
            </w:del>
          </w:p>
          <w:p w14:paraId="06C89974" w14:textId="2D3DF9A9"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18" w:author="Houyem Rais" w:date="2024-02-22T15:03:00Z"/>
                <w:rFonts w:asciiTheme="minorHAnsi" w:eastAsia="Arial" w:hAnsiTheme="minorHAnsi" w:cstheme="minorHAnsi"/>
                <w:w w:val="105"/>
                <w:sz w:val="18"/>
                <w:szCs w:val="18"/>
                <w:lang w:val="fr-FR"/>
              </w:rPr>
              <w:pPrChange w:id="11619" w:author="Houyem Rais" w:date="2024-02-22T15:03:00Z">
                <w:pPr>
                  <w:numPr>
                    <w:numId w:val="22"/>
                  </w:numPr>
                  <w:spacing w:before="0" w:after="0" w:line="240" w:lineRule="auto"/>
                  <w:ind w:left="211" w:right="-44" w:hanging="211"/>
                </w:pPr>
              </w:pPrChange>
            </w:pPr>
            <w:del w:id="11620" w:author="Houyem Rais" w:date="2024-02-22T15:03:00Z">
              <w:r w:rsidRPr="00007B3E" w:rsidDel="00CB2812">
                <w:rPr>
                  <w:rFonts w:asciiTheme="minorHAnsi" w:eastAsia="Arial" w:hAnsiTheme="minorHAnsi" w:cstheme="minorHAnsi"/>
                  <w:w w:val="105"/>
                  <w:sz w:val="18"/>
                  <w:szCs w:val="18"/>
                  <w:lang w:val="fr-FR"/>
                </w:rPr>
                <w:delText>Réalisation d’une étude pour l’évaluation de la résilience du projet aux catastrophes naturelles</w:delText>
              </w:r>
            </w:del>
          </w:p>
          <w:p w14:paraId="58B39F73" w14:textId="2EF4B6EC" w:rsidR="008C0F2C" w:rsidRPr="00007B3E" w:rsidDel="00CB2812" w:rsidRDefault="008C0F2C" w:rsidP="00CB2812">
            <w:pPr>
              <w:numPr>
                <w:ilvl w:val="1"/>
                <w:numId w:val="1"/>
              </w:numPr>
              <w:tabs>
                <w:tab w:val="left" w:pos="2730"/>
              </w:tabs>
              <w:spacing w:before="240" w:after="240" w:line="240" w:lineRule="auto"/>
              <w:ind w:left="1134" w:right="-44"/>
              <w:jc w:val="left"/>
              <w:outlineLvl w:val="2"/>
              <w:rPr>
                <w:del w:id="11621" w:author="Houyem Rais" w:date="2024-02-22T15:03:00Z"/>
                <w:rFonts w:asciiTheme="minorHAnsi" w:eastAsia="Arial" w:hAnsiTheme="minorHAnsi" w:cstheme="minorHAnsi"/>
                <w:w w:val="105"/>
                <w:sz w:val="18"/>
                <w:szCs w:val="18"/>
                <w:lang w:val="fr-FR"/>
              </w:rPr>
              <w:pPrChange w:id="11622" w:author="Houyem Rais" w:date="2024-02-22T15:03:00Z">
                <w:pPr>
                  <w:numPr>
                    <w:numId w:val="22"/>
                  </w:numPr>
                  <w:spacing w:before="0" w:after="0" w:line="240" w:lineRule="auto"/>
                  <w:ind w:left="211" w:right="-44" w:hanging="211"/>
                </w:pPr>
              </w:pPrChange>
            </w:pPr>
            <w:del w:id="11623" w:author="Houyem Rais" w:date="2024-02-22T15:03:00Z">
              <w:r w:rsidRPr="00007B3E" w:rsidDel="00CB2812">
                <w:rPr>
                  <w:rFonts w:asciiTheme="minorHAnsi" w:eastAsia="Arial" w:hAnsiTheme="minorHAnsi" w:cstheme="minorHAnsi"/>
                  <w:w w:val="105"/>
                  <w:sz w:val="18"/>
                  <w:szCs w:val="18"/>
                  <w:lang w:val="fr-FR"/>
                </w:rPr>
                <w:delText>Mise en place d’un plan d’urgence</w:delText>
              </w:r>
            </w:del>
          </w:p>
        </w:tc>
      </w:tr>
      <w:tr w:rsidR="008C0F2C" w:rsidRPr="00007B3E" w:rsidDel="00CB2812" w14:paraId="0BCA527A" w14:textId="3C86085B">
        <w:trPr>
          <w:del w:id="11624" w:author="Houyem Rais" w:date="2024-02-22T15:03:00Z"/>
        </w:trPr>
        <w:tc>
          <w:tcPr>
            <w:tcW w:w="0" w:type="auto"/>
            <w:gridSpan w:val="4"/>
            <w:shd w:val="clear" w:color="auto" w:fill="B4C6E7" w:themeFill="accent1" w:themeFillTint="66"/>
          </w:tcPr>
          <w:p w14:paraId="52C28738" w14:textId="7E16674E" w:rsidR="008C0F2C" w:rsidRPr="00007B3E" w:rsidDel="00CB2812" w:rsidRDefault="008C0F2C" w:rsidP="00CB2812">
            <w:pPr>
              <w:numPr>
                <w:ilvl w:val="1"/>
                <w:numId w:val="1"/>
              </w:numPr>
              <w:tabs>
                <w:tab w:val="left" w:pos="2730"/>
              </w:tabs>
              <w:spacing w:before="240" w:after="240" w:line="240" w:lineRule="auto"/>
              <w:ind w:left="1134" w:right="162"/>
              <w:jc w:val="left"/>
              <w:outlineLvl w:val="2"/>
              <w:rPr>
                <w:del w:id="11625" w:author="Houyem Rais" w:date="2024-02-22T15:03:00Z"/>
                <w:rFonts w:asciiTheme="minorHAnsi" w:hAnsiTheme="minorHAnsi" w:cstheme="minorHAnsi"/>
                <w:b/>
                <w:bCs/>
                <w:sz w:val="18"/>
                <w:szCs w:val="18"/>
                <w:lang w:val="fr-FR"/>
              </w:rPr>
              <w:pPrChange w:id="11626" w:author="Houyem Rais" w:date="2024-02-22T15:03:00Z">
                <w:pPr>
                  <w:spacing w:before="0" w:after="0" w:line="240" w:lineRule="auto"/>
                  <w:ind w:right="162"/>
                </w:pPr>
              </w:pPrChange>
            </w:pPr>
            <w:del w:id="11627" w:author="Houyem Rais" w:date="2024-02-22T15:03:00Z">
              <w:r w:rsidRPr="00007B3E" w:rsidDel="00CB2812">
                <w:rPr>
                  <w:rFonts w:asciiTheme="minorHAnsi" w:eastAsia="Arial" w:hAnsiTheme="minorHAnsi" w:cstheme="minorHAnsi"/>
                  <w:b/>
                  <w:bCs/>
                  <w:spacing w:val="-2"/>
                  <w:w w:val="105"/>
                  <w:sz w:val="18"/>
                  <w:szCs w:val="18"/>
                  <w:lang w:val="fr-FR"/>
                </w:rPr>
                <w:delText>Risques spécifiques au projet</w:delText>
              </w:r>
            </w:del>
          </w:p>
        </w:tc>
      </w:tr>
      <w:tr w:rsidR="008C0F2C" w:rsidRPr="00007B3E" w:rsidDel="00CB2812" w14:paraId="4FFB899A" w14:textId="06D933F1">
        <w:trPr>
          <w:del w:id="11628" w:author="Houyem Rais" w:date="2024-02-22T15:03:00Z"/>
        </w:trPr>
        <w:tc>
          <w:tcPr>
            <w:tcW w:w="0" w:type="auto"/>
            <w:shd w:val="clear" w:color="auto" w:fill="F2F2F2" w:themeFill="background1" w:themeFillShade="F2"/>
          </w:tcPr>
          <w:p w14:paraId="6BCAD1B5" w14:textId="55040A1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29" w:author="Houyem Rais" w:date="2024-02-22T15:03:00Z"/>
                <w:rFonts w:asciiTheme="minorHAnsi" w:hAnsiTheme="minorHAnsi" w:cstheme="minorHAnsi"/>
                <w:b/>
                <w:bCs/>
                <w:sz w:val="18"/>
                <w:szCs w:val="18"/>
                <w:lang w:val="fr-FR"/>
              </w:rPr>
              <w:pPrChange w:id="11630" w:author="Houyem Rais" w:date="2024-02-22T15:03:00Z">
                <w:pPr>
                  <w:spacing w:before="0" w:after="0" w:line="240" w:lineRule="auto"/>
                  <w:ind w:left="34"/>
                </w:pPr>
              </w:pPrChange>
            </w:pPr>
            <w:del w:id="11631" w:author="Houyem Rais" w:date="2024-02-22T15:03:00Z">
              <w:r w:rsidRPr="00007B3E" w:rsidDel="00CB2812">
                <w:rPr>
                  <w:rFonts w:asciiTheme="minorHAnsi" w:eastAsia="Arial" w:hAnsiTheme="minorHAnsi" w:cstheme="minorHAnsi"/>
                  <w:b/>
                  <w:bCs/>
                  <w:w w:val="105"/>
                  <w:sz w:val="18"/>
                  <w:szCs w:val="18"/>
                  <w:lang w:val="fr-FR"/>
                </w:rPr>
                <w:delText>Risque de non-conclusion du contrat</w:delText>
              </w:r>
            </w:del>
          </w:p>
        </w:tc>
        <w:tc>
          <w:tcPr>
            <w:tcW w:w="0" w:type="auto"/>
          </w:tcPr>
          <w:p w14:paraId="5EDC0038" w14:textId="07A001D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32" w:author="Houyem Rais" w:date="2024-02-22T15:03:00Z"/>
                <w:rFonts w:asciiTheme="minorHAnsi" w:eastAsia="Arial" w:hAnsiTheme="minorHAnsi" w:cstheme="minorHAnsi"/>
                <w:b/>
                <w:bCs/>
                <w:w w:val="105"/>
                <w:sz w:val="18"/>
                <w:szCs w:val="18"/>
                <w:lang w:val="fr-FR"/>
              </w:rPr>
              <w:pPrChange w:id="11633" w:author="Houyem Rais" w:date="2024-02-22T15:03:00Z">
                <w:pPr>
                  <w:spacing w:before="0" w:after="0" w:line="240" w:lineRule="auto"/>
                  <w:ind w:left="34"/>
                </w:pPr>
              </w:pPrChange>
            </w:pPr>
            <w:del w:id="11634" w:author="Houyem Rais" w:date="2024-02-22T15:03:00Z">
              <w:r w:rsidRPr="00007B3E" w:rsidDel="00CB2812">
                <w:rPr>
                  <w:rFonts w:asciiTheme="minorHAnsi" w:eastAsia="Arial" w:hAnsiTheme="minorHAnsi" w:cstheme="minorHAnsi"/>
                  <w:b/>
                  <w:bCs/>
                  <w:w w:val="105"/>
                  <w:sz w:val="18"/>
                  <w:szCs w:val="18"/>
                  <w:lang w:val="fr-FR"/>
                </w:rPr>
                <w:delText>Appétit du marché</w:delText>
              </w:r>
            </w:del>
          </w:p>
          <w:p w14:paraId="39013ABD" w14:textId="0C3C947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35" w:author="Houyem Rais" w:date="2024-02-22T15:03:00Z"/>
                <w:rFonts w:asciiTheme="minorHAnsi" w:hAnsiTheme="minorHAnsi" w:cstheme="minorHAnsi"/>
                <w:sz w:val="18"/>
                <w:szCs w:val="18"/>
                <w:lang w:val="fr-FR"/>
              </w:rPr>
              <w:pPrChange w:id="11636" w:author="Houyem Rais" w:date="2024-02-22T15:03:00Z">
                <w:pPr>
                  <w:spacing w:before="0" w:after="0" w:line="240" w:lineRule="auto"/>
                  <w:ind w:left="34"/>
                </w:pPr>
              </w:pPrChange>
            </w:pPr>
            <w:del w:id="11637" w:author="Houyem Rais" w:date="2024-02-22T15:03:00Z">
              <w:r w:rsidRPr="00007B3E" w:rsidDel="00CB2812">
                <w:rPr>
                  <w:rFonts w:asciiTheme="minorHAnsi" w:eastAsia="Arial" w:hAnsiTheme="minorHAnsi" w:cstheme="minorHAnsi"/>
                  <w:w w:val="105"/>
                  <w:sz w:val="18"/>
                  <w:szCs w:val="18"/>
                  <w:lang w:val="fr-FR"/>
                </w:rPr>
                <w:delText>Le projet n’attire pas suffisamment de candidats</w:delText>
              </w:r>
            </w:del>
          </w:p>
        </w:tc>
        <w:tc>
          <w:tcPr>
            <w:tcW w:w="0" w:type="auto"/>
          </w:tcPr>
          <w:p w14:paraId="7F3728B1" w14:textId="6D8EECB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38" w:author="Houyem Rais" w:date="2024-02-22T15:03:00Z"/>
                <w:rFonts w:asciiTheme="minorHAnsi" w:hAnsiTheme="minorHAnsi" w:cstheme="minorHAnsi"/>
                <w:sz w:val="18"/>
                <w:szCs w:val="18"/>
                <w:lang w:val="fr-FR"/>
              </w:rPr>
              <w:pPrChange w:id="11639" w:author="Houyem Rais" w:date="2024-02-22T15:03:00Z">
                <w:pPr>
                  <w:spacing w:before="0" w:after="0" w:line="240" w:lineRule="auto"/>
                  <w:ind w:left="34"/>
                </w:pPr>
              </w:pPrChange>
            </w:pPr>
            <w:del w:id="11640" w:author="Houyem Rais" w:date="2024-02-22T15:03:00Z">
              <w:r w:rsidRPr="00007B3E" w:rsidDel="00CB2812">
                <w:rPr>
                  <w:rFonts w:asciiTheme="minorHAnsi" w:hAnsiTheme="minorHAnsi" w:cstheme="minorHAnsi"/>
                  <w:sz w:val="18"/>
                  <w:szCs w:val="18"/>
                  <w:lang w:val="fr-FR"/>
                </w:rPr>
                <w:delText>Partenaire public</w:delText>
              </w:r>
            </w:del>
          </w:p>
        </w:tc>
        <w:tc>
          <w:tcPr>
            <w:tcW w:w="0" w:type="auto"/>
          </w:tcPr>
          <w:p w14:paraId="02210BCF" w14:textId="6D821F8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41" w:author="Houyem Rais" w:date="2024-02-22T15:03:00Z"/>
                <w:rFonts w:asciiTheme="minorHAnsi" w:eastAsia="Arial" w:hAnsiTheme="minorHAnsi" w:cstheme="minorHAnsi"/>
                <w:w w:val="105"/>
                <w:sz w:val="18"/>
                <w:szCs w:val="18"/>
                <w:lang w:val="fr-FR"/>
              </w:rPr>
              <w:pPrChange w:id="11642" w:author="Houyem Rais" w:date="2024-02-22T15:03:00Z">
                <w:pPr>
                  <w:numPr>
                    <w:numId w:val="22"/>
                  </w:numPr>
                  <w:spacing w:before="0" w:after="0" w:line="240" w:lineRule="auto"/>
                  <w:ind w:left="211" w:hanging="211"/>
                </w:pPr>
              </w:pPrChange>
            </w:pPr>
            <w:del w:id="11643" w:author="Houyem Rais" w:date="2024-02-22T15:03:00Z">
              <w:r w:rsidRPr="00007B3E" w:rsidDel="00CB2812">
                <w:rPr>
                  <w:rFonts w:asciiTheme="minorHAnsi" w:eastAsia="Arial" w:hAnsiTheme="minorHAnsi" w:cstheme="minorHAnsi"/>
                  <w:w w:val="105"/>
                  <w:sz w:val="18"/>
                  <w:szCs w:val="18"/>
                  <w:lang w:val="fr-FR"/>
                </w:rPr>
                <w:delText>Analyse approfondie du marché pour évaluer la demande potentielle et sonder l'intérêt des investisseurs</w:delText>
              </w:r>
            </w:del>
          </w:p>
          <w:p w14:paraId="48CEC144" w14:textId="2A4487B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44" w:author="Houyem Rais" w:date="2024-02-22T15:03:00Z"/>
                <w:rFonts w:asciiTheme="minorHAnsi" w:eastAsia="Arial" w:hAnsiTheme="minorHAnsi" w:cstheme="minorHAnsi"/>
                <w:w w:val="105"/>
                <w:sz w:val="18"/>
                <w:szCs w:val="18"/>
                <w:lang w:val="fr-FR"/>
              </w:rPr>
              <w:pPrChange w:id="11645" w:author="Houyem Rais" w:date="2024-02-22T15:03:00Z">
                <w:pPr>
                  <w:numPr>
                    <w:numId w:val="22"/>
                  </w:numPr>
                  <w:spacing w:before="0" w:after="0" w:line="240" w:lineRule="auto"/>
                  <w:ind w:left="211" w:hanging="211"/>
                </w:pPr>
              </w:pPrChange>
            </w:pPr>
            <w:del w:id="11646" w:author="Houyem Rais" w:date="2024-02-22T15:03:00Z">
              <w:r w:rsidRPr="00007B3E" w:rsidDel="00CB2812">
                <w:rPr>
                  <w:rFonts w:asciiTheme="minorHAnsi" w:eastAsia="Arial" w:hAnsiTheme="minorHAnsi" w:cstheme="minorHAnsi"/>
                  <w:w w:val="105"/>
                  <w:sz w:val="18"/>
                  <w:szCs w:val="18"/>
                  <w:lang w:val="fr-FR"/>
                </w:rPr>
                <w:delText>Consultation préalable des investisseurs et des parties prenantes</w:delText>
              </w:r>
            </w:del>
          </w:p>
          <w:p w14:paraId="3ED928F8" w14:textId="5E44DE0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47" w:author="Houyem Rais" w:date="2024-02-22T15:03:00Z"/>
                <w:rFonts w:asciiTheme="minorHAnsi" w:eastAsia="Arial" w:hAnsiTheme="minorHAnsi" w:cstheme="minorHAnsi"/>
                <w:w w:val="105"/>
                <w:sz w:val="18"/>
                <w:szCs w:val="18"/>
                <w:lang w:val="fr-FR"/>
              </w:rPr>
              <w:pPrChange w:id="11648" w:author="Houyem Rais" w:date="2024-02-22T15:03:00Z">
                <w:pPr>
                  <w:numPr>
                    <w:numId w:val="22"/>
                  </w:numPr>
                  <w:spacing w:before="0" w:after="0" w:line="240" w:lineRule="auto"/>
                  <w:ind w:left="211" w:hanging="211"/>
                </w:pPr>
              </w:pPrChange>
            </w:pPr>
            <w:del w:id="11649" w:author="Houyem Rais" w:date="2024-02-22T15:03:00Z">
              <w:r w:rsidRPr="00007B3E" w:rsidDel="00CB2812">
                <w:rPr>
                  <w:rFonts w:asciiTheme="minorHAnsi" w:eastAsia="Arial" w:hAnsiTheme="minorHAnsi" w:cstheme="minorHAnsi"/>
                  <w:w w:val="105"/>
                  <w:sz w:val="18"/>
                  <w:szCs w:val="18"/>
                  <w:lang w:val="fr-FR"/>
                </w:rPr>
                <w:delText>Structuration du projet de manière à assurer une répartition équilibrée des risques entre les parties contractantes</w:delText>
              </w:r>
            </w:del>
          </w:p>
          <w:p w14:paraId="2C0585B7" w14:textId="1FA8F12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50" w:author="Houyem Rais" w:date="2024-02-22T15:03:00Z"/>
                <w:rFonts w:asciiTheme="minorHAnsi" w:eastAsia="Arial" w:hAnsiTheme="minorHAnsi" w:cstheme="minorHAnsi"/>
                <w:w w:val="105"/>
                <w:sz w:val="18"/>
                <w:szCs w:val="18"/>
                <w:lang w:val="fr-FR"/>
              </w:rPr>
              <w:pPrChange w:id="11651" w:author="Houyem Rais" w:date="2024-02-22T15:03:00Z">
                <w:pPr>
                  <w:numPr>
                    <w:numId w:val="22"/>
                  </w:numPr>
                  <w:spacing w:before="0" w:after="0" w:line="240" w:lineRule="auto"/>
                  <w:ind w:left="211" w:hanging="211"/>
                </w:pPr>
              </w:pPrChange>
            </w:pPr>
            <w:del w:id="11652" w:author="Houyem Rais" w:date="2024-02-22T15:03:00Z">
              <w:r w:rsidRPr="00007B3E" w:rsidDel="00CB2812">
                <w:rPr>
                  <w:rFonts w:asciiTheme="minorHAnsi" w:eastAsia="Arial" w:hAnsiTheme="minorHAnsi" w:cstheme="minorHAnsi"/>
                  <w:w w:val="105"/>
                  <w:sz w:val="18"/>
                  <w:szCs w:val="18"/>
                  <w:lang w:val="fr-FR"/>
                </w:rPr>
                <w:delText>Élaboration d’un plan de communication et de marketing du projet pour le promouvoir auprès des investisseurs et des parties prenantes</w:delText>
              </w:r>
            </w:del>
          </w:p>
          <w:p w14:paraId="6AE78C3A" w14:textId="15D4269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53" w:author="Houyem Rais" w:date="2024-02-22T15:03:00Z"/>
                <w:rFonts w:asciiTheme="minorHAnsi" w:hAnsiTheme="minorHAnsi" w:cstheme="minorHAnsi"/>
                <w:sz w:val="18"/>
                <w:szCs w:val="18"/>
                <w:lang w:val="fr-FR"/>
              </w:rPr>
              <w:pPrChange w:id="11654" w:author="Houyem Rais" w:date="2024-02-22T15:03:00Z">
                <w:pPr>
                  <w:numPr>
                    <w:numId w:val="22"/>
                  </w:numPr>
                  <w:spacing w:before="0" w:after="0" w:line="240" w:lineRule="auto"/>
                  <w:ind w:left="211" w:hanging="211"/>
                </w:pPr>
              </w:pPrChange>
            </w:pPr>
            <w:del w:id="11655" w:author="Houyem Rais" w:date="2024-02-22T15:03:00Z">
              <w:r w:rsidRPr="00007B3E" w:rsidDel="00CB2812">
                <w:rPr>
                  <w:rFonts w:asciiTheme="minorHAnsi" w:eastAsia="Arial" w:hAnsiTheme="minorHAnsi" w:cstheme="minorHAnsi"/>
                  <w:w w:val="105"/>
                  <w:sz w:val="18"/>
                  <w:szCs w:val="18"/>
                  <w:lang w:val="fr-FR"/>
                </w:rPr>
                <w:delText>Accorder suffisamment de temps aux candidats potentiels pour préparer leurs offres</w:delText>
              </w:r>
            </w:del>
          </w:p>
        </w:tc>
      </w:tr>
      <w:tr w:rsidR="008C0F2C" w:rsidRPr="00007B3E" w:rsidDel="00CB2812" w14:paraId="7ECCDAE9" w14:textId="03B243E8">
        <w:trPr>
          <w:del w:id="11656" w:author="Houyem Rais" w:date="2024-02-22T15:03:00Z"/>
        </w:trPr>
        <w:tc>
          <w:tcPr>
            <w:tcW w:w="0" w:type="auto"/>
            <w:shd w:val="clear" w:color="auto" w:fill="F2F2F2" w:themeFill="background1" w:themeFillShade="F2"/>
          </w:tcPr>
          <w:p w14:paraId="7FDAAE96" w14:textId="05B776E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57" w:author="Houyem Rais" w:date="2024-02-22T15:03:00Z"/>
                <w:rFonts w:asciiTheme="minorHAnsi" w:eastAsia="Arial" w:hAnsiTheme="minorHAnsi" w:cstheme="minorHAnsi"/>
                <w:b/>
                <w:bCs/>
                <w:w w:val="105"/>
                <w:sz w:val="18"/>
                <w:szCs w:val="18"/>
                <w:lang w:val="fr-FR"/>
              </w:rPr>
              <w:pPrChange w:id="11658" w:author="Houyem Rais" w:date="2024-02-22T15:03:00Z">
                <w:pPr>
                  <w:spacing w:before="0" w:after="0" w:line="240" w:lineRule="auto"/>
                  <w:ind w:left="34"/>
                </w:pPr>
              </w:pPrChange>
            </w:pPr>
            <w:del w:id="11659" w:author="Houyem Rais" w:date="2024-02-22T15:03:00Z">
              <w:r w:rsidRPr="00007B3E" w:rsidDel="00CB2812">
                <w:rPr>
                  <w:rFonts w:asciiTheme="minorHAnsi" w:eastAsia="Arial" w:hAnsiTheme="minorHAnsi" w:cstheme="minorHAnsi"/>
                  <w:b/>
                  <w:bCs/>
                  <w:w w:val="105"/>
                  <w:sz w:val="18"/>
                  <w:szCs w:val="18"/>
                  <w:lang w:val="fr-FR"/>
                </w:rPr>
                <w:delText>Défaillance du dossier technique</w:delText>
              </w:r>
            </w:del>
          </w:p>
        </w:tc>
        <w:tc>
          <w:tcPr>
            <w:tcW w:w="0" w:type="auto"/>
          </w:tcPr>
          <w:p w14:paraId="0368A1F0" w14:textId="172F3CC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60" w:author="Houyem Rais" w:date="2024-02-22T15:03:00Z"/>
                <w:rFonts w:asciiTheme="minorHAnsi" w:eastAsia="Arial" w:hAnsiTheme="minorHAnsi" w:cstheme="minorHAnsi"/>
                <w:b/>
                <w:bCs/>
                <w:w w:val="105"/>
                <w:sz w:val="18"/>
                <w:szCs w:val="18"/>
                <w:lang w:val="fr-FR"/>
              </w:rPr>
              <w:pPrChange w:id="11661" w:author="Houyem Rais" w:date="2024-02-22T15:03:00Z">
                <w:pPr>
                  <w:spacing w:before="0" w:after="0" w:line="240" w:lineRule="auto"/>
                  <w:ind w:left="34"/>
                </w:pPr>
              </w:pPrChange>
            </w:pPr>
            <w:del w:id="11662" w:author="Houyem Rais" w:date="2024-02-22T15:03:00Z">
              <w:r w:rsidRPr="00007B3E" w:rsidDel="00CB2812">
                <w:rPr>
                  <w:rFonts w:asciiTheme="minorHAnsi" w:eastAsia="Arial" w:hAnsiTheme="minorHAnsi" w:cstheme="minorHAnsi"/>
                  <w:b/>
                  <w:bCs/>
                  <w:w w:val="105"/>
                  <w:sz w:val="18"/>
                  <w:szCs w:val="18"/>
                  <w:lang w:val="fr-FR"/>
                </w:rPr>
                <w:delText>Dossier technique mal préparé ou trop détaillé et normatif</w:delText>
              </w:r>
            </w:del>
          </w:p>
        </w:tc>
        <w:tc>
          <w:tcPr>
            <w:tcW w:w="0" w:type="auto"/>
          </w:tcPr>
          <w:p w14:paraId="601927F6" w14:textId="5121D6D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63" w:author="Houyem Rais" w:date="2024-02-22T15:03:00Z"/>
                <w:rFonts w:asciiTheme="minorHAnsi" w:eastAsia="Arial" w:hAnsiTheme="minorHAnsi" w:cstheme="minorHAnsi"/>
                <w:spacing w:val="-2"/>
                <w:w w:val="105"/>
                <w:sz w:val="18"/>
                <w:szCs w:val="18"/>
                <w:lang w:val="fr-FR"/>
              </w:rPr>
              <w:pPrChange w:id="11664" w:author="Houyem Rais" w:date="2024-02-22T15:03:00Z">
                <w:pPr>
                  <w:spacing w:before="0" w:after="0" w:line="240" w:lineRule="auto"/>
                  <w:ind w:left="34"/>
                </w:pPr>
              </w:pPrChange>
            </w:pPr>
            <w:del w:id="11665" w:author="Houyem Rais" w:date="2024-02-22T15:03:00Z">
              <w:r w:rsidRPr="00007B3E" w:rsidDel="00CB2812">
                <w:rPr>
                  <w:rFonts w:asciiTheme="minorHAnsi" w:hAnsiTheme="minorHAnsi" w:cstheme="minorHAnsi"/>
                  <w:sz w:val="18"/>
                  <w:szCs w:val="18"/>
                  <w:lang w:val="fr-FR"/>
                </w:rPr>
                <w:delText>Partenaire public</w:delText>
              </w:r>
            </w:del>
          </w:p>
        </w:tc>
        <w:tc>
          <w:tcPr>
            <w:tcW w:w="0" w:type="auto"/>
          </w:tcPr>
          <w:p w14:paraId="401EF5EA" w14:textId="0965066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66" w:author="Houyem Rais" w:date="2024-02-22T15:03:00Z"/>
                <w:rFonts w:asciiTheme="minorHAnsi" w:eastAsia="Arial" w:hAnsiTheme="minorHAnsi" w:cstheme="minorHAnsi"/>
                <w:w w:val="105"/>
                <w:sz w:val="18"/>
                <w:szCs w:val="18"/>
                <w:lang w:val="fr-FR"/>
              </w:rPr>
              <w:pPrChange w:id="11667" w:author="Houyem Rais" w:date="2024-02-22T15:03:00Z">
                <w:pPr>
                  <w:numPr>
                    <w:numId w:val="22"/>
                  </w:numPr>
                  <w:spacing w:before="0" w:after="0" w:line="240" w:lineRule="auto"/>
                  <w:ind w:left="211" w:hanging="211"/>
                </w:pPr>
              </w:pPrChange>
            </w:pPr>
            <w:del w:id="11668" w:author="Houyem Rais" w:date="2024-02-22T15:03:00Z">
              <w:r w:rsidRPr="00007B3E" w:rsidDel="00CB2812">
                <w:rPr>
                  <w:rFonts w:asciiTheme="minorHAnsi" w:eastAsia="Arial" w:hAnsiTheme="minorHAnsi" w:cstheme="minorHAnsi"/>
                  <w:w w:val="105"/>
                  <w:sz w:val="18"/>
                  <w:szCs w:val="18"/>
                  <w:lang w:val="fr-FR"/>
                </w:rPr>
                <w:delText>Préparation de spécifications/fonctions claires et détaillées dans le dossier technique</w:delText>
              </w:r>
            </w:del>
          </w:p>
        </w:tc>
      </w:tr>
      <w:tr w:rsidR="008C0F2C" w:rsidRPr="00007B3E" w:rsidDel="00CB2812" w14:paraId="6F126E73" w14:textId="7FCF1A8B">
        <w:trPr>
          <w:trHeight w:val="992"/>
          <w:del w:id="11669" w:author="Houyem Rais" w:date="2024-02-22T15:03:00Z"/>
        </w:trPr>
        <w:tc>
          <w:tcPr>
            <w:tcW w:w="0" w:type="auto"/>
            <w:shd w:val="clear" w:color="auto" w:fill="F2F2F2" w:themeFill="background1" w:themeFillShade="F2"/>
          </w:tcPr>
          <w:p w14:paraId="13F712BC" w14:textId="04C22E3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70" w:author="Houyem Rais" w:date="2024-02-22T15:03:00Z"/>
                <w:rFonts w:asciiTheme="minorHAnsi" w:hAnsiTheme="minorHAnsi" w:cstheme="minorHAnsi"/>
                <w:b/>
                <w:bCs/>
                <w:sz w:val="18"/>
                <w:szCs w:val="18"/>
                <w:lang w:val="fr-FR"/>
              </w:rPr>
              <w:pPrChange w:id="11671" w:author="Houyem Rais" w:date="2024-02-22T15:03:00Z">
                <w:pPr>
                  <w:spacing w:before="0" w:after="0" w:line="240" w:lineRule="auto"/>
                  <w:ind w:left="34"/>
                </w:pPr>
              </w:pPrChange>
            </w:pPr>
            <w:del w:id="11672" w:author="Houyem Rais" w:date="2024-02-22T15:03:00Z">
              <w:r w:rsidRPr="00007B3E" w:rsidDel="00CB2812">
                <w:rPr>
                  <w:rFonts w:asciiTheme="minorHAnsi" w:eastAsia="Arial" w:hAnsiTheme="minorHAnsi" w:cstheme="minorHAnsi"/>
                  <w:b/>
                  <w:bCs/>
                  <w:w w:val="105"/>
                  <w:sz w:val="18"/>
                  <w:szCs w:val="18"/>
                  <w:lang w:val="fr-FR"/>
                </w:rPr>
                <w:delText>Risque de conception</w:delText>
              </w:r>
            </w:del>
          </w:p>
        </w:tc>
        <w:tc>
          <w:tcPr>
            <w:tcW w:w="0" w:type="auto"/>
          </w:tcPr>
          <w:p w14:paraId="089673F7" w14:textId="2BDD4F6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73" w:author="Houyem Rais" w:date="2024-02-22T15:03:00Z"/>
                <w:rFonts w:asciiTheme="minorHAnsi" w:eastAsia="Arial" w:hAnsiTheme="minorHAnsi" w:cstheme="minorHAnsi"/>
                <w:w w:val="105"/>
                <w:sz w:val="18"/>
                <w:szCs w:val="18"/>
                <w:lang w:val="fr-FR"/>
              </w:rPr>
              <w:pPrChange w:id="11674" w:author="Houyem Rais" w:date="2024-02-22T15:03:00Z">
                <w:pPr>
                  <w:spacing w:before="0" w:after="0" w:line="240" w:lineRule="auto"/>
                  <w:ind w:left="34"/>
                </w:pPr>
              </w:pPrChange>
            </w:pPr>
            <w:del w:id="11675" w:author="Houyem Rais" w:date="2024-02-22T15:03:00Z">
              <w:r w:rsidRPr="00007B3E" w:rsidDel="00CB2812">
                <w:rPr>
                  <w:rFonts w:asciiTheme="minorHAnsi" w:eastAsia="Arial" w:hAnsiTheme="minorHAnsi" w:cstheme="minorHAnsi"/>
                  <w:w w:val="105"/>
                  <w:sz w:val="18"/>
                  <w:szCs w:val="18"/>
                  <w:lang w:val="fr-FR"/>
                </w:rPr>
                <w:delText xml:space="preserve">Erreurs de </w:delText>
              </w:r>
              <w:r w:rsidRPr="00007B3E" w:rsidDel="00CB2812">
                <w:rPr>
                  <w:rFonts w:asciiTheme="minorHAnsi" w:eastAsia="Arial" w:hAnsiTheme="minorHAnsi" w:cstheme="minorHAnsi"/>
                  <w:b/>
                  <w:bCs/>
                  <w:w w:val="105"/>
                  <w:sz w:val="18"/>
                  <w:szCs w:val="18"/>
                  <w:lang w:val="fr-FR"/>
                </w:rPr>
                <w:delText>conception</w:delText>
              </w:r>
              <w:r w:rsidRPr="00007B3E" w:rsidDel="00CB2812">
                <w:rPr>
                  <w:rFonts w:asciiTheme="minorHAnsi" w:eastAsia="Arial" w:hAnsiTheme="minorHAnsi" w:cstheme="minorHAnsi"/>
                  <w:w w:val="105"/>
                  <w:sz w:val="18"/>
                  <w:szCs w:val="18"/>
                  <w:lang w:val="fr-FR"/>
                </w:rPr>
                <w:delText xml:space="preserve">, problèmes </w:delText>
              </w:r>
              <w:r w:rsidRPr="00007B3E" w:rsidDel="00CB2812">
                <w:rPr>
                  <w:rFonts w:asciiTheme="minorHAnsi" w:eastAsia="Arial" w:hAnsiTheme="minorHAnsi" w:cstheme="minorHAnsi"/>
                  <w:b/>
                  <w:bCs/>
                  <w:w w:val="105"/>
                  <w:sz w:val="18"/>
                  <w:szCs w:val="18"/>
                  <w:lang w:val="fr-FR"/>
                </w:rPr>
                <w:delText>d’ingénierie</w:delText>
              </w:r>
              <w:r w:rsidRPr="00007B3E" w:rsidDel="00CB2812">
                <w:rPr>
                  <w:rFonts w:asciiTheme="minorHAnsi" w:eastAsia="Arial" w:hAnsiTheme="minorHAnsi" w:cstheme="minorHAnsi"/>
                  <w:w w:val="105"/>
                  <w:sz w:val="18"/>
                  <w:szCs w:val="18"/>
                  <w:lang w:val="fr-FR"/>
                </w:rPr>
                <w:delText xml:space="preserve"> ou projet </w:delText>
              </w:r>
              <w:r w:rsidRPr="00007B3E" w:rsidDel="00CB2812">
                <w:rPr>
                  <w:rFonts w:asciiTheme="minorHAnsi" w:eastAsia="Arial" w:hAnsiTheme="minorHAnsi" w:cstheme="minorHAnsi"/>
                  <w:b/>
                  <w:bCs/>
                  <w:w w:val="105"/>
                  <w:sz w:val="18"/>
                  <w:szCs w:val="18"/>
                  <w:lang w:val="fr-FR"/>
                </w:rPr>
                <w:delText>non</w:delText>
              </w:r>
              <w:r w:rsidRPr="00007B3E" w:rsidDel="00CB2812">
                <w:rPr>
                  <w:rFonts w:asciiTheme="minorHAnsi" w:eastAsia="Arial" w:hAnsiTheme="minorHAnsi" w:cstheme="minorHAnsi"/>
                  <w:w w:val="105"/>
                  <w:sz w:val="18"/>
                  <w:szCs w:val="18"/>
                  <w:lang w:val="fr-FR"/>
                </w:rPr>
                <w:delText xml:space="preserve"> </w:delText>
              </w:r>
              <w:r w:rsidRPr="00007B3E" w:rsidDel="00CB2812">
                <w:rPr>
                  <w:rFonts w:asciiTheme="minorHAnsi" w:eastAsia="Arial" w:hAnsiTheme="minorHAnsi" w:cstheme="minorHAnsi"/>
                  <w:b/>
                  <w:bCs/>
                  <w:w w:val="105"/>
                  <w:sz w:val="18"/>
                  <w:szCs w:val="18"/>
                  <w:lang w:val="fr-FR"/>
                </w:rPr>
                <w:delText>adéquatement conçu aux fins requises</w:delText>
              </w:r>
              <w:r w:rsidRPr="00007B3E" w:rsidDel="00CB2812">
                <w:rPr>
                  <w:rFonts w:asciiTheme="minorHAnsi" w:eastAsia="Arial" w:hAnsiTheme="minorHAnsi" w:cstheme="minorHAnsi"/>
                  <w:w w:val="105"/>
                  <w:sz w:val="18"/>
                  <w:szCs w:val="18"/>
                  <w:lang w:val="fr-FR"/>
                </w:rPr>
                <w:delText>.</w:delText>
              </w:r>
            </w:del>
          </w:p>
          <w:p w14:paraId="0EEB9104" w14:textId="00401BB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76" w:author="Houyem Rais" w:date="2024-02-22T15:03:00Z"/>
                <w:rFonts w:asciiTheme="minorHAnsi" w:eastAsia="Arial" w:hAnsiTheme="minorHAnsi" w:cstheme="minorHAnsi"/>
                <w:w w:val="105"/>
                <w:sz w:val="18"/>
                <w:szCs w:val="18"/>
                <w:lang w:val="fr-FR"/>
              </w:rPr>
              <w:pPrChange w:id="11677" w:author="Houyem Rais" w:date="2024-02-22T15:03:00Z">
                <w:pPr>
                  <w:spacing w:before="0" w:after="0" w:line="240" w:lineRule="auto"/>
                  <w:ind w:left="34"/>
                </w:pPr>
              </w:pPrChange>
            </w:pPr>
            <w:del w:id="11678" w:author="Houyem Rais" w:date="2024-02-22T15:03:00Z">
              <w:r w:rsidRPr="00007B3E" w:rsidDel="00CB2812">
                <w:rPr>
                  <w:rFonts w:asciiTheme="minorHAnsi" w:eastAsia="Arial" w:hAnsiTheme="minorHAnsi" w:cstheme="minorHAnsi"/>
                  <w:w w:val="105"/>
                  <w:sz w:val="18"/>
                  <w:szCs w:val="18"/>
                  <w:lang w:val="fr-FR"/>
                </w:rPr>
                <w:delText>Ce risque comprendrait l’étude de faisabilité, l’approbation de la conception ainsi que les modifications apportées à la conception.</w:delText>
              </w:r>
            </w:del>
          </w:p>
        </w:tc>
        <w:tc>
          <w:tcPr>
            <w:tcW w:w="0" w:type="auto"/>
          </w:tcPr>
          <w:p w14:paraId="7E270876" w14:textId="12D7C16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79" w:author="Houyem Rais" w:date="2024-02-22T15:03:00Z"/>
                <w:rFonts w:asciiTheme="minorHAnsi" w:hAnsiTheme="minorHAnsi" w:cstheme="minorHAnsi"/>
                <w:sz w:val="18"/>
                <w:szCs w:val="18"/>
                <w:lang w:val="fr-FR"/>
              </w:rPr>
              <w:pPrChange w:id="11680" w:author="Houyem Rais" w:date="2024-02-22T15:03:00Z">
                <w:pPr>
                  <w:spacing w:before="0" w:after="0" w:line="240" w:lineRule="auto"/>
                  <w:ind w:left="34"/>
                </w:pPr>
              </w:pPrChange>
            </w:pPr>
            <w:del w:id="11681" w:author="Houyem Rais" w:date="2024-02-22T15:03:00Z">
              <w:r w:rsidRPr="00007B3E" w:rsidDel="00CB2812">
                <w:rPr>
                  <w:rFonts w:asciiTheme="minorHAnsi" w:hAnsiTheme="minorHAnsi" w:cstheme="minorHAnsi"/>
                  <w:sz w:val="18"/>
                  <w:szCs w:val="18"/>
                  <w:lang w:val="fr-FR"/>
                </w:rPr>
                <w:delText>Partenaire privé</w:delText>
              </w:r>
            </w:del>
          </w:p>
          <w:p w14:paraId="3A7C980B" w14:textId="63DC485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82" w:author="Houyem Rais" w:date="2024-02-22T15:03:00Z"/>
                <w:rFonts w:asciiTheme="minorHAnsi" w:hAnsiTheme="minorHAnsi" w:cstheme="minorHAnsi"/>
                <w:sz w:val="18"/>
                <w:szCs w:val="18"/>
                <w:lang w:val="fr-FR"/>
              </w:rPr>
              <w:pPrChange w:id="11683" w:author="Houyem Rais" w:date="2024-02-22T15:03:00Z">
                <w:pPr>
                  <w:spacing w:before="0" w:after="0" w:line="240" w:lineRule="auto"/>
                  <w:ind w:left="34"/>
                </w:pPr>
              </w:pPrChange>
            </w:pPr>
            <w:del w:id="11684" w:author="Houyem Rais" w:date="2024-02-22T15:03:00Z">
              <w:r w:rsidRPr="00007B3E" w:rsidDel="00CB2812">
                <w:rPr>
                  <w:rFonts w:asciiTheme="minorHAnsi" w:hAnsiTheme="minorHAnsi" w:cstheme="minorHAnsi"/>
                  <w:sz w:val="18"/>
                  <w:szCs w:val="18"/>
                  <w:lang w:val="fr-FR"/>
                </w:rPr>
                <w:delText>La Société du Projet (SPV) est responsable de la conception du Projet et de sa conformité aux fonctions et spécifications de performance requises par le partenaire public et les autorités Tunisiennes</w:delText>
              </w:r>
            </w:del>
          </w:p>
        </w:tc>
        <w:tc>
          <w:tcPr>
            <w:tcW w:w="0" w:type="auto"/>
          </w:tcPr>
          <w:p w14:paraId="58E1BD87" w14:textId="7363A55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85" w:author="Houyem Rais" w:date="2024-02-22T15:03:00Z"/>
                <w:rFonts w:asciiTheme="minorHAnsi" w:eastAsia="Arial" w:hAnsiTheme="minorHAnsi" w:cstheme="minorHAnsi"/>
                <w:w w:val="105"/>
                <w:sz w:val="18"/>
                <w:szCs w:val="18"/>
                <w:lang w:val="fr-FR"/>
              </w:rPr>
              <w:pPrChange w:id="11686" w:author="Houyem Rais" w:date="2024-02-22T15:03:00Z">
                <w:pPr>
                  <w:numPr>
                    <w:numId w:val="22"/>
                  </w:numPr>
                  <w:spacing w:before="0" w:after="0" w:line="240" w:lineRule="auto"/>
                  <w:ind w:left="211" w:hanging="211"/>
                </w:pPr>
              </w:pPrChange>
            </w:pPr>
            <w:del w:id="11687" w:author="Houyem Rais" w:date="2024-02-22T15:03:00Z">
              <w:r w:rsidRPr="00007B3E" w:rsidDel="00CB2812">
                <w:rPr>
                  <w:rFonts w:asciiTheme="minorHAnsi" w:eastAsia="Arial" w:hAnsiTheme="minorHAnsi" w:cstheme="minorHAnsi"/>
                  <w:w w:val="105"/>
                  <w:sz w:val="18"/>
                  <w:szCs w:val="18"/>
                  <w:lang w:val="fr-FR"/>
                </w:rPr>
                <w:delText>Validation d’études détaillées par des experts spécialisés</w:delText>
              </w:r>
            </w:del>
          </w:p>
          <w:p w14:paraId="6730D495" w14:textId="7110B27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88" w:author="Houyem Rais" w:date="2024-02-22T15:03:00Z"/>
                <w:rFonts w:asciiTheme="minorHAnsi" w:eastAsia="Arial" w:hAnsiTheme="minorHAnsi" w:cstheme="minorHAnsi"/>
                <w:w w:val="105"/>
                <w:sz w:val="18"/>
                <w:szCs w:val="18"/>
                <w:lang w:val="fr-FR"/>
              </w:rPr>
              <w:pPrChange w:id="11689" w:author="Houyem Rais" w:date="2024-02-22T15:03:00Z">
                <w:pPr>
                  <w:numPr>
                    <w:numId w:val="22"/>
                  </w:numPr>
                  <w:spacing w:before="0" w:after="0" w:line="240" w:lineRule="auto"/>
                  <w:ind w:left="211" w:hanging="211"/>
                </w:pPr>
              </w:pPrChange>
            </w:pPr>
            <w:del w:id="11690" w:author="Houyem Rais" w:date="2024-02-22T15:03:00Z">
              <w:r w:rsidRPr="00007B3E" w:rsidDel="00CB2812">
                <w:rPr>
                  <w:rFonts w:asciiTheme="minorHAnsi" w:eastAsia="Arial" w:hAnsiTheme="minorHAnsi" w:cstheme="minorHAnsi"/>
                  <w:w w:val="105"/>
                  <w:sz w:val="18"/>
                  <w:szCs w:val="18"/>
                  <w:lang w:val="fr-FR"/>
                </w:rPr>
                <w:delText>Sélection d’entreprises possédant de solides compétences techniques</w:delText>
              </w:r>
            </w:del>
          </w:p>
          <w:p w14:paraId="57585196" w14:textId="04A7CE7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91" w:author="Houyem Rais" w:date="2024-02-22T15:03:00Z"/>
                <w:rFonts w:asciiTheme="minorHAnsi" w:eastAsia="Arial" w:hAnsiTheme="minorHAnsi" w:cstheme="minorHAnsi"/>
                <w:w w:val="105"/>
                <w:sz w:val="18"/>
                <w:szCs w:val="18"/>
                <w:lang w:val="fr-FR"/>
              </w:rPr>
              <w:pPrChange w:id="11692" w:author="Houyem Rais" w:date="2024-02-22T15:03:00Z">
                <w:pPr>
                  <w:numPr>
                    <w:numId w:val="22"/>
                  </w:numPr>
                  <w:spacing w:before="0" w:after="0" w:line="240" w:lineRule="auto"/>
                  <w:ind w:left="211" w:hanging="211"/>
                </w:pPr>
              </w:pPrChange>
            </w:pPr>
            <w:del w:id="11693" w:author="Houyem Rais" w:date="2024-02-22T15:03:00Z">
              <w:r w:rsidRPr="00007B3E" w:rsidDel="00CB2812">
                <w:rPr>
                  <w:sz w:val="18"/>
                  <w:szCs w:val="18"/>
                  <w:lang w:val="fr-FR"/>
                </w:rPr>
                <w:delText>Elaboration de tests et de simulations pour valider la conception</w:delText>
              </w:r>
            </w:del>
          </w:p>
          <w:p w14:paraId="723ED230" w14:textId="6316E15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94" w:author="Houyem Rais" w:date="2024-02-22T15:03:00Z"/>
                <w:rFonts w:asciiTheme="minorHAnsi" w:eastAsia="Arial" w:hAnsiTheme="minorHAnsi" w:cstheme="minorHAnsi"/>
                <w:w w:val="105"/>
                <w:sz w:val="18"/>
                <w:szCs w:val="18"/>
                <w:lang w:val="fr-FR"/>
              </w:rPr>
              <w:pPrChange w:id="11695" w:author="Houyem Rais" w:date="2024-02-22T15:03:00Z">
                <w:pPr>
                  <w:numPr>
                    <w:numId w:val="22"/>
                  </w:numPr>
                  <w:spacing w:before="0" w:after="0" w:line="240" w:lineRule="auto"/>
                  <w:ind w:left="211" w:hanging="211"/>
                </w:pPr>
              </w:pPrChange>
            </w:pPr>
            <w:del w:id="11696" w:author="Houyem Rais" w:date="2024-02-22T15:03:00Z">
              <w:r w:rsidRPr="00007B3E" w:rsidDel="00CB2812">
                <w:rPr>
                  <w:sz w:val="18"/>
                  <w:szCs w:val="18"/>
                  <w:lang w:val="fr-FR"/>
                </w:rPr>
                <w:delText>Élaboration de plans de secours en cas de problèmes techniques</w:delText>
              </w:r>
            </w:del>
          </w:p>
        </w:tc>
      </w:tr>
      <w:tr w:rsidR="008C0F2C" w:rsidRPr="00007B3E" w:rsidDel="00CB2812" w14:paraId="2EEA12CE" w14:textId="4BA2349D">
        <w:trPr>
          <w:del w:id="11697" w:author="Houyem Rais" w:date="2024-02-22T15:03:00Z"/>
        </w:trPr>
        <w:tc>
          <w:tcPr>
            <w:tcW w:w="0" w:type="auto"/>
            <w:vMerge w:val="restart"/>
            <w:shd w:val="clear" w:color="auto" w:fill="F2F2F2" w:themeFill="background1" w:themeFillShade="F2"/>
          </w:tcPr>
          <w:p w14:paraId="31242B16" w14:textId="22D685D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698" w:author="Houyem Rais" w:date="2024-02-22T15:03:00Z"/>
                <w:rFonts w:asciiTheme="minorHAnsi" w:hAnsiTheme="minorHAnsi" w:cstheme="minorHAnsi"/>
                <w:b/>
                <w:bCs/>
                <w:sz w:val="18"/>
                <w:szCs w:val="18"/>
                <w:lang w:val="fr-FR"/>
              </w:rPr>
              <w:pPrChange w:id="11699" w:author="Houyem Rais" w:date="2024-02-22T15:03:00Z">
                <w:pPr>
                  <w:spacing w:before="0" w:after="0" w:line="240" w:lineRule="auto"/>
                  <w:ind w:left="34"/>
                </w:pPr>
              </w:pPrChange>
            </w:pPr>
            <w:del w:id="11700" w:author="Houyem Rais" w:date="2024-02-22T15:03:00Z">
              <w:r w:rsidRPr="00007B3E" w:rsidDel="00CB2812">
                <w:rPr>
                  <w:rFonts w:asciiTheme="minorHAnsi" w:eastAsia="Arial" w:hAnsiTheme="minorHAnsi" w:cstheme="minorHAnsi"/>
                  <w:b/>
                  <w:bCs/>
                  <w:w w:val="105"/>
                  <w:sz w:val="18"/>
                  <w:szCs w:val="18"/>
                  <w:lang w:val="fr-FR"/>
                </w:rPr>
                <w:delText>Risque de construction</w:delText>
              </w:r>
            </w:del>
          </w:p>
        </w:tc>
        <w:tc>
          <w:tcPr>
            <w:tcW w:w="0" w:type="auto"/>
          </w:tcPr>
          <w:p w14:paraId="5395C7D4" w14:textId="232B334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01" w:author="Houyem Rais" w:date="2024-02-22T15:03:00Z"/>
                <w:rFonts w:asciiTheme="minorHAnsi" w:eastAsia="Arial" w:hAnsiTheme="minorHAnsi" w:cstheme="minorHAnsi"/>
                <w:b/>
                <w:bCs/>
                <w:w w:val="105"/>
                <w:sz w:val="18"/>
                <w:szCs w:val="18"/>
                <w:lang w:val="fr-FR"/>
              </w:rPr>
              <w:pPrChange w:id="11702" w:author="Houyem Rais" w:date="2024-02-22T15:03:00Z">
                <w:pPr>
                  <w:spacing w:before="0" w:after="0" w:line="240" w:lineRule="auto"/>
                  <w:ind w:left="34"/>
                </w:pPr>
              </w:pPrChange>
            </w:pPr>
            <w:del w:id="11703" w:author="Houyem Rais" w:date="2024-02-22T15:03:00Z">
              <w:r w:rsidRPr="00007B3E" w:rsidDel="00CB2812">
                <w:rPr>
                  <w:rFonts w:asciiTheme="minorHAnsi" w:eastAsia="Arial" w:hAnsiTheme="minorHAnsi" w:cstheme="minorHAnsi"/>
                  <w:b/>
                  <w:bCs/>
                  <w:w w:val="105"/>
                  <w:sz w:val="18"/>
                  <w:szCs w:val="18"/>
                  <w:lang w:val="fr-FR"/>
                </w:rPr>
                <w:delText>Dépassement de coûts</w:delText>
              </w:r>
            </w:del>
          </w:p>
          <w:p w14:paraId="341FEBE1" w14:textId="3575B21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04" w:author="Houyem Rais" w:date="2024-02-22T15:03:00Z"/>
                <w:rFonts w:asciiTheme="minorHAnsi" w:hAnsiTheme="minorHAnsi" w:cstheme="minorHAnsi"/>
                <w:sz w:val="18"/>
                <w:szCs w:val="18"/>
                <w:lang w:val="fr-FR"/>
              </w:rPr>
              <w:pPrChange w:id="11705" w:author="Houyem Rais" w:date="2024-02-22T15:03:00Z">
                <w:pPr>
                  <w:spacing w:before="0" w:after="0" w:line="240" w:lineRule="auto"/>
                  <w:ind w:left="34"/>
                </w:pPr>
              </w:pPrChange>
            </w:pPr>
            <w:del w:id="11706" w:author="Houyem Rais" w:date="2024-02-22T15:03:00Z">
              <w:r w:rsidRPr="00007B3E" w:rsidDel="00CB2812">
                <w:rPr>
                  <w:rFonts w:asciiTheme="minorHAnsi" w:eastAsia="Arial" w:hAnsiTheme="minorHAnsi" w:cstheme="minorHAnsi"/>
                  <w:w w:val="105"/>
                  <w:sz w:val="18"/>
                  <w:szCs w:val="18"/>
                  <w:lang w:val="fr-FR"/>
                </w:rPr>
                <w:delText>C’est le risque que les quantités ou les prix des intrants soient plus élevés que prévu, ou que la construction prenne plus de temps que prévu.</w:delText>
              </w:r>
            </w:del>
          </w:p>
        </w:tc>
        <w:tc>
          <w:tcPr>
            <w:tcW w:w="0" w:type="auto"/>
          </w:tcPr>
          <w:p w14:paraId="47A8E4BD" w14:textId="75ECB3B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07" w:author="Houyem Rais" w:date="2024-02-22T15:03:00Z"/>
                <w:rFonts w:asciiTheme="minorHAnsi" w:hAnsiTheme="minorHAnsi" w:cstheme="minorHAnsi"/>
                <w:sz w:val="18"/>
                <w:szCs w:val="18"/>
                <w:lang w:val="fr-FR"/>
              </w:rPr>
              <w:pPrChange w:id="11708" w:author="Houyem Rais" w:date="2024-02-22T15:03:00Z">
                <w:pPr>
                  <w:spacing w:before="0" w:after="0" w:line="240" w:lineRule="auto"/>
                  <w:ind w:left="34"/>
                </w:pPr>
              </w:pPrChange>
            </w:pPr>
            <w:del w:id="11709"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355C03DF" w14:textId="47D8C46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10" w:author="Houyem Rais" w:date="2024-02-22T15:03:00Z"/>
                <w:rFonts w:asciiTheme="minorHAnsi" w:eastAsia="Arial" w:hAnsiTheme="minorHAnsi" w:cstheme="minorHAnsi"/>
                <w:w w:val="105"/>
                <w:sz w:val="18"/>
                <w:szCs w:val="18"/>
                <w:lang w:val="fr-FR"/>
              </w:rPr>
              <w:pPrChange w:id="11711" w:author="Houyem Rais" w:date="2024-02-22T15:03:00Z">
                <w:pPr>
                  <w:numPr>
                    <w:numId w:val="22"/>
                  </w:numPr>
                  <w:spacing w:before="0" w:after="0" w:line="240" w:lineRule="auto"/>
                  <w:ind w:left="211" w:hanging="211"/>
                </w:pPr>
              </w:pPrChange>
            </w:pPr>
            <w:del w:id="11712" w:author="Houyem Rais" w:date="2024-02-22T15:03:00Z">
              <w:r w:rsidRPr="00007B3E" w:rsidDel="00CB2812">
                <w:rPr>
                  <w:rFonts w:asciiTheme="minorHAnsi" w:eastAsia="Arial" w:hAnsiTheme="minorHAnsi" w:cstheme="minorHAnsi"/>
                  <w:w w:val="105"/>
                  <w:sz w:val="18"/>
                  <w:szCs w:val="18"/>
                  <w:lang w:val="fr-FR"/>
                </w:rPr>
                <w:delText>Sélection d’une entreprise avec les capacités techniques et financières nécessaires pour mener à bien la construction du projet</w:delText>
              </w:r>
            </w:del>
          </w:p>
          <w:p w14:paraId="260D5A5B" w14:textId="6D9C245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13" w:author="Houyem Rais" w:date="2024-02-22T15:03:00Z"/>
                <w:rFonts w:asciiTheme="minorHAnsi" w:eastAsia="Arial" w:hAnsiTheme="minorHAnsi" w:cstheme="minorHAnsi"/>
                <w:w w:val="105"/>
                <w:sz w:val="18"/>
                <w:szCs w:val="18"/>
                <w:lang w:val="fr-FR"/>
              </w:rPr>
              <w:pPrChange w:id="11714" w:author="Houyem Rais" w:date="2024-02-22T15:03:00Z">
                <w:pPr>
                  <w:numPr>
                    <w:numId w:val="22"/>
                  </w:numPr>
                  <w:spacing w:before="0" w:after="0" w:line="240" w:lineRule="auto"/>
                  <w:ind w:left="211" w:hanging="211"/>
                </w:pPr>
              </w:pPrChange>
            </w:pPr>
            <w:del w:id="11715" w:author="Houyem Rais" w:date="2024-02-22T15:03:00Z">
              <w:r w:rsidRPr="00007B3E" w:rsidDel="00CB2812">
                <w:rPr>
                  <w:rFonts w:asciiTheme="minorHAnsi" w:eastAsia="Arial" w:hAnsiTheme="minorHAnsi" w:cstheme="minorHAnsi"/>
                  <w:w w:val="105"/>
                  <w:sz w:val="18"/>
                  <w:szCs w:val="18"/>
                  <w:lang w:val="fr-FR"/>
                </w:rPr>
                <w:delText>Rémunération forfaitaire ou clé en main dans la mesure du possible pour limiter les variations de coûts et transférer une grande partie du risque de construction à l’opérateur privé</w:delText>
              </w:r>
            </w:del>
          </w:p>
          <w:p w14:paraId="69500E74" w14:textId="6EF0288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16" w:author="Houyem Rais" w:date="2024-02-22T15:03:00Z"/>
                <w:rFonts w:asciiTheme="minorHAnsi" w:eastAsia="Arial" w:hAnsiTheme="minorHAnsi" w:cstheme="minorHAnsi"/>
                <w:w w:val="105"/>
                <w:sz w:val="18"/>
                <w:szCs w:val="18"/>
                <w:lang w:val="fr-FR"/>
              </w:rPr>
              <w:pPrChange w:id="11717" w:author="Houyem Rais" w:date="2024-02-22T15:03:00Z">
                <w:pPr>
                  <w:numPr>
                    <w:numId w:val="22"/>
                  </w:numPr>
                  <w:spacing w:before="0" w:after="0" w:line="240" w:lineRule="auto"/>
                  <w:ind w:left="211" w:hanging="211"/>
                </w:pPr>
              </w:pPrChange>
            </w:pPr>
            <w:del w:id="11718" w:author="Houyem Rais" w:date="2024-02-22T15:03:00Z">
              <w:r w:rsidRPr="00007B3E" w:rsidDel="00CB2812">
                <w:rPr>
                  <w:rFonts w:asciiTheme="minorHAnsi" w:eastAsia="Arial" w:hAnsiTheme="minorHAnsi" w:cstheme="minorHAnsi"/>
                  <w:w w:val="105"/>
                  <w:sz w:val="18"/>
                  <w:szCs w:val="18"/>
                  <w:lang w:val="fr-FR"/>
                </w:rPr>
                <w:delText>Définition précise des travaux, y compris les éléments de réhabilitation</w:delText>
              </w:r>
            </w:del>
          </w:p>
          <w:p w14:paraId="3F47573A" w14:textId="20A3EC0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19" w:author="Houyem Rais" w:date="2024-02-22T15:03:00Z"/>
                <w:rFonts w:asciiTheme="minorHAnsi" w:eastAsia="Arial" w:hAnsiTheme="minorHAnsi" w:cstheme="minorHAnsi"/>
                <w:w w:val="105"/>
                <w:sz w:val="18"/>
                <w:szCs w:val="18"/>
                <w:lang w:val="fr-FR"/>
              </w:rPr>
              <w:pPrChange w:id="11720" w:author="Houyem Rais" w:date="2024-02-22T15:03:00Z">
                <w:pPr>
                  <w:numPr>
                    <w:numId w:val="22"/>
                  </w:numPr>
                  <w:spacing w:before="0" w:after="0" w:line="240" w:lineRule="auto"/>
                  <w:ind w:left="211" w:hanging="211"/>
                </w:pPr>
              </w:pPrChange>
            </w:pPr>
            <w:del w:id="11721" w:author="Houyem Rais" w:date="2024-02-22T15:03:00Z">
              <w:r w:rsidRPr="00007B3E" w:rsidDel="00CB2812">
                <w:rPr>
                  <w:rFonts w:asciiTheme="minorHAnsi" w:eastAsia="Arial" w:hAnsiTheme="minorHAnsi" w:cstheme="minorHAnsi"/>
                  <w:w w:val="105"/>
                  <w:sz w:val="18"/>
                  <w:szCs w:val="18"/>
                  <w:lang w:val="fr-FR"/>
                </w:rPr>
                <w:delText>Engagement d’une mission d’assistance technique au partenaire public</w:delText>
              </w:r>
            </w:del>
          </w:p>
        </w:tc>
      </w:tr>
      <w:tr w:rsidR="008C0F2C" w:rsidRPr="00007B3E" w:rsidDel="00CB2812" w14:paraId="43DFA49D" w14:textId="3609CC40">
        <w:trPr>
          <w:del w:id="11722" w:author="Houyem Rais" w:date="2024-02-22T15:03:00Z"/>
        </w:trPr>
        <w:tc>
          <w:tcPr>
            <w:tcW w:w="0" w:type="auto"/>
            <w:vMerge/>
            <w:shd w:val="clear" w:color="auto" w:fill="F2F2F2" w:themeFill="background1" w:themeFillShade="F2"/>
          </w:tcPr>
          <w:p w14:paraId="64E02E4B" w14:textId="28C938B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23" w:author="Houyem Rais" w:date="2024-02-22T15:03:00Z"/>
                <w:rFonts w:asciiTheme="minorHAnsi" w:hAnsiTheme="minorHAnsi" w:cstheme="minorHAnsi"/>
                <w:b/>
                <w:bCs/>
                <w:sz w:val="18"/>
                <w:szCs w:val="18"/>
                <w:lang w:val="fr-FR"/>
              </w:rPr>
              <w:pPrChange w:id="11724" w:author="Houyem Rais" w:date="2024-02-22T15:03:00Z">
                <w:pPr>
                  <w:spacing w:before="0" w:after="0" w:line="240" w:lineRule="auto"/>
                  <w:ind w:left="34"/>
                </w:pPr>
              </w:pPrChange>
            </w:pPr>
          </w:p>
        </w:tc>
        <w:tc>
          <w:tcPr>
            <w:tcW w:w="0" w:type="auto"/>
          </w:tcPr>
          <w:p w14:paraId="075CDBB3" w14:textId="0E3FD32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25" w:author="Houyem Rais" w:date="2024-02-22T15:03:00Z"/>
                <w:rFonts w:asciiTheme="minorHAnsi" w:hAnsiTheme="minorHAnsi" w:cstheme="minorHAnsi"/>
                <w:b/>
                <w:bCs/>
                <w:sz w:val="18"/>
                <w:szCs w:val="18"/>
                <w:lang w:val="fr-FR"/>
              </w:rPr>
              <w:pPrChange w:id="11726" w:author="Houyem Rais" w:date="2024-02-22T15:03:00Z">
                <w:pPr>
                  <w:spacing w:before="0" w:after="0" w:line="240" w:lineRule="auto"/>
                  <w:ind w:left="34"/>
                </w:pPr>
              </w:pPrChange>
            </w:pPr>
            <w:del w:id="11727" w:author="Houyem Rais" w:date="2024-02-22T15:03:00Z">
              <w:r w:rsidRPr="00007B3E" w:rsidDel="00CB2812">
                <w:rPr>
                  <w:rFonts w:eastAsia="Arial" w:cstheme="minorHAnsi"/>
                  <w:b/>
                  <w:bCs/>
                  <w:w w:val="105"/>
                  <w:sz w:val="18"/>
                  <w:lang w:val="fr-FR"/>
                </w:rPr>
                <w:delText>Dépassement des délais</w:delText>
              </w:r>
              <w:r w:rsidRPr="00007B3E" w:rsidDel="00CB2812">
                <w:rPr>
                  <w:rFonts w:eastAsia="Arial" w:cstheme="minorHAnsi"/>
                  <w:w w:val="105"/>
                  <w:sz w:val="18"/>
                  <w:lang w:val="fr-FR"/>
                </w:rPr>
                <w:delText>, par exemple, suite à des mauvaises prévisions ou des changements dans les aléas du projet.</w:delText>
              </w:r>
            </w:del>
          </w:p>
        </w:tc>
        <w:tc>
          <w:tcPr>
            <w:tcW w:w="0" w:type="auto"/>
          </w:tcPr>
          <w:p w14:paraId="10651D73" w14:textId="4DD4A14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28" w:author="Houyem Rais" w:date="2024-02-22T15:03:00Z"/>
                <w:rFonts w:asciiTheme="minorHAnsi" w:hAnsiTheme="minorHAnsi" w:cstheme="minorHAnsi"/>
                <w:sz w:val="18"/>
                <w:szCs w:val="18"/>
                <w:lang w:val="fr-FR"/>
              </w:rPr>
              <w:pPrChange w:id="11729" w:author="Houyem Rais" w:date="2024-02-22T15:03:00Z">
                <w:pPr>
                  <w:spacing w:before="0" w:after="0" w:line="240" w:lineRule="auto"/>
                  <w:ind w:left="34"/>
                </w:pPr>
              </w:pPrChange>
            </w:pPr>
            <w:del w:id="11730" w:author="Houyem Rais" w:date="2024-02-22T15:03:00Z">
              <w:r w:rsidRPr="00007B3E" w:rsidDel="00CB2812">
                <w:rPr>
                  <w:rFonts w:asciiTheme="minorHAnsi" w:eastAsia="Arial" w:hAnsiTheme="minorHAnsi" w:cstheme="minorHAnsi"/>
                  <w:spacing w:val="-2"/>
                  <w:w w:val="105"/>
                  <w:sz w:val="18"/>
                  <w:szCs w:val="18"/>
                  <w:lang w:val="fr-FR"/>
                </w:rPr>
                <w:delText>Partagé</w:delText>
              </w:r>
            </w:del>
          </w:p>
        </w:tc>
        <w:tc>
          <w:tcPr>
            <w:tcW w:w="0" w:type="auto"/>
          </w:tcPr>
          <w:p w14:paraId="122779D4" w14:textId="1B1458C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31" w:author="Houyem Rais" w:date="2024-02-22T15:03:00Z"/>
                <w:rFonts w:asciiTheme="minorHAnsi" w:eastAsia="Arial" w:hAnsiTheme="minorHAnsi" w:cstheme="minorHAnsi"/>
                <w:w w:val="105"/>
                <w:sz w:val="18"/>
                <w:szCs w:val="18"/>
                <w:lang w:val="fr-FR"/>
              </w:rPr>
              <w:pPrChange w:id="11732" w:author="Houyem Rais" w:date="2024-02-22T15:03:00Z">
                <w:pPr>
                  <w:numPr>
                    <w:numId w:val="22"/>
                  </w:numPr>
                  <w:spacing w:before="0" w:after="0" w:line="240" w:lineRule="auto"/>
                  <w:ind w:left="211" w:hanging="211"/>
                </w:pPr>
              </w:pPrChange>
            </w:pPr>
            <w:del w:id="11733" w:author="Houyem Rais" w:date="2024-02-22T15:03:00Z">
              <w:r w:rsidRPr="00007B3E" w:rsidDel="00CB2812">
                <w:rPr>
                  <w:rFonts w:asciiTheme="minorHAnsi" w:eastAsia="Arial" w:hAnsiTheme="minorHAnsi" w:cstheme="minorHAnsi"/>
                  <w:w w:val="105"/>
                  <w:sz w:val="18"/>
                  <w:szCs w:val="18"/>
                  <w:lang w:val="fr-FR"/>
                </w:rPr>
                <w:delText>Mise en place d’un système de suivi continu des progrès et des performances du projet</w:delText>
              </w:r>
            </w:del>
          </w:p>
          <w:p w14:paraId="0F798493" w14:textId="503C580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34" w:author="Houyem Rais" w:date="2024-02-22T15:03:00Z"/>
                <w:rFonts w:asciiTheme="minorHAnsi" w:eastAsia="Arial" w:hAnsiTheme="minorHAnsi" w:cstheme="minorHAnsi"/>
                <w:w w:val="105"/>
                <w:sz w:val="18"/>
                <w:szCs w:val="18"/>
                <w:lang w:val="fr-FR"/>
              </w:rPr>
              <w:pPrChange w:id="11735" w:author="Houyem Rais" w:date="2024-02-22T15:03:00Z">
                <w:pPr>
                  <w:numPr>
                    <w:numId w:val="22"/>
                  </w:numPr>
                  <w:spacing w:before="0" w:after="0" w:line="240" w:lineRule="auto"/>
                  <w:ind w:left="211" w:hanging="211"/>
                </w:pPr>
              </w:pPrChange>
            </w:pPr>
            <w:del w:id="11736" w:author="Houyem Rais" w:date="2024-02-22T15:03:00Z">
              <w:r w:rsidRPr="00007B3E" w:rsidDel="00CB2812">
                <w:rPr>
                  <w:rFonts w:asciiTheme="minorHAnsi" w:eastAsia="Arial" w:hAnsiTheme="minorHAnsi" w:cstheme="minorHAnsi"/>
                  <w:w w:val="105"/>
                  <w:sz w:val="18"/>
                  <w:szCs w:val="18"/>
                  <w:lang w:val="fr-FR"/>
                </w:rPr>
                <w:delText>Application des pénalités de retard</w:delText>
              </w:r>
            </w:del>
          </w:p>
        </w:tc>
      </w:tr>
      <w:tr w:rsidR="008C0F2C" w:rsidRPr="00007B3E" w:rsidDel="00CB2812" w14:paraId="538C170F" w14:textId="0F291A3A">
        <w:trPr>
          <w:del w:id="11737" w:author="Houyem Rais" w:date="2024-02-22T15:03:00Z"/>
        </w:trPr>
        <w:tc>
          <w:tcPr>
            <w:tcW w:w="0" w:type="auto"/>
            <w:vMerge/>
            <w:shd w:val="clear" w:color="auto" w:fill="F2F2F2" w:themeFill="background1" w:themeFillShade="F2"/>
          </w:tcPr>
          <w:p w14:paraId="75BAF120" w14:textId="30ED869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38" w:author="Houyem Rais" w:date="2024-02-22T15:03:00Z"/>
                <w:rFonts w:asciiTheme="minorHAnsi" w:hAnsiTheme="minorHAnsi" w:cstheme="minorHAnsi"/>
                <w:b/>
                <w:bCs/>
                <w:sz w:val="18"/>
                <w:szCs w:val="18"/>
                <w:lang w:val="fr-FR"/>
              </w:rPr>
              <w:pPrChange w:id="11739" w:author="Houyem Rais" w:date="2024-02-22T15:03:00Z">
                <w:pPr>
                  <w:spacing w:before="0" w:after="0" w:line="240" w:lineRule="auto"/>
                  <w:ind w:left="34"/>
                </w:pPr>
              </w:pPrChange>
            </w:pPr>
          </w:p>
        </w:tc>
        <w:tc>
          <w:tcPr>
            <w:tcW w:w="0" w:type="auto"/>
          </w:tcPr>
          <w:p w14:paraId="1FC14D84" w14:textId="2010B36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40" w:author="Houyem Rais" w:date="2024-02-22T15:03:00Z"/>
                <w:rFonts w:asciiTheme="minorHAnsi" w:eastAsia="Arial" w:hAnsiTheme="minorHAnsi" w:cstheme="minorHAnsi"/>
                <w:b/>
                <w:bCs/>
                <w:spacing w:val="-2"/>
                <w:w w:val="105"/>
                <w:sz w:val="18"/>
                <w:szCs w:val="18"/>
                <w:lang w:val="fr-FR"/>
              </w:rPr>
              <w:pPrChange w:id="11741" w:author="Houyem Rais" w:date="2024-02-22T15:03:00Z">
                <w:pPr>
                  <w:spacing w:before="0" w:after="0" w:line="240" w:lineRule="auto"/>
                  <w:ind w:left="34"/>
                </w:pPr>
              </w:pPrChange>
            </w:pPr>
            <w:del w:id="11742" w:author="Houyem Rais" w:date="2024-02-22T15:03:00Z">
              <w:r w:rsidRPr="00007B3E" w:rsidDel="00CB2812">
                <w:rPr>
                  <w:rFonts w:eastAsia="Arial" w:cstheme="minorHAnsi"/>
                  <w:b/>
                  <w:bCs/>
                  <w:spacing w:val="-2"/>
                  <w:w w:val="105"/>
                  <w:sz w:val="18"/>
                  <w:lang w:val="fr-FR"/>
                </w:rPr>
                <w:delText>Conditions de chantier imprévues</w:delText>
              </w:r>
              <w:r w:rsidRPr="00007B3E" w:rsidDel="00CB2812">
                <w:rPr>
                  <w:rFonts w:eastAsia="Arial" w:cstheme="minorHAnsi"/>
                  <w:spacing w:val="-2"/>
                  <w:w w:val="105"/>
                  <w:sz w:val="18"/>
                  <w:lang w:val="fr-FR"/>
                </w:rPr>
                <w:delText xml:space="preserve"> (problèmes géologiques, sols instables, formations rocheuses difficiles, etc.) ou des conditions météorologiques défavorables pendant la construction.</w:delText>
              </w:r>
            </w:del>
          </w:p>
        </w:tc>
        <w:tc>
          <w:tcPr>
            <w:tcW w:w="0" w:type="auto"/>
          </w:tcPr>
          <w:p w14:paraId="55C78237" w14:textId="3EC5BA7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43" w:author="Houyem Rais" w:date="2024-02-22T15:03:00Z"/>
                <w:rFonts w:asciiTheme="minorHAnsi" w:eastAsia="Arial" w:hAnsiTheme="minorHAnsi" w:cstheme="minorHAnsi"/>
                <w:spacing w:val="-2"/>
                <w:w w:val="105"/>
                <w:sz w:val="18"/>
                <w:szCs w:val="18"/>
                <w:lang w:val="fr-FR"/>
              </w:rPr>
              <w:pPrChange w:id="11744" w:author="Houyem Rais" w:date="2024-02-22T15:03:00Z">
                <w:pPr>
                  <w:spacing w:before="0" w:after="0" w:line="240" w:lineRule="auto"/>
                  <w:ind w:left="34"/>
                </w:pPr>
              </w:pPrChange>
            </w:pPr>
            <w:del w:id="11745" w:author="Houyem Rais" w:date="2024-02-22T15:03:00Z">
              <w:r w:rsidRPr="00007B3E" w:rsidDel="00CB2812">
                <w:rPr>
                  <w:rFonts w:eastAsia="Arial" w:cstheme="minorHAnsi"/>
                  <w:spacing w:val="-2"/>
                  <w:w w:val="105"/>
                  <w:sz w:val="18"/>
                  <w:lang w:val="fr-FR"/>
                </w:rPr>
                <w:delText>Partagé</w:delText>
              </w:r>
            </w:del>
          </w:p>
        </w:tc>
        <w:tc>
          <w:tcPr>
            <w:tcW w:w="0" w:type="auto"/>
          </w:tcPr>
          <w:p w14:paraId="61DB59D6" w14:textId="642314F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46" w:author="Houyem Rais" w:date="2024-02-22T15:03:00Z"/>
                <w:rFonts w:asciiTheme="minorHAnsi" w:eastAsia="Arial" w:hAnsiTheme="minorHAnsi" w:cstheme="minorHAnsi"/>
                <w:w w:val="105"/>
                <w:sz w:val="18"/>
                <w:szCs w:val="18"/>
                <w:lang w:val="fr-FR"/>
              </w:rPr>
              <w:pPrChange w:id="11747" w:author="Houyem Rais" w:date="2024-02-22T15:03:00Z">
                <w:pPr>
                  <w:numPr>
                    <w:numId w:val="22"/>
                  </w:numPr>
                  <w:spacing w:before="0" w:after="0" w:line="240" w:lineRule="auto"/>
                  <w:ind w:left="211" w:hanging="211"/>
                </w:pPr>
              </w:pPrChange>
            </w:pPr>
            <w:del w:id="11748" w:author="Houyem Rais" w:date="2024-02-22T15:03:00Z">
              <w:r w:rsidRPr="00007B3E" w:rsidDel="00CB2812">
                <w:rPr>
                  <w:rFonts w:asciiTheme="minorHAnsi" w:eastAsia="Arial" w:hAnsiTheme="minorHAnsi" w:cstheme="minorHAnsi"/>
                  <w:w w:val="105"/>
                  <w:sz w:val="18"/>
                  <w:szCs w:val="18"/>
                  <w:lang w:val="fr-FR"/>
                </w:rPr>
                <w:delText>Réalisation d’une étude approfondie des conditions du site avant le début de la construction pour identifier les caractéristiques géologiques, les sols, les formations rocheuses, les risques d'inondation, etc.</w:delText>
              </w:r>
            </w:del>
          </w:p>
          <w:p w14:paraId="37124920" w14:textId="4F33BEB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49" w:author="Houyem Rais" w:date="2024-02-22T15:03:00Z"/>
                <w:rFonts w:asciiTheme="minorHAnsi" w:eastAsia="Arial" w:hAnsiTheme="minorHAnsi" w:cstheme="minorHAnsi"/>
                <w:w w:val="105"/>
                <w:sz w:val="18"/>
                <w:szCs w:val="18"/>
                <w:lang w:val="fr-FR"/>
              </w:rPr>
              <w:pPrChange w:id="11750" w:author="Houyem Rais" w:date="2024-02-22T15:03:00Z">
                <w:pPr>
                  <w:numPr>
                    <w:numId w:val="22"/>
                  </w:numPr>
                  <w:spacing w:before="0" w:after="0" w:line="240" w:lineRule="auto"/>
                  <w:ind w:left="211" w:hanging="211"/>
                </w:pPr>
              </w:pPrChange>
            </w:pPr>
            <w:del w:id="11751" w:author="Houyem Rais" w:date="2024-02-22T15:03:00Z">
              <w:r w:rsidRPr="00007B3E" w:rsidDel="00CB2812">
                <w:rPr>
                  <w:rFonts w:asciiTheme="minorHAnsi" w:eastAsia="Arial" w:hAnsiTheme="minorHAnsi" w:cstheme="minorHAnsi"/>
                  <w:w w:val="105"/>
                  <w:sz w:val="18"/>
                  <w:szCs w:val="18"/>
                  <w:lang w:val="fr-FR"/>
                </w:rPr>
                <w:delText>Souscription d’une assurance adaptée couvrant les pertes financières et les retards de construction liés aux conditions de chantier imprévues ou aux conditions météorologiques défavorables.</w:delText>
              </w:r>
            </w:del>
          </w:p>
        </w:tc>
      </w:tr>
      <w:tr w:rsidR="008C0F2C" w:rsidRPr="00007B3E" w:rsidDel="00CB2812" w14:paraId="14D875DE" w14:textId="40A074CC">
        <w:trPr>
          <w:del w:id="11752" w:author="Houyem Rais" w:date="2024-02-22T15:03:00Z"/>
        </w:trPr>
        <w:tc>
          <w:tcPr>
            <w:tcW w:w="0" w:type="auto"/>
            <w:vMerge/>
            <w:shd w:val="clear" w:color="auto" w:fill="F2F2F2" w:themeFill="background1" w:themeFillShade="F2"/>
          </w:tcPr>
          <w:p w14:paraId="405D6A66" w14:textId="36DFD41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53" w:author="Houyem Rais" w:date="2024-02-22T15:03:00Z"/>
                <w:rFonts w:asciiTheme="minorHAnsi" w:hAnsiTheme="minorHAnsi" w:cstheme="minorHAnsi"/>
                <w:b/>
                <w:bCs/>
                <w:sz w:val="18"/>
                <w:szCs w:val="18"/>
                <w:lang w:val="fr-FR"/>
              </w:rPr>
              <w:pPrChange w:id="11754" w:author="Houyem Rais" w:date="2024-02-22T15:03:00Z">
                <w:pPr>
                  <w:spacing w:before="0" w:after="0" w:line="240" w:lineRule="auto"/>
                  <w:ind w:left="34"/>
                </w:pPr>
              </w:pPrChange>
            </w:pPr>
          </w:p>
        </w:tc>
        <w:tc>
          <w:tcPr>
            <w:tcW w:w="0" w:type="auto"/>
          </w:tcPr>
          <w:p w14:paraId="5AC79DA0" w14:textId="40B775A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55" w:author="Houyem Rais" w:date="2024-02-22T15:03:00Z"/>
                <w:rFonts w:asciiTheme="minorHAnsi" w:eastAsia="Arial" w:hAnsiTheme="minorHAnsi" w:cstheme="minorHAnsi"/>
                <w:b/>
                <w:bCs/>
                <w:spacing w:val="-2"/>
                <w:w w:val="105"/>
                <w:sz w:val="18"/>
                <w:szCs w:val="18"/>
                <w:lang w:val="fr-FR"/>
              </w:rPr>
              <w:pPrChange w:id="11756" w:author="Houyem Rais" w:date="2024-02-22T15:03:00Z">
                <w:pPr>
                  <w:spacing w:before="0" w:after="0" w:line="240" w:lineRule="auto"/>
                  <w:ind w:left="34"/>
                </w:pPr>
              </w:pPrChange>
            </w:pPr>
            <w:del w:id="11757" w:author="Houyem Rais" w:date="2024-02-22T15:03:00Z">
              <w:r w:rsidRPr="00007B3E" w:rsidDel="00CB2812">
                <w:rPr>
                  <w:rFonts w:eastAsia="Arial" w:cstheme="minorHAnsi"/>
                  <w:b/>
                  <w:bCs/>
                  <w:spacing w:val="-2"/>
                  <w:w w:val="105"/>
                  <w:sz w:val="18"/>
                  <w:lang w:val="fr-FR"/>
                </w:rPr>
                <w:delText>Indisponibilité des matériaux</w:delText>
              </w:r>
              <w:r w:rsidRPr="00007B3E" w:rsidDel="00CB2812">
                <w:rPr>
                  <w:rFonts w:eastAsia="Arial" w:cstheme="minorHAnsi"/>
                  <w:spacing w:val="-2"/>
                  <w:w w:val="105"/>
                  <w:sz w:val="18"/>
                  <w:lang w:val="fr-FR"/>
                </w:rPr>
                <w:delText xml:space="preserve"> ou défaillance des sous-traitants/ fournisseurs clés, entrainant des retards dans la livraison des matériaux de construction</w:delText>
              </w:r>
            </w:del>
          </w:p>
        </w:tc>
        <w:tc>
          <w:tcPr>
            <w:tcW w:w="0" w:type="auto"/>
          </w:tcPr>
          <w:p w14:paraId="36F6E369" w14:textId="161DC4B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58" w:author="Houyem Rais" w:date="2024-02-22T15:03:00Z"/>
                <w:rFonts w:asciiTheme="minorHAnsi" w:eastAsia="Arial" w:hAnsiTheme="minorHAnsi" w:cstheme="minorHAnsi"/>
                <w:spacing w:val="-2"/>
                <w:w w:val="105"/>
                <w:sz w:val="18"/>
                <w:szCs w:val="18"/>
                <w:highlight w:val="yellow"/>
                <w:lang w:val="fr-FR"/>
              </w:rPr>
              <w:pPrChange w:id="11759" w:author="Houyem Rais" w:date="2024-02-22T15:03:00Z">
                <w:pPr>
                  <w:spacing w:before="0" w:after="0" w:line="240" w:lineRule="auto"/>
                  <w:ind w:left="34"/>
                </w:pPr>
              </w:pPrChange>
            </w:pPr>
            <w:del w:id="11760" w:author="Houyem Rais" w:date="2024-02-22T15:03:00Z">
              <w:r w:rsidRPr="00007B3E" w:rsidDel="00CB2812">
                <w:rPr>
                  <w:rFonts w:cstheme="minorHAnsi"/>
                  <w:sz w:val="18"/>
                  <w:lang w:val="fr-FR"/>
                </w:rPr>
                <w:delText>Partenaire privé</w:delText>
              </w:r>
            </w:del>
          </w:p>
        </w:tc>
        <w:tc>
          <w:tcPr>
            <w:tcW w:w="0" w:type="auto"/>
          </w:tcPr>
          <w:p w14:paraId="387EF648" w14:textId="727CB06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61" w:author="Houyem Rais" w:date="2024-02-22T15:03:00Z"/>
                <w:rFonts w:asciiTheme="minorHAnsi" w:eastAsia="Arial" w:hAnsiTheme="minorHAnsi" w:cstheme="minorHAnsi"/>
                <w:w w:val="105"/>
                <w:sz w:val="18"/>
                <w:szCs w:val="18"/>
                <w:lang w:val="fr-FR"/>
              </w:rPr>
              <w:pPrChange w:id="11762" w:author="Houyem Rais" w:date="2024-02-22T15:03:00Z">
                <w:pPr>
                  <w:numPr>
                    <w:numId w:val="22"/>
                  </w:numPr>
                  <w:spacing w:before="0" w:after="0" w:line="240" w:lineRule="auto"/>
                  <w:ind w:left="211" w:hanging="211"/>
                </w:pPr>
              </w:pPrChange>
            </w:pPr>
            <w:del w:id="11763" w:author="Houyem Rais" w:date="2024-02-22T15:03:00Z">
              <w:r w:rsidRPr="00007B3E" w:rsidDel="00CB2812">
                <w:rPr>
                  <w:rFonts w:asciiTheme="minorHAnsi" w:eastAsia="Arial" w:hAnsiTheme="minorHAnsi" w:cstheme="minorHAnsi"/>
                  <w:w w:val="105"/>
                  <w:sz w:val="18"/>
                  <w:szCs w:val="18"/>
                  <w:lang w:val="fr-FR"/>
                </w:rPr>
                <w:delText>Renseignements précoces sur le marché (matériaux, fournisseurs) pour identifier les tendances, les contraintes d'approvisionnement potentielles et les éventuelles vulnérabilités</w:delText>
              </w:r>
            </w:del>
          </w:p>
          <w:p w14:paraId="79BAF867" w14:textId="0E7BDB8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64" w:author="Houyem Rais" w:date="2024-02-22T15:03:00Z"/>
                <w:rFonts w:asciiTheme="minorHAnsi" w:eastAsia="Arial" w:hAnsiTheme="minorHAnsi" w:cstheme="minorHAnsi"/>
                <w:w w:val="105"/>
                <w:sz w:val="18"/>
                <w:szCs w:val="18"/>
                <w:lang w:val="fr-FR"/>
              </w:rPr>
              <w:pPrChange w:id="11765" w:author="Houyem Rais" w:date="2024-02-22T15:03:00Z">
                <w:pPr>
                  <w:numPr>
                    <w:numId w:val="22"/>
                  </w:numPr>
                  <w:spacing w:before="0" w:after="0" w:line="240" w:lineRule="auto"/>
                  <w:ind w:left="211" w:hanging="211"/>
                </w:pPr>
              </w:pPrChange>
            </w:pPr>
            <w:del w:id="11766" w:author="Houyem Rais" w:date="2024-02-22T15:03:00Z">
              <w:r w:rsidRPr="00007B3E" w:rsidDel="00CB2812">
                <w:rPr>
                  <w:rFonts w:asciiTheme="minorHAnsi" w:eastAsia="Arial" w:hAnsiTheme="minorHAnsi" w:cstheme="minorHAnsi"/>
                  <w:w w:val="105"/>
                  <w:sz w:val="18"/>
                  <w:szCs w:val="18"/>
                  <w:lang w:val="fr-FR"/>
                </w:rPr>
                <w:delText>Prévoir des clauses contractuelles fixant des mesures de recours en cas de défaillance</w:delText>
              </w:r>
            </w:del>
          </w:p>
        </w:tc>
      </w:tr>
      <w:tr w:rsidR="008C0F2C" w:rsidRPr="00007B3E" w:rsidDel="00CB2812" w14:paraId="4112051E" w14:textId="604929BE">
        <w:trPr>
          <w:del w:id="11767" w:author="Houyem Rais" w:date="2024-02-22T15:03:00Z"/>
        </w:trPr>
        <w:tc>
          <w:tcPr>
            <w:tcW w:w="0" w:type="auto"/>
            <w:vMerge/>
            <w:shd w:val="clear" w:color="auto" w:fill="F2F2F2" w:themeFill="background1" w:themeFillShade="F2"/>
          </w:tcPr>
          <w:p w14:paraId="4F2E6F3C" w14:textId="66AD91E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68" w:author="Houyem Rais" w:date="2024-02-22T15:03:00Z"/>
                <w:rFonts w:asciiTheme="minorHAnsi" w:hAnsiTheme="minorHAnsi" w:cstheme="minorHAnsi"/>
                <w:b/>
                <w:bCs/>
                <w:sz w:val="18"/>
                <w:szCs w:val="18"/>
                <w:lang w:val="fr-FR"/>
              </w:rPr>
              <w:pPrChange w:id="11769" w:author="Houyem Rais" w:date="2024-02-22T15:03:00Z">
                <w:pPr>
                  <w:spacing w:before="0" w:after="0" w:line="240" w:lineRule="auto"/>
                  <w:ind w:left="34"/>
                </w:pPr>
              </w:pPrChange>
            </w:pPr>
          </w:p>
        </w:tc>
        <w:tc>
          <w:tcPr>
            <w:tcW w:w="0" w:type="auto"/>
          </w:tcPr>
          <w:p w14:paraId="436E235E" w14:textId="6FD4BAD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70" w:author="Houyem Rais" w:date="2024-02-22T15:03:00Z"/>
                <w:rFonts w:asciiTheme="minorHAnsi" w:eastAsia="Arial" w:hAnsiTheme="minorHAnsi" w:cstheme="minorHAnsi"/>
                <w:b/>
                <w:bCs/>
                <w:spacing w:val="-2"/>
                <w:w w:val="105"/>
                <w:sz w:val="18"/>
                <w:szCs w:val="18"/>
                <w:lang w:val="fr-FR"/>
              </w:rPr>
              <w:pPrChange w:id="11771" w:author="Houyem Rais" w:date="2024-02-22T15:03:00Z">
                <w:pPr>
                  <w:spacing w:before="0" w:after="0" w:line="240" w:lineRule="auto"/>
                  <w:ind w:left="34"/>
                </w:pPr>
              </w:pPrChange>
            </w:pPr>
            <w:del w:id="11772" w:author="Houyem Rais" w:date="2024-02-22T15:03:00Z">
              <w:r w:rsidRPr="00007B3E" w:rsidDel="00CB2812">
                <w:rPr>
                  <w:rFonts w:asciiTheme="minorHAnsi" w:eastAsia="Arial" w:hAnsiTheme="minorHAnsi" w:cstheme="minorHAnsi"/>
                  <w:b/>
                  <w:bCs/>
                  <w:spacing w:val="-2"/>
                  <w:w w:val="105"/>
                  <w:sz w:val="18"/>
                  <w:szCs w:val="18"/>
                  <w:lang w:val="fr-FR"/>
                </w:rPr>
                <w:delText>Manque de main d’œuvre spécialisée</w:delText>
              </w:r>
            </w:del>
          </w:p>
        </w:tc>
        <w:tc>
          <w:tcPr>
            <w:tcW w:w="0" w:type="auto"/>
          </w:tcPr>
          <w:p w14:paraId="734FAD6E" w14:textId="352778D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73" w:author="Houyem Rais" w:date="2024-02-22T15:03:00Z"/>
                <w:rFonts w:asciiTheme="minorHAnsi" w:eastAsia="Arial" w:hAnsiTheme="minorHAnsi" w:cstheme="minorHAnsi"/>
                <w:spacing w:val="-2"/>
                <w:w w:val="105"/>
                <w:sz w:val="18"/>
                <w:szCs w:val="18"/>
                <w:lang w:val="fr-FR"/>
              </w:rPr>
              <w:pPrChange w:id="11774" w:author="Houyem Rais" w:date="2024-02-22T15:03:00Z">
                <w:pPr>
                  <w:spacing w:before="0" w:after="0" w:line="240" w:lineRule="auto"/>
                  <w:ind w:left="34"/>
                </w:pPr>
              </w:pPrChange>
            </w:pPr>
            <w:del w:id="11775"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52BD3E76" w14:textId="01A2DEC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76" w:author="Houyem Rais" w:date="2024-02-22T15:03:00Z"/>
                <w:rFonts w:asciiTheme="minorHAnsi" w:eastAsia="Arial" w:hAnsiTheme="minorHAnsi" w:cstheme="minorHAnsi"/>
                <w:w w:val="105"/>
                <w:sz w:val="18"/>
                <w:szCs w:val="18"/>
                <w:lang w:val="fr-FR"/>
              </w:rPr>
              <w:pPrChange w:id="11777" w:author="Houyem Rais" w:date="2024-02-22T15:03:00Z">
                <w:pPr>
                  <w:numPr>
                    <w:numId w:val="22"/>
                  </w:numPr>
                  <w:spacing w:before="0" w:after="0" w:line="240" w:lineRule="auto"/>
                  <w:ind w:left="211" w:hanging="211"/>
                </w:pPr>
              </w:pPrChange>
            </w:pPr>
            <w:del w:id="11778" w:author="Houyem Rais" w:date="2024-02-22T15:03:00Z">
              <w:r w:rsidRPr="00007B3E" w:rsidDel="00CB2812">
                <w:rPr>
                  <w:rFonts w:asciiTheme="minorHAnsi" w:eastAsia="Arial" w:hAnsiTheme="minorHAnsi" w:cstheme="minorHAnsi"/>
                  <w:w w:val="105"/>
                  <w:sz w:val="18"/>
                  <w:szCs w:val="18"/>
                  <w:lang w:val="fr-FR"/>
                </w:rPr>
                <w:delText>Élaboration d'une étude détaillée du marché du travail</w:delText>
              </w:r>
            </w:del>
          </w:p>
        </w:tc>
      </w:tr>
      <w:tr w:rsidR="008C0F2C" w:rsidRPr="00007B3E" w:rsidDel="00CB2812" w14:paraId="0B7EC45B" w14:textId="5B140F1C">
        <w:trPr>
          <w:del w:id="11779" w:author="Houyem Rais" w:date="2024-02-22T15:03:00Z"/>
        </w:trPr>
        <w:tc>
          <w:tcPr>
            <w:tcW w:w="0" w:type="auto"/>
            <w:vMerge/>
            <w:shd w:val="clear" w:color="auto" w:fill="F2F2F2" w:themeFill="background1" w:themeFillShade="F2"/>
          </w:tcPr>
          <w:p w14:paraId="6B5B17FA" w14:textId="71D359B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80" w:author="Houyem Rais" w:date="2024-02-22T15:03:00Z"/>
                <w:rFonts w:asciiTheme="minorHAnsi" w:hAnsiTheme="minorHAnsi" w:cstheme="minorHAnsi"/>
                <w:b/>
                <w:bCs/>
                <w:sz w:val="18"/>
                <w:szCs w:val="18"/>
                <w:lang w:val="fr-FR"/>
              </w:rPr>
              <w:pPrChange w:id="11781" w:author="Houyem Rais" w:date="2024-02-22T15:03:00Z">
                <w:pPr>
                  <w:spacing w:before="0" w:after="0" w:line="240" w:lineRule="auto"/>
                  <w:ind w:left="34"/>
                </w:pPr>
              </w:pPrChange>
            </w:pPr>
          </w:p>
        </w:tc>
        <w:tc>
          <w:tcPr>
            <w:tcW w:w="0" w:type="auto"/>
          </w:tcPr>
          <w:p w14:paraId="20B3C7FC" w14:textId="34EEBFB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82" w:author="Houyem Rais" w:date="2024-02-22T15:03:00Z"/>
                <w:rFonts w:asciiTheme="minorHAnsi" w:eastAsia="Arial" w:hAnsiTheme="minorHAnsi" w:cstheme="minorHAnsi"/>
                <w:b/>
                <w:bCs/>
                <w:spacing w:val="-2"/>
                <w:w w:val="105"/>
                <w:sz w:val="18"/>
                <w:szCs w:val="18"/>
                <w:lang w:val="fr-FR"/>
              </w:rPr>
              <w:pPrChange w:id="11783" w:author="Houyem Rais" w:date="2024-02-22T15:03:00Z">
                <w:pPr>
                  <w:spacing w:before="0" w:after="0" w:line="240" w:lineRule="auto"/>
                  <w:ind w:left="34"/>
                </w:pPr>
              </w:pPrChange>
            </w:pPr>
            <w:del w:id="11784" w:author="Houyem Rais" w:date="2024-02-22T15:03:00Z">
              <w:r w:rsidRPr="00007B3E" w:rsidDel="00CB2812">
                <w:rPr>
                  <w:rFonts w:eastAsia="Arial" w:cstheme="minorHAnsi"/>
                  <w:b/>
                  <w:bCs/>
                  <w:spacing w:val="-2"/>
                  <w:w w:val="105"/>
                  <w:sz w:val="18"/>
                  <w:lang w:val="fr-FR"/>
                </w:rPr>
                <w:delText xml:space="preserve">Difficultés imprévues lors de l'acquisition des terrains requis et de la libération des emprises </w:delText>
              </w:r>
              <w:r w:rsidRPr="00007B3E" w:rsidDel="00CB2812">
                <w:rPr>
                  <w:rFonts w:eastAsia="Arial" w:cstheme="minorHAnsi"/>
                  <w:spacing w:val="-2"/>
                  <w:w w:val="105"/>
                  <w:sz w:val="18"/>
                  <w:lang w:val="fr-FR"/>
                </w:rPr>
                <w:delText>(ex : des conflits fonciers avec les propriétaires terriens locaux), entrainant des coûts supplémentaires et des retards dans l'implémentation du projet</w:delText>
              </w:r>
            </w:del>
          </w:p>
        </w:tc>
        <w:tc>
          <w:tcPr>
            <w:tcW w:w="0" w:type="auto"/>
          </w:tcPr>
          <w:p w14:paraId="2C0BD342" w14:textId="3E1E21F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85" w:author="Houyem Rais" w:date="2024-02-22T15:03:00Z"/>
                <w:rFonts w:asciiTheme="minorHAnsi" w:hAnsiTheme="minorHAnsi" w:cstheme="minorHAnsi"/>
                <w:sz w:val="18"/>
                <w:szCs w:val="18"/>
                <w:lang w:val="fr-FR"/>
              </w:rPr>
              <w:pPrChange w:id="11786" w:author="Houyem Rais" w:date="2024-02-22T15:03:00Z">
                <w:pPr>
                  <w:spacing w:before="0" w:after="0" w:line="240" w:lineRule="auto"/>
                  <w:ind w:left="34"/>
                </w:pPr>
              </w:pPrChange>
            </w:pPr>
            <w:del w:id="11787" w:author="Houyem Rais" w:date="2024-02-22T15:03:00Z">
              <w:r w:rsidRPr="00007B3E" w:rsidDel="00CB2812">
                <w:rPr>
                  <w:rFonts w:eastAsia="Arial" w:cstheme="minorHAnsi"/>
                  <w:spacing w:val="-2"/>
                  <w:w w:val="105"/>
                  <w:sz w:val="18"/>
                  <w:lang w:val="fr-FR"/>
                </w:rPr>
                <w:delText>Partagé</w:delText>
              </w:r>
            </w:del>
          </w:p>
        </w:tc>
        <w:tc>
          <w:tcPr>
            <w:tcW w:w="0" w:type="auto"/>
          </w:tcPr>
          <w:p w14:paraId="5CB4541B" w14:textId="4551346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88" w:author="Houyem Rais" w:date="2024-02-22T15:03:00Z"/>
                <w:rFonts w:asciiTheme="minorHAnsi" w:eastAsia="Arial" w:hAnsiTheme="minorHAnsi" w:cstheme="minorHAnsi"/>
                <w:w w:val="105"/>
                <w:sz w:val="18"/>
                <w:szCs w:val="18"/>
                <w:lang w:val="fr-FR"/>
              </w:rPr>
              <w:pPrChange w:id="11789" w:author="Houyem Rais" w:date="2024-02-22T15:03:00Z">
                <w:pPr>
                  <w:numPr>
                    <w:numId w:val="22"/>
                  </w:numPr>
                  <w:spacing w:before="0" w:after="0" w:line="240" w:lineRule="auto"/>
                  <w:ind w:left="211" w:hanging="211"/>
                </w:pPr>
              </w:pPrChange>
            </w:pPr>
            <w:del w:id="11790" w:author="Houyem Rais" w:date="2024-02-22T15:03:00Z">
              <w:r w:rsidRPr="00007B3E" w:rsidDel="00CB2812">
                <w:rPr>
                  <w:rFonts w:asciiTheme="minorHAnsi" w:eastAsia="Arial" w:hAnsiTheme="minorHAnsi" w:cstheme="minorHAnsi"/>
                  <w:w w:val="105"/>
                  <w:sz w:val="18"/>
                  <w:szCs w:val="18"/>
                  <w:lang w:val="fr-FR"/>
                </w:rPr>
                <w:delText>Des négociations précoces et ouvertes avec les propriétaires fonciers concernés</w:delText>
              </w:r>
            </w:del>
          </w:p>
          <w:p w14:paraId="0D0B7471" w14:textId="6DE73CC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91" w:author="Houyem Rais" w:date="2024-02-22T15:03:00Z"/>
                <w:rFonts w:asciiTheme="minorHAnsi" w:eastAsia="Arial" w:hAnsiTheme="minorHAnsi" w:cstheme="minorHAnsi"/>
                <w:w w:val="105"/>
                <w:sz w:val="18"/>
                <w:szCs w:val="18"/>
                <w:lang w:val="fr-FR"/>
              </w:rPr>
              <w:pPrChange w:id="11792" w:author="Houyem Rais" w:date="2024-02-22T15:03:00Z">
                <w:pPr>
                  <w:numPr>
                    <w:numId w:val="22"/>
                  </w:numPr>
                  <w:spacing w:before="0" w:after="0" w:line="240" w:lineRule="auto"/>
                  <w:ind w:left="211" w:hanging="211"/>
                </w:pPr>
              </w:pPrChange>
            </w:pPr>
            <w:del w:id="11793" w:author="Houyem Rais" w:date="2024-02-22T15:03:00Z">
              <w:r w:rsidRPr="00007B3E" w:rsidDel="00CB2812">
                <w:rPr>
                  <w:rFonts w:asciiTheme="minorHAnsi" w:eastAsia="Arial" w:hAnsiTheme="minorHAnsi" w:cstheme="minorHAnsi"/>
                  <w:w w:val="105"/>
                  <w:sz w:val="18"/>
                  <w:szCs w:val="18"/>
                  <w:lang w:val="fr-FR"/>
                </w:rPr>
                <w:delText>Mise en place de dispositions contractuelles spécifiques pour résoudre les problèmes d'acquisition des terrains</w:delText>
              </w:r>
            </w:del>
          </w:p>
        </w:tc>
      </w:tr>
      <w:tr w:rsidR="008C0F2C" w:rsidRPr="00007B3E" w:rsidDel="00CB2812" w14:paraId="134B56F4" w14:textId="04C8C380">
        <w:trPr>
          <w:del w:id="11794" w:author="Houyem Rais" w:date="2024-02-22T15:03:00Z"/>
        </w:trPr>
        <w:tc>
          <w:tcPr>
            <w:tcW w:w="0" w:type="auto"/>
            <w:vMerge/>
            <w:shd w:val="clear" w:color="auto" w:fill="F2F2F2" w:themeFill="background1" w:themeFillShade="F2"/>
          </w:tcPr>
          <w:p w14:paraId="193F9E78" w14:textId="2B949D9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95" w:author="Houyem Rais" w:date="2024-02-22T15:03:00Z"/>
                <w:rFonts w:asciiTheme="minorHAnsi" w:hAnsiTheme="minorHAnsi" w:cstheme="minorHAnsi"/>
                <w:b/>
                <w:bCs/>
                <w:sz w:val="18"/>
                <w:szCs w:val="18"/>
                <w:lang w:val="fr-FR"/>
              </w:rPr>
              <w:pPrChange w:id="11796" w:author="Houyem Rais" w:date="2024-02-22T15:03:00Z">
                <w:pPr>
                  <w:spacing w:before="0" w:after="0" w:line="240" w:lineRule="auto"/>
                  <w:ind w:left="34"/>
                </w:pPr>
              </w:pPrChange>
            </w:pPr>
          </w:p>
        </w:tc>
        <w:tc>
          <w:tcPr>
            <w:tcW w:w="0" w:type="auto"/>
          </w:tcPr>
          <w:p w14:paraId="38AF190B" w14:textId="4866E17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797" w:author="Houyem Rais" w:date="2024-02-22T15:03:00Z"/>
                <w:rFonts w:asciiTheme="minorHAnsi" w:hAnsiTheme="minorHAnsi" w:cstheme="minorHAnsi"/>
                <w:b/>
                <w:bCs/>
                <w:sz w:val="18"/>
                <w:szCs w:val="18"/>
                <w:lang w:val="fr-FR"/>
              </w:rPr>
              <w:pPrChange w:id="11798" w:author="Houyem Rais" w:date="2024-02-22T15:03:00Z">
                <w:pPr>
                  <w:spacing w:before="0" w:after="0" w:line="240" w:lineRule="auto"/>
                  <w:ind w:left="34"/>
                </w:pPr>
              </w:pPrChange>
            </w:pPr>
            <w:del w:id="11799" w:author="Houyem Rais" w:date="2024-02-22T15:03:00Z">
              <w:r w:rsidRPr="00007B3E" w:rsidDel="00CB2812">
                <w:rPr>
                  <w:rFonts w:asciiTheme="minorHAnsi" w:eastAsia="Arial" w:hAnsiTheme="minorHAnsi" w:cstheme="minorHAnsi"/>
                  <w:b/>
                  <w:bCs/>
                  <w:spacing w:val="-2"/>
                  <w:w w:val="105"/>
                  <w:sz w:val="18"/>
                  <w:szCs w:val="18"/>
                  <w:lang w:val="fr-FR"/>
                </w:rPr>
                <w:delText>Accidents pendant la période de construction</w:delText>
              </w:r>
              <w:r w:rsidRPr="00007B3E" w:rsidDel="00CB2812">
                <w:rPr>
                  <w:rFonts w:asciiTheme="minorHAnsi" w:eastAsia="Arial" w:hAnsiTheme="minorHAnsi" w:cstheme="minorHAnsi"/>
                  <w:spacing w:val="-2"/>
                  <w:w w:val="105"/>
                  <w:sz w:val="18"/>
                  <w:szCs w:val="18"/>
                  <w:lang w:val="fr-FR"/>
                </w:rPr>
                <w:delText>, pouvant générer des coûts supplémentaires ou des retards</w:delText>
              </w:r>
            </w:del>
          </w:p>
        </w:tc>
        <w:tc>
          <w:tcPr>
            <w:tcW w:w="0" w:type="auto"/>
          </w:tcPr>
          <w:p w14:paraId="30607E5C" w14:textId="2B66CA8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00" w:author="Houyem Rais" w:date="2024-02-22T15:03:00Z"/>
                <w:rFonts w:asciiTheme="minorHAnsi" w:hAnsiTheme="minorHAnsi" w:cstheme="minorHAnsi"/>
                <w:sz w:val="18"/>
                <w:szCs w:val="18"/>
                <w:lang w:val="fr-FR"/>
              </w:rPr>
              <w:pPrChange w:id="11801" w:author="Houyem Rais" w:date="2024-02-22T15:03:00Z">
                <w:pPr>
                  <w:spacing w:before="0" w:after="0" w:line="240" w:lineRule="auto"/>
                  <w:ind w:left="34"/>
                </w:pPr>
              </w:pPrChange>
            </w:pPr>
            <w:del w:id="11802"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00DC4E37" w14:textId="646CF5A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03" w:author="Houyem Rais" w:date="2024-02-22T15:03:00Z"/>
                <w:rFonts w:asciiTheme="minorHAnsi" w:eastAsia="Arial" w:hAnsiTheme="minorHAnsi" w:cstheme="minorHAnsi"/>
                <w:w w:val="105"/>
                <w:sz w:val="18"/>
                <w:szCs w:val="18"/>
                <w:lang w:val="fr-FR"/>
              </w:rPr>
              <w:pPrChange w:id="11804" w:author="Houyem Rais" w:date="2024-02-22T15:03:00Z">
                <w:pPr>
                  <w:numPr>
                    <w:numId w:val="22"/>
                  </w:numPr>
                  <w:spacing w:before="0" w:after="0" w:line="240" w:lineRule="auto"/>
                  <w:ind w:left="211" w:hanging="211"/>
                </w:pPr>
              </w:pPrChange>
            </w:pPr>
            <w:del w:id="11805" w:author="Houyem Rais" w:date="2024-02-22T15:03:00Z">
              <w:r w:rsidRPr="00007B3E" w:rsidDel="00CB2812">
                <w:rPr>
                  <w:rFonts w:asciiTheme="minorHAnsi" w:eastAsia="Arial" w:hAnsiTheme="minorHAnsi" w:cstheme="minorHAnsi"/>
                  <w:w w:val="105"/>
                  <w:sz w:val="18"/>
                  <w:szCs w:val="18"/>
                  <w:lang w:val="fr-FR"/>
                </w:rPr>
                <w:delText>Souscription d’assurance (responsabilité civile, dommages matériels et tiers)</w:delText>
              </w:r>
            </w:del>
          </w:p>
          <w:p w14:paraId="1EB14FB3" w14:textId="24CDC34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06" w:author="Houyem Rais" w:date="2024-02-22T15:03:00Z"/>
                <w:rFonts w:asciiTheme="minorHAnsi" w:eastAsia="Arial" w:hAnsiTheme="minorHAnsi" w:cstheme="minorHAnsi"/>
                <w:w w:val="105"/>
                <w:sz w:val="18"/>
                <w:szCs w:val="18"/>
                <w:lang w:val="fr-FR"/>
              </w:rPr>
              <w:pPrChange w:id="11807" w:author="Houyem Rais" w:date="2024-02-22T15:03:00Z">
                <w:pPr>
                  <w:numPr>
                    <w:numId w:val="22"/>
                  </w:numPr>
                  <w:spacing w:before="0" w:after="0" w:line="240" w:lineRule="auto"/>
                  <w:ind w:left="211" w:hanging="211"/>
                </w:pPr>
              </w:pPrChange>
            </w:pPr>
            <w:del w:id="11808" w:author="Houyem Rais" w:date="2024-02-22T15:03:00Z">
              <w:r w:rsidRPr="00007B3E" w:rsidDel="00CB2812">
                <w:rPr>
                  <w:rFonts w:asciiTheme="minorHAnsi" w:eastAsia="Arial" w:hAnsiTheme="minorHAnsi" w:cstheme="minorHAnsi"/>
                  <w:w w:val="105"/>
                  <w:sz w:val="18"/>
                  <w:szCs w:val="18"/>
                  <w:lang w:val="fr-FR"/>
                </w:rPr>
                <w:delText>Installation des équipements de sécurité adéquats</w:delText>
              </w:r>
            </w:del>
          </w:p>
        </w:tc>
      </w:tr>
      <w:tr w:rsidR="008C0F2C" w:rsidRPr="00007B3E" w:rsidDel="00CB2812" w14:paraId="736F6894" w14:textId="5E249421">
        <w:trPr>
          <w:del w:id="11809" w:author="Houyem Rais" w:date="2024-02-22T15:03:00Z"/>
        </w:trPr>
        <w:tc>
          <w:tcPr>
            <w:tcW w:w="0" w:type="auto"/>
            <w:vMerge/>
            <w:shd w:val="clear" w:color="auto" w:fill="F2F2F2" w:themeFill="background1" w:themeFillShade="F2"/>
          </w:tcPr>
          <w:p w14:paraId="4C539436" w14:textId="2500B70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10" w:author="Houyem Rais" w:date="2024-02-22T15:03:00Z"/>
                <w:rFonts w:asciiTheme="minorHAnsi" w:hAnsiTheme="minorHAnsi" w:cstheme="minorHAnsi"/>
                <w:b/>
                <w:bCs/>
                <w:sz w:val="18"/>
                <w:szCs w:val="18"/>
                <w:lang w:val="fr-FR"/>
              </w:rPr>
              <w:pPrChange w:id="11811" w:author="Houyem Rais" w:date="2024-02-22T15:03:00Z">
                <w:pPr>
                  <w:spacing w:before="0" w:after="0" w:line="240" w:lineRule="auto"/>
                  <w:ind w:left="34"/>
                </w:pPr>
              </w:pPrChange>
            </w:pPr>
          </w:p>
        </w:tc>
        <w:tc>
          <w:tcPr>
            <w:tcW w:w="0" w:type="auto"/>
          </w:tcPr>
          <w:p w14:paraId="3D69BB57" w14:textId="1D559A0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12" w:author="Houyem Rais" w:date="2024-02-22T15:03:00Z"/>
                <w:rFonts w:asciiTheme="minorHAnsi" w:eastAsia="Arial" w:hAnsiTheme="minorHAnsi" w:cstheme="minorHAnsi"/>
                <w:b/>
                <w:bCs/>
                <w:spacing w:val="-2"/>
                <w:w w:val="105"/>
                <w:sz w:val="18"/>
                <w:szCs w:val="18"/>
                <w:lang w:val="fr-FR"/>
              </w:rPr>
              <w:pPrChange w:id="11813" w:author="Houyem Rais" w:date="2024-02-22T15:03:00Z">
                <w:pPr>
                  <w:spacing w:before="0" w:after="0" w:line="240" w:lineRule="auto"/>
                  <w:ind w:left="34"/>
                </w:pPr>
              </w:pPrChange>
            </w:pPr>
            <w:del w:id="11814" w:author="Houyem Rais" w:date="2024-02-22T15:03:00Z">
              <w:r w:rsidRPr="00007B3E" w:rsidDel="00CB2812">
                <w:rPr>
                  <w:rFonts w:asciiTheme="minorHAnsi" w:eastAsia="Arial" w:hAnsiTheme="minorHAnsi" w:cstheme="minorHAnsi"/>
                  <w:b/>
                  <w:bCs/>
                  <w:spacing w:val="-2"/>
                  <w:w w:val="105"/>
                  <w:sz w:val="18"/>
                  <w:szCs w:val="18"/>
                  <w:lang w:val="fr-FR"/>
                </w:rPr>
                <w:delText>Risque environnemental</w:delText>
              </w:r>
            </w:del>
          </w:p>
          <w:p w14:paraId="1C44C0FD" w14:textId="006800F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15" w:author="Houyem Rais" w:date="2024-02-22T15:03:00Z"/>
                <w:rFonts w:asciiTheme="minorHAnsi" w:eastAsia="Arial" w:hAnsiTheme="minorHAnsi" w:cstheme="minorHAnsi"/>
                <w:b/>
                <w:bCs/>
                <w:spacing w:val="-2"/>
                <w:w w:val="105"/>
                <w:sz w:val="18"/>
                <w:szCs w:val="18"/>
                <w:lang w:val="fr-FR"/>
              </w:rPr>
              <w:pPrChange w:id="11816" w:author="Houyem Rais" w:date="2024-02-22T15:03:00Z">
                <w:pPr>
                  <w:spacing w:before="0" w:after="0" w:line="240" w:lineRule="auto"/>
                  <w:ind w:left="34"/>
                </w:pPr>
              </w:pPrChange>
            </w:pPr>
            <w:del w:id="11817" w:author="Houyem Rais" w:date="2024-02-22T15:03:00Z">
              <w:r w:rsidRPr="00007B3E" w:rsidDel="00CB2812">
                <w:rPr>
                  <w:rFonts w:asciiTheme="minorHAnsi" w:hAnsiTheme="minorHAnsi" w:cstheme="minorHAnsi"/>
                  <w:sz w:val="18"/>
                  <w:szCs w:val="18"/>
                  <w:lang w:val="fr-FR"/>
                </w:rPr>
                <w:delText>Responsabilité pour les pertes causées par des dommages environnementaux liés aux activités de construction ou attribuables aux activités pré-transfert de terrain à l’investisseur privé.</w:delText>
              </w:r>
            </w:del>
          </w:p>
        </w:tc>
        <w:tc>
          <w:tcPr>
            <w:tcW w:w="0" w:type="auto"/>
          </w:tcPr>
          <w:p w14:paraId="14AC6F39" w14:textId="71C3682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18" w:author="Houyem Rais" w:date="2024-02-22T15:03:00Z"/>
                <w:rFonts w:asciiTheme="minorHAnsi" w:hAnsiTheme="minorHAnsi" w:cstheme="minorHAnsi"/>
                <w:sz w:val="18"/>
                <w:szCs w:val="18"/>
                <w:lang w:val="fr-FR"/>
              </w:rPr>
              <w:pPrChange w:id="11819" w:author="Houyem Rais" w:date="2024-02-22T15:03:00Z">
                <w:pPr>
                  <w:spacing w:before="0" w:after="0" w:line="240" w:lineRule="auto"/>
                  <w:ind w:left="34"/>
                </w:pPr>
              </w:pPrChange>
            </w:pPr>
            <w:del w:id="11820"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363391DC" w14:textId="0A905549"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821" w:author="Houyem Rais" w:date="2024-02-22T15:03:00Z"/>
                <w:rFonts w:asciiTheme="minorHAnsi" w:eastAsia="Arial" w:hAnsiTheme="minorHAnsi" w:cstheme="minorHAnsi"/>
                <w:w w:val="105"/>
                <w:sz w:val="18"/>
                <w:szCs w:val="18"/>
                <w:lang w:val="fr-FR"/>
              </w:rPr>
              <w:pPrChange w:id="11822" w:author="Houyem Rais" w:date="2024-02-22T15:03:00Z">
                <w:pPr>
                  <w:widowControl/>
                  <w:numPr>
                    <w:numId w:val="22"/>
                  </w:numPr>
                  <w:autoSpaceDE/>
                  <w:autoSpaceDN/>
                  <w:spacing w:before="0" w:after="0" w:line="240" w:lineRule="auto"/>
                  <w:ind w:left="211" w:hanging="211"/>
                </w:pPr>
              </w:pPrChange>
            </w:pPr>
            <w:del w:id="11823" w:author="Houyem Rais" w:date="2024-02-22T15:03:00Z">
              <w:r w:rsidRPr="00007B3E" w:rsidDel="00CB2812">
                <w:rPr>
                  <w:rFonts w:asciiTheme="minorHAnsi" w:eastAsia="Arial" w:hAnsiTheme="minorHAnsi" w:cstheme="minorHAnsi"/>
                  <w:w w:val="105"/>
                  <w:sz w:val="18"/>
                  <w:szCs w:val="18"/>
                  <w:lang w:val="fr-FR"/>
                </w:rPr>
                <w:delText>Mise en œuvre d’un système de gestion environnementale solide intégrant les meilleures pratiques environnementales et permettant de surveiller et de minimiser les impacts environnementaux</w:delText>
              </w:r>
            </w:del>
          </w:p>
        </w:tc>
      </w:tr>
      <w:tr w:rsidR="008C0F2C" w:rsidRPr="00007B3E" w:rsidDel="00CB2812" w14:paraId="4A572E3E" w14:textId="11A64D24">
        <w:trPr>
          <w:trHeight w:val="535"/>
          <w:del w:id="11824" w:author="Houyem Rais" w:date="2024-02-22T15:03:00Z"/>
        </w:trPr>
        <w:tc>
          <w:tcPr>
            <w:tcW w:w="0" w:type="auto"/>
            <w:shd w:val="clear" w:color="auto" w:fill="F2F2F2" w:themeFill="background1" w:themeFillShade="F2"/>
          </w:tcPr>
          <w:p w14:paraId="140BF6CC" w14:textId="6F81CA0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25" w:author="Houyem Rais" w:date="2024-02-22T15:03:00Z"/>
                <w:rFonts w:asciiTheme="minorHAnsi" w:hAnsiTheme="minorHAnsi" w:cstheme="minorHAnsi"/>
                <w:b/>
                <w:bCs/>
                <w:sz w:val="18"/>
                <w:szCs w:val="18"/>
                <w:lang w:val="fr-FR"/>
              </w:rPr>
              <w:pPrChange w:id="11826" w:author="Houyem Rais" w:date="2024-02-22T15:03:00Z">
                <w:pPr>
                  <w:spacing w:before="0" w:after="0" w:line="240" w:lineRule="auto"/>
                  <w:ind w:left="34"/>
                </w:pPr>
              </w:pPrChange>
            </w:pPr>
            <w:del w:id="11827" w:author="Houyem Rais" w:date="2024-02-22T15:03:00Z">
              <w:r w:rsidRPr="00007B3E" w:rsidDel="00CB2812">
                <w:rPr>
                  <w:rFonts w:asciiTheme="minorHAnsi" w:eastAsia="Arial" w:hAnsiTheme="minorHAnsi" w:cstheme="minorHAnsi"/>
                  <w:b/>
                  <w:bCs/>
                  <w:spacing w:val="-2"/>
                  <w:w w:val="105"/>
                  <w:sz w:val="18"/>
                  <w:szCs w:val="18"/>
                  <w:lang w:val="fr-FR"/>
                </w:rPr>
                <w:delText>Risque commercial</w:delText>
              </w:r>
            </w:del>
          </w:p>
        </w:tc>
        <w:tc>
          <w:tcPr>
            <w:tcW w:w="0" w:type="auto"/>
          </w:tcPr>
          <w:p w14:paraId="2A079B7F" w14:textId="6FF16C9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28" w:author="Houyem Rais" w:date="2024-02-22T15:03:00Z"/>
                <w:rFonts w:asciiTheme="minorHAnsi" w:eastAsia="Arial" w:hAnsiTheme="minorHAnsi" w:cstheme="minorHAnsi"/>
                <w:b/>
                <w:bCs/>
                <w:sz w:val="18"/>
                <w:szCs w:val="18"/>
                <w:lang w:val="fr-FR"/>
              </w:rPr>
              <w:pPrChange w:id="11829" w:author="Houyem Rais" w:date="2024-02-22T15:03:00Z">
                <w:pPr>
                  <w:spacing w:before="0" w:after="0" w:line="240" w:lineRule="auto"/>
                  <w:ind w:left="34"/>
                </w:pPr>
              </w:pPrChange>
            </w:pPr>
            <w:del w:id="11830" w:author="Houyem Rais" w:date="2024-02-22T15:03:00Z">
              <w:r w:rsidRPr="00007B3E" w:rsidDel="00CB2812">
                <w:rPr>
                  <w:rFonts w:asciiTheme="minorHAnsi" w:eastAsia="Arial" w:hAnsiTheme="minorHAnsi" w:cstheme="minorHAnsi"/>
                  <w:b/>
                  <w:bCs/>
                  <w:sz w:val="18"/>
                  <w:szCs w:val="18"/>
                  <w:lang w:val="fr-FR"/>
                </w:rPr>
                <w:delText>Risque de demande</w:delText>
              </w:r>
            </w:del>
          </w:p>
          <w:p w14:paraId="00E51123" w14:textId="56362E9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31" w:author="Houyem Rais" w:date="2024-02-22T15:03:00Z"/>
                <w:rFonts w:asciiTheme="minorHAnsi" w:eastAsia="Arial" w:hAnsiTheme="minorHAnsi" w:cstheme="minorHAnsi"/>
                <w:sz w:val="18"/>
                <w:szCs w:val="18"/>
                <w:lang w:val="fr-FR"/>
              </w:rPr>
              <w:pPrChange w:id="11832" w:author="Houyem Rais" w:date="2024-02-22T15:03:00Z">
                <w:pPr>
                  <w:spacing w:before="0" w:after="0" w:line="240" w:lineRule="auto"/>
                  <w:ind w:left="34"/>
                </w:pPr>
              </w:pPrChange>
            </w:pPr>
            <w:del w:id="11833" w:author="Houyem Rais" w:date="2024-02-22T15:03:00Z">
              <w:r w:rsidRPr="00007B3E" w:rsidDel="00CB2812">
                <w:rPr>
                  <w:rFonts w:asciiTheme="minorHAnsi" w:eastAsia="Arial" w:hAnsiTheme="minorHAnsi" w:cstheme="minorHAnsi"/>
                  <w:sz w:val="18"/>
                  <w:szCs w:val="18"/>
                  <w:lang w:val="fr-FR"/>
                </w:rPr>
                <w:delText>Niveau de trafic inférieur aux prévisions</w:delText>
              </w:r>
              <w:r w:rsidRPr="00007B3E" w:rsidDel="00CB2812">
                <w:rPr>
                  <w:rFonts w:eastAsia="Arial" w:cstheme="minorHAnsi"/>
                  <w:sz w:val="18"/>
                  <w:lang w:val="fr-FR"/>
                </w:rPr>
                <w:delText>, taux de fuite très élevé à cause des tarifs</w:delText>
              </w:r>
              <w:r w:rsidRPr="00007B3E" w:rsidDel="00CB2812">
                <w:rPr>
                  <w:rFonts w:asciiTheme="minorHAnsi" w:eastAsia="Arial" w:hAnsiTheme="minorHAnsi" w:cstheme="minorHAnsi"/>
                  <w:sz w:val="18"/>
                  <w:szCs w:val="18"/>
                  <w:lang w:val="fr-FR"/>
                </w:rPr>
                <w:delText xml:space="preserve">, </w:delText>
              </w:r>
              <w:r w:rsidRPr="00007B3E" w:rsidDel="00CB2812">
                <w:rPr>
                  <w:rFonts w:eastAsia="Arial" w:cstheme="minorHAnsi"/>
                  <w:sz w:val="18"/>
                  <w:lang w:val="fr-FR"/>
                </w:rPr>
                <w:delText>concurrence avec d'autres alternatives ou modes de transport, diminution de la demande de transport sur la ligne ferroviaire, etc.</w:delText>
              </w:r>
            </w:del>
          </w:p>
        </w:tc>
        <w:tc>
          <w:tcPr>
            <w:tcW w:w="0" w:type="auto"/>
          </w:tcPr>
          <w:p w14:paraId="6ECF0F74" w14:textId="35E1C7D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34" w:author="Houyem Rais" w:date="2024-02-22T15:03:00Z"/>
                <w:rFonts w:asciiTheme="minorHAnsi" w:hAnsiTheme="minorHAnsi" w:cstheme="minorHAnsi"/>
                <w:sz w:val="18"/>
                <w:szCs w:val="18"/>
                <w:lang w:val="fr-FR"/>
              </w:rPr>
              <w:pPrChange w:id="11835" w:author="Houyem Rais" w:date="2024-02-22T15:03:00Z">
                <w:pPr>
                  <w:spacing w:before="0" w:after="0" w:line="240" w:lineRule="auto"/>
                  <w:ind w:left="34"/>
                </w:pPr>
              </w:pPrChange>
            </w:pPr>
            <w:del w:id="11836"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1890C7A3" w14:textId="12EA328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37" w:author="Houyem Rais" w:date="2024-02-22T15:03:00Z"/>
                <w:rFonts w:asciiTheme="minorHAnsi" w:eastAsia="Arial" w:hAnsiTheme="minorHAnsi" w:cstheme="minorHAnsi"/>
                <w:w w:val="105"/>
                <w:sz w:val="18"/>
                <w:szCs w:val="18"/>
                <w:lang w:val="fr-FR"/>
              </w:rPr>
              <w:pPrChange w:id="11838" w:author="Houyem Rais" w:date="2024-02-22T15:03:00Z">
                <w:pPr>
                  <w:numPr>
                    <w:numId w:val="22"/>
                  </w:numPr>
                  <w:spacing w:before="0" w:after="0" w:line="240" w:lineRule="auto"/>
                  <w:ind w:left="211" w:hanging="211"/>
                </w:pPr>
              </w:pPrChange>
            </w:pPr>
            <w:del w:id="11839" w:author="Houyem Rais" w:date="2024-02-22T15:03:00Z">
              <w:r w:rsidRPr="00007B3E" w:rsidDel="00CB2812">
                <w:rPr>
                  <w:rFonts w:asciiTheme="minorHAnsi" w:eastAsia="Arial" w:hAnsiTheme="minorHAnsi" w:cstheme="minorHAnsi"/>
                  <w:w w:val="105"/>
                  <w:sz w:val="18"/>
                  <w:szCs w:val="18"/>
                  <w:lang w:val="fr-FR"/>
                </w:rPr>
                <w:delText>Élaboration d’une étude détaillée du marché et de la demande</w:delText>
              </w:r>
            </w:del>
          </w:p>
          <w:p w14:paraId="054765DA" w14:textId="4B2186F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40" w:author="Houyem Rais" w:date="2024-02-22T15:03:00Z"/>
                <w:rFonts w:asciiTheme="minorHAnsi" w:eastAsia="Arial" w:hAnsiTheme="minorHAnsi" w:cstheme="minorHAnsi"/>
                <w:w w:val="105"/>
                <w:sz w:val="18"/>
                <w:szCs w:val="18"/>
                <w:lang w:val="fr-FR"/>
              </w:rPr>
              <w:pPrChange w:id="11841" w:author="Houyem Rais" w:date="2024-02-22T15:03:00Z">
                <w:pPr>
                  <w:numPr>
                    <w:numId w:val="22"/>
                  </w:numPr>
                  <w:spacing w:before="0" w:after="0" w:line="240" w:lineRule="auto"/>
                  <w:ind w:left="211" w:hanging="211"/>
                </w:pPr>
              </w:pPrChange>
            </w:pPr>
            <w:del w:id="11842" w:author="Houyem Rais" w:date="2024-02-22T15:03:00Z">
              <w:r w:rsidRPr="00007B3E" w:rsidDel="00CB2812">
                <w:rPr>
                  <w:rFonts w:asciiTheme="minorHAnsi" w:eastAsia="Arial" w:hAnsiTheme="minorHAnsi" w:cstheme="minorHAnsi"/>
                  <w:w w:val="105"/>
                  <w:sz w:val="18"/>
                  <w:szCs w:val="18"/>
                  <w:lang w:val="fr-FR"/>
                </w:rPr>
                <w:delText>Réalisation d’études approfondies et détaillées de trafic</w:delText>
              </w:r>
            </w:del>
          </w:p>
          <w:p w14:paraId="1F1B0110" w14:textId="7906310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43" w:author="Houyem Rais" w:date="2024-02-22T15:03:00Z"/>
                <w:rFonts w:asciiTheme="minorHAnsi" w:eastAsia="Arial" w:hAnsiTheme="minorHAnsi" w:cstheme="minorHAnsi"/>
                <w:w w:val="105"/>
                <w:sz w:val="18"/>
                <w:szCs w:val="18"/>
                <w:lang w:val="fr-FR"/>
              </w:rPr>
              <w:pPrChange w:id="11844" w:author="Houyem Rais" w:date="2024-02-22T15:03:00Z">
                <w:pPr>
                  <w:numPr>
                    <w:numId w:val="22"/>
                  </w:numPr>
                  <w:spacing w:before="0" w:after="0" w:line="240" w:lineRule="auto"/>
                  <w:ind w:left="211" w:hanging="211"/>
                </w:pPr>
              </w:pPrChange>
            </w:pPr>
            <w:del w:id="11845" w:author="Houyem Rais" w:date="2024-02-22T15:03:00Z">
              <w:r w:rsidRPr="00007B3E" w:rsidDel="00CB2812">
                <w:rPr>
                  <w:rFonts w:asciiTheme="minorHAnsi" w:eastAsia="Arial" w:hAnsiTheme="minorHAnsi" w:cstheme="minorHAnsi"/>
                  <w:w w:val="105"/>
                  <w:sz w:val="18"/>
                  <w:szCs w:val="18"/>
                  <w:lang w:val="fr-FR"/>
                </w:rPr>
                <w:delText>Mise en place d’initiatives promotionnelles pour attirer les usagers</w:delText>
              </w:r>
            </w:del>
          </w:p>
          <w:p w14:paraId="6A04845F" w14:textId="2E4E6C8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46" w:author="Houyem Rais" w:date="2024-02-22T15:03:00Z"/>
                <w:rFonts w:asciiTheme="minorHAnsi" w:eastAsia="Arial" w:hAnsiTheme="minorHAnsi" w:cstheme="minorHAnsi"/>
                <w:w w:val="105"/>
                <w:sz w:val="18"/>
                <w:szCs w:val="18"/>
                <w:lang w:val="fr-FR"/>
              </w:rPr>
              <w:pPrChange w:id="11847" w:author="Houyem Rais" w:date="2024-02-22T15:03:00Z">
                <w:pPr>
                  <w:numPr>
                    <w:numId w:val="22"/>
                  </w:numPr>
                  <w:spacing w:before="0" w:after="0" w:line="240" w:lineRule="auto"/>
                  <w:ind w:left="211" w:hanging="211"/>
                </w:pPr>
              </w:pPrChange>
            </w:pPr>
            <w:del w:id="11848" w:author="Houyem Rais" w:date="2024-02-22T15:03:00Z">
              <w:r w:rsidRPr="00007B3E" w:rsidDel="00CB2812">
                <w:rPr>
                  <w:rFonts w:asciiTheme="minorHAnsi" w:eastAsia="Arial" w:hAnsiTheme="minorHAnsi" w:cstheme="minorHAnsi"/>
                  <w:w w:val="105"/>
                  <w:sz w:val="18"/>
                  <w:szCs w:val="18"/>
                  <w:lang w:val="fr-FR"/>
                </w:rPr>
                <w:delText>Élaboration d’un plan d’affaires complet et solide incluant des scénarios de demande optimistes, pessimistes et réalistes.</w:delText>
              </w:r>
            </w:del>
          </w:p>
        </w:tc>
      </w:tr>
      <w:tr w:rsidR="008C0F2C" w:rsidRPr="00007B3E" w:rsidDel="00CB2812" w14:paraId="00656A59" w14:textId="71C39457">
        <w:trPr>
          <w:trHeight w:val="683"/>
          <w:del w:id="11849" w:author="Houyem Rais" w:date="2024-02-22T15:03:00Z"/>
        </w:trPr>
        <w:tc>
          <w:tcPr>
            <w:tcW w:w="0" w:type="auto"/>
            <w:vMerge w:val="restart"/>
            <w:shd w:val="clear" w:color="auto" w:fill="F2F2F2" w:themeFill="background1" w:themeFillShade="F2"/>
          </w:tcPr>
          <w:p w14:paraId="0D95D26C" w14:textId="33FE39C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50" w:author="Houyem Rais" w:date="2024-02-22T15:03:00Z"/>
                <w:rFonts w:asciiTheme="minorHAnsi" w:hAnsiTheme="minorHAnsi" w:cstheme="minorHAnsi"/>
                <w:b/>
                <w:bCs/>
                <w:sz w:val="18"/>
                <w:szCs w:val="18"/>
                <w:lang w:val="fr-FR"/>
              </w:rPr>
              <w:pPrChange w:id="11851" w:author="Houyem Rais" w:date="2024-02-22T15:03:00Z">
                <w:pPr>
                  <w:spacing w:before="0" w:after="0" w:line="240" w:lineRule="auto"/>
                  <w:ind w:left="34"/>
                </w:pPr>
              </w:pPrChange>
            </w:pPr>
            <w:del w:id="11852" w:author="Houyem Rais" w:date="2024-02-22T15:03:00Z">
              <w:r w:rsidRPr="00007B3E" w:rsidDel="00CB2812">
                <w:rPr>
                  <w:rFonts w:asciiTheme="minorHAnsi" w:eastAsia="Arial" w:hAnsiTheme="minorHAnsi" w:cstheme="minorHAnsi"/>
                  <w:b/>
                  <w:bCs/>
                  <w:spacing w:val="-2"/>
                  <w:w w:val="105"/>
                  <w:sz w:val="18"/>
                  <w:szCs w:val="18"/>
                  <w:lang w:val="fr-FR"/>
                </w:rPr>
                <w:delText>Risque d'exploitation</w:delText>
              </w:r>
            </w:del>
          </w:p>
        </w:tc>
        <w:tc>
          <w:tcPr>
            <w:tcW w:w="0" w:type="auto"/>
          </w:tcPr>
          <w:p w14:paraId="47B6412A" w14:textId="657D34C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53" w:author="Houyem Rais" w:date="2024-02-22T15:03:00Z"/>
                <w:rFonts w:asciiTheme="minorHAnsi" w:eastAsia="Arial" w:hAnsiTheme="minorHAnsi" w:cstheme="minorHAnsi"/>
                <w:b/>
                <w:bCs/>
                <w:w w:val="105"/>
                <w:sz w:val="18"/>
                <w:szCs w:val="18"/>
                <w:lang w:val="fr-FR"/>
              </w:rPr>
              <w:pPrChange w:id="11854" w:author="Houyem Rais" w:date="2024-02-22T15:03:00Z">
                <w:pPr>
                  <w:spacing w:before="0" w:after="0" w:line="240" w:lineRule="auto"/>
                  <w:ind w:left="34"/>
                </w:pPr>
              </w:pPrChange>
            </w:pPr>
            <w:del w:id="11855" w:author="Houyem Rais" w:date="2024-02-22T15:03:00Z">
              <w:r w:rsidRPr="00007B3E" w:rsidDel="00CB2812">
                <w:rPr>
                  <w:rFonts w:asciiTheme="minorHAnsi" w:eastAsia="Arial" w:hAnsiTheme="minorHAnsi" w:cstheme="minorHAnsi"/>
                  <w:b/>
                  <w:bCs/>
                  <w:w w:val="105"/>
                  <w:sz w:val="18"/>
                  <w:szCs w:val="18"/>
                  <w:lang w:val="fr-FR"/>
                </w:rPr>
                <w:delText>Augmentation des OPEX (partenaire privé)</w:delText>
              </w:r>
            </w:del>
          </w:p>
          <w:p w14:paraId="35EED07C" w14:textId="197AC7C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56" w:author="Houyem Rais" w:date="2024-02-22T15:03:00Z"/>
                <w:rFonts w:asciiTheme="minorHAnsi" w:hAnsiTheme="minorHAnsi" w:cstheme="minorHAnsi"/>
                <w:sz w:val="18"/>
                <w:szCs w:val="18"/>
                <w:lang w:val="fr-FR"/>
              </w:rPr>
              <w:pPrChange w:id="11857" w:author="Houyem Rais" w:date="2024-02-22T15:03:00Z">
                <w:pPr>
                  <w:spacing w:before="0" w:after="0" w:line="240" w:lineRule="auto"/>
                  <w:ind w:left="34"/>
                </w:pPr>
              </w:pPrChange>
            </w:pPr>
            <w:del w:id="11858" w:author="Houyem Rais" w:date="2024-02-22T15:03:00Z">
              <w:r w:rsidRPr="00007B3E" w:rsidDel="00CB2812">
                <w:rPr>
                  <w:rFonts w:asciiTheme="minorHAnsi" w:eastAsia="Arial" w:hAnsiTheme="minorHAnsi" w:cstheme="minorHAnsi"/>
                  <w:w w:val="105"/>
                  <w:sz w:val="18"/>
                  <w:szCs w:val="18"/>
                  <w:lang w:val="fr-FR"/>
                </w:rPr>
                <w:delText>Dépenses d’exploitation supérieures aux prévisions à la suite d’une sous-estimation par le partenaire privé</w:delText>
              </w:r>
            </w:del>
          </w:p>
          <w:p w14:paraId="25C0F1ED" w14:textId="164F70A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59" w:author="Houyem Rais" w:date="2024-02-22T15:03:00Z"/>
                <w:rFonts w:asciiTheme="minorHAnsi" w:hAnsiTheme="minorHAnsi" w:cstheme="minorHAnsi"/>
                <w:sz w:val="18"/>
                <w:szCs w:val="18"/>
                <w:lang w:val="fr-FR"/>
              </w:rPr>
              <w:pPrChange w:id="11860" w:author="Houyem Rais" w:date="2024-02-22T15:03:00Z">
                <w:pPr>
                  <w:spacing w:before="0" w:after="0" w:line="240" w:lineRule="auto"/>
                  <w:ind w:left="34"/>
                </w:pPr>
              </w:pPrChange>
            </w:pPr>
          </w:p>
        </w:tc>
        <w:tc>
          <w:tcPr>
            <w:tcW w:w="0" w:type="auto"/>
          </w:tcPr>
          <w:p w14:paraId="760DD282" w14:textId="64C99B3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61" w:author="Houyem Rais" w:date="2024-02-22T15:03:00Z"/>
                <w:rFonts w:asciiTheme="minorHAnsi" w:hAnsiTheme="minorHAnsi" w:cstheme="minorHAnsi"/>
                <w:sz w:val="18"/>
                <w:szCs w:val="18"/>
                <w:lang w:val="fr-FR"/>
              </w:rPr>
              <w:pPrChange w:id="11862" w:author="Houyem Rais" w:date="2024-02-22T15:03:00Z">
                <w:pPr>
                  <w:spacing w:before="0" w:after="0" w:line="240" w:lineRule="auto"/>
                  <w:ind w:left="34"/>
                </w:pPr>
              </w:pPrChange>
            </w:pPr>
            <w:del w:id="11863" w:author="Houyem Rais" w:date="2024-02-22T15:03:00Z">
              <w:r w:rsidRPr="00007B3E" w:rsidDel="00CB2812">
                <w:rPr>
                  <w:rFonts w:asciiTheme="minorHAnsi" w:hAnsiTheme="minorHAnsi" w:cstheme="minorHAnsi"/>
                  <w:sz w:val="18"/>
                  <w:szCs w:val="18"/>
                  <w:lang w:val="fr-FR"/>
                </w:rPr>
                <w:delText>Partenaire privé</w:delText>
              </w:r>
            </w:del>
          </w:p>
          <w:p w14:paraId="0B51B506" w14:textId="2554C82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64" w:author="Houyem Rais" w:date="2024-02-22T15:03:00Z"/>
                <w:rFonts w:asciiTheme="minorHAnsi" w:hAnsiTheme="minorHAnsi" w:cstheme="minorHAnsi"/>
                <w:sz w:val="18"/>
                <w:szCs w:val="18"/>
                <w:lang w:val="fr-FR"/>
              </w:rPr>
              <w:pPrChange w:id="11865" w:author="Houyem Rais" w:date="2024-02-22T15:03:00Z">
                <w:pPr>
                  <w:spacing w:before="0" w:after="0" w:line="240" w:lineRule="auto"/>
                  <w:ind w:left="34"/>
                </w:pPr>
              </w:pPrChange>
            </w:pPr>
          </w:p>
        </w:tc>
        <w:tc>
          <w:tcPr>
            <w:tcW w:w="0" w:type="auto"/>
          </w:tcPr>
          <w:p w14:paraId="589A5AF4" w14:textId="56B36DF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66" w:author="Houyem Rais" w:date="2024-02-22T15:03:00Z"/>
                <w:rFonts w:asciiTheme="minorHAnsi" w:eastAsia="Arial" w:hAnsiTheme="minorHAnsi" w:cstheme="minorHAnsi"/>
                <w:w w:val="105"/>
                <w:sz w:val="18"/>
                <w:szCs w:val="18"/>
                <w:lang w:val="fr-FR"/>
              </w:rPr>
              <w:pPrChange w:id="11867" w:author="Houyem Rais" w:date="2024-02-22T15:03:00Z">
                <w:pPr>
                  <w:numPr>
                    <w:numId w:val="22"/>
                  </w:numPr>
                  <w:spacing w:before="0" w:after="0" w:line="240" w:lineRule="auto"/>
                  <w:ind w:left="211" w:hanging="211"/>
                </w:pPr>
              </w:pPrChange>
            </w:pPr>
            <w:del w:id="11868" w:author="Houyem Rais" w:date="2024-02-22T15:03:00Z">
              <w:r w:rsidRPr="00007B3E" w:rsidDel="00CB2812">
                <w:rPr>
                  <w:rFonts w:asciiTheme="minorHAnsi" w:eastAsia="Arial" w:hAnsiTheme="minorHAnsi" w:cstheme="minorHAnsi"/>
                  <w:w w:val="105"/>
                  <w:sz w:val="18"/>
                  <w:szCs w:val="18"/>
                  <w:lang w:val="fr-FR"/>
                </w:rPr>
                <w:delText>Élaboration d’une étude détaillée des coûts d’exploitation au niveau de l’offre dès le stade de la planification du projet</w:delText>
              </w:r>
            </w:del>
          </w:p>
          <w:p w14:paraId="34A03030" w14:textId="1D9B817F"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869" w:author="Houyem Rais" w:date="2024-02-22T15:03:00Z"/>
                <w:rFonts w:asciiTheme="minorHAnsi" w:eastAsia="Arial" w:hAnsiTheme="minorHAnsi" w:cstheme="minorHAnsi"/>
                <w:w w:val="105"/>
                <w:sz w:val="18"/>
                <w:szCs w:val="18"/>
                <w:lang w:val="fr-FR"/>
              </w:rPr>
              <w:pPrChange w:id="11870" w:author="Houyem Rais" w:date="2024-02-22T15:03:00Z">
                <w:pPr>
                  <w:widowControl/>
                  <w:numPr>
                    <w:numId w:val="22"/>
                  </w:numPr>
                  <w:autoSpaceDE/>
                  <w:autoSpaceDN/>
                  <w:spacing w:before="0" w:after="0" w:line="240" w:lineRule="auto"/>
                  <w:ind w:left="211" w:hanging="211"/>
                </w:pPr>
              </w:pPrChange>
            </w:pPr>
            <w:del w:id="11871" w:author="Houyem Rais" w:date="2024-02-22T15:03:00Z">
              <w:r w:rsidRPr="00007B3E" w:rsidDel="00CB2812">
                <w:rPr>
                  <w:rFonts w:asciiTheme="minorHAnsi" w:eastAsia="Arial" w:hAnsiTheme="minorHAnsi" w:cstheme="minorHAnsi"/>
                  <w:w w:val="105"/>
                  <w:sz w:val="18"/>
                  <w:szCs w:val="18"/>
                  <w:lang w:val="fr-FR"/>
                </w:rPr>
                <w:delText>Suivi régulier et ajustement des prévisions en cas de déviations significatives</w:delText>
              </w:r>
            </w:del>
          </w:p>
        </w:tc>
      </w:tr>
      <w:tr w:rsidR="008C0F2C" w:rsidRPr="00007B3E" w:rsidDel="00CB2812" w14:paraId="7DDC5DCD" w14:textId="113CBD61">
        <w:trPr>
          <w:del w:id="11872" w:author="Houyem Rais" w:date="2024-02-22T15:03:00Z"/>
        </w:trPr>
        <w:tc>
          <w:tcPr>
            <w:tcW w:w="0" w:type="auto"/>
            <w:vMerge/>
            <w:shd w:val="clear" w:color="auto" w:fill="F2F2F2" w:themeFill="background1" w:themeFillShade="F2"/>
          </w:tcPr>
          <w:p w14:paraId="4DAD81B1" w14:textId="771EB81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73" w:author="Houyem Rais" w:date="2024-02-22T15:03:00Z"/>
                <w:rFonts w:asciiTheme="minorHAnsi" w:hAnsiTheme="minorHAnsi" w:cstheme="minorHAnsi"/>
                <w:b/>
                <w:bCs/>
                <w:sz w:val="18"/>
                <w:szCs w:val="18"/>
                <w:lang w:val="fr-FR"/>
              </w:rPr>
              <w:pPrChange w:id="11874" w:author="Houyem Rais" w:date="2024-02-22T15:03:00Z">
                <w:pPr>
                  <w:spacing w:before="0" w:after="0" w:line="240" w:lineRule="auto"/>
                  <w:ind w:left="34"/>
                </w:pPr>
              </w:pPrChange>
            </w:pPr>
          </w:p>
        </w:tc>
        <w:tc>
          <w:tcPr>
            <w:tcW w:w="0" w:type="auto"/>
          </w:tcPr>
          <w:p w14:paraId="14554756" w14:textId="47A5E30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75" w:author="Houyem Rais" w:date="2024-02-22T15:03:00Z"/>
                <w:rFonts w:asciiTheme="minorHAnsi" w:hAnsiTheme="minorHAnsi" w:cstheme="minorHAnsi"/>
                <w:b/>
                <w:bCs/>
                <w:sz w:val="18"/>
                <w:szCs w:val="18"/>
                <w:lang w:val="fr-FR"/>
              </w:rPr>
              <w:pPrChange w:id="11876" w:author="Houyem Rais" w:date="2024-02-22T15:03:00Z">
                <w:pPr>
                  <w:spacing w:before="0" w:after="0" w:line="240" w:lineRule="auto"/>
                  <w:ind w:left="34"/>
                </w:pPr>
              </w:pPrChange>
            </w:pPr>
            <w:del w:id="11877" w:author="Houyem Rais" w:date="2024-02-22T15:03:00Z">
              <w:r w:rsidRPr="00007B3E" w:rsidDel="00CB2812">
                <w:rPr>
                  <w:rFonts w:asciiTheme="minorHAnsi" w:hAnsiTheme="minorHAnsi" w:cstheme="minorHAnsi"/>
                  <w:b/>
                  <w:bCs/>
                  <w:sz w:val="18"/>
                  <w:szCs w:val="18"/>
                  <w:lang w:val="fr-FR"/>
                </w:rPr>
                <w:delText>Risque de performance</w:delText>
              </w:r>
            </w:del>
          </w:p>
          <w:p w14:paraId="269E5C8D" w14:textId="2A12483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78" w:author="Houyem Rais" w:date="2024-02-22T15:03:00Z"/>
                <w:rFonts w:asciiTheme="minorHAnsi" w:hAnsiTheme="minorHAnsi" w:cstheme="minorHAnsi"/>
                <w:sz w:val="18"/>
                <w:szCs w:val="18"/>
                <w:lang w:val="fr-FR"/>
              </w:rPr>
              <w:pPrChange w:id="11879" w:author="Houyem Rais" w:date="2024-02-22T15:03:00Z">
                <w:pPr>
                  <w:spacing w:before="0" w:after="0" w:line="240" w:lineRule="auto"/>
                  <w:ind w:left="34"/>
                </w:pPr>
              </w:pPrChange>
            </w:pPr>
            <w:del w:id="11880" w:author="Houyem Rais" w:date="2024-02-22T15:03:00Z">
              <w:r w:rsidRPr="00007B3E" w:rsidDel="00CB2812">
                <w:rPr>
                  <w:rFonts w:asciiTheme="minorHAnsi" w:hAnsiTheme="minorHAnsi" w:cstheme="minorHAnsi"/>
                  <w:sz w:val="18"/>
                  <w:szCs w:val="18"/>
                  <w:lang w:val="fr-FR"/>
                </w:rPr>
                <w:delText>Elle concerne la capacité de l’opérateur à respecter les spécifications et à fournir les services requis dans les délais requis et selon le prix convenu et les coûts du projet</w:delText>
              </w:r>
            </w:del>
          </w:p>
        </w:tc>
        <w:tc>
          <w:tcPr>
            <w:tcW w:w="0" w:type="auto"/>
          </w:tcPr>
          <w:p w14:paraId="24514A71" w14:textId="71D3E71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81" w:author="Houyem Rais" w:date="2024-02-22T15:03:00Z"/>
                <w:rFonts w:asciiTheme="minorHAnsi" w:hAnsiTheme="minorHAnsi" w:cstheme="minorHAnsi"/>
                <w:sz w:val="18"/>
                <w:szCs w:val="18"/>
                <w:lang w:val="fr-FR"/>
              </w:rPr>
              <w:pPrChange w:id="11882" w:author="Houyem Rais" w:date="2024-02-22T15:03:00Z">
                <w:pPr>
                  <w:spacing w:before="0" w:after="0" w:line="240" w:lineRule="auto"/>
                  <w:ind w:left="34"/>
                </w:pPr>
              </w:pPrChange>
            </w:pPr>
            <w:del w:id="11883"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5DA193E3" w14:textId="2C046BC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84" w:author="Houyem Rais" w:date="2024-02-22T15:03:00Z"/>
                <w:rFonts w:asciiTheme="minorHAnsi" w:eastAsia="Arial" w:hAnsiTheme="minorHAnsi" w:cstheme="minorHAnsi"/>
                <w:w w:val="105"/>
                <w:sz w:val="18"/>
                <w:szCs w:val="18"/>
                <w:lang w:val="fr-FR"/>
              </w:rPr>
              <w:pPrChange w:id="11885" w:author="Houyem Rais" w:date="2024-02-22T15:03:00Z">
                <w:pPr>
                  <w:numPr>
                    <w:numId w:val="22"/>
                  </w:numPr>
                  <w:spacing w:before="0" w:after="0" w:line="240" w:lineRule="auto"/>
                  <w:ind w:left="211" w:hanging="211"/>
                </w:pPr>
              </w:pPrChange>
            </w:pPr>
            <w:del w:id="11886" w:author="Houyem Rais" w:date="2024-02-22T15:03:00Z">
              <w:r w:rsidRPr="00007B3E" w:rsidDel="00CB2812">
                <w:rPr>
                  <w:rFonts w:asciiTheme="minorHAnsi" w:eastAsia="Arial" w:hAnsiTheme="minorHAnsi" w:cstheme="minorHAnsi"/>
                  <w:w w:val="105"/>
                  <w:sz w:val="18"/>
                  <w:szCs w:val="18"/>
                  <w:lang w:val="fr-FR"/>
                </w:rPr>
                <w:delText>Choix d’un partenaire privé avec de solides références techniques</w:delText>
              </w:r>
            </w:del>
          </w:p>
          <w:p w14:paraId="1AB34635" w14:textId="57B36C8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87" w:author="Houyem Rais" w:date="2024-02-22T15:03:00Z"/>
                <w:rFonts w:asciiTheme="minorHAnsi" w:eastAsia="Arial" w:hAnsiTheme="minorHAnsi" w:cstheme="minorHAnsi"/>
                <w:w w:val="105"/>
                <w:sz w:val="18"/>
                <w:szCs w:val="18"/>
                <w:lang w:val="fr-FR"/>
              </w:rPr>
              <w:pPrChange w:id="11888" w:author="Houyem Rais" w:date="2024-02-22T15:03:00Z">
                <w:pPr>
                  <w:numPr>
                    <w:numId w:val="22"/>
                  </w:numPr>
                  <w:spacing w:before="0" w:after="0" w:line="240" w:lineRule="auto"/>
                  <w:ind w:left="211" w:hanging="211"/>
                </w:pPr>
              </w:pPrChange>
            </w:pPr>
            <w:del w:id="11889" w:author="Houyem Rais" w:date="2024-02-22T15:03:00Z">
              <w:r w:rsidRPr="00007B3E" w:rsidDel="00CB2812">
                <w:rPr>
                  <w:rFonts w:asciiTheme="minorHAnsi" w:eastAsia="Arial" w:hAnsiTheme="minorHAnsi" w:cstheme="minorHAnsi"/>
                  <w:w w:val="105"/>
                  <w:sz w:val="18"/>
                  <w:szCs w:val="18"/>
                  <w:lang w:val="fr-FR"/>
                </w:rPr>
                <w:delText>Élaboration d’un guide de procédures opérationnelles</w:delText>
              </w:r>
            </w:del>
          </w:p>
          <w:p w14:paraId="6A991174" w14:textId="58B245D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90" w:author="Houyem Rais" w:date="2024-02-22T15:03:00Z"/>
                <w:rFonts w:asciiTheme="minorHAnsi" w:eastAsia="Arial" w:hAnsiTheme="minorHAnsi" w:cstheme="minorHAnsi"/>
                <w:w w:val="105"/>
                <w:sz w:val="18"/>
                <w:szCs w:val="18"/>
                <w:lang w:val="fr-FR"/>
              </w:rPr>
              <w:pPrChange w:id="11891" w:author="Houyem Rais" w:date="2024-02-22T15:03:00Z">
                <w:pPr>
                  <w:numPr>
                    <w:numId w:val="22"/>
                  </w:numPr>
                  <w:spacing w:before="0" w:after="0" w:line="240" w:lineRule="auto"/>
                  <w:ind w:left="211" w:hanging="211"/>
                </w:pPr>
              </w:pPrChange>
            </w:pPr>
            <w:del w:id="11892" w:author="Houyem Rais" w:date="2024-02-22T15:03:00Z">
              <w:r w:rsidRPr="00007B3E" w:rsidDel="00CB2812">
                <w:rPr>
                  <w:rFonts w:asciiTheme="minorHAnsi" w:eastAsia="Arial" w:hAnsiTheme="minorHAnsi" w:cstheme="minorHAnsi"/>
                  <w:w w:val="105"/>
                  <w:sz w:val="18"/>
                  <w:szCs w:val="18"/>
                  <w:lang w:val="fr-FR"/>
                </w:rPr>
                <w:delText>Choix des technologies appropriées</w:delText>
              </w:r>
            </w:del>
          </w:p>
          <w:p w14:paraId="0D3F83CF" w14:textId="03A445A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93" w:author="Houyem Rais" w:date="2024-02-22T15:03:00Z"/>
                <w:rFonts w:asciiTheme="minorHAnsi" w:eastAsia="Arial" w:hAnsiTheme="minorHAnsi" w:cstheme="minorHAnsi"/>
                <w:w w:val="105"/>
                <w:sz w:val="18"/>
                <w:szCs w:val="18"/>
                <w:lang w:val="fr-FR"/>
              </w:rPr>
              <w:pPrChange w:id="11894" w:author="Houyem Rais" w:date="2024-02-22T15:03:00Z">
                <w:pPr>
                  <w:numPr>
                    <w:numId w:val="22"/>
                  </w:numPr>
                  <w:spacing w:before="0" w:after="0" w:line="240" w:lineRule="auto"/>
                  <w:ind w:left="211" w:hanging="211"/>
                </w:pPr>
              </w:pPrChange>
            </w:pPr>
            <w:del w:id="11895" w:author="Houyem Rais" w:date="2024-02-22T15:03:00Z">
              <w:r w:rsidRPr="00007B3E" w:rsidDel="00CB2812">
                <w:rPr>
                  <w:rFonts w:asciiTheme="minorHAnsi" w:eastAsia="Arial" w:hAnsiTheme="minorHAnsi" w:cstheme="minorHAnsi"/>
                  <w:w w:val="105"/>
                  <w:sz w:val="18"/>
                  <w:szCs w:val="18"/>
                  <w:lang w:val="fr-FR"/>
                </w:rPr>
                <w:delText>Garanties d’exécution et pénalités</w:delText>
              </w:r>
            </w:del>
          </w:p>
          <w:p w14:paraId="58B0488E" w14:textId="5410529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896" w:author="Houyem Rais" w:date="2024-02-22T15:03:00Z"/>
                <w:rFonts w:asciiTheme="minorHAnsi" w:eastAsia="Arial" w:hAnsiTheme="minorHAnsi" w:cstheme="minorHAnsi"/>
                <w:w w:val="105"/>
                <w:sz w:val="18"/>
                <w:szCs w:val="18"/>
                <w:lang w:val="fr-FR"/>
              </w:rPr>
              <w:pPrChange w:id="11897" w:author="Houyem Rais" w:date="2024-02-22T15:03:00Z">
                <w:pPr>
                  <w:numPr>
                    <w:numId w:val="22"/>
                  </w:numPr>
                  <w:spacing w:before="0" w:after="0" w:line="240" w:lineRule="auto"/>
                  <w:ind w:left="211" w:hanging="211"/>
                </w:pPr>
              </w:pPrChange>
            </w:pPr>
            <w:del w:id="11898" w:author="Houyem Rais" w:date="2024-02-22T15:03:00Z">
              <w:r w:rsidRPr="00007B3E" w:rsidDel="00CB2812">
                <w:rPr>
                  <w:rFonts w:asciiTheme="minorHAnsi" w:eastAsia="Arial" w:hAnsiTheme="minorHAnsi" w:cstheme="minorHAnsi"/>
                  <w:w w:val="105"/>
                  <w:sz w:val="18"/>
                  <w:szCs w:val="18"/>
                  <w:lang w:val="fr-FR"/>
                </w:rPr>
                <w:delText>Clause de résiliation anticipée par faute du Partenaire Privé</w:delText>
              </w:r>
            </w:del>
          </w:p>
        </w:tc>
      </w:tr>
      <w:tr w:rsidR="008C0F2C" w:rsidRPr="00007B3E" w:rsidDel="00CB2812" w14:paraId="308DB1E0" w14:textId="24FE573E">
        <w:trPr>
          <w:del w:id="11899" w:author="Houyem Rais" w:date="2024-02-22T15:03:00Z"/>
        </w:trPr>
        <w:tc>
          <w:tcPr>
            <w:tcW w:w="0" w:type="auto"/>
            <w:vMerge/>
            <w:shd w:val="clear" w:color="auto" w:fill="F2F2F2" w:themeFill="background1" w:themeFillShade="F2"/>
          </w:tcPr>
          <w:p w14:paraId="0A078919" w14:textId="6239DBE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00" w:author="Houyem Rais" w:date="2024-02-22T15:03:00Z"/>
                <w:rFonts w:asciiTheme="minorHAnsi" w:hAnsiTheme="minorHAnsi" w:cstheme="minorHAnsi"/>
                <w:b/>
                <w:bCs/>
                <w:sz w:val="18"/>
                <w:szCs w:val="18"/>
                <w:lang w:val="fr-FR"/>
              </w:rPr>
              <w:pPrChange w:id="11901" w:author="Houyem Rais" w:date="2024-02-22T15:03:00Z">
                <w:pPr>
                  <w:spacing w:before="0" w:after="0" w:line="240" w:lineRule="auto"/>
                  <w:ind w:left="34"/>
                </w:pPr>
              </w:pPrChange>
            </w:pPr>
          </w:p>
        </w:tc>
        <w:tc>
          <w:tcPr>
            <w:tcW w:w="0" w:type="auto"/>
          </w:tcPr>
          <w:p w14:paraId="5E232EDD" w14:textId="5EB5C6A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02" w:author="Houyem Rais" w:date="2024-02-22T15:03:00Z"/>
                <w:rFonts w:asciiTheme="minorHAnsi" w:hAnsiTheme="minorHAnsi" w:cstheme="minorHAnsi"/>
                <w:b/>
                <w:bCs/>
                <w:sz w:val="18"/>
                <w:szCs w:val="18"/>
                <w:lang w:val="fr-FR"/>
              </w:rPr>
              <w:pPrChange w:id="11903" w:author="Houyem Rais" w:date="2024-02-22T15:03:00Z">
                <w:pPr>
                  <w:spacing w:before="0" w:after="0" w:line="240" w:lineRule="auto"/>
                  <w:ind w:left="34"/>
                </w:pPr>
              </w:pPrChange>
            </w:pPr>
            <w:del w:id="11904" w:author="Houyem Rais" w:date="2024-02-22T15:03:00Z">
              <w:r w:rsidRPr="00007B3E" w:rsidDel="00CB2812">
                <w:rPr>
                  <w:rFonts w:cstheme="minorHAnsi"/>
                  <w:b/>
                  <w:bCs/>
                  <w:sz w:val="18"/>
                  <w:lang w:val="fr-FR"/>
                </w:rPr>
                <w:delText xml:space="preserve">Non-respect des performances requises et des normes de qualité et de sécurité, </w:delText>
              </w:r>
              <w:r w:rsidRPr="00007B3E" w:rsidDel="00CB2812">
                <w:rPr>
                  <w:rFonts w:cstheme="minorHAnsi"/>
                  <w:sz w:val="18"/>
                  <w:lang w:val="fr-FR"/>
                </w:rPr>
                <w:delText xml:space="preserve">pouvant entrainer une dégradation de la </w:delText>
              </w:r>
              <w:r w:rsidRPr="00007B3E" w:rsidDel="00CB2812">
                <w:rPr>
                  <w:rFonts w:cstheme="minorHAnsi"/>
                  <w:b/>
                  <w:bCs/>
                  <w:sz w:val="18"/>
                  <w:lang w:val="fr-FR"/>
                </w:rPr>
                <w:delText>réputation</w:delText>
              </w:r>
              <w:r w:rsidRPr="00007B3E" w:rsidDel="00CB2812">
                <w:rPr>
                  <w:rFonts w:cstheme="minorHAnsi"/>
                  <w:sz w:val="18"/>
                  <w:lang w:val="fr-FR"/>
                </w:rPr>
                <w:delText xml:space="preserve"> de la ligne ferroviaire</w:delText>
              </w:r>
            </w:del>
          </w:p>
        </w:tc>
        <w:tc>
          <w:tcPr>
            <w:tcW w:w="0" w:type="auto"/>
          </w:tcPr>
          <w:p w14:paraId="06C9C9A0" w14:textId="0810E15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05" w:author="Houyem Rais" w:date="2024-02-22T15:03:00Z"/>
                <w:rFonts w:asciiTheme="minorHAnsi" w:hAnsiTheme="minorHAnsi" w:cstheme="minorHAnsi"/>
                <w:sz w:val="18"/>
                <w:szCs w:val="18"/>
                <w:lang w:val="fr-FR"/>
              </w:rPr>
              <w:pPrChange w:id="11906" w:author="Houyem Rais" w:date="2024-02-22T15:03:00Z">
                <w:pPr>
                  <w:spacing w:before="0" w:after="0" w:line="240" w:lineRule="auto"/>
                  <w:ind w:left="34"/>
                </w:pPr>
              </w:pPrChange>
            </w:pPr>
            <w:del w:id="11907" w:author="Houyem Rais" w:date="2024-02-22T15:03:00Z">
              <w:r w:rsidRPr="00007B3E" w:rsidDel="00CB2812">
                <w:rPr>
                  <w:rFonts w:cstheme="minorHAnsi"/>
                  <w:sz w:val="18"/>
                  <w:lang w:val="fr-FR"/>
                </w:rPr>
                <w:delText>Partenaire privé</w:delText>
              </w:r>
            </w:del>
          </w:p>
        </w:tc>
        <w:tc>
          <w:tcPr>
            <w:tcW w:w="0" w:type="auto"/>
          </w:tcPr>
          <w:p w14:paraId="0648C3D7" w14:textId="15BD94B3"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08" w:author="Houyem Rais" w:date="2024-02-22T15:03:00Z"/>
                <w:rFonts w:asciiTheme="minorHAnsi" w:eastAsia="Arial" w:hAnsiTheme="minorHAnsi" w:cstheme="minorHAnsi"/>
                <w:w w:val="105"/>
                <w:sz w:val="18"/>
                <w:szCs w:val="18"/>
                <w:lang w:val="fr-FR"/>
              </w:rPr>
              <w:pPrChange w:id="11909" w:author="Houyem Rais" w:date="2024-02-22T15:03:00Z">
                <w:pPr>
                  <w:widowControl/>
                  <w:numPr>
                    <w:numId w:val="22"/>
                  </w:numPr>
                  <w:autoSpaceDE/>
                  <w:autoSpaceDN/>
                  <w:spacing w:before="0" w:after="0" w:line="240" w:lineRule="auto"/>
                  <w:ind w:left="211" w:hanging="211"/>
                </w:pPr>
              </w:pPrChange>
            </w:pPr>
            <w:del w:id="11910" w:author="Houyem Rais" w:date="2024-02-22T15:03:00Z">
              <w:r w:rsidRPr="00007B3E" w:rsidDel="00CB2812">
                <w:rPr>
                  <w:rFonts w:eastAsia="Arial" w:cstheme="minorHAnsi"/>
                  <w:w w:val="105"/>
                  <w:sz w:val="18"/>
                  <w:lang w:val="fr-FR"/>
                </w:rPr>
                <w:delText>Instauration de normes de performance et de sécurité strictes dans le contrat</w:delText>
              </w:r>
            </w:del>
          </w:p>
        </w:tc>
      </w:tr>
      <w:tr w:rsidR="008C0F2C" w:rsidRPr="00007B3E" w:rsidDel="00CB2812" w14:paraId="59757CED" w14:textId="7718A29C">
        <w:trPr>
          <w:del w:id="11911" w:author="Houyem Rais" w:date="2024-02-22T15:03:00Z"/>
        </w:trPr>
        <w:tc>
          <w:tcPr>
            <w:tcW w:w="0" w:type="auto"/>
            <w:vMerge/>
            <w:shd w:val="clear" w:color="auto" w:fill="F2F2F2" w:themeFill="background1" w:themeFillShade="F2"/>
          </w:tcPr>
          <w:p w14:paraId="46ED9CA4" w14:textId="4C65B28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12" w:author="Houyem Rais" w:date="2024-02-22T15:03:00Z"/>
                <w:rFonts w:asciiTheme="minorHAnsi" w:hAnsiTheme="minorHAnsi" w:cstheme="minorHAnsi"/>
                <w:b/>
                <w:bCs/>
                <w:sz w:val="18"/>
                <w:szCs w:val="18"/>
                <w:lang w:val="fr-FR"/>
              </w:rPr>
              <w:pPrChange w:id="11913" w:author="Houyem Rais" w:date="2024-02-22T15:03:00Z">
                <w:pPr>
                  <w:spacing w:before="0" w:after="0" w:line="240" w:lineRule="auto"/>
                  <w:ind w:left="34"/>
                </w:pPr>
              </w:pPrChange>
            </w:pPr>
          </w:p>
        </w:tc>
        <w:tc>
          <w:tcPr>
            <w:tcW w:w="0" w:type="auto"/>
          </w:tcPr>
          <w:p w14:paraId="249F173F" w14:textId="5419D84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14" w:author="Houyem Rais" w:date="2024-02-22T15:03:00Z"/>
                <w:rFonts w:asciiTheme="minorHAnsi" w:hAnsiTheme="minorHAnsi" w:cstheme="minorHAnsi"/>
                <w:b/>
                <w:bCs/>
                <w:sz w:val="18"/>
                <w:szCs w:val="18"/>
                <w:lang w:val="fr-FR"/>
              </w:rPr>
              <w:pPrChange w:id="11915" w:author="Houyem Rais" w:date="2024-02-22T15:03:00Z">
                <w:pPr>
                  <w:spacing w:before="0" w:after="0" w:line="240" w:lineRule="auto"/>
                  <w:ind w:left="34"/>
                </w:pPr>
              </w:pPrChange>
            </w:pPr>
            <w:del w:id="11916" w:author="Houyem Rais" w:date="2024-02-22T15:03:00Z">
              <w:r w:rsidRPr="00007B3E" w:rsidDel="00CB2812">
                <w:rPr>
                  <w:rFonts w:asciiTheme="minorHAnsi" w:eastAsia="Arial" w:hAnsiTheme="minorHAnsi" w:cstheme="minorHAnsi"/>
                  <w:b/>
                  <w:bCs/>
                  <w:sz w:val="18"/>
                  <w:szCs w:val="18"/>
                  <w:lang w:val="fr-FR"/>
                </w:rPr>
                <w:delText xml:space="preserve">Maintenance insuffisante </w:delText>
              </w:r>
              <w:r w:rsidRPr="00007B3E" w:rsidDel="00CB2812">
                <w:rPr>
                  <w:rFonts w:asciiTheme="minorHAnsi" w:eastAsia="Arial" w:hAnsiTheme="minorHAnsi" w:cstheme="minorHAnsi"/>
                  <w:sz w:val="18"/>
                  <w:szCs w:val="18"/>
                  <w:lang w:val="fr-FR"/>
                </w:rPr>
                <w:delText>(préventive ou corrective)</w:delText>
              </w:r>
              <w:r w:rsidRPr="00007B3E" w:rsidDel="00CB2812">
                <w:rPr>
                  <w:rFonts w:eastAsia="Arial" w:cstheme="minorHAnsi"/>
                  <w:sz w:val="18"/>
                  <w:lang w:val="fr-FR"/>
                </w:rPr>
                <w:delText>, entrainant la détérioration des ouvrages et engendrant des coûts supplémentaires sur la durée de vie du projet.</w:delText>
              </w:r>
            </w:del>
          </w:p>
        </w:tc>
        <w:tc>
          <w:tcPr>
            <w:tcW w:w="0" w:type="auto"/>
          </w:tcPr>
          <w:p w14:paraId="064B934C" w14:textId="244B8E5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17" w:author="Houyem Rais" w:date="2024-02-22T15:03:00Z"/>
                <w:rFonts w:asciiTheme="minorHAnsi" w:hAnsiTheme="minorHAnsi" w:cstheme="minorHAnsi"/>
                <w:sz w:val="18"/>
                <w:szCs w:val="18"/>
                <w:lang w:val="fr-FR"/>
              </w:rPr>
              <w:pPrChange w:id="11918" w:author="Houyem Rais" w:date="2024-02-22T15:03:00Z">
                <w:pPr>
                  <w:spacing w:before="0" w:after="0" w:line="240" w:lineRule="auto"/>
                  <w:ind w:left="34"/>
                </w:pPr>
              </w:pPrChange>
            </w:pPr>
            <w:del w:id="11919"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1C5E820F" w14:textId="5B82E81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20" w:author="Houyem Rais" w:date="2024-02-22T15:03:00Z"/>
                <w:rFonts w:asciiTheme="minorHAnsi" w:eastAsia="Arial" w:hAnsiTheme="minorHAnsi" w:cstheme="minorHAnsi"/>
                <w:w w:val="105"/>
                <w:sz w:val="18"/>
                <w:szCs w:val="18"/>
                <w:lang w:val="fr-FR"/>
              </w:rPr>
              <w:pPrChange w:id="11921" w:author="Houyem Rais" w:date="2024-02-22T15:03:00Z">
                <w:pPr>
                  <w:numPr>
                    <w:numId w:val="22"/>
                  </w:numPr>
                  <w:spacing w:before="0" w:after="0" w:line="240" w:lineRule="auto"/>
                  <w:ind w:left="211" w:hanging="211"/>
                </w:pPr>
              </w:pPrChange>
            </w:pPr>
            <w:del w:id="11922" w:author="Houyem Rais" w:date="2024-02-22T15:03:00Z">
              <w:r w:rsidRPr="00007B3E" w:rsidDel="00CB2812">
                <w:rPr>
                  <w:rFonts w:asciiTheme="minorHAnsi" w:eastAsia="Arial" w:hAnsiTheme="minorHAnsi" w:cstheme="minorHAnsi"/>
                  <w:w w:val="105"/>
                  <w:sz w:val="18"/>
                  <w:szCs w:val="18"/>
                  <w:lang w:val="fr-FR"/>
                </w:rPr>
                <w:delText>Définition détaillée des obligations de maintenance dans le contrat</w:delText>
              </w:r>
            </w:del>
          </w:p>
          <w:p w14:paraId="70B03CCF" w14:textId="0289195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23" w:author="Houyem Rais" w:date="2024-02-22T15:03:00Z"/>
                <w:rFonts w:asciiTheme="minorHAnsi" w:eastAsia="Arial" w:hAnsiTheme="minorHAnsi" w:cstheme="minorHAnsi"/>
                <w:w w:val="105"/>
                <w:sz w:val="18"/>
                <w:szCs w:val="18"/>
                <w:lang w:val="fr-FR"/>
              </w:rPr>
              <w:pPrChange w:id="11924" w:author="Houyem Rais" w:date="2024-02-22T15:03:00Z">
                <w:pPr>
                  <w:numPr>
                    <w:numId w:val="22"/>
                  </w:numPr>
                  <w:spacing w:before="0" w:after="0" w:line="240" w:lineRule="auto"/>
                  <w:ind w:left="211" w:hanging="211"/>
                </w:pPr>
              </w:pPrChange>
            </w:pPr>
            <w:del w:id="11925" w:author="Houyem Rais" w:date="2024-02-22T15:03:00Z">
              <w:r w:rsidRPr="00007B3E" w:rsidDel="00CB2812">
                <w:rPr>
                  <w:rFonts w:asciiTheme="minorHAnsi" w:eastAsia="Arial" w:hAnsiTheme="minorHAnsi" w:cstheme="minorHAnsi"/>
                  <w:w w:val="105"/>
                  <w:sz w:val="18"/>
                  <w:szCs w:val="18"/>
                  <w:lang w:val="fr-FR"/>
                </w:rPr>
                <w:delText>Intégration de clauses incitatives dans le contrat qui récompensent ou sanctionnent le partenaire privé en fonction de la qualité et de la régularité de la maintenance et du renouvellement</w:delText>
              </w:r>
            </w:del>
          </w:p>
          <w:p w14:paraId="3419B65A" w14:textId="334EF4F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26" w:author="Houyem Rais" w:date="2024-02-22T15:03:00Z"/>
                <w:rFonts w:asciiTheme="minorHAnsi" w:eastAsia="Arial" w:hAnsiTheme="minorHAnsi" w:cstheme="minorHAnsi"/>
                <w:w w:val="105"/>
                <w:sz w:val="18"/>
                <w:szCs w:val="18"/>
                <w:lang w:val="fr-FR"/>
              </w:rPr>
              <w:pPrChange w:id="11927" w:author="Houyem Rais" w:date="2024-02-22T15:03:00Z">
                <w:pPr>
                  <w:numPr>
                    <w:numId w:val="22"/>
                  </w:numPr>
                  <w:spacing w:before="0" w:after="0" w:line="240" w:lineRule="auto"/>
                  <w:ind w:left="211" w:hanging="211"/>
                </w:pPr>
              </w:pPrChange>
            </w:pPr>
            <w:del w:id="11928" w:author="Houyem Rais" w:date="2024-02-22T15:03:00Z">
              <w:r w:rsidRPr="00007B3E" w:rsidDel="00CB2812">
                <w:rPr>
                  <w:rFonts w:asciiTheme="minorHAnsi" w:eastAsia="Arial" w:hAnsiTheme="minorHAnsi" w:cstheme="minorHAnsi"/>
                  <w:w w:val="105"/>
                  <w:sz w:val="18"/>
                  <w:szCs w:val="18"/>
                  <w:lang w:val="fr-FR"/>
                </w:rPr>
                <w:delText>Mise en place d’un système de suivi et de contrôle rigoureux du contrat</w:delText>
              </w:r>
            </w:del>
          </w:p>
        </w:tc>
      </w:tr>
      <w:tr w:rsidR="008C0F2C" w:rsidRPr="00007B3E" w:rsidDel="00CB2812" w14:paraId="673BCB12" w14:textId="25CC2A27">
        <w:trPr>
          <w:del w:id="11929" w:author="Houyem Rais" w:date="2024-02-22T15:03:00Z"/>
        </w:trPr>
        <w:tc>
          <w:tcPr>
            <w:tcW w:w="0" w:type="auto"/>
            <w:vMerge/>
            <w:shd w:val="clear" w:color="auto" w:fill="F2F2F2" w:themeFill="background1" w:themeFillShade="F2"/>
          </w:tcPr>
          <w:p w14:paraId="0B466EF6" w14:textId="072336A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30" w:author="Houyem Rais" w:date="2024-02-22T15:03:00Z"/>
                <w:rFonts w:asciiTheme="minorHAnsi" w:hAnsiTheme="minorHAnsi" w:cstheme="minorHAnsi"/>
                <w:b/>
                <w:bCs/>
                <w:sz w:val="18"/>
                <w:szCs w:val="18"/>
                <w:lang w:val="fr-FR"/>
              </w:rPr>
              <w:pPrChange w:id="11931" w:author="Houyem Rais" w:date="2024-02-22T15:03:00Z">
                <w:pPr>
                  <w:spacing w:before="0" w:after="0" w:line="240" w:lineRule="auto"/>
                  <w:ind w:left="34"/>
                </w:pPr>
              </w:pPrChange>
            </w:pPr>
          </w:p>
        </w:tc>
        <w:tc>
          <w:tcPr>
            <w:tcW w:w="0" w:type="auto"/>
          </w:tcPr>
          <w:p w14:paraId="281B8532" w14:textId="3C1140A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32" w:author="Houyem Rais" w:date="2024-02-22T15:03:00Z"/>
                <w:rFonts w:asciiTheme="minorHAnsi" w:eastAsia="Arial" w:hAnsiTheme="minorHAnsi" w:cstheme="minorHAnsi"/>
                <w:sz w:val="18"/>
                <w:szCs w:val="18"/>
                <w:lang w:val="fr-FR" w:bidi="ar-TN"/>
              </w:rPr>
              <w:pPrChange w:id="11933" w:author="Houyem Rais" w:date="2024-02-22T15:03:00Z">
                <w:pPr>
                  <w:spacing w:before="0" w:after="0" w:line="240" w:lineRule="auto"/>
                  <w:ind w:left="34"/>
                </w:pPr>
              </w:pPrChange>
            </w:pPr>
            <w:del w:id="11934" w:author="Houyem Rais" w:date="2024-02-22T15:03:00Z">
              <w:r w:rsidRPr="00007B3E" w:rsidDel="00CB2812">
                <w:rPr>
                  <w:rFonts w:asciiTheme="minorHAnsi" w:eastAsia="Arial" w:hAnsiTheme="minorHAnsi" w:cstheme="minorHAnsi"/>
                  <w:b/>
                  <w:bCs/>
                  <w:sz w:val="18"/>
                  <w:szCs w:val="18"/>
                  <w:lang w:val="fr-FR"/>
                </w:rPr>
                <w:delText xml:space="preserve">Interruption ou arrêt de l’opération </w:delText>
              </w:r>
              <w:r w:rsidRPr="00007B3E" w:rsidDel="00CB2812">
                <w:rPr>
                  <w:rFonts w:asciiTheme="minorHAnsi" w:eastAsia="Arial" w:hAnsiTheme="minorHAnsi" w:cstheme="minorHAnsi"/>
                  <w:sz w:val="18"/>
                  <w:szCs w:val="18"/>
                  <w:lang w:val="fr-FR"/>
                </w:rPr>
                <w:delText>en raison d’une faute de l’opérateur privé.</w:delText>
              </w:r>
            </w:del>
          </w:p>
        </w:tc>
        <w:tc>
          <w:tcPr>
            <w:tcW w:w="0" w:type="auto"/>
          </w:tcPr>
          <w:p w14:paraId="42D1A0FC" w14:textId="4944FEC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35" w:author="Houyem Rais" w:date="2024-02-22T15:03:00Z"/>
                <w:rFonts w:asciiTheme="minorHAnsi" w:hAnsiTheme="minorHAnsi" w:cstheme="minorHAnsi"/>
                <w:sz w:val="18"/>
                <w:szCs w:val="18"/>
                <w:lang w:val="fr-FR"/>
              </w:rPr>
              <w:pPrChange w:id="11936" w:author="Houyem Rais" w:date="2024-02-22T15:03:00Z">
                <w:pPr>
                  <w:spacing w:before="0" w:after="0" w:line="240" w:lineRule="auto"/>
                  <w:ind w:left="34"/>
                </w:pPr>
              </w:pPrChange>
            </w:pPr>
            <w:del w:id="11937"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7F19CADF" w14:textId="3BEA9CD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38" w:author="Houyem Rais" w:date="2024-02-22T15:03:00Z"/>
                <w:rFonts w:asciiTheme="minorHAnsi" w:eastAsia="Arial" w:hAnsiTheme="minorHAnsi" w:cstheme="minorHAnsi"/>
                <w:w w:val="105"/>
                <w:sz w:val="18"/>
                <w:szCs w:val="18"/>
                <w:lang w:val="fr-FR"/>
              </w:rPr>
              <w:pPrChange w:id="11939" w:author="Houyem Rais" w:date="2024-02-22T15:03:00Z">
                <w:pPr>
                  <w:numPr>
                    <w:numId w:val="22"/>
                  </w:numPr>
                  <w:spacing w:before="0" w:after="0" w:line="240" w:lineRule="auto"/>
                  <w:ind w:left="211" w:hanging="211"/>
                </w:pPr>
              </w:pPrChange>
            </w:pPr>
            <w:del w:id="11940" w:author="Houyem Rais" w:date="2024-02-22T15:03:00Z">
              <w:r w:rsidRPr="00007B3E" w:rsidDel="00CB2812">
                <w:rPr>
                  <w:rFonts w:asciiTheme="minorHAnsi" w:eastAsia="Arial" w:hAnsiTheme="minorHAnsi" w:cstheme="minorHAnsi"/>
                  <w:w w:val="105"/>
                  <w:sz w:val="18"/>
                  <w:szCs w:val="18"/>
                  <w:lang w:val="fr-FR"/>
                </w:rPr>
                <w:delText>Définition de procédures opérationnelles claires et détaillées</w:delText>
              </w:r>
            </w:del>
          </w:p>
          <w:p w14:paraId="1B88B95C" w14:textId="70DE937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41" w:author="Houyem Rais" w:date="2024-02-22T15:03:00Z"/>
                <w:rFonts w:asciiTheme="minorHAnsi" w:eastAsia="Arial" w:hAnsiTheme="minorHAnsi" w:cstheme="minorHAnsi"/>
                <w:w w:val="105"/>
                <w:sz w:val="18"/>
                <w:szCs w:val="18"/>
                <w:lang w:val="fr-FR"/>
              </w:rPr>
              <w:pPrChange w:id="11942" w:author="Houyem Rais" w:date="2024-02-22T15:03:00Z">
                <w:pPr>
                  <w:numPr>
                    <w:numId w:val="22"/>
                  </w:numPr>
                  <w:spacing w:before="0" w:after="0" w:line="240" w:lineRule="auto"/>
                  <w:ind w:left="211" w:hanging="211"/>
                </w:pPr>
              </w:pPrChange>
            </w:pPr>
            <w:del w:id="11943" w:author="Houyem Rais" w:date="2024-02-22T15:03:00Z">
              <w:r w:rsidRPr="00007B3E" w:rsidDel="00CB2812">
                <w:rPr>
                  <w:rFonts w:asciiTheme="minorHAnsi" w:eastAsia="Arial" w:hAnsiTheme="minorHAnsi" w:cstheme="minorHAnsi"/>
                  <w:w w:val="105"/>
                  <w:sz w:val="18"/>
                  <w:szCs w:val="18"/>
                  <w:lang w:val="fr-FR"/>
                </w:rPr>
                <w:delText xml:space="preserve">Intégration de garanties ou des clauses de pénalité en cas d'interruption ou d'arrêt de l’exploitation de la </w:delText>
              </w:r>
              <w:r w:rsidRPr="00007B3E" w:rsidDel="00CB2812">
                <w:rPr>
                  <w:rFonts w:cstheme="minorHAnsi"/>
                  <w:sz w:val="18"/>
                  <w:lang w:val="fr-FR"/>
                </w:rPr>
                <w:delText>ligne ferroviaire</w:delText>
              </w:r>
              <w:r w:rsidRPr="00007B3E" w:rsidDel="00CB2812">
                <w:rPr>
                  <w:rFonts w:asciiTheme="minorHAnsi" w:eastAsia="Arial" w:hAnsiTheme="minorHAnsi" w:cstheme="minorHAnsi"/>
                  <w:w w:val="105"/>
                  <w:sz w:val="18"/>
                  <w:szCs w:val="18"/>
                  <w:lang w:val="fr-FR"/>
                </w:rPr>
                <w:delText xml:space="preserve"> en raison de la faute de l'opérateur privé</w:delText>
              </w:r>
            </w:del>
          </w:p>
        </w:tc>
      </w:tr>
      <w:tr w:rsidR="008C0F2C" w:rsidRPr="00007B3E" w:rsidDel="00CB2812" w14:paraId="153BDD03" w14:textId="310321D7">
        <w:trPr>
          <w:del w:id="11944" w:author="Houyem Rais" w:date="2024-02-22T15:03:00Z"/>
        </w:trPr>
        <w:tc>
          <w:tcPr>
            <w:tcW w:w="0" w:type="auto"/>
            <w:vMerge/>
            <w:shd w:val="clear" w:color="auto" w:fill="F2F2F2" w:themeFill="background1" w:themeFillShade="F2"/>
          </w:tcPr>
          <w:p w14:paraId="7BEA6AC5" w14:textId="2479DFA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45" w:author="Houyem Rais" w:date="2024-02-22T15:03:00Z"/>
                <w:rFonts w:asciiTheme="minorHAnsi" w:hAnsiTheme="minorHAnsi" w:cstheme="minorHAnsi"/>
                <w:b/>
                <w:bCs/>
                <w:sz w:val="18"/>
                <w:szCs w:val="18"/>
                <w:lang w:val="fr-FR"/>
              </w:rPr>
              <w:pPrChange w:id="11946" w:author="Houyem Rais" w:date="2024-02-22T15:03:00Z">
                <w:pPr>
                  <w:spacing w:before="0" w:after="0" w:line="240" w:lineRule="auto"/>
                  <w:ind w:left="34"/>
                </w:pPr>
              </w:pPrChange>
            </w:pPr>
          </w:p>
        </w:tc>
        <w:tc>
          <w:tcPr>
            <w:tcW w:w="0" w:type="auto"/>
          </w:tcPr>
          <w:p w14:paraId="6B0F03B8" w14:textId="0E72861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47" w:author="Houyem Rais" w:date="2024-02-22T15:03:00Z"/>
                <w:rFonts w:asciiTheme="minorHAnsi" w:eastAsia="Arial" w:hAnsiTheme="minorHAnsi" w:cstheme="minorHAnsi"/>
                <w:b/>
                <w:bCs/>
                <w:sz w:val="18"/>
                <w:szCs w:val="18"/>
                <w:lang w:val="fr-FR"/>
              </w:rPr>
              <w:pPrChange w:id="11948" w:author="Houyem Rais" w:date="2024-02-22T15:03:00Z">
                <w:pPr>
                  <w:spacing w:before="0" w:after="0" w:line="240" w:lineRule="auto"/>
                  <w:ind w:left="34"/>
                </w:pPr>
              </w:pPrChange>
            </w:pPr>
            <w:del w:id="11949" w:author="Houyem Rais" w:date="2024-02-22T15:03:00Z">
              <w:r w:rsidRPr="00007B3E" w:rsidDel="00CB2812">
                <w:rPr>
                  <w:rFonts w:asciiTheme="minorHAnsi" w:eastAsia="Arial" w:hAnsiTheme="minorHAnsi" w:cstheme="minorHAnsi"/>
                  <w:b/>
                  <w:bCs/>
                  <w:sz w:val="18"/>
                  <w:szCs w:val="18"/>
                  <w:lang w:val="fr-FR"/>
                </w:rPr>
                <w:delText xml:space="preserve">Pannes ou dysfonctionnements </w:delText>
              </w:r>
              <w:r w:rsidRPr="00007B3E" w:rsidDel="00CB2812">
                <w:rPr>
                  <w:rFonts w:asciiTheme="minorHAnsi" w:eastAsia="Arial" w:hAnsiTheme="minorHAnsi" w:cstheme="minorHAnsi"/>
                  <w:sz w:val="18"/>
                  <w:szCs w:val="18"/>
                  <w:lang w:val="fr-FR"/>
                </w:rPr>
                <w:delText xml:space="preserve">dans les systèmes des voie ferrées, les dispositifs de sécurité ou autres infrastructures techniques de la </w:delText>
              </w:r>
              <w:r w:rsidRPr="00007B3E" w:rsidDel="00CB2812">
                <w:rPr>
                  <w:rFonts w:cstheme="minorHAnsi"/>
                  <w:sz w:val="18"/>
                  <w:lang w:val="fr-FR"/>
                </w:rPr>
                <w:delText>ligne ferroviaire</w:delText>
              </w:r>
              <w:r w:rsidRPr="00007B3E" w:rsidDel="00CB2812">
                <w:rPr>
                  <w:rFonts w:asciiTheme="minorHAnsi" w:eastAsia="Arial" w:hAnsiTheme="minorHAnsi" w:cstheme="minorHAnsi"/>
                  <w:sz w:val="18"/>
                  <w:szCs w:val="18"/>
                  <w:lang w:val="fr-FR"/>
                </w:rPr>
                <w:delText>, pouvant causer l’interruption de l’exploitation. Ce volet contient également le risque de cybersécurité pouvant entrainer des dysfonctionnements des systèmes de contrôle numérique.</w:delText>
              </w:r>
            </w:del>
          </w:p>
        </w:tc>
        <w:tc>
          <w:tcPr>
            <w:tcW w:w="0" w:type="auto"/>
          </w:tcPr>
          <w:p w14:paraId="3A0EA94C" w14:textId="16833C0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50" w:author="Houyem Rais" w:date="2024-02-22T15:03:00Z"/>
                <w:rFonts w:asciiTheme="minorHAnsi" w:hAnsiTheme="minorHAnsi" w:cstheme="minorHAnsi"/>
                <w:sz w:val="18"/>
                <w:szCs w:val="18"/>
                <w:lang w:val="fr-FR"/>
              </w:rPr>
              <w:pPrChange w:id="11951" w:author="Houyem Rais" w:date="2024-02-22T15:03:00Z">
                <w:pPr>
                  <w:spacing w:before="0" w:after="0" w:line="240" w:lineRule="auto"/>
                  <w:ind w:left="34"/>
                </w:pPr>
              </w:pPrChange>
            </w:pPr>
            <w:del w:id="11952"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5F81A166" w14:textId="00136B68"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53" w:author="Houyem Rais" w:date="2024-02-22T15:03:00Z"/>
                <w:rFonts w:asciiTheme="minorHAnsi" w:eastAsia="Arial" w:hAnsiTheme="minorHAnsi" w:cstheme="minorHAnsi"/>
                <w:w w:val="105"/>
                <w:sz w:val="18"/>
                <w:szCs w:val="18"/>
                <w:lang w:val="fr-FR"/>
              </w:rPr>
              <w:pPrChange w:id="11954" w:author="Houyem Rais" w:date="2024-02-22T15:03:00Z">
                <w:pPr>
                  <w:widowControl/>
                  <w:numPr>
                    <w:numId w:val="22"/>
                  </w:numPr>
                  <w:autoSpaceDE/>
                  <w:autoSpaceDN/>
                  <w:spacing w:before="0" w:after="0" w:line="240" w:lineRule="auto"/>
                  <w:ind w:left="211" w:hanging="211"/>
                </w:pPr>
              </w:pPrChange>
            </w:pPr>
            <w:del w:id="11955" w:author="Houyem Rais" w:date="2024-02-22T15:03:00Z">
              <w:r w:rsidRPr="00007B3E" w:rsidDel="00CB2812">
                <w:rPr>
                  <w:rFonts w:asciiTheme="minorHAnsi" w:eastAsia="Arial" w:hAnsiTheme="minorHAnsi" w:cstheme="minorHAnsi"/>
                  <w:w w:val="105"/>
                  <w:sz w:val="18"/>
                  <w:szCs w:val="18"/>
                  <w:lang w:val="fr-FR"/>
                </w:rPr>
                <w:delText>Mise en place de protocoles de maintenance rigoureux et de tests réguliers pour tous les systèmes critiques de l'infrastructure</w:delText>
              </w:r>
            </w:del>
          </w:p>
          <w:p w14:paraId="0B19A943" w14:textId="605D4A10"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56" w:author="Houyem Rais" w:date="2024-02-22T15:03:00Z"/>
                <w:rFonts w:asciiTheme="minorHAnsi" w:eastAsia="Arial" w:hAnsiTheme="minorHAnsi" w:cstheme="minorHAnsi"/>
                <w:w w:val="105"/>
                <w:sz w:val="18"/>
                <w:szCs w:val="18"/>
                <w:lang w:val="fr-FR"/>
              </w:rPr>
              <w:pPrChange w:id="11957" w:author="Houyem Rais" w:date="2024-02-22T15:03:00Z">
                <w:pPr>
                  <w:widowControl/>
                  <w:numPr>
                    <w:numId w:val="22"/>
                  </w:numPr>
                  <w:autoSpaceDE/>
                  <w:autoSpaceDN/>
                  <w:spacing w:before="0" w:after="0" w:line="240" w:lineRule="auto"/>
                  <w:ind w:left="211" w:hanging="211"/>
                </w:pPr>
              </w:pPrChange>
            </w:pPr>
            <w:del w:id="11958" w:author="Houyem Rais" w:date="2024-02-22T15:03:00Z">
              <w:r w:rsidRPr="00007B3E" w:rsidDel="00CB2812">
                <w:rPr>
                  <w:rFonts w:asciiTheme="minorHAnsi" w:eastAsia="Arial" w:hAnsiTheme="minorHAnsi" w:cstheme="minorHAnsi"/>
                  <w:w w:val="105"/>
                  <w:sz w:val="18"/>
                  <w:szCs w:val="18"/>
                  <w:lang w:val="fr-FR"/>
                </w:rPr>
                <w:delText>Choix de fournisseurs fiables et expérimentés</w:delText>
              </w:r>
            </w:del>
          </w:p>
          <w:p w14:paraId="727F35B2" w14:textId="75B161D5"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59" w:author="Houyem Rais" w:date="2024-02-22T15:03:00Z"/>
                <w:rFonts w:asciiTheme="minorHAnsi" w:eastAsia="Arial" w:hAnsiTheme="minorHAnsi" w:cstheme="minorHAnsi"/>
                <w:w w:val="105"/>
                <w:sz w:val="18"/>
                <w:szCs w:val="18"/>
                <w:lang w:val="fr-FR"/>
              </w:rPr>
              <w:pPrChange w:id="11960" w:author="Houyem Rais" w:date="2024-02-22T15:03:00Z">
                <w:pPr>
                  <w:widowControl/>
                  <w:numPr>
                    <w:numId w:val="22"/>
                  </w:numPr>
                  <w:autoSpaceDE/>
                  <w:autoSpaceDN/>
                  <w:spacing w:before="0" w:after="0" w:line="240" w:lineRule="auto"/>
                  <w:ind w:left="211" w:hanging="211"/>
                </w:pPr>
              </w:pPrChange>
            </w:pPr>
            <w:del w:id="11961" w:author="Houyem Rais" w:date="2024-02-22T15:03:00Z">
              <w:r w:rsidRPr="00007B3E" w:rsidDel="00CB2812">
                <w:rPr>
                  <w:rFonts w:asciiTheme="minorHAnsi" w:eastAsia="Arial" w:hAnsiTheme="minorHAnsi" w:cstheme="minorHAnsi"/>
                  <w:w w:val="105"/>
                  <w:sz w:val="18"/>
                  <w:szCs w:val="18"/>
                  <w:lang w:val="fr-FR"/>
                </w:rPr>
                <w:delText>Élaboration de plans de secours en cas de pannes imprévues.</w:delText>
              </w:r>
            </w:del>
          </w:p>
        </w:tc>
      </w:tr>
      <w:tr w:rsidR="008C0F2C" w:rsidRPr="00007B3E" w:rsidDel="00CB2812" w14:paraId="1A1BCE1F" w14:textId="3B60EA03">
        <w:trPr>
          <w:del w:id="11962" w:author="Houyem Rais" w:date="2024-02-22T15:03:00Z"/>
        </w:trPr>
        <w:tc>
          <w:tcPr>
            <w:tcW w:w="0" w:type="auto"/>
            <w:vMerge/>
            <w:shd w:val="clear" w:color="auto" w:fill="F2F2F2" w:themeFill="background1" w:themeFillShade="F2"/>
          </w:tcPr>
          <w:p w14:paraId="349A6C92" w14:textId="6035F98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63" w:author="Houyem Rais" w:date="2024-02-22T15:03:00Z"/>
                <w:rFonts w:asciiTheme="minorHAnsi" w:hAnsiTheme="minorHAnsi" w:cstheme="minorHAnsi"/>
                <w:b/>
                <w:bCs/>
                <w:sz w:val="18"/>
                <w:szCs w:val="18"/>
                <w:lang w:val="fr-FR"/>
              </w:rPr>
              <w:pPrChange w:id="11964" w:author="Houyem Rais" w:date="2024-02-22T15:03:00Z">
                <w:pPr>
                  <w:spacing w:before="0" w:after="0" w:line="240" w:lineRule="auto"/>
                  <w:ind w:left="34"/>
                </w:pPr>
              </w:pPrChange>
            </w:pPr>
          </w:p>
        </w:tc>
        <w:tc>
          <w:tcPr>
            <w:tcW w:w="0" w:type="auto"/>
          </w:tcPr>
          <w:p w14:paraId="2343E486" w14:textId="7732A62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65" w:author="Houyem Rais" w:date="2024-02-22T15:03:00Z"/>
                <w:rFonts w:asciiTheme="minorHAnsi" w:eastAsia="Arial" w:hAnsiTheme="minorHAnsi" w:cstheme="minorHAnsi"/>
                <w:b/>
                <w:bCs/>
                <w:sz w:val="18"/>
                <w:szCs w:val="18"/>
                <w:lang w:val="fr-FR"/>
              </w:rPr>
              <w:pPrChange w:id="11966" w:author="Houyem Rais" w:date="2024-02-22T15:03:00Z">
                <w:pPr>
                  <w:spacing w:before="0" w:after="0" w:line="240" w:lineRule="auto"/>
                  <w:ind w:left="34"/>
                </w:pPr>
              </w:pPrChange>
            </w:pPr>
            <w:del w:id="11967" w:author="Houyem Rais" w:date="2024-02-22T15:03:00Z">
              <w:r w:rsidRPr="00007B3E" w:rsidDel="00CB2812">
                <w:rPr>
                  <w:rFonts w:asciiTheme="minorHAnsi" w:eastAsia="Arial" w:hAnsiTheme="minorHAnsi" w:cstheme="minorHAnsi"/>
                  <w:b/>
                  <w:bCs/>
                  <w:sz w:val="18"/>
                  <w:szCs w:val="18"/>
                  <w:lang w:val="fr-FR"/>
                </w:rPr>
                <w:delText>Risque technologique dans l'exploitation de la ligne ferroviaire</w:delText>
              </w:r>
            </w:del>
          </w:p>
          <w:p w14:paraId="7EA2A717" w14:textId="0C0944E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68" w:author="Houyem Rais" w:date="2024-02-22T15:03:00Z"/>
                <w:rFonts w:asciiTheme="minorHAnsi" w:eastAsia="Arial" w:hAnsiTheme="minorHAnsi" w:cstheme="minorHAnsi"/>
                <w:sz w:val="18"/>
                <w:szCs w:val="18"/>
                <w:lang w:val="fr-FR"/>
              </w:rPr>
              <w:pPrChange w:id="11969" w:author="Houyem Rais" w:date="2024-02-22T15:03:00Z">
                <w:pPr>
                  <w:spacing w:before="0" w:after="0" w:line="240" w:lineRule="auto"/>
                  <w:ind w:left="34"/>
                </w:pPr>
              </w:pPrChange>
            </w:pPr>
            <w:del w:id="11970" w:author="Houyem Rais" w:date="2024-02-22T15:03:00Z">
              <w:r w:rsidRPr="00007B3E" w:rsidDel="00CB2812">
                <w:rPr>
                  <w:rFonts w:asciiTheme="minorHAnsi" w:eastAsia="Arial" w:hAnsiTheme="minorHAnsi" w:cstheme="minorHAnsi"/>
                  <w:sz w:val="18"/>
                  <w:szCs w:val="18"/>
                  <w:lang w:val="fr-FR"/>
                </w:rPr>
                <w:delText>Les changements rapides dans les technologies ferroviaires ou les défaillances techniques imprévues pourraient affecter la performance du projet ou augmenter les coûts.</w:delText>
              </w:r>
            </w:del>
          </w:p>
        </w:tc>
        <w:tc>
          <w:tcPr>
            <w:tcW w:w="0" w:type="auto"/>
          </w:tcPr>
          <w:p w14:paraId="40F12952" w14:textId="745A255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71" w:author="Houyem Rais" w:date="2024-02-22T15:03:00Z"/>
                <w:rFonts w:asciiTheme="minorHAnsi" w:hAnsiTheme="minorHAnsi" w:cstheme="minorHAnsi"/>
                <w:sz w:val="18"/>
                <w:szCs w:val="18"/>
                <w:lang w:val="fr-FR"/>
              </w:rPr>
              <w:pPrChange w:id="11972" w:author="Houyem Rais" w:date="2024-02-22T15:03:00Z">
                <w:pPr>
                  <w:spacing w:before="0" w:after="0" w:line="240" w:lineRule="auto"/>
                  <w:ind w:left="34"/>
                </w:pPr>
              </w:pPrChange>
            </w:pPr>
            <w:del w:id="11973" w:author="Houyem Rais" w:date="2024-02-22T15:03:00Z">
              <w:r w:rsidRPr="00007B3E" w:rsidDel="00CB2812">
                <w:rPr>
                  <w:rFonts w:asciiTheme="minorHAnsi" w:hAnsiTheme="minorHAnsi" w:cstheme="minorHAnsi"/>
                  <w:sz w:val="18"/>
                  <w:szCs w:val="18"/>
                  <w:lang w:val="fr-FR"/>
                </w:rPr>
                <w:delText>Partagé</w:delText>
              </w:r>
            </w:del>
          </w:p>
        </w:tc>
        <w:tc>
          <w:tcPr>
            <w:tcW w:w="0" w:type="auto"/>
          </w:tcPr>
          <w:p w14:paraId="7ECB1450" w14:textId="658D9F74"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74" w:author="Houyem Rais" w:date="2024-02-22T15:03:00Z"/>
                <w:rFonts w:asciiTheme="minorHAnsi" w:eastAsia="Arial" w:hAnsiTheme="minorHAnsi" w:cstheme="minorHAnsi"/>
                <w:w w:val="105"/>
                <w:sz w:val="18"/>
                <w:szCs w:val="18"/>
                <w:lang w:val="fr-FR"/>
              </w:rPr>
              <w:pPrChange w:id="11975" w:author="Houyem Rais" w:date="2024-02-22T15:03:00Z">
                <w:pPr>
                  <w:widowControl/>
                  <w:numPr>
                    <w:numId w:val="22"/>
                  </w:numPr>
                  <w:autoSpaceDE/>
                  <w:autoSpaceDN/>
                  <w:spacing w:before="0" w:after="0" w:line="240" w:lineRule="auto"/>
                  <w:ind w:left="211" w:hanging="211"/>
                </w:pPr>
              </w:pPrChange>
            </w:pPr>
            <w:del w:id="11976" w:author="Houyem Rais" w:date="2024-02-22T15:03:00Z">
              <w:r w:rsidRPr="00007B3E" w:rsidDel="00CB2812">
                <w:rPr>
                  <w:rFonts w:asciiTheme="minorHAnsi" w:eastAsia="Arial" w:hAnsiTheme="minorHAnsi" w:cstheme="minorHAnsi"/>
                  <w:w w:val="105"/>
                  <w:sz w:val="18"/>
                  <w:szCs w:val="18"/>
                  <w:lang w:val="fr-FR"/>
                </w:rPr>
                <w:delText>Etudes de faisabilité technologique approfondies</w:delText>
              </w:r>
            </w:del>
          </w:p>
          <w:p w14:paraId="4FD745FC" w14:textId="6227DF71"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77" w:author="Houyem Rais" w:date="2024-02-22T15:03:00Z"/>
                <w:rFonts w:asciiTheme="minorHAnsi" w:eastAsia="Arial" w:hAnsiTheme="minorHAnsi" w:cstheme="minorHAnsi"/>
                <w:w w:val="105"/>
                <w:sz w:val="18"/>
                <w:szCs w:val="18"/>
                <w:lang w:val="fr-FR"/>
              </w:rPr>
              <w:pPrChange w:id="11978" w:author="Houyem Rais" w:date="2024-02-22T15:03:00Z">
                <w:pPr>
                  <w:widowControl/>
                  <w:numPr>
                    <w:numId w:val="22"/>
                  </w:numPr>
                  <w:autoSpaceDE/>
                  <w:autoSpaceDN/>
                  <w:spacing w:before="0" w:after="0" w:line="240" w:lineRule="auto"/>
                  <w:ind w:left="211" w:hanging="211"/>
                </w:pPr>
              </w:pPrChange>
            </w:pPr>
            <w:del w:id="11979" w:author="Houyem Rais" w:date="2024-02-22T15:03:00Z">
              <w:r w:rsidRPr="00007B3E" w:rsidDel="00CB2812">
                <w:rPr>
                  <w:rFonts w:asciiTheme="minorHAnsi" w:eastAsia="Arial" w:hAnsiTheme="minorHAnsi" w:cstheme="minorHAnsi"/>
                  <w:w w:val="105"/>
                  <w:sz w:val="18"/>
                  <w:szCs w:val="18"/>
                  <w:lang w:val="fr-FR"/>
                </w:rPr>
                <w:delText>Choix de technologies éprouvées</w:delText>
              </w:r>
            </w:del>
          </w:p>
          <w:p w14:paraId="10A4B761" w14:textId="4636B23F"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1980" w:author="Houyem Rais" w:date="2024-02-22T15:03:00Z"/>
                <w:rFonts w:asciiTheme="minorHAnsi" w:eastAsia="Arial" w:hAnsiTheme="minorHAnsi" w:cstheme="minorHAnsi"/>
                <w:w w:val="105"/>
                <w:sz w:val="18"/>
                <w:szCs w:val="18"/>
                <w:lang w:val="fr-FR"/>
              </w:rPr>
              <w:pPrChange w:id="11981" w:author="Houyem Rais" w:date="2024-02-22T15:03:00Z">
                <w:pPr>
                  <w:widowControl/>
                  <w:numPr>
                    <w:numId w:val="22"/>
                  </w:numPr>
                  <w:autoSpaceDE/>
                  <w:autoSpaceDN/>
                  <w:spacing w:before="0" w:after="0" w:line="240" w:lineRule="auto"/>
                  <w:ind w:left="211" w:hanging="211"/>
                </w:pPr>
              </w:pPrChange>
            </w:pPr>
            <w:del w:id="11982" w:author="Houyem Rais" w:date="2024-02-22T15:03:00Z">
              <w:r w:rsidRPr="00007B3E" w:rsidDel="00CB2812">
                <w:rPr>
                  <w:rFonts w:asciiTheme="minorHAnsi" w:eastAsia="Arial" w:hAnsiTheme="minorHAnsi" w:cstheme="minorHAnsi"/>
                  <w:w w:val="105"/>
                  <w:sz w:val="18"/>
                  <w:szCs w:val="18"/>
                  <w:lang w:val="fr-FR"/>
                </w:rPr>
                <w:delText>Clauses contractuelles spécifiques pour gérer les innovations technologiques pendant la durée du projet.</w:delText>
              </w:r>
            </w:del>
          </w:p>
        </w:tc>
      </w:tr>
      <w:tr w:rsidR="008C0F2C" w:rsidRPr="00007B3E" w:rsidDel="00CB2812" w14:paraId="451C174D" w14:textId="2C8E874B">
        <w:trPr>
          <w:del w:id="11983" w:author="Houyem Rais" w:date="2024-02-22T15:03:00Z"/>
        </w:trPr>
        <w:tc>
          <w:tcPr>
            <w:tcW w:w="0" w:type="auto"/>
            <w:vMerge/>
            <w:shd w:val="clear" w:color="auto" w:fill="F2F2F2" w:themeFill="background1" w:themeFillShade="F2"/>
          </w:tcPr>
          <w:p w14:paraId="37BF327C" w14:textId="0FFE47B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84" w:author="Houyem Rais" w:date="2024-02-22T15:03:00Z"/>
                <w:rFonts w:asciiTheme="minorHAnsi" w:hAnsiTheme="minorHAnsi" w:cstheme="minorHAnsi"/>
                <w:b/>
                <w:bCs/>
                <w:sz w:val="18"/>
                <w:szCs w:val="18"/>
                <w:lang w:val="fr-FR"/>
              </w:rPr>
              <w:pPrChange w:id="11985" w:author="Houyem Rais" w:date="2024-02-22T15:03:00Z">
                <w:pPr>
                  <w:spacing w:before="0" w:after="0" w:line="240" w:lineRule="auto"/>
                  <w:ind w:left="34"/>
                </w:pPr>
              </w:pPrChange>
            </w:pPr>
          </w:p>
        </w:tc>
        <w:tc>
          <w:tcPr>
            <w:tcW w:w="0" w:type="auto"/>
          </w:tcPr>
          <w:p w14:paraId="3D0093DE" w14:textId="53F0863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86" w:author="Houyem Rais" w:date="2024-02-22T15:03:00Z"/>
                <w:rFonts w:asciiTheme="minorHAnsi" w:eastAsia="Arial" w:hAnsiTheme="minorHAnsi" w:cstheme="minorHAnsi"/>
                <w:b/>
                <w:bCs/>
                <w:sz w:val="18"/>
                <w:szCs w:val="18"/>
                <w:lang w:val="fr-FR"/>
              </w:rPr>
              <w:pPrChange w:id="11987" w:author="Houyem Rais" w:date="2024-02-22T15:03:00Z">
                <w:pPr>
                  <w:spacing w:before="0" w:after="0" w:line="240" w:lineRule="auto"/>
                  <w:ind w:left="34"/>
                </w:pPr>
              </w:pPrChange>
            </w:pPr>
            <w:del w:id="11988" w:author="Houyem Rais" w:date="2024-02-22T15:03:00Z">
              <w:r w:rsidRPr="00007B3E" w:rsidDel="00CB2812">
                <w:rPr>
                  <w:rFonts w:asciiTheme="minorHAnsi" w:eastAsia="Arial" w:hAnsiTheme="minorHAnsi" w:cstheme="minorHAnsi"/>
                  <w:b/>
                  <w:bCs/>
                  <w:sz w:val="18"/>
                  <w:szCs w:val="18"/>
                  <w:lang w:val="fr-FR"/>
                </w:rPr>
                <w:delText>Risque environnemental</w:delText>
              </w:r>
            </w:del>
          </w:p>
          <w:p w14:paraId="5A3576CD" w14:textId="5DA80EA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89" w:author="Houyem Rais" w:date="2024-02-22T15:03:00Z"/>
                <w:rFonts w:asciiTheme="minorHAnsi" w:eastAsia="Arial" w:hAnsiTheme="minorHAnsi" w:cstheme="minorHAnsi"/>
                <w:sz w:val="18"/>
                <w:szCs w:val="18"/>
                <w:lang w:val="fr-FR"/>
              </w:rPr>
              <w:pPrChange w:id="11990" w:author="Houyem Rais" w:date="2024-02-22T15:03:00Z">
                <w:pPr>
                  <w:spacing w:before="0" w:after="0" w:line="240" w:lineRule="auto"/>
                  <w:ind w:left="34"/>
                </w:pPr>
              </w:pPrChange>
            </w:pPr>
            <w:del w:id="11991" w:author="Houyem Rais" w:date="2024-02-22T15:03:00Z">
              <w:r w:rsidRPr="00007B3E" w:rsidDel="00CB2812">
                <w:rPr>
                  <w:sz w:val="18"/>
                  <w:szCs w:val="18"/>
                  <w:lang w:val="fr-FR"/>
                </w:rPr>
                <w:delText>Non-conformité aux normes environnementales</w:delText>
              </w:r>
              <w:r w:rsidRPr="00007B3E" w:rsidDel="00CB2812">
                <w:rPr>
                  <w:rFonts w:asciiTheme="minorHAnsi" w:hAnsiTheme="minorHAnsi" w:cstheme="minorHAnsi"/>
                  <w:sz w:val="18"/>
                  <w:szCs w:val="18"/>
                  <w:lang w:val="fr-FR"/>
                </w:rPr>
                <w:delText>, pouvant entrainer des sanctions ou des coûts supplémentaires.</w:delText>
              </w:r>
            </w:del>
          </w:p>
        </w:tc>
        <w:tc>
          <w:tcPr>
            <w:tcW w:w="0" w:type="auto"/>
          </w:tcPr>
          <w:p w14:paraId="501B776E" w14:textId="2F7B0B8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92" w:author="Houyem Rais" w:date="2024-02-22T15:03:00Z"/>
                <w:rFonts w:asciiTheme="minorHAnsi" w:hAnsiTheme="minorHAnsi" w:cstheme="minorHAnsi"/>
                <w:sz w:val="18"/>
                <w:szCs w:val="18"/>
                <w:lang w:val="fr-FR"/>
              </w:rPr>
              <w:pPrChange w:id="11993" w:author="Houyem Rais" w:date="2024-02-22T15:03:00Z">
                <w:pPr>
                  <w:spacing w:before="0" w:after="0" w:line="240" w:lineRule="auto"/>
                  <w:ind w:left="34"/>
                </w:pPr>
              </w:pPrChange>
            </w:pPr>
            <w:del w:id="11994" w:author="Houyem Rais" w:date="2024-02-22T15:03:00Z">
              <w:r w:rsidRPr="00007B3E" w:rsidDel="00CB2812">
                <w:rPr>
                  <w:rFonts w:asciiTheme="minorHAnsi" w:hAnsiTheme="minorHAnsi" w:cstheme="minorHAnsi"/>
                  <w:sz w:val="18"/>
                  <w:szCs w:val="18"/>
                  <w:lang w:val="fr-FR"/>
                </w:rPr>
                <w:delText>Partenaire privé</w:delText>
              </w:r>
            </w:del>
          </w:p>
        </w:tc>
        <w:tc>
          <w:tcPr>
            <w:tcW w:w="0" w:type="auto"/>
          </w:tcPr>
          <w:p w14:paraId="48C19273" w14:textId="1CEC33DE"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95" w:author="Houyem Rais" w:date="2024-02-22T15:03:00Z"/>
                <w:rFonts w:asciiTheme="minorHAnsi" w:eastAsia="Arial" w:hAnsiTheme="minorHAnsi" w:cstheme="minorHAnsi"/>
                <w:w w:val="105"/>
                <w:sz w:val="18"/>
                <w:szCs w:val="18"/>
                <w:lang w:val="fr-FR"/>
              </w:rPr>
              <w:pPrChange w:id="11996" w:author="Houyem Rais" w:date="2024-02-22T15:03:00Z">
                <w:pPr>
                  <w:numPr>
                    <w:numId w:val="22"/>
                  </w:numPr>
                  <w:spacing w:before="0" w:after="0" w:line="240" w:lineRule="auto"/>
                  <w:ind w:left="211" w:hanging="211"/>
                </w:pPr>
              </w:pPrChange>
            </w:pPr>
            <w:del w:id="11997" w:author="Houyem Rais" w:date="2024-02-22T15:03:00Z">
              <w:r w:rsidRPr="00007B3E" w:rsidDel="00CB2812">
                <w:rPr>
                  <w:rFonts w:asciiTheme="minorHAnsi" w:eastAsia="Arial" w:hAnsiTheme="minorHAnsi" w:cstheme="minorHAnsi"/>
                  <w:w w:val="105"/>
                  <w:sz w:val="18"/>
                  <w:szCs w:val="18"/>
                  <w:lang w:val="fr-FR"/>
                </w:rPr>
                <w:delText>Développement de procédures environnementales pour la construction et le fonctionnement de l’infrastructure</w:delText>
              </w:r>
            </w:del>
          </w:p>
        </w:tc>
      </w:tr>
      <w:tr w:rsidR="008C0F2C" w:rsidRPr="00007B3E" w:rsidDel="00CB2812" w14:paraId="36AA3FAA" w14:textId="061E1ED7">
        <w:trPr>
          <w:trHeight w:val="54"/>
          <w:del w:id="11998" w:author="Houyem Rais" w:date="2024-02-22T15:03:00Z"/>
        </w:trPr>
        <w:tc>
          <w:tcPr>
            <w:tcW w:w="0" w:type="auto"/>
            <w:vMerge w:val="restart"/>
            <w:shd w:val="clear" w:color="auto" w:fill="F2F2F2" w:themeFill="background1" w:themeFillShade="F2"/>
          </w:tcPr>
          <w:p w14:paraId="61B6B06C" w14:textId="726C131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1999" w:author="Houyem Rais" w:date="2024-02-22T15:03:00Z"/>
                <w:rFonts w:asciiTheme="minorHAnsi" w:hAnsiTheme="minorHAnsi" w:cstheme="minorHAnsi"/>
                <w:b/>
                <w:bCs/>
                <w:sz w:val="18"/>
                <w:szCs w:val="18"/>
                <w:lang w:val="fr-FR"/>
              </w:rPr>
              <w:pPrChange w:id="12000" w:author="Houyem Rais" w:date="2024-02-22T15:03:00Z">
                <w:pPr>
                  <w:spacing w:before="0" w:after="0" w:line="240" w:lineRule="auto"/>
                  <w:ind w:left="34"/>
                </w:pPr>
              </w:pPrChange>
            </w:pPr>
            <w:del w:id="12001" w:author="Houyem Rais" w:date="2024-02-22T15:03:00Z">
              <w:r w:rsidRPr="00007B3E" w:rsidDel="00CB2812">
                <w:rPr>
                  <w:rFonts w:asciiTheme="minorHAnsi" w:hAnsiTheme="minorHAnsi" w:cstheme="minorHAnsi"/>
                  <w:b/>
                  <w:bCs/>
                  <w:sz w:val="18"/>
                  <w:szCs w:val="18"/>
                  <w:lang w:val="fr-FR"/>
                </w:rPr>
                <w:delText>Risque juridique spécifique au projet</w:delText>
              </w:r>
            </w:del>
          </w:p>
        </w:tc>
        <w:tc>
          <w:tcPr>
            <w:tcW w:w="0" w:type="auto"/>
          </w:tcPr>
          <w:p w14:paraId="389B1C11" w14:textId="7A7D561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02" w:author="Houyem Rais" w:date="2024-02-22T15:03:00Z"/>
                <w:rFonts w:asciiTheme="minorHAnsi" w:eastAsia="Arial" w:hAnsiTheme="minorHAnsi" w:cstheme="minorHAnsi"/>
                <w:b/>
                <w:bCs/>
                <w:sz w:val="18"/>
                <w:szCs w:val="18"/>
                <w:lang w:val="fr-FR"/>
              </w:rPr>
              <w:pPrChange w:id="12003" w:author="Houyem Rais" w:date="2024-02-22T15:03:00Z">
                <w:pPr>
                  <w:spacing w:before="0" w:after="0" w:line="240" w:lineRule="auto"/>
                  <w:ind w:left="34"/>
                </w:pPr>
              </w:pPrChange>
            </w:pPr>
            <w:del w:id="12004" w:author="Houyem Rais" w:date="2024-02-22T15:03:00Z">
              <w:r w:rsidRPr="00007B3E" w:rsidDel="00CB2812">
                <w:rPr>
                  <w:rFonts w:asciiTheme="minorHAnsi" w:eastAsia="Arial" w:hAnsiTheme="minorHAnsi" w:cstheme="minorHAnsi"/>
                  <w:b/>
                  <w:bCs/>
                  <w:sz w:val="18"/>
                  <w:szCs w:val="18"/>
                  <w:lang w:val="fr-FR"/>
                </w:rPr>
                <w:delText xml:space="preserve">Problème d’enregistrement de l’entreprise </w:delText>
              </w:r>
              <w:r w:rsidRPr="00007B3E" w:rsidDel="00CB2812">
                <w:rPr>
                  <w:rFonts w:asciiTheme="minorHAnsi" w:eastAsia="Arial" w:hAnsiTheme="minorHAnsi" w:cstheme="minorHAnsi"/>
                  <w:sz w:val="18"/>
                  <w:szCs w:val="18"/>
                  <w:lang w:val="fr-FR"/>
                </w:rPr>
                <w:delText>dans le système actuel d’enregistrement des entreprises en Tunisie</w:delText>
              </w:r>
            </w:del>
          </w:p>
        </w:tc>
        <w:tc>
          <w:tcPr>
            <w:tcW w:w="0" w:type="auto"/>
          </w:tcPr>
          <w:p w14:paraId="3190832E" w14:textId="31161AA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05" w:author="Houyem Rais" w:date="2024-02-22T15:03:00Z"/>
                <w:rFonts w:asciiTheme="minorHAnsi" w:hAnsiTheme="minorHAnsi" w:cstheme="minorHAnsi"/>
                <w:sz w:val="18"/>
                <w:szCs w:val="18"/>
                <w:lang w:val="fr-FR"/>
              </w:rPr>
              <w:pPrChange w:id="12006" w:author="Houyem Rais" w:date="2024-02-22T15:03:00Z">
                <w:pPr>
                  <w:spacing w:before="0" w:after="0" w:line="240" w:lineRule="auto"/>
                  <w:ind w:left="34"/>
                </w:pPr>
              </w:pPrChange>
            </w:pPr>
            <w:del w:id="12007" w:author="Houyem Rais" w:date="2024-02-22T15:03:00Z">
              <w:r w:rsidRPr="00007B3E" w:rsidDel="00CB2812">
                <w:rPr>
                  <w:rFonts w:asciiTheme="minorHAnsi" w:hAnsiTheme="minorHAnsi" w:cstheme="minorHAnsi"/>
                  <w:sz w:val="18"/>
                  <w:szCs w:val="18"/>
                  <w:lang w:val="fr-FR"/>
                </w:rPr>
                <w:delText>Partagé</w:delText>
              </w:r>
            </w:del>
          </w:p>
        </w:tc>
        <w:tc>
          <w:tcPr>
            <w:tcW w:w="0" w:type="auto"/>
          </w:tcPr>
          <w:p w14:paraId="10054EBC" w14:textId="6AF9A43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08" w:author="Houyem Rais" w:date="2024-02-22T15:03:00Z"/>
                <w:rFonts w:asciiTheme="minorHAnsi" w:eastAsia="Arial" w:hAnsiTheme="minorHAnsi" w:cstheme="minorHAnsi"/>
                <w:w w:val="105"/>
                <w:sz w:val="18"/>
                <w:szCs w:val="18"/>
                <w:lang w:val="fr-FR"/>
              </w:rPr>
              <w:pPrChange w:id="12009" w:author="Houyem Rais" w:date="2024-02-22T15:03:00Z">
                <w:pPr>
                  <w:numPr>
                    <w:numId w:val="22"/>
                  </w:numPr>
                  <w:spacing w:before="0" w:after="0" w:line="240" w:lineRule="auto"/>
                  <w:ind w:left="211" w:hanging="211"/>
                </w:pPr>
              </w:pPrChange>
            </w:pPr>
            <w:del w:id="12010" w:author="Houyem Rais" w:date="2024-02-22T15:03:00Z">
              <w:r w:rsidRPr="00007B3E" w:rsidDel="00CB2812">
                <w:rPr>
                  <w:rFonts w:eastAsia="Arial" w:cstheme="minorHAnsi"/>
                  <w:w w:val="105"/>
                  <w:sz w:val="18"/>
                  <w:lang w:val="fr-FR"/>
                </w:rPr>
                <w:delText>Engagement de ressources spécialisées pour faciliter l'enregistrement de l'entreprise et surmonter les obstacles administratifs éventuels</w:delText>
              </w:r>
            </w:del>
          </w:p>
        </w:tc>
      </w:tr>
      <w:tr w:rsidR="008C0F2C" w:rsidRPr="00007B3E" w:rsidDel="00CB2812" w14:paraId="7CB43CF7" w14:textId="4D93B5E0">
        <w:trPr>
          <w:trHeight w:val="54"/>
          <w:del w:id="12011" w:author="Houyem Rais" w:date="2024-02-22T15:03:00Z"/>
        </w:trPr>
        <w:tc>
          <w:tcPr>
            <w:tcW w:w="0" w:type="auto"/>
            <w:vMerge/>
            <w:shd w:val="clear" w:color="auto" w:fill="F2F2F2" w:themeFill="background1" w:themeFillShade="F2"/>
          </w:tcPr>
          <w:p w14:paraId="3C592D88" w14:textId="4C91C29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12" w:author="Houyem Rais" w:date="2024-02-22T15:03:00Z"/>
                <w:rFonts w:asciiTheme="minorHAnsi" w:hAnsiTheme="minorHAnsi" w:cstheme="minorHAnsi"/>
                <w:b/>
                <w:bCs/>
                <w:sz w:val="18"/>
                <w:szCs w:val="18"/>
                <w:lang w:val="fr-FR"/>
              </w:rPr>
              <w:pPrChange w:id="12013" w:author="Houyem Rais" w:date="2024-02-22T15:03:00Z">
                <w:pPr>
                  <w:spacing w:before="0" w:after="0" w:line="240" w:lineRule="auto"/>
                  <w:ind w:left="34"/>
                </w:pPr>
              </w:pPrChange>
            </w:pPr>
          </w:p>
        </w:tc>
        <w:tc>
          <w:tcPr>
            <w:tcW w:w="0" w:type="auto"/>
          </w:tcPr>
          <w:p w14:paraId="44348CE7" w14:textId="24D4410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14" w:author="Houyem Rais" w:date="2024-02-22T15:03:00Z"/>
                <w:rFonts w:asciiTheme="minorHAnsi" w:eastAsia="Arial" w:hAnsiTheme="minorHAnsi" w:cstheme="minorHAnsi"/>
                <w:b/>
                <w:bCs/>
                <w:sz w:val="18"/>
                <w:szCs w:val="18"/>
                <w:lang w:val="fr-FR"/>
              </w:rPr>
              <w:pPrChange w:id="12015" w:author="Houyem Rais" w:date="2024-02-22T15:03:00Z">
                <w:pPr>
                  <w:spacing w:before="0" w:after="0" w:line="240" w:lineRule="auto"/>
                  <w:ind w:left="34"/>
                </w:pPr>
              </w:pPrChange>
            </w:pPr>
            <w:del w:id="12016" w:author="Houyem Rais" w:date="2024-02-22T15:03:00Z">
              <w:r w:rsidRPr="00007B3E" w:rsidDel="00CB2812">
                <w:rPr>
                  <w:rFonts w:eastAsia="Arial" w:cstheme="minorHAnsi"/>
                  <w:b/>
                  <w:bCs/>
                  <w:spacing w:val="-2"/>
                  <w:w w:val="105"/>
                  <w:sz w:val="18"/>
                  <w:lang w:val="fr-FR"/>
                </w:rPr>
                <w:delText xml:space="preserve">Retard dans l'obtention des </w:delText>
              </w:r>
              <w:r w:rsidRPr="00007B3E" w:rsidDel="00CB2812">
                <w:rPr>
                  <w:rFonts w:cstheme="minorHAnsi"/>
                  <w:b/>
                  <w:bCs/>
                  <w:sz w:val="18"/>
                  <w:lang w:val="fr-FR"/>
                </w:rPr>
                <w:delText xml:space="preserve">approbations légales, </w:delText>
              </w:r>
              <w:r w:rsidRPr="00007B3E" w:rsidDel="00CB2812">
                <w:rPr>
                  <w:rFonts w:eastAsia="Arial" w:cstheme="minorHAnsi"/>
                  <w:b/>
                  <w:bCs/>
                  <w:spacing w:val="-2"/>
                  <w:w w:val="105"/>
                  <w:sz w:val="18"/>
                  <w:lang w:val="fr-FR"/>
                </w:rPr>
                <w:delText xml:space="preserve">des autorisations et des permis nécessaires </w:delText>
              </w:r>
              <w:r w:rsidRPr="00007B3E" w:rsidDel="00CB2812">
                <w:rPr>
                  <w:rFonts w:eastAsia="Arial" w:cstheme="minorHAnsi"/>
                  <w:spacing w:val="-2"/>
                  <w:w w:val="105"/>
                  <w:sz w:val="18"/>
                  <w:lang w:val="fr-FR"/>
                </w:rPr>
                <w:delText>de la part</w:delText>
              </w:r>
              <w:r w:rsidRPr="00007B3E" w:rsidDel="00CB2812">
                <w:rPr>
                  <w:rFonts w:eastAsia="Arial" w:cstheme="minorHAnsi"/>
                  <w:b/>
                  <w:bCs/>
                  <w:spacing w:val="-2"/>
                  <w:w w:val="105"/>
                  <w:sz w:val="18"/>
                  <w:lang w:val="fr-FR"/>
                </w:rPr>
                <w:delText xml:space="preserve"> </w:delText>
              </w:r>
              <w:r w:rsidRPr="00007B3E" w:rsidDel="00CB2812">
                <w:rPr>
                  <w:rFonts w:eastAsia="Arial" w:cstheme="minorHAnsi"/>
                  <w:spacing w:val="-2"/>
                  <w:w w:val="105"/>
                  <w:sz w:val="18"/>
                  <w:lang w:val="fr-FR"/>
                </w:rPr>
                <w:delText>des autorités locales et nationales</w:delText>
              </w:r>
            </w:del>
          </w:p>
        </w:tc>
        <w:tc>
          <w:tcPr>
            <w:tcW w:w="0" w:type="auto"/>
          </w:tcPr>
          <w:p w14:paraId="2F0E533C" w14:textId="0031635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17" w:author="Houyem Rais" w:date="2024-02-22T15:03:00Z"/>
                <w:rFonts w:asciiTheme="minorHAnsi" w:hAnsiTheme="minorHAnsi" w:cstheme="minorHAnsi"/>
                <w:sz w:val="18"/>
                <w:szCs w:val="18"/>
                <w:lang w:val="fr-FR"/>
              </w:rPr>
              <w:pPrChange w:id="12018" w:author="Houyem Rais" w:date="2024-02-22T15:03:00Z">
                <w:pPr>
                  <w:spacing w:before="0" w:after="0" w:line="240" w:lineRule="auto"/>
                  <w:ind w:left="34"/>
                </w:pPr>
              </w:pPrChange>
            </w:pPr>
            <w:del w:id="12019" w:author="Houyem Rais" w:date="2024-02-22T15:03:00Z">
              <w:r w:rsidRPr="00007B3E" w:rsidDel="00CB2812">
                <w:rPr>
                  <w:rFonts w:asciiTheme="minorHAnsi" w:eastAsia="Arial" w:hAnsiTheme="minorHAnsi" w:cstheme="minorHAnsi"/>
                  <w:spacing w:val="-2"/>
                  <w:w w:val="105"/>
                  <w:sz w:val="18"/>
                  <w:szCs w:val="18"/>
                  <w:lang w:val="fr-FR"/>
                </w:rPr>
                <w:delText>Partagé</w:delText>
              </w:r>
            </w:del>
          </w:p>
        </w:tc>
        <w:tc>
          <w:tcPr>
            <w:tcW w:w="0" w:type="auto"/>
          </w:tcPr>
          <w:p w14:paraId="539BEC0E" w14:textId="35FE313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20" w:author="Houyem Rais" w:date="2024-02-22T15:03:00Z"/>
                <w:rFonts w:asciiTheme="minorHAnsi" w:eastAsia="Arial" w:hAnsiTheme="minorHAnsi" w:cstheme="minorHAnsi"/>
                <w:w w:val="105"/>
                <w:sz w:val="18"/>
                <w:szCs w:val="18"/>
                <w:lang w:val="fr-FR"/>
              </w:rPr>
              <w:pPrChange w:id="12021" w:author="Houyem Rais" w:date="2024-02-22T15:03:00Z">
                <w:pPr>
                  <w:numPr>
                    <w:numId w:val="22"/>
                  </w:numPr>
                  <w:spacing w:before="0" w:after="0" w:line="240" w:lineRule="auto"/>
                  <w:ind w:left="211" w:hanging="211"/>
                </w:pPr>
              </w:pPrChange>
            </w:pPr>
            <w:del w:id="12022" w:author="Houyem Rais" w:date="2024-02-22T15:03:00Z">
              <w:r w:rsidRPr="00007B3E" w:rsidDel="00CB2812">
                <w:rPr>
                  <w:rFonts w:asciiTheme="minorHAnsi" w:eastAsia="Arial" w:hAnsiTheme="minorHAnsi" w:cstheme="minorHAnsi"/>
                  <w:w w:val="105"/>
                  <w:sz w:val="18"/>
                  <w:szCs w:val="18"/>
                  <w:lang w:val="fr-FR"/>
                </w:rPr>
                <w:delText>Création d’une unité de suivi des projets pour faciliter la coordination et l’obtention d’autorisations et d’approbations administratives</w:delText>
              </w:r>
            </w:del>
          </w:p>
          <w:p w14:paraId="1FBBA4F6" w14:textId="4B13B1A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23" w:author="Houyem Rais" w:date="2024-02-22T15:03:00Z"/>
                <w:rFonts w:asciiTheme="minorHAnsi" w:eastAsia="Arial" w:hAnsiTheme="minorHAnsi" w:cstheme="minorHAnsi"/>
                <w:w w:val="105"/>
                <w:sz w:val="18"/>
                <w:szCs w:val="18"/>
                <w:lang w:val="fr-FR"/>
              </w:rPr>
              <w:pPrChange w:id="12024" w:author="Houyem Rais" w:date="2024-02-22T15:03:00Z">
                <w:pPr>
                  <w:numPr>
                    <w:numId w:val="22"/>
                  </w:numPr>
                  <w:spacing w:before="0" w:after="0" w:line="240" w:lineRule="auto"/>
                  <w:ind w:left="211" w:hanging="211"/>
                </w:pPr>
              </w:pPrChange>
            </w:pPr>
            <w:del w:id="12025" w:author="Houyem Rais" w:date="2024-02-22T15:03:00Z">
              <w:r w:rsidRPr="00007B3E" w:rsidDel="00CB2812">
                <w:rPr>
                  <w:rFonts w:asciiTheme="minorHAnsi" w:eastAsia="Arial" w:hAnsiTheme="minorHAnsi" w:cstheme="minorHAnsi"/>
                  <w:w w:val="105"/>
                  <w:sz w:val="18"/>
                  <w:szCs w:val="18"/>
                  <w:lang w:val="fr-FR"/>
                </w:rPr>
                <w:delText>Clauses du contrat prévoyant un engagement du secteur public à aider à cette fin pour l’obtention des approbations.</w:delText>
              </w:r>
            </w:del>
          </w:p>
        </w:tc>
      </w:tr>
      <w:tr w:rsidR="008C0F2C" w:rsidRPr="00007B3E" w:rsidDel="00CB2812" w14:paraId="4BABD313" w14:textId="2E4F67C0">
        <w:trPr>
          <w:trHeight w:val="54"/>
          <w:del w:id="12026" w:author="Houyem Rais" w:date="2024-02-22T15:03:00Z"/>
        </w:trPr>
        <w:tc>
          <w:tcPr>
            <w:tcW w:w="0" w:type="auto"/>
            <w:vMerge/>
            <w:shd w:val="clear" w:color="auto" w:fill="F2F2F2" w:themeFill="background1" w:themeFillShade="F2"/>
          </w:tcPr>
          <w:p w14:paraId="2993DA80" w14:textId="36B53A8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27" w:author="Houyem Rais" w:date="2024-02-22T15:03:00Z"/>
                <w:rFonts w:asciiTheme="minorHAnsi" w:hAnsiTheme="minorHAnsi" w:cstheme="minorHAnsi"/>
                <w:b/>
                <w:bCs/>
                <w:sz w:val="18"/>
                <w:szCs w:val="18"/>
                <w:lang w:val="fr-FR"/>
              </w:rPr>
              <w:pPrChange w:id="12028" w:author="Houyem Rais" w:date="2024-02-22T15:03:00Z">
                <w:pPr>
                  <w:spacing w:before="0" w:after="0" w:line="240" w:lineRule="auto"/>
                  <w:ind w:left="34"/>
                </w:pPr>
              </w:pPrChange>
            </w:pPr>
          </w:p>
        </w:tc>
        <w:tc>
          <w:tcPr>
            <w:tcW w:w="0" w:type="auto"/>
          </w:tcPr>
          <w:p w14:paraId="28322343" w14:textId="6D86E76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29" w:author="Houyem Rais" w:date="2024-02-22T15:03:00Z"/>
                <w:rFonts w:eastAsia="Arial" w:cstheme="minorHAnsi"/>
                <w:b/>
                <w:bCs/>
                <w:spacing w:val="-2"/>
                <w:w w:val="105"/>
                <w:sz w:val="18"/>
                <w:lang w:val="fr-FR"/>
              </w:rPr>
              <w:pPrChange w:id="12030" w:author="Houyem Rais" w:date="2024-02-22T15:03:00Z">
                <w:pPr>
                  <w:spacing w:before="0" w:after="0" w:line="240" w:lineRule="auto"/>
                  <w:ind w:left="34"/>
                </w:pPr>
              </w:pPrChange>
            </w:pPr>
            <w:del w:id="12031" w:author="Houyem Rais" w:date="2024-02-22T15:03:00Z">
              <w:r w:rsidRPr="00007B3E" w:rsidDel="00CB2812">
                <w:rPr>
                  <w:rFonts w:cstheme="minorHAnsi"/>
                  <w:b/>
                  <w:bCs/>
                  <w:sz w:val="18"/>
                  <w:lang w:val="fr-FR"/>
                </w:rPr>
                <w:delText>Modification des politiques tarifaires ou des réglementations liées aux prix</w:delText>
              </w:r>
              <w:r w:rsidRPr="00007B3E" w:rsidDel="00CB2812">
                <w:rPr>
                  <w:rFonts w:cstheme="minorHAnsi"/>
                  <w:sz w:val="18"/>
                  <w:lang w:val="fr-FR"/>
                </w:rPr>
                <w:delText>, pouvant réduire les revenus attendus du partenaire privé</w:delText>
              </w:r>
            </w:del>
          </w:p>
        </w:tc>
        <w:tc>
          <w:tcPr>
            <w:tcW w:w="0" w:type="auto"/>
          </w:tcPr>
          <w:p w14:paraId="267F951D" w14:textId="183C3335"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32" w:author="Houyem Rais" w:date="2024-02-22T15:03:00Z"/>
                <w:rFonts w:asciiTheme="minorHAnsi" w:eastAsia="Arial" w:hAnsiTheme="minorHAnsi" w:cstheme="minorHAnsi"/>
                <w:spacing w:val="-2"/>
                <w:w w:val="105"/>
                <w:sz w:val="18"/>
                <w:szCs w:val="18"/>
                <w:lang w:val="fr-FR"/>
              </w:rPr>
              <w:pPrChange w:id="12033" w:author="Houyem Rais" w:date="2024-02-22T15:03:00Z">
                <w:pPr>
                  <w:spacing w:before="0" w:after="0" w:line="240" w:lineRule="auto"/>
                  <w:ind w:left="34"/>
                </w:pPr>
              </w:pPrChange>
            </w:pPr>
            <w:del w:id="12034" w:author="Houyem Rais" w:date="2024-02-22T15:03:00Z">
              <w:r w:rsidRPr="00007B3E" w:rsidDel="00CB2812">
                <w:rPr>
                  <w:rFonts w:cstheme="minorHAnsi"/>
                  <w:sz w:val="18"/>
                  <w:lang w:val="fr-FR"/>
                </w:rPr>
                <w:delText>Partenaire public</w:delText>
              </w:r>
            </w:del>
          </w:p>
        </w:tc>
        <w:tc>
          <w:tcPr>
            <w:tcW w:w="0" w:type="auto"/>
          </w:tcPr>
          <w:p w14:paraId="07882FDD" w14:textId="07337EE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35" w:author="Houyem Rais" w:date="2024-02-22T15:03:00Z"/>
                <w:rFonts w:asciiTheme="minorHAnsi" w:eastAsia="Arial" w:hAnsiTheme="minorHAnsi" w:cstheme="minorHAnsi"/>
                <w:w w:val="105"/>
                <w:sz w:val="18"/>
                <w:szCs w:val="18"/>
                <w:lang w:val="fr-FR"/>
              </w:rPr>
              <w:pPrChange w:id="12036" w:author="Houyem Rais" w:date="2024-02-22T15:03:00Z">
                <w:pPr>
                  <w:numPr>
                    <w:numId w:val="22"/>
                  </w:numPr>
                  <w:spacing w:before="0" w:after="0" w:line="240" w:lineRule="auto"/>
                  <w:ind w:left="211" w:hanging="211"/>
                </w:pPr>
              </w:pPrChange>
            </w:pPr>
            <w:del w:id="12037" w:author="Houyem Rais" w:date="2024-02-22T15:03:00Z">
              <w:r w:rsidRPr="00007B3E" w:rsidDel="00CB2812">
                <w:rPr>
                  <w:rFonts w:asciiTheme="minorHAnsi" w:eastAsia="Arial" w:hAnsiTheme="minorHAnsi" w:cstheme="minorHAnsi"/>
                  <w:w w:val="105"/>
                  <w:sz w:val="18"/>
                  <w:szCs w:val="18"/>
                  <w:lang w:val="fr-FR"/>
                </w:rPr>
                <w:delText>Garanties de la part des autorités publiques</w:delText>
              </w:r>
            </w:del>
          </w:p>
          <w:p w14:paraId="0EA0D8DA" w14:textId="16FE2147"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38" w:author="Houyem Rais" w:date="2024-02-22T15:03:00Z"/>
                <w:rFonts w:asciiTheme="minorHAnsi" w:eastAsia="Arial" w:hAnsiTheme="minorHAnsi" w:cstheme="minorHAnsi"/>
                <w:w w:val="105"/>
                <w:sz w:val="18"/>
                <w:szCs w:val="18"/>
                <w:lang w:val="fr-FR"/>
              </w:rPr>
              <w:pPrChange w:id="12039" w:author="Houyem Rais" w:date="2024-02-22T15:03:00Z">
                <w:pPr>
                  <w:widowControl/>
                  <w:numPr>
                    <w:numId w:val="22"/>
                  </w:numPr>
                  <w:autoSpaceDE/>
                  <w:autoSpaceDN/>
                  <w:spacing w:before="0" w:after="0" w:line="240" w:lineRule="auto"/>
                  <w:ind w:left="211" w:hanging="211"/>
                </w:pPr>
              </w:pPrChange>
            </w:pPr>
            <w:del w:id="12040" w:author="Houyem Rais" w:date="2024-02-22T15:03:00Z">
              <w:r w:rsidRPr="00007B3E" w:rsidDel="00CB2812">
                <w:rPr>
                  <w:rFonts w:asciiTheme="minorHAnsi" w:eastAsia="Arial" w:hAnsiTheme="minorHAnsi" w:cstheme="minorHAnsi"/>
                  <w:w w:val="105"/>
                  <w:sz w:val="18"/>
                  <w:szCs w:val="18"/>
                  <w:lang w:val="fr-FR"/>
                </w:rPr>
                <w:delText>Clauses contractuelles de révision des tarifs préservant l’équilibre financier du partenaire privé</w:delText>
              </w:r>
            </w:del>
          </w:p>
        </w:tc>
      </w:tr>
      <w:tr w:rsidR="008C0F2C" w:rsidRPr="00007B3E" w:rsidDel="00CB2812" w14:paraId="31819780" w14:textId="05F066E4">
        <w:trPr>
          <w:trHeight w:val="54"/>
          <w:del w:id="12041" w:author="Houyem Rais" w:date="2024-02-22T15:03:00Z"/>
        </w:trPr>
        <w:tc>
          <w:tcPr>
            <w:tcW w:w="0" w:type="auto"/>
            <w:vMerge/>
            <w:shd w:val="clear" w:color="auto" w:fill="F2F2F2" w:themeFill="background1" w:themeFillShade="F2"/>
          </w:tcPr>
          <w:p w14:paraId="19CD5C5E" w14:textId="374C0B1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42" w:author="Houyem Rais" w:date="2024-02-22T15:03:00Z"/>
                <w:rFonts w:asciiTheme="minorHAnsi" w:hAnsiTheme="minorHAnsi" w:cstheme="minorHAnsi"/>
                <w:b/>
                <w:bCs/>
                <w:sz w:val="18"/>
                <w:szCs w:val="18"/>
                <w:lang w:val="fr-FR"/>
              </w:rPr>
              <w:pPrChange w:id="12043" w:author="Houyem Rais" w:date="2024-02-22T15:03:00Z">
                <w:pPr>
                  <w:spacing w:before="0" w:after="0" w:line="240" w:lineRule="auto"/>
                  <w:ind w:left="34"/>
                </w:pPr>
              </w:pPrChange>
            </w:pPr>
          </w:p>
        </w:tc>
        <w:tc>
          <w:tcPr>
            <w:tcW w:w="0" w:type="auto"/>
          </w:tcPr>
          <w:p w14:paraId="765D3B2A" w14:textId="387A99F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44" w:author="Houyem Rais" w:date="2024-02-22T15:03:00Z"/>
                <w:rFonts w:cstheme="minorHAnsi"/>
                <w:b/>
                <w:bCs/>
                <w:sz w:val="18"/>
                <w:lang w:val="fr-FR"/>
              </w:rPr>
              <w:pPrChange w:id="12045" w:author="Houyem Rais" w:date="2024-02-22T15:03:00Z">
                <w:pPr>
                  <w:spacing w:before="0" w:after="0" w:line="240" w:lineRule="auto"/>
                  <w:ind w:left="34"/>
                </w:pPr>
              </w:pPrChange>
            </w:pPr>
            <w:del w:id="12046" w:author="Houyem Rais" w:date="2024-02-22T15:03:00Z">
              <w:r w:rsidRPr="00007B3E" w:rsidDel="00CB2812">
                <w:rPr>
                  <w:rFonts w:cstheme="minorHAnsi"/>
                  <w:b/>
                  <w:bCs/>
                  <w:sz w:val="18"/>
                  <w:lang w:val="fr-FR"/>
                </w:rPr>
                <w:delText>Risque lié à la régulation du secteur ferroviaire</w:delText>
              </w:r>
            </w:del>
          </w:p>
        </w:tc>
        <w:tc>
          <w:tcPr>
            <w:tcW w:w="0" w:type="auto"/>
          </w:tcPr>
          <w:p w14:paraId="71B3C339" w14:textId="6AF67B2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47" w:author="Houyem Rais" w:date="2024-02-22T15:03:00Z"/>
                <w:rFonts w:cstheme="minorHAnsi"/>
                <w:sz w:val="18"/>
                <w:lang w:val="fr-FR"/>
              </w:rPr>
              <w:pPrChange w:id="12048" w:author="Houyem Rais" w:date="2024-02-22T15:03:00Z">
                <w:pPr>
                  <w:spacing w:before="0" w:after="0" w:line="240" w:lineRule="auto"/>
                  <w:ind w:left="34"/>
                </w:pPr>
              </w:pPrChange>
            </w:pPr>
            <w:del w:id="12049" w:author="Houyem Rais" w:date="2024-02-22T15:03:00Z">
              <w:r w:rsidRPr="00007B3E" w:rsidDel="00CB2812">
                <w:rPr>
                  <w:rFonts w:cstheme="minorHAnsi"/>
                  <w:sz w:val="18"/>
                  <w:lang w:val="fr-FR"/>
                </w:rPr>
                <w:delText>Partenaire public</w:delText>
              </w:r>
            </w:del>
          </w:p>
        </w:tc>
        <w:tc>
          <w:tcPr>
            <w:tcW w:w="0" w:type="auto"/>
          </w:tcPr>
          <w:p w14:paraId="18556369" w14:textId="625F5F4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50" w:author="Houyem Rais" w:date="2024-02-22T15:03:00Z"/>
                <w:rFonts w:asciiTheme="minorHAnsi" w:eastAsia="Arial" w:hAnsiTheme="minorHAnsi" w:cstheme="minorHAnsi"/>
                <w:w w:val="105"/>
                <w:sz w:val="18"/>
                <w:szCs w:val="18"/>
                <w:lang w:val="fr-FR"/>
              </w:rPr>
              <w:pPrChange w:id="12051" w:author="Houyem Rais" w:date="2024-02-22T15:03:00Z">
                <w:pPr>
                  <w:numPr>
                    <w:numId w:val="22"/>
                  </w:numPr>
                  <w:spacing w:before="0" w:after="0" w:line="240" w:lineRule="auto"/>
                  <w:ind w:left="211" w:hanging="211"/>
                </w:pPr>
              </w:pPrChange>
            </w:pPr>
            <w:del w:id="12052" w:author="Houyem Rais" w:date="2024-02-22T15:03:00Z">
              <w:r w:rsidRPr="00007B3E" w:rsidDel="00CB2812">
                <w:rPr>
                  <w:rFonts w:asciiTheme="minorHAnsi" w:eastAsia="Arial" w:hAnsiTheme="minorHAnsi" w:cstheme="minorHAnsi"/>
                  <w:w w:val="105"/>
                  <w:sz w:val="18"/>
                  <w:szCs w:val="18"/>
                  <w:lang w:val="fr-FR"/>
                </w:rPr>
                <w:delText xml:space="preserve">Veille réglementaire active </w:delText>
              </w:r>
            </w:del>
          </w:p>
          <w:p w14:paraId="1ED376CF" w14:textId="5448BFBC"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53" w:author="Houyem Rais" w:date="2024-02-22T15:03:00Z"/>
                <w:rFonts w:asciiTheme="minorHAnsi" w:eastAsia="Arial" w:hAnsiTheme="minorHAnsi" w:cstheme="minorHAnsi"/>
                <w:w w:val="105"/>
                <w:sz w:val="18"/>
                <w:szCs w:val="18"/>
                <w:lang w:val="fr-FR"/>
              </w:rPr>
              <w:pPrChange w:id="12054" w:author="Houyem Rais" w:date="2024-02-22T15:03:00Z">
                <w:pPr>
                  <w:numPr>
                    <w:numId w:val="22"/>
                  </w:numPr>
                  <w:spacing w:before="0" w:after="0" w:line="240" w:lineRule="auto"/>
                  <w:ind w:left="211" w:hanging="211"/>
                </w:pPr>
              </w:pPrChange>
            </w:pPr>
            <w:del w:id="12055" w:author="Houyem Rais" w:date="2024-02-22T15:03:00Z">
              <w:r w:rsidRPr="00007B3E" w:rsidDel="00CB2812">
                <w:rPr>
                  <w:rFonts w:asciiTheme="minorHAnsi" w:eastAsia="Arial" w:hAnsiTheme="minorHAnsi" w:cstheme="minorHAnsi"/>
                  <w:w w:val="105"/>
                  <w:sz w:val="18"/>
                  <w:szCs w:val="18"/>
                  <w:lang w:val="fr-FR"/>
                </w:rPr>
                <w:delText>Clauses de renégociation dans le contrat.</w:delText>
              </w:r>
            </w:del>
          </w:p>
        </w:tc>
      </w:tr>
      <w:tr w:rsidR="008C0F2C" w:rsidRPr="00007B3E" w:rsidDel="00CB2812" w14:paraId="08CA2E89" w14:textId="4F610647">
        <w:trPr>
          <w:trHeight w:val="54"/>
          <w:del w:id="12056" w:author="Houyem Rais" w:date="2024-02-22T15:03:00Z"/>
        </w:trPr>
        <w:tc>
          <w:tcPr>
            <w:tcW w:w="0" w:type="auto"/>
            <w:vMerge/>
            <w:shd w:val="clear" w:color="auto" w:fill="F2F2F2" w:themeFill="background1" w:themeFillShade="F2"/>
          </w:tcPr>
          <w:p w14:paraId="539DDB19" w14:textId="72A7F944"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57" w:author="Houyem Rais" w:date="2024-02-22T15:03:00Z"/>
                <w:rFonts w:asciiTheme="minorHAnsi" w:hAnsiTheme="minorHAnsi" w:cstheme="minorHAnsi"/>
                <w:b/>
                <w:bCs/>
                <w:sz w:val="18"/>
                <w:szCs w:val="18"/>
                <w:lang w:val="fr-FR"/>
              </w:rPr>
              <w:pPrChange w:id="12058" w:author="Houyem Rais" w:date="2024-02-22T15:03:00Z">
                <w:pPr>
                  <w:spacing w:before="0" w:after="0" w:line="240" w:lineRule="auto"/>
                  <w:ind w:left="34"/>
                </w:pPr>
              </w:pPrChange>
            </w:pPr>
          </w:p>
        </w:tc>
        <w:tc>
          <w:tcPr>
            <w:tcW w:w="0" w:type="auto"/>
          </w:tcPr>
          <w:p w14:paraId="69EB2080" w14:textId="3537911B"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59" w:author="Houyem Rais" w:date="2024-02-22T15:03:00Z"/>
                <w:rFonts w:cstheme="minorHAnsi"/>
                <w:b/>
                <w:bCs/>
                <w:sz w:val="18"/>
                <w:lang w:val="fr-FR"/>
              </w:rPr>
              <w:pPrChange w:id="12060" w:author="Houyem Rais" w:date="2024-02-22T15:03:00Z">
                <w:pPr>
                  <w:spacing w:before="0" w:after="0" w:line="240" w:lineRule="auto"/>
                  <w:ind w:left="34"/>
                </w:pPr>
              </w:pPrChange>
            </w:pPr>
            <w:del w:id="12061" w:author="Houyem Rais" w:date="2024-02-22T15:03:00Z">
              <w:r w:rsidRPr="00007B3E" w:rsidDel="00CB2812">
                <w:rPr>
                  <w:rFonts w:eastAsia="Arial" w:cstheme="minorHAnsi"/>
                  <w:b/>
                  <w:bCs/>
                  <w:sz w:val="18"/>
                  <w:lang w:val="fr-FR"/>
                </w:rPr>
                <w:delText xml:space="preserve">Non-respect des obligations contractuelles par l'une des parties, </w:delText>
              </w:r>
              <w:r w:rsidRPr="00007B3E" w:rsidDel="00CB2812">
                <w:rPr>
                  <w:rFonts w:eastAsia="Arial" w:cstheme="minorHAnsi"/>
                  <w:sz w:val="18"/>
                  <w:lang w:val="fr-FR"/>
                </w:rPr>
                <w:delText xml:space="preserve">entraînant des litiges et des coûts juridiques liés à l'exploitation de la </w:delText>
              </w:r>
              <w:r w:rsidRPr="00007B3E" w:rsidDel="00CB2812">
                <w:rPr>
                  <w:rFonts w:cstheme="minorHAnsi"/>
                  <w:sz w:val="18"/>
                  <w:lang w:val="fr-FR"/>
                </w:rPr>
                <w:delText>ligne ferroviaire</w:delText>
              </w:r>
            </w:del>
          </w:p>
        </w:tc>
        <w:tc>
          <w:tcPr>
            <w:tcW w:w="0" w:type="auto"/>
          </w:tcPr>
          <w:p w14:paraId="7C4AC735" w14:textId="6E680DD2"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62" w:author="Houyem Rais" w:date="2024-02-22T15:03:00Z"/>
                <w:rFonts w:cstheme="minorHAnsi"/>
                <w:sz w:val="18"/>
                <w:lang w:val="fr-FR"/>
              </w:rPr>
              <w:pPrChange w:id="12063" w:author="Houyem Rais" w:date="2024-02-22T15:03:00Z">
                <w:pPr>
                  <w:spacing w:before="0" w:after="0" w:line="240" w:lineRule="auto"/>
                  <w:ind w:left="34"/>
                </w:pPr>
              </w:pPrChange>
            </w:pPr>
            <w:del w:id="12064" w:author="Houyem Rais" w:date="2024-02-22T15:03:00Z">
              <w:r w:rsidRPr="00007B3E" w:rsidDel="00CB2812">
                <w:rPr>
                  <w:rFonts w:eastAsia="Arial" w:cstheme="minorHAnsi"/>
                  <w:spacing w:val="-2"/>
                  <w:w w:val="105"/>
                  <w:sz w:val="18"/>
                  <w:lang w:val="fr-FR"/>
                </w:rPr>
                <w:delText>Partagé</w:delText>
              </w:r>
            </w:del>
          </w:p>
        </w:tc>
        <w:tc>
          <w:tcPr>
            <w:tcW w:w="0" w:type="auto"/>
          </w:tcPr>
          <w:p w14:paraId="5BC92DFE" w14:textId="474E8CEF"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65" w:author="Houyem Rais" w:date="2024-02-22T15:03:00Z"/>
                <w:rFonts w:asciiTheme="minorHAnsi" w:eastAsia="Arial" w:hAnsiTheme="minorHAnsi" w:cstheme="minorHAnsi"/>
                <w:w w:val="105"/>
                <w:sz w:val="18"/>
                <w:szCs w:val="18"/>
                <w:lang w:val="fr-FR"/>
              </w:rPr>
              <w:pPrChange w:id="12066" w:author="Houyem Rais" w:date="2024-02-22T15:03:00Z">
                <w:pPr>
                  <w:widowControl/>
                  <w:numPr>
                    <w:numId w:val="22"/>
                  </w:numPr>
                  <w:autoSpaceDE/>
                  <w:autoSpaceDN/>
                  <w:spacing w:before="0" w:after="0" w:line="240" w:lineRule="auto"/>
                  <w:ind w:left="211" w:hanging="211"/>
                </w:pPr>
              </w:pPrChange>
            </w:pPr>
            <w:del w:id="12067" w:author="Houyem Rais" w:date="2024-02-22T15:03:00Z">
              <w:r w:rsidRPr="00007B3E" w:rsidDel="00CB2812">
                <w:rPr>
                  <w:rFonts w:asciiTheme="minorHAnsi" w:eastAsia="Arial" w:hAnsiTheme="minorHAnsi" w:cstheme="minorHAnsi"/>
                  <w:w w:val="105"/>
                  <w:sz w:val="18"/>
                  <w:szCs w:val="18"/>
                  <w:lang w:val="fr-FR"/>
                </w:rPr>
                <w:delText>Un contrat solide et détaillé, spécifiant clairement les obligations de chaque partie et les mécanismes de règlement des différends</w:delText>
              </w:r>
            </w:del>
          </w:p>
          <w:p w14:paraId="4FF65F49" w14:textId="4FB8F558"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68" w:author="Houyem Rais" w:date="2024-02-22T15:03:00Z"/>
                <w:rFonts w:asciiTheme="minorHAnsi" w:eastAsia="Arial" w:hAnsiTheme="minorHAnsi" w:cstheme="minorHAnsi"/>
                <w:w w:val="105"/>
                <w:sz w:val="18"/>
                <w:szCs w:val="18"/>
                <w:lang w:val="fr-FR"/>
              </w:rPr>
              <w:pPrChange w:id="12069" w:author="Houyem Rais" w:date="2024-02-22T15:03:00Z">
                <w:pPr>
                  <w:widowControl/>
                  <w:numPr>
                    <w:numId w:val="22"/>
                  </w:numPr>
                  <w:autoSpaceDE/>
                  <w:autoSpaceDN/>
                  <w:spacing w:before="0" w:after="0" w:line="240" w:lineRule="auto"/>
                  <w:ind w:left="211" w:hanging="211"/>
                </w:pPr>
              </w:pPrChange>
            </w:pPr>
            <w:del w:id="12070" w:author="Houyem Rais" w:date="2024-02-22T15:03:00Z">
              <w:r w:rsidRPr="00007B3E" w:rsidDel="00CB2812">
                <w:rPr>
                  <w:rFonts w:asciiTheme="minorHAnsi" w:eastAsia="Arial" w:hAnsiTheme="minorHAnsi" w:cstheme="minorHAnsi"/>
                  <w:w w:val="105"/>
                  <w:sz w:val="18"/>
                  <w:szCs w:val="18"/>
                  <w:lang w:val="fr-FR"/>
                </w:rPr>
                <w:delText>Inclusion de mécanismes de résolution des litiges (médiation/ arbitrage)</w:delText>
              </w:r>
            </w:del>
          </w:p>
          <w:p w14:paraId="39B25095" w14:textId="41B171A1"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71" w:author="Houyem Rais" w:date="2024-02-22T15:03:00Z"/>
                <w:rFonts w:asciiTheme="minorHAnsi" w:eastAsia="Arial" w:hAnsiTheme="minorHAnsi" w:cstheme="minorHAnsi"/>
                <w:w w:val="105"/>
                <w:sz w:val="18"/>
                <w:szCs w:val="18"/>
                <w:lang w:val="fr-FR"/>
              </w:rPr>
              <w:pPrChange w:id="12072" w:author="Houyem Rais" w:date="2024-02-22T15:03:00Z">
                <w:pPr>
                  <w:widowControl/>
                  <w:numPr>
                    <w:numId w:val="22"/>
                  </w:numPr>
                  <w:autoSpaceDE/>
                  <w:autoSpaceDN/>
                  <w:spacing w:before="0" w:after="0" w:line="240" w:lineRule="auto"/>
                  <w:ind w:left="211" w:hanging="211"/>
                </w:pPr>
              </w:pPrChange>
            </w:pPr>
            <w:del w:id="12073" w:author="Houyem Rais" w:date="2024-02-22T15:03:00Z">
              <w:r w:rsidRPr="00007B3E" w:rsidDel="00CB2812">
                <w:rPr>
                  <w:rFonts w:asciiTheme="minorHAnsi" w:eastAsia="Arial" w:hAnsiTheme="minorHAnsi" w:cstheme="minorHAnsi"/>
                  <w:w w:val="105"/>
                  <w:sz w:val="18"/>
                  <w:szCs w:val="18"/>
                  <w:lang w:val="fr-FR"/>
                </w:rPr>
                <w:delText>Suivi et communication réguliers</w:delText>
              </w:r>
            </w:del>
          </w:p>
        </w:tc>
      </w:tr>
      <w:tr w:rsidR="008C0F2C" w:rsidRPr="00007B3E" w:rsidDel="00CB2812" w14:paraId="4909A497" w14:textId="5677DE71">
        <w:trPr>
          <w:trHeight w:val="309"/>
          <w:del w:id="12074" w:author="Houyem Rais" w:date="2024-02-22T15:03:00Z"/>
        </w:trPr>
        <w:tc>
          <w:tcPr>
            <w:tcW w:w="0" w:type="auto"/>
            <w:vMerge/>
            <w:shd w:val="clear" w:color="auto" w:fill="F2F2F2" w:themeFill="background1" w:themeFillShade="F2"/>
          </w:tcPr>
          <w:p w14:paraId="4F67FF68" w14:textId="583AB4F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75" w:author="Houyem Rais" w:date="2024-02-22T15:03:00Z"/>
                <w:rFonts w:asciiTheme="minorHAnsi" w:hAnsiTheme="minorHAnsi" w:cstheme="minorHAnsi"/>
                <w:b/>
                <w:bCs/>
                <w:sz w:val="18"/>
                <w:szCs w:val="18"/>
                <w:lang w:val="fr-FR"/>
              </w:rPr>
              <w:pPrChange w:id="12076" w:author="Houyem Rais" w:date="2024-02-22T15:03:00Z">
                <w:pPr>
                  <w:spacing w:before="0" w:after="0" w:line="240" w:lineRule="auto"/>
                  <w:ind w:left="34"/>
                </w:pPr>
              </w:pPrChange>
            </w:pPr>
          </w:p>
        </w:tc>
        <w:tc>
          <w:tcPr>
            <w:tcW w:w="0" w:type="auto"/>
          </w:tcPr>
          <w:p w14:paraId="63BE171D" w14:textId="10324F1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77" w:author="Houyem Rais" w:date="2024-02-22T15:03:00Z"/>
                <w:rFonts w:asciiTheme="minorHAnsi" w:hAnsiTheme="minorHAnsi" w:cstheme="minorHAnsi"/>
                <w:b/>
                <w:bCs/>
                <w:sz w:val="18"/>
                <w:szCs w:val="18"/>
                <w:lang w:val="fr-FR"/>
              </w:rPr>
              <w:pPrChange w:id="12078" w:author="Houyem Rais" w:date="2024-02-22T15:03:00Z">
                <w:pPr>
                  <w:spacing w:before="0" w:after="0" w:line="240" w:lineRule="auto"/>
                  <w:ind w:left="34"/>
                </w:pPr>
              </w:pPrChange>
            </w:pPr>
            <w:del w:id="12079" w:author="Houyem Rais" w:date="2024-02-22T15:03:00Z">
              <w:r w:rsidRPr="00007B3E" w:rsidDel="00CB2812">
                <w:rPr>
                  <w:rFonts w:eastAsia="Arial" w:cstheme="minorHAnsi"/>
                  <w:b/>
                  <w:bCs/>
                  <w:sz w:val="18"/>
                  <w:lang w:val="fr-FR"/>
                </w:rPr>
                <w:delText xml:space="preserve">Résiliation anticipée du contrat à long terme </w:delText>
              </w:r>
              <w:r w:rsidRPr="00007B3E" w:rsidDel="00CB2812">
                <w:rPr>
                  <w:rFonts w:eastAsia="Arial" w:cstheme="minorHAnsi"/>
                  <w:sz w:val="18"/>
                  <w:lang w:val="fr-FR"/>
                </w:rPr>
                <w:delText>à cause d'une rentabilité insuffisante du projet, d'une erreur grave ou d'une défaillance financière du partenaire privé</w:delText>
              </w:r>
            </w:del>
          </w:p>
        </w:tc>
        <w:tc>
          <w:tcPr>
            <w:tcW w:w="0" w:type="auto"/>
          </w:tcPr>
          <w:p w14:paraId="0E89A7AD" w14:textId="45C55D2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80" w:author="Houyem Rais" w:date="2024-02-22T15:03:00Z"/>
                <w:rFonts w:asciiTheme="minorHAnsi" w:eastAsia="Arial" w:hAnsiTheme="minorHAnsi" w:cstheme="minorHAnsi"/>
                <w:spacing w:val="-2"/>
                <w:w w:val="105"/>
                <w:sz w:val="18"/>
                <w:szCs w:val="18"/>
                <w:lang w:val="fr-FR"/>
              </w:rPr>
              <w:pPrChange w:id="12081" w:author="Houyem Rais" w:date="2024-02-22T15:03:00Z">
                <w:pPr>
                  <w:spacing w:before="0" w:after="0" w:line="240" w:lineRule="auto"/>
                  <w:ind w:left="34"/>
                </w:pPr>
              </w:pPrChange>
            </w:pPr>
            <w:del w:id="12082" w:author="Houyem Rais" w:date="2024-02-22T15:03:00Z">
              <w:r w:rsidRPr="00007B3E" w:rsidDel="00CB2812">
                <w:rPr>
                  <w:rFonts w:cstheme="minorHAnsi"/>
                  <w:sz w:val="18"/>
                  <w:lang w:val="fr-FR"/>
                </w:rPr>
                <w:delText>Partenaire public</w:delText>
              </w:r>
            </w:del>
          </w:p>
        </w:tc>
        <w:tc>
          <w:tcPr>
            <w:tcW w:w="0" w:type="auto"/>
          </w:tcPr>
          <w:p w14:paraId="51F26027" w14:textId="1EAAFF4A"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83" w:author="Houyem Rais" w:date="2024-02-22T15:03:00Z"/>
                <w:rFonts w:asciiTheme="minorHAnsi" w:eastAsia="Arial" w:hAnsiTheme="minorHAnsi" w:cstheme="minorHAnsi"/>
                <w:w w:val="105"/>
                <w:sz w:val="18"/>
                <w:szCs w:val="18"/>
                <w:lang w:val="fr-FR"/>
              </w:rPr>
              <w:pPrChange w:id="12084" w:author="Houyem Rais" w:date="2024-02-22T15:03:00Z">
                <w:pPr>
                  <w:widowControl/>
                  <w:numPr>
                    <w:numId w:val="22"/>
                  </w:numPr>
                  <w:autoSpaceDE/>
                  <w:autoSpaceDN/>
                  <w:spacing w:before="0" w:after="0" w:line="240" w:lineRule="auto"/>
                  <w:ind w:left="211" w:hanging="211"/>
                </w:pPr>
              </w:pPrChange>
            </w:pPr>
            <w:del w:id="12085" w:author="Houyem Rais" w:date="2024-02-22T15:03:00Z">
              <w:r w:rsidRPr="00007B3E" w:rsidDel="00CB2812">
                <w:rPr>
                  <w:rFonts w:asciiTheme="minorHAnsi" w:eastAsia="Arial" w:hAnsiTheme="minorHAnsi" w:cstheme="minorHAnsi"/>
                  <w:w w:val="105"/>
                  <w:sz w:val="18"/>
                  <w:szCs w:val="18"/>
                  <w:lang w:val="fr-FR"/>
                </w:rPr>
                <w:delText>Clauses contractuelles fixant les conditions de résiliation anticipée et les conséquences financières associées</w:delText>
              </w:r>
            </w:del>
          </w:p>
          <w:p w14:paraId="5A5F9CDF" w14:textId="0EDB6D1D"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86" w:author="Houyem Rais" w:date="2024-02-22T15:03:00Z"/>
                <w:rFonts w:asciiTheme="minorHAnsi" w:eastAsia="Arial" w:hAnsiTheme="minorHAnsi" w:cstheme="minorHAnsi"/>
                <w:w w:val="105"/>
                <w:sz w:val="18"/>
                <w:szCs w:val="18"/>
                <w:lang w:val="fr-FR"/>
              </w:rPr>
              <w:pPrChange w:id="12087" w:author="Houyem Rais" w:date="2024-02-22T15:03:00Z">
                <w:pPr>
                  <w:widowControl/>
                  <w:numPr>
                    <w:numId w:val="22"/>
                  </w:numPr>
                  <w:autoSpaceDE/>
                  <w:autoSpaceDN/>
                  <w:spacing w:before="0" w:after="0" w:line="240" w:lineRule="auto"/>
                  <w:ind w:left="211" w:hanging="211"/>
                </w:pPr>
              </w:pPrChange>
            </w:pPr>
            <w:del w:id="12088" w:author="Houyem Rais" w:date="2024-02-22T15:03:00Z">
              <w:r w:rsidRPr="00007B3E" w:rsidDel="00CB2812">
                <w:rPr>
                  <w:rFonts w:asciiTheme="minorHAnsi" w:eastAsia="Arial" w:hAnsiTheme="minorHAnsi" w:cstheme="minorHAnsi"/>
                  <w:w w:val="105"/>
                  <w:sz w:val="18"/>
                  <w:szCs w:val="18"/>
                  <w:lang w:val="fr-FR"/>
                </w:rPr>
                <w:delText>Mécanismes de surveillance régulière pour détecter les signes précurseurs de difficultés financières</w:delText>
              </w:r>
            </w:del>
          </w:p>
          <w:p w14:paraId="2111F5A6" w14:textId="7FFAE032"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089" w:author="Houyem Rais" w:date="2024-02-22T15:03:00Z"/>
                <w:rFonts w:asciiTheme="minorHAnsi" w:eastAsia="Arial" w:hAnsiTheme="minorHAnsi" w:cstheme="minorHAnsi"/>
                <w:w w:val="105"/>
                <w:sz w:val="18"/>
                <w:szCs w:val="18"/>
                <w:lang w:val="fr-FR"/>
              </w:rPr>
              <w:pPrChange w:id="12090" w:author="Houyem Rais" w:date="2024-02-22T15:03:00Z">
                <w:pPr>
                  <w:widowControl/>
                  <w:numPr>
                    <w:numId w:val="22"/>
                  </w:numPr>
                  <w:autoSpaceDE/>
                  <w:autoSpaceDN/>
                  <w:spacing w:before="0" w:after="0" w:line="240" w:lineRule="auto"/>
                  <w:ind w:left="211" w:hanging="211"/>
                </w:pPr>
              </w:pPrChange>
            </w:pPr>
            <w:del w:id="12091" w:author="Houyem Rais" w:date="2024-02-22T15:03:00Z">
              <w:r w:rsidRPr="00007B3E" w:rsidDel="00CB2812">
                <w:rPr>
                  <w:rFonts w:asciiTheme="minorHAnsi" w:eastAsia="Arial" w:hAnsiTheme="minorHAnsi" w:cstheme="minorHAnsi"/>
                  <w:w w:val="105"/>
                  <w:sz w:val="18"/>
                  <w:szCs w:val="18"/>
                  <w:lang w:val="fr-FR"/>
                </w:rPr>
                <w:delText xml:space="preserve">Un plan de transition pour assurer la continuité de l'exploitation de la </w:delText>
              </w:r>
              <w:r w:rsidRPr="00007B3E" w:rsidDel="00CB2812">
                <w:rPr>
                  <w:rFonts w:cstheme="minorHAnsi"/>
                  <w:sz w:val="18"/>
                  <w:lang w:val="fr-FR"/>
                </w:rPr>
                <w:delText>ligne ferroviaire</w:delText>
              </w:r>
              <w:r w:rsidRPr="00007B3E" w:rsidDel="00CB2812">
                <w:rPr>
                  <w:rFonts w:asciiTheme="minorHAnsi" w:eastAsia="Arial" w:hAnsiTheme="minorHAnsi" w:cstheme="minorHAnsi"/>
                  <w:w w:val="105"/>
                  <w:sz w:val="18"/>
                  <w:szCs w:val="18"/>
                  <w:lang w:val="fr-FR"/>
                </w:rPr>
                <w:delText xml:space="preserve"> en cas de résiliation anticipée</w:delText>
              </w:r>
            </w:del>
          </w:p>
        </w:tc>
      </w:tr>
      <w:tr w:rsidR="008C0F2C" w:rsidRPr="00007B3E" w:rsidDel="00CB2812" w14:paraId="18B6B793" w14:textId="791664FE">
        <w:trPr>
          <w:trHeight w:val="309"/>
          <w:del w:id="12092" w:author="Houyem Rais" w:date="2024-02-22T15:03:00Z"/>
        </w:trPr>
        <w:tc>
          <w:tcPr>
            <w:tcW w:w="0" w:type="auto"/>
            <w:vMerge/>
            <w:shd w:val="clear" w:color="auto" w:fill="F2F2F2" w:themeFill="background1" w:themeFillShade="F2"/>
          </w:tcPr>
          <w:p w14:paraId="11FC130B" w14:textId="4F9D6DB1"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93" w:author="Houyem Rais" w:date="2024-02-22T15:03:00Z"/>
                <w:rFonts w:asciiTheme="minorHAnsi" w:hAnsiTheme="minorHAnsi" w:cstheme="minorHAnsi"/>
                <w:b/>
                <w:bCs/>
                <w:sz w:val="18"/>
                <w:szCs w:val="18"/>
                <w:lang w:val="fr-FR"/>
              </w:rPr>
              <w:pPrChange w:id="12094" w:author="Houyem Rais" w:date="2024-02-22T15:03:00Z">
                <w:pPr>
                  <w:spacing w:before="0" w:after="0" w:line="240" w:lineRule="auto"/>
                  <w:ind w:left="34"/>
                </w:pPr>
              </w:pPrChange>
            </w:pPr>
          </w:p>
        </w:tc>
        <w:tc>
          <w:tcPr>
            <w:tcW w:w="0" w:type="auto"/>
          </w:tcPr>
          <w:p w14:paraId="0E734CD7" w14:textId="5F0453A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95" w:author="Houyem Rais" w:date="2024-02-22T15:03:00Z"/>
                <w:rFonts w:eastAsia="Arial" w:cstheme="minorHAnsi"/>
                <w:b/>
                <w:bCs/>
                <w:sz w:val="18"/>
                <w:lang w:val="fr-FR"/>
              </w:rPr>
              <w:pPrChange w:id="12096" w:author="Houyem Rais" w:date="2024-02-22T15:03:00Z">
                <w:pPr>
                  <w:spacing w:before="0" w:after="0" w:line="240" w:lineRule="auto"/>
                  <w:ind w:left="34"/>
                </w:pPr>
              </w:pPrChange>
            </w:pPr>
            <w:del w:id="12097" w:author="Houyem Rais" w:date="2024-02-22T15:03:00Z">
              <w:r w:rsidRPr="00007B3E" w:rsidDel="00CB2812">
                <w:rPr>
                  <w:rFonts w:eastAsia="Arial" w:cstheme="minorHAnsi"/>
                  <w:b/>
                  <w:bCs/>
                  <w:sz w:val="18"/>
                  <w:lang w:val="fr-FR"/>
                </w:rPr>
                <w:delText>Transfert du personnel en fin de contrat</w:delText>
              </w:r>
            </w:del>
          </w:p>
        </w:tc>
        <w:tc>
          <w:tcPr>
            <w:tcW w:w="0" w:type="auto"/>
          </w:tcPr>
          <w:p w14:paraId="78577E49" w14:textId="3BEC1CEF"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098" w:author="Houyem Rais" w:date="2024-02-22T15:03:00Z"/>
                <w:rFonts w:cstheme="minorHAnsi"/>
                <w:sz w:val="18"/>
                <w:lang w:val="fr-FR"/>
              </w:rPr>
              <w:pPrChange w:id="12099" w:author="Houyem Rais" w:date="2024-02-22T15:03:00Z">
                <w:pPr>
                  <w:spacing w:before="0" w:after="0" w:line="240" w:lineRule="auto"/>
                  <w:ind w:left="34"/>
                </w:pPr>
              </w:pPrChange>
            </w:pPr>
            <w:del w:id="12100" w:author="Houyem Rais" w:date="2024-02-22T15:03:00Z">
              <w:r w:rsidRPr="00007B3E" w:rsidDel="00CB2812">
                <w:rPr>
                  <w:rFonts w:eastAsia="Arial" w:cstheme="minorHAnsi"/>
                  <w:spacing w:val="-2"/>
                  <w:w w:val="105"/>
                  <w:sz w:val="18"/>
                  <w:lang w:val="fr-FR"/>
                </w:rPr>
                <w:delText>Partenaire public</w:delText>
              </w:r>
            </w:del>
          </w:p>
        </w:tc>
        <w:tc>
          <w:tcPr>
            <w:tcW w:w="0" w:type="auto"/>
          </w:tcPr>
          <w:p w14:paraId="4F94C0D6" w14:textId="3C17D36A" w:rsidR="008C0F2C" w:rsidRPr="00007B3E" w:rsidDel="00CB2812" w:rsidRDefault="008C0F2C" w:rsidP="00CB2812">
            <w:pPr>
              <w:widowControl/>
              <w:numPr>
                <w:ilvl w:val="1"/>
                <w:numId w:val="1"/>
              </w:numPr>
              <w:tabs>
                <w:tab w:val="left" w:pos="2730"/>
              </w:tabs>
              <w:autoSpaceDE/>
              <w:autoSpaceDN/>
              <w:spacing w:before="240" w:after="240" w:line="240" w:lineRule="auto"/>
              <w:ind w:left="1134"/>
              <w:jc w:val="left"/>
              <w:outlineLvl w:val="2"/>
              <w:rPr>
                <w:del w:id="12101" w:author="Houyem Rais" w:date="2024-02-22T15:03:00Z"/>
                <w:rFonts w:asciiTheme="minorHAnsi" w:eastAsia="Arial" w:hAnsiTheme="minorHAnsi" w:cstheme="minorHAnsi"/>
                <w:w w:val="105"/>
                <w:sz w:val="18"/>
                <w:szCs w:val="18"/>
                <w:lang w:val="fr-FR"/>
              </w:rPr>
              <w:pPrChange w:id="12102" w:author="Houyem Rais" w:date="2024-02-22T15:03:00Z">
                <w:pPr>
                  <w:widowControl/>
                  <w:numPr>
                    <w:numId w:val="22"/>
                  </w:numPr>
                  <w:autoSpaceDE/>
                  <w:autoSpaceDN/>
                  <w:spacing w:before="0" w:after="0" w:line="240" w:lineRule="auto"/>
                  <w:ind w:left="211" w:hanging="211"/>
                </w:pPr>
              </w:pPrChange>
            </w:pPr>
            <w:del w:id="12103" w:author="Houyem Rais" w:date="2024-02-22T15:03:00Z">
              <w:r w:rsidRPr="00007B3E" w:rsidDel="00CB2812">
                <w:rPr>
                  <w:rFonts w:asciiTheme="minorHAnsi" w:eastAsia="Arial" w:hAnsiTheme="minorHAnsi" w:cstheme="minorHAnsi"/>
                  <w:w w:val="105"/>
                  <w:sz w:val="18"/>
                  <w:szCs w:val="18"/>
                  <w:lang w:val="fr-FR"/>
                </w:rPr>
                <w:delText>Définition dès le début d’un plan pour le transfert du personnel à la fin de la concession</w:delText>
              </w:r>
            </w:del>
          </w:p>
        </w:tc>
      </w:tr>
      <w:tr w:rsidR="008C0F2C" w:rsidRPr="00007B3E" w:rsidDel="00CB2812" w14:paraId="1063FDD8" w14:textId="578A37F9">
        <w:trPr>
          <w:del w:id="12104" w:author="Houyem Rais" w:date="2024-02-22T15:03:00Z"/>
        </w:trPr>
        <w:tc>
          <w:tcPr>
            <w:tcW w:w="0" w:type="auto"/>
            <w:vMerge w:val="restart"/>
            <w:shd w:val="clear" w:color="auto" w:fill="F2F2F2" w:themeFill="background1" w:themeFillShade="F2"/>
          </w:tcPr>
          <w:p w14:paraId="34AD301C" w14:textId="46355C59"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05" w:author="Houyem Rais" w:date="2024-02-22T15:03:00Z"/>
                <w:rFonts w:asciiTheme="minorHAnsi" w:hAnsiTheme="minorHAnsi" w:cstheme="minorHAnsi"/>
                <w:b/>
                <w:bCs/>
                <w:sz w:val="18"/>
                <w:szCs w:val="18"/>
                <w:lang w:val="fr-FR"/>
              </w:rPr>
              <w:pPrChange w:id="12106" w:author="Houyem Rais" w:date="2024-02-22T15:03:00Z">
                <w:pPr>
                  <w:spacing w:before="0" w:after="0" w:line="240" w:lineRule="auto"/>
                  <w:ind w:left="34"/>
                </w:pPr>
              </w:pPrChange>
            </w:pPr>
            <w:del w:id="12107" w:author="Houyem Rais" w:date="2024-02-22T15:03:00Z">
              <w:r w:rsidRPr="00007B3E" w:rsidDel="00CB2812">
                <w:rPr>
                  <w:rFonts w:asciiTheme="minorHAnsi" w:hAnsiTheme="minorHAnsi" w:cstheme="minorHAnsi"/>
                  <w:b/>
                  <w:bCs/>
                  <w:sz w:val="18"/>
                  <w:szCs w:val="18"/>
                  <w:lang w:val="fr-FR"/>
                </w:rPr>
                <w:delText>Risque financier</w:delText>
              </w:r>
            </w:del>
          </w:p>
        </w:tc>
        <w:tc>
          <w:tcPr>
            <w:tcW w:w="0" w:type="auto"/>
          </w:tcPr>
          <w:p w14:paraId="731B745E" w14:textId="7F099B58"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08" w:author="Houyem Rais" w:date="2024-02-22T15:03:00Z"/>
                <w:rFonts w:asciiTheme="minorHAnsi" w:eastAsia="Arial" w:hAnsiTheme="minorHAnsi" w:cstheme="minorHAnsi"/>
                <w:b/>
                <w:bCs/>
                <w:w w:val="105"/>
                <w:sz w:val="18"/>
                <w:szCs w:val="18"/>
                <w:lang w:val="fr-FR"/>
              </w:rPr>
              <w:pPrChange w:id="12109" w:author="Houyem Rais" w:date="2024-02-22T15:03:00Z">
                <w:pPr>
                  <w:spacing w:before="0" w:after="0" w:line="240" w:lineRule="auto"/>
                  <w:ind w:left="34"/>
                </w:pPr>
              </w:pPrChange>
            </w:pPr>
            <w:del w:id="12110" w:author="Houyem Rais" w:date="2024-02-22T15:03:00Z">
              <w:r w:rsidRPr="00007B3E" w:rsidDel="00CB2812">
                <w:rPr>
                  <w:rFonts w:asciiTheme="minorHAnsi" w:eastAsia="Arial" w:hAnsiTheme="minorHAnsi" w:cstheme="minorHAnsi"/>
                  <w:b/>
                  <w:bCs/>
                  <w:w w:val="105"/>
                  <w:sz w:val="18"/>
                  <w:szCs w:val="18"/>
                  <w:lang w:val="fr-FR"/>
                </w:rPr>
                <w:delText>Manque de financement public</w:delText>
              </w:r>
            </w:del>
          </w:p>
          <w:p w14:paraId="7F4C1DF3" w14:textId="500CDF9D"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11" w:author="Houyem Rais" w:date="2024-02-22T15:03:00Z"/>
                <w:rFonts w:asciiTheme="minorHAnsi" w:hAnsiTheme="minorHAnsi" w:cstheme="minorHAnsi"/>
                <w:sz w:val="18"/>
                <w:szCs w:val="18"/>
                <w:lang w:val="fr-FR"/>
              </w:rPr>
              <w:pPrChange w:id="12112" w:author="Houyem Rais" w:date="2024-02-22T15:03:00Z">
                <w:pPr>
                  <w:spacing w:before="0" w:after="0" w:line="240" w:lineRule="auto"/>
                  <w:ind w:left="34"/>
                </w:pPr>
              </w:pPrChange>
            </w:pPr>
            <w:del w:id="12113" w:author="Houyem Rais" w:date="2024-02-22T15:03:00Z">
              <w:r w:rsidRPr="00007B3E" w:rsidDel="00CB2812">
                <w:rPr>
                  <w:rFonts w:asciiTheme="minorHAnsi" w:eastAsia="Arial" w:hAnsiTheme="minorHAnsi" w:cstheme="minorHAnsi"/>
                  <w:w w:val="105"/>
                  <w:sz w:val="18"/>
                  <w:szCs w:val="18"/>
                  <w:lang w:val="fr-FR"/>
                </w:rPr>
                <w:delText>Le risque que le projet ait des difficultés à obtenir des subventions publiques</w:delText>
              </w:r>
            </w:del>
          </w:p>
        </w:tc>
        <w:tc>
          <w:tcPr>
            <w:tcW w:w="0" w:type="auto"/>
          </w:tcPr>
          <w:p w14:paraId="2625F162" w14:textId="188BC3C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14" w:author="Houyem Rais" w:date="2024-02-22T15:03:00Z"/>
                <w:rFonts w:asciiTheme="minorHAnsi" w:eastAsia="Arial" w:hAnsiTheme="minorHAnsi" w:cstheme="minorHAnsi"/>
                <w:spacing w:val="-2"/>
                <w:w w:val="105"/>
                <w:sz w:val="18"/>
                <w:szCs w:val="18"/>
                <w:lang w:val="fr-FR"/>
              </w:rPr>
              <w:pPrChange w:id="12115" w:author="Houyem Rais" w:date="2024-02-22T15:03:00Z">
                <w:pPr>
                  <w:spacing w:before="0" w:after="0" w:line="240" w:lineRule="auto"/>
                  <w:ind w:left="34"/>
                </w:pPr>
              </w:pPrChange>
            </w:pPr>
            <w:del w:id="12116" w:author="Houyem Rais" w:date="2024-02-22T15:03:00Z">
              <w:r w:rsidRPr="00007B3E" w:rsidDel="00CB2812">
                <w:rPr>
                  <w:rFonts w:asciiTheme="minorHAnsi" w:eastAsia="Arial" w:hAnsiTheme="minorHAnsi" w:cstheme="minorHAnsi"/>
                  <w:spacing w:val="-2"/>
                  <w:w w:val="105"/>
                  <w:sz w:val="18"/>
                  <w:szCs w:val="18"/>
                  <w:lang w:val="fr-FR"/>
                </w:rPr>
                <w:delText>Partenaire public</w:delText>
              </w:r>
            </w:del>
          </w:p>
          <w:p w14:paraId="18AA0B0E" w14:textId="2890DFE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17" w:author="Houyem Rais" w:date="2024-02-22T15:03:00Z"/>
                <w:rFonts w:asciiTheme="minorHAnsi" w:hAnsiTheme="minorHAnsi" w:cstheme="minorHAnsi"/>
                <w:sz w:val="18"/>
                <w:szCs w:val="18"/>
                <w:lang w:val="fr-FR"/>
              </w:rPr>
              <w:pPrChange w:id="12118" w:author="Houyem Rais" w:date="2024-02-22T15:03:00Z">
                <w:pPr>
                  <w:spacing w:before="0" w:after="0" w:line="240" w:lineRule="auto"/>
                  <w:ind w:left="34"/>
                </w:pPr>
              </w:pPrChange>
            </w:pPr>
            <w:del w:id="12119" w:author="Houyem Rais" w:date="2024-02-22T15:03:00Z">
              <w:r w:rsidRPr="00007B3E" w:rsidDel="00CB2812">
                <w:rPr>
                  <w:rFonts w:asciiTheme="minorHAnsi" w:eastAsia="Arial" w:hAnsiTheme="minorHAnsi" w:cstheme="minorHAnsi"/>
                  <w:spacing w:val="-2"/>
                  <w:w w:val="105"/>
                  <w:sz w:val="18"/>
                  <w:szCs w:val="18"/>
                  <w:lang w:val="fr-FR"/>
                </w:rPr>
                <w:delText>Si le projet nécessite des fonds publics pour être financièrement viable, le gouvernement devra assumer un certain degré de risque financier.</w:delText>
              </w:r>
            </w:del>
          </w:p>
        </w:tc>
        <w:tc>
          <w:tcPr>
            <w:tcW w:w="0" w:type="auto"/>
          </w:tcPr>
          <w:p w14:paraId="4E76D261" w14:textId="30417D8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20" w:author="Houyem Rais" w:date="2024-02-22T15:03:00Z"/>
                <w:rFonts w:asciiTheme="minorHAnsi" w:eastAsia="Arial" w:hAnsiTheme="minorHAnsi" w:cstheme="minorHAnsi"/>
                <w:w w:val="105"/>
                <w:sz w:val="18"/>
                <w:szCs w:val="18"/>
                <w:lang w:val="fr-FR"/>
              </w:rPr>
              <w:pPrChange w:id="12121" w:author="Houyem Rais" w:date="2024-02-22T15:03:00Z">
                <w:pPr>
                  <w:numPr>
                    <w:numId w:val="22"/>
                  </w:numPr>
                  <w:spacing w:before="0" w:after="0" w:line="240" w:lineRule="auto"/>
                  <w:ind w:left="211" w:hanging="211"/>
                </w:pPr>
              </w:pPrChange>
            </w:pPr>
            <w:del w:id="12122" w:author="Houyem Rais" w:date="2024-02-22T15:03:00Z">
              <w:r w:rsidRPr="00007B3E" w:rsidDel="00CB2812">
                <w:rPr>
                  <w:rFonts w:asciiTheme="minorHAnsi" w:eastAsia="Arial" w:hAnsiTheme="minorHAnsi" w:cstheme="minorHAnsi"/>
                  <w:w w:val="105"/>
                  <w:sz w:val="18"/>
                  <w:szCs w:val="18"/>
                  <w:lang w:val="fr-FR"/>
                </w:rPr>
                <w:delText>Définition du budget sur la base d’une étude détaillée</w:delText>
              </w:r>
            </w:del>
          </w:p>
          <w:p w14:paraId="3F71B937" w14:textId="6C024176"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23" w:author="Houyem Rais" w:date="2024-02-22T15:03:00Z"/>
                <w:rFonts w:asciiTheme="minorHAnsi" w:eastAsia="Arial" w:hAnsiTheme="minorHAnsi" w:cstheme="minorHAnsi"/>
                <w:w w:val="105"/>
                <w:sz w:val="18"/>
                <w:szCs w:val="18"/>
                <w:lang w:val="fr-FR"/>
              </w:rPr>
              <w:pPrChange w:id="12124" w:author="Houyem Rais" w:date="2024-02-22T15:03:00Z">
                <w:pPr>
                  <w:numPr>
                    <w:numId w:val="22"/>
                  </w:numPr>
                  <w:spacing w:before="0" w:after="0" w:line="240" w:lineRule="auto"/>
                  <w:ind w:left="211" w:hanging="211"/>
                </w:pPr>
              </w:pPrChange>
            </w:pPr>
            <w:del w:id="12125" w:author="Houyem Rais" w:date="2024-02-22T15:03:00Z">
              <w:r w:rsidRPr="00007B3E" w:rsidDel="00CB2812">
                <w:rPr>
                  <w:rFonts w:asciiTheme="minorHAnsi" w:eastAsia="Arial" w:hAnsiTheme="minorHAnsi" w:cstheme="minorHAnsi"/>
                  <w:w w:val="105"/>
                  <w:sz w:val="18"/>
                  <w:szCs w:val="18"/>
                  <w:lang w:val="fr-FR"/>
                </w:rPr>
                <w:delText>Planification budgétaire des ressources financières</w:delText>
              </w:r>
            </w:del>
          </w:p>
          <w:p w14:paraId="08DB54FE" w14:textId="75F1CE53"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26" w:author="Houyem Rais" w:date="2024-02-22T15:03:00Z"/>
                <w:rFonts w:asciiTheme="minorHAnsi" w:eastAsia="Arial" w:hAnsiTheme="minorHAnsi" w:cstheme="minorHAnsi"/>
                <w:w w:val="105"/>
                <w:sz w:val="18"/>
                <w:szCs w:val="18"/>
                <w:lang w:val="fr-FR"/>
              </w:rPr>
              <w:pPrChange w:id="12127" w:author="Houyem Rais" w:date="2024-02-22T15:03:00Z">
                <w:pPr>
                  <w:numPr>
                    <w:numId w:val="22"/>
                  </w:numPr>
                  <w:spacing w:before="0" w:after="0" w:line="240" w:lineRule="auto"/>
                  <w:ind w:left="211" w:hanging="211"/>
                </w:pPr>
              </w:pPrChange>
            </w:pPr>
            <w:del w:id="12128" w:author="Houyem Rais" w:date="2024-02-22T15:03:00Z">
              <w:r w:rsidRPr="00007B3E" w:rsidDel="00CB2812">
                <w:rPr>
                  <w:rFonts w:asciiTheme="minorHAnsi" w:eastAsia="Arial" w:hAnsiTheme="minorHAnsi" w:cstheme="minorHAnsi"/>
                  <w:w w:val="105"/>
                  <w:sz w:val="18"/>
                  <w:szCs w:val="18"/>
                  <w:lang w:val="fr-FR"/>
                </w:rPr>
                <w:delText>Mobilisation du financement total avant le lancement de l’appel d’offres (si investissement public)</w:delText>
              </w:r>
            </w:del>
          </w:p>
          <w:p w14:paraId="615837DD" w14:textId="0887A9D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29" w:author="Houyem Rais" w:date="2024-02-22T15:03:00Z"/>
                <w:rFonts w:asciiTheme="minorHAnsi" w:eastAsia="Arial" w:hAnsiTheme="minorHAnsi" w:cstheme="minorHAnsi"/>
                <w:w w:val="105"/>
                <w:sz w:val="18"/>
                <w:szCs w:val="18"/>
                <w:lang w:val="fr-FR"/>
              </w:rPr>
              <w:pPrChange w:id="12130" w:author="Houyem Rais" w:date="2024-02-22T15:03:00Z">
                <w:pPr>
                  <w:numPr>
                    <w:numId w:val="22"/>
                  </w:numPr>
                  <w:spacing w:before="0" w:after="0" w:line="240" w:lineRule="auto"/>
                  <w:ind w:left="211" w:hanging="211"/>
                </w:pPr>
              </w:pPrChange>
            </w:pPr>
            <w:del w:id="12131" w:author="Houyem Rais" w:date="2024-02-22T15:03:00Z">
              <w:r w:rsidRPr="00007B3E" w:rsidDel="00CB2812">
                <w:rPr>
                  <w:rFonts w:asciiTheme="minorHAnsi" w:eastAsia="Arial" w:hAnsiTheme="minorHAnsi" w:cstheme="minorHAnsi"/>
                  <w:w w:val="105"/>
                  <w:sz w:val="18"/>
                  <w:szCs w:val="18"/>
                  <w:lang w:val="fr-FR"/>
                </w:rPr>
                <w:delText>Garantie de l’État pour la subvention CAPEX</w:delText>
              </w:r>
            </w:del>
          </w:p>
        </w:tc>
      </w:tr>
      <w:tr w:rsidR="008C0F2C" w:rsidRPr="00007B3E" w:rsidDel="00CB2812" w14:paraId="04786AD2" w14:textId="1FDB4E76">
        <w:trPr>
          <w:del w:id="12132" w:author="Houyem Rais" w:date="2024-02-22T15:03:00Z"/>
        </w:trPr>
        <w:tc>
          <w:tcPr>
            <w:tcW w:w="0" w:type="auto"/>
            <w:vMerge/>
            <w:shd w:val="clear" w:color="auto" w:fill="F2F2F2" w:themeFill="background1" w:themeFillShade="F2"/>
          </w:tcPr>
          <w:p w14:paraId="670DF1CD" w14:textId="6C923A20"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33" w:author="Houyem Rais" w:date="2024-02-22T15:03:00Z"/>
                <w:rFonts w:asciiTheme="minorHAnsi" w:hAnsiTheme="minorHAnsi" w:cstheme="minorHAnsi"/>
                <w:b/>
                <w:bCs/>
                <w:sz w:val="18"/>
                <w:szCs w:val="18"/>
                <w:lang w:val="fr-FR"/>
              </w:rPr>
              <w:pPrChange w:id="12134" w:author="Houyem Rais" w:date="2024-02-22T15:03:00Z">
                <w:pPr>
                  <w:spacing w:before="0" w:after="0" w:line="240" w:lineRule="auto"/>
                  <w:ind w:left="34"/>
                </w:pPr>
              </w:pPrChange>
            </w:pPr>
          </w:p>
        </w:tc>
        <w:tc>
          <w:tcPr>
            <w:tcW w:w="0" w:type="auto"/>
          </w:tcPr>
          <w:p w14:paraId="1D02375E" w14:textId="0A47EF2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35" w:author="Houyem Rais" w:date="2024-02-22T15:03:00Z"/>
                <w:rFonts w:asciiTheme="minorHAnsi" w:eastAsia="Arial" w:hAnsiTheme="minorHAnsi" w:cstheme="minorHAnsi"/>
                <w:b/>
                <w:bCs/>
                <w:w w:val="105"/>
                <w:sz w:val="18"/>
                <w:szCs w:val="18"/>
                <w:lang w:val="fr-FR"/>
              </w:rPr>
              <w:pPrChange w:id="12136" w:author="Houyem Rais" w:date="2024-02-22T15:03:00Z">
                <w:pPr>
                  <w:spacing w:before="0" w:after="0" w:line="240" w:lineRule="auto"/>
                  <w:ind w:left="34"/>
                </w:pPr>
              </w:pPrChange>
            </w:pPr>
            <w:del w:id="12137" w:author="Houyem Rais" w:date="2024-02-22T15:03:00Z">
              <w:r w:rsidRPr="00007B3E" w:rsidDel="00CB2812">
                <w:rPr>
                  <w:rFonts w:asciiTheme="minorHAnsi" w:eastAsia="Arial" w:hAnsiTheme="minorHAnsi" w:cstheme="minorHAnsi"/>
                  <w:b/>
                  <w:bCs/>
                  <w:w w:val="105"/>
                  <w:sz w:val="18"/>
                  <w:szCs w:val="18"/>
                  <w:lang w:val="fr-FR"/>
                </w:rPr>
                <w:delText>Manque de financement privé</w:delText>
              </w:r>
            </w:del>
          </w:p>
          <w:p w14:paraId="7912C838" w14:textId="78C0F45A"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38" w:author="Houyem Rais" w:date="2024-02-22T15:03:00Z"/>
                <w:rFonts w:asciiTheme="minorHAnsi" w:hAnsiTheme="minorHAnsi" w:cstheme="minorHAnsi"/>
                <w:sz w:val="18"/>
                <w:szCs w:val="18"/>
                <w:lang w:val="fr-FR"/>
              </w:rPr>
              <w:pPrChange w:id="12139" w:author="Houyem Rais" w:date="2024-02-22T15:03:00Z">
                <w:pPr>
                  <w:spacing w:before="0" w:after="0" w:line="240" w:lineRule="auto"/>
                  <w:ind w:left="34"/>
                </w:pPr>
              </w:pPrChange>
            </w:pPr>
            <w:del w:id="12140" w:author="Houyem Rais" w:date="2024-02-22T15:03:00Z">
              <w:r w:rsidRPr="00007B3E" w:rsidDel="00CB2812">
                <w:rPr>
                  <w:rFonts w:asciiTheme="minorHAnsi" w:eastAsia="Arial" w:hAnsiTheme="minorHAnsi" w:cstheme="minorHAnsi"/>
                  <w:w w:val="105"/>
                  <w:sz w:val="18"/>
                  <w:szCs w:val="18"/>
                  <w:lang w:val="fr-FR"/>
                </w:rPr>
                <w:delText>Le risque que le projet n’obtienne pas de financement ou que les conditions de financement diffèrent des prévisions</w:delText>
              </w:r>
            </w:del>
          </w:p>
        </w:tc>
        <w:tc>
          <w:tcPr>
            <w:tcW w:w="0" w:type="auto"/>
          </w:tcPr>
          <w:p w14:paraId="6097F996" w14:textId="3075795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41" w:author="Houyem Rais" w:date="2024-02-22T15:03:00Z"/>
                <w:rFonts w:asciiTheme="minorHAnsi" w:hAnsiTheme="minorHAnsi" w:cstheme="minorHAnsi"/>
                <w:sz w:val="18"/>
                <w:szCs w:val="18"/>
                <w:lang w:val="fr-FR"/>
              </w:rPr>
              <w:pPrChange w:id="12142" w:author="Houyem Rais" w:date="2024-02-22T15:03:00Z">
                <w:pPr>
                  <w:spacing w:before="0" w:after="0" w:line="240" w:lineRule="auto"/>
                  <w:ind w:left="34"/>
                </w:pPr>
              </w:pPrChange>
            </w:pPr>
            <w:del w:id="12143" w:author="Houyem Rais" w:date="2024-02-22T15:03:00Z">
              <w:r w:rsidRPr="00007B3E" w:rsidDel="00CB2812">
                <w:rPr>
                  <w:rFonts w:asciiTheme="minorHAnsi" w:hAnsiTheme="minorHAnsi" w:cstheme="minorHAnsi"/>
                  <w:sz w:val="18"/>
                  <w:szCs w:val="18"/>
                  <w:lang w:val="fr-FR"/>
                </w:rPr>
                <w:delText>Partenaire privé</w:delText>
              </w:r>
            </w:del>
          </w:p>
          <w:p w14:paraId="414EE967" w14:textId="55DA20D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44" w:author="Houyem Rais" w:date="2024-02-22T15:03:00Z"/>
                <w:rFonts w:asciiTheme="minorHAnsi" w:hAnsiTheme="minorHAnsi" w:cstheme="minorHAnsi"/>
                <w:sz w:val="18"/>
                <w:szCs w:val="18"/>
                <w:lang w:val="fr-FR"/>
              </w:rPr>
              <w:pPrChange w:id="12145" w:author="Houyem Rais" w:date="2024-02-22T15:03:00Z">
                <w:pPr>
                  <w:spacing w:before="0" w:after="0" w:line="240" w:lineRule="auto"/>
                  <w:ind w:left="34"/>
                </w:pPr>
              </w:pPrChange>
            </w:pPr>
            <w:del w:id="12146" w:author="Houyem Rais" w:date="2024-02-22T15:03:00Z">
              <w:r w:rsidRPr="00007B3E" w:rsidDel="00CB2812">
                <w:rPr>
                  <w:rFonts w:asciiTheme="minorHAnsi" w:hAnsiTheme="minorHAnsi" w:cstheme="minorHAnsi"/>
                  <w:sz w:val="18"/>
                  <w:szCs w:val="18"/>
                  <w:lang w:val="fr-FR"/>
                </w:rPr>
                <w:delText>Si le projet est financièrement viable à lui seul, l’opérateur privé doit pouvoir obtenir un financement sans difficulté et le risque financier est supporté par l’opérateur privé.</w:delText>
              </w:r>
            </w:del>
          </w:p>
        </w:tc>
        <w:tc>
          <w:tcPr>
            <w:tcW w:w="0" w:type="auto"/>
          </w:tcPr>
          <w:p w14:paraId="0B5CDC34" w14:textId="7D1EC0E7" w:rsidR="008C0F2C" w:rsidRPr="00007B3E" w:rsidDel="00CB2812" w:rsidRDefault="008C0F2C" w:rsidP="00CB2812">
            <w:pPr>
              <w:numPr>
                <w:ilvl w:val="1"/>
                <w:numId w:val="1"/>
              </w:numPr>
              <w:tabs>
                <w:tab w:val="left" w:pos="2730"/>
              </w:tabs>
              <w:spacing w:before="240" w:after="240" w:line="240" w:lineRule="auto"/>
              <w:ind w:left="1134"/>
              <w:jc w:val="left"/>
              <w:outlineLvl w:val="2"/>
              <w:rPr>
                <w:del w:id="12147" w:author="Houyem Rais" w:date="2024-02-22T15:03:00Z"/>
                <w:rFonts w:asciiTheme="minorHAnsi" w:eastAsia="Arial" w:hAnsiTheme="minorHAnsi" w:cstheme="minorHAnsi"/>
                <w:w w:val="105"/>
                <w:sz w:val="18"/>
                <w:szCs w:val="18"/>
                <w:lang w:val="fr-FR"/>
              </w:rPr>
              <w:pPrChange w:id="12148" w:author="Houyem Rais" w:date="2024-02-22T15:03:00Z">
                <w:pPr>
                  <w:numPr>
                    <w:numId w:val="22"/>
                  </w:numPr>
                  <w:spacing w:before="0" w:after="0" w:line="240" w:lineRule="auto"/>
                  <w:ind w:left="211" w:hanging="211"/>
                </w:pPr>
              </w:pPrChange>
            </w:pPr>
            <w:del w:id="12149" w:author="Houyem Rais" w:date="2024-02-22T15:03:00Z">
              <w:r w:rsidRPr="00007B3E" w:rsidDel="00CB2812">
                <w:rPr>
                  <w:rFonts w:asciiTheme="minorHAnsi" w:eastAsia="Arial" w:hAnsiTheme="minorHAnsi" w:cstheme="minorHAnsi"/>
                  <w:w w:val="105"/>
                  <w:sz w:val="18"/>
                  <w:szCs w:val="18"/>
                  <w:lang w:val="fr-FR"/>
                </w:rPr>
                <w:delText>S’assurer que toutes les conditions de financement sont levées avant de signer le contrat.</w:delText>
              </w:r>
            </w:del>
          </w:p>
        </w:tc>
      </w:tr>
    </w:tbl>
    <w:p w14:paraId="0A803157" w14:textId="3B5DD81D" w:rsidR="008C0F2C" w:rsidRPr="00007B3E" w:rsidDel="00CB2812" w:rsidRDefault="008C0F2C" w:rsidP="00CB2812">
      <w:pPr>
        <w:numPr>
          <w:ilvl w:val="1"/>
          <w:numId w:val="1"/>
        </w:numPr>
        <w:tabs>
          <w:tab w:val="left" w:pos="2730"/>
        </w:tabs>
        <w:spacing w:before="240" w:after="240"/>
        <w:ind w:left="1134"/>
        <w:jc w:val="left"/>
        <w:outlineLvl w:val="2"/>
        <w:rPr>
          <w:del w:id="12150" w:author="Houyem Rais" w:date="2024-02-22T15:03:00Z"/>
        </w:rPr>
        <w:pPrChange w:id="12151" w:author="Houyem Rais" w:date="2024-02-22T15:03:00Z">
          <w:pPr/>
        </w:pPrChange>
      </w:pPr>
    </w:p>
    <w:p w14:paraId="5E58E716" w14:textId="09CAA39D" w:rsidR="008C0F2C" w:rsidRPr="00007B3E" w:rsidDel="00CB2812" w:rsidRDefault="008C0F2C" w:rsidP="00CB2812">
      <w:pPr>
        <w:widowControl/>
        <w:numPr>
          <w:ilvl w:val="1"/>
          <w:numId w:val="1"/>
        </w:numPr>
        <w:tabs>
          <w:tab w:val="left" w:pos="2730"/>
        </w:tabs>
        <w:autoSpaceDE/>
        <w:autoSpaceDN/>
        <w:spacing w:before="240" w:after="240" w:line="259" w:lineRule="auto"/>
        <w:ind w:left="1134"/>
        <w:jc w:val="left"/>
        <w:outlineLvl w:val="2"/>
        <w:rPr>
          <w:del w:id="12152" w:author="Houyem Rais" w:date="2024-02-22T15:03:00Z"/>
          <w:rFonts w:eastAsia="Calibri" w:cs="Calibri"/>
          <w:b/>
          <w:bCs/>
          <w:color w:val="003BB0"/>
          <w:sz w:val="28"/>
          <w:szCs w:val="28"/>
        </w:rPr>
        <w:pPrChange w:id="12153" w:author="Houyem Rais" w:date="2024-02-22T15:03:00Z">
          <w:pPr>
            <w:widowControl/>
            <w:autoSpaceDE/>
            <w:autoSpaceDN/>
            <w:spacing w:before="0" w:after="160" w:line="259" w:lineRule="auto"/>
            <w:jc w:val="left"/>
          </w:pPr>
        </w:pPrChange>
      </w:pPr>
      <w:del w:id="12154" w:author="Houyem Rais" w:date="2024-02-22T15:03:00Z">
        <w:r w:rsidRPr="00007B3E" w:rsidDel="00CB2812">
          <w:br w:type="page"/>
        </w:r>
      </w:del>
    </w:p>
    <w:p w14:paraId="689AE21D" w14:textId="3DF36B4B" w:rsidR="008C0F2C" w:rsidRPr="00007B3E" w:rsidDel="00CB2812" w:rsidRDefault="008C0F2C" w:rsidP="00CB2812">
      <w:pPr>
        <w:pStyle w:val="Titre21"/>
        <w:rPr>
          <w:del w:id="12155" w:author="Houyem Rais" w:date="2024-02-22T15:03:00Z"/>
        </w:rPr>
        <w:sectPr w:rsidR="008C0F2C" w:rsidRPr="00007B3E" w:rsidDel="00CB2812" w:rsidSect="00CB2812">
          <w:pgSz w:w="16838" w:h="11906" w:orient="landscape"/>
          <w:pgMar w:top="1417" w:right="1417" w:bottom="993" w:left="1417" w:header="708" w:footer="0" w:gutter="0"/>
          <w:cols w:space="708"/>
          <w:docGrid w:linePitch="360"/>
          <w:sectPrChange w:id="12156" w:author="Houyem Rais" w:date="2024-02-22T15:03:00Z">
            <w:sectPr w:rsidR="008C0F2C" w:rsidRPr="00007B3E" w:rsidDel="00CB2812" w:rsidSect="00CB2812">
              <w:pgMar w:top="1417" w:right="1417" w:bottom="1417" w:left="1417" w:header="708" w:footer="708" w:gutter="0"/>
            </w:sectPr>
          </w:sectPrChange>
        </w:sectPr>
        <w:pPrChange w:id="12157" w:author="Houyem Rais" w:date="2024-02-22T15:03:00Z">
          <w:pPr>
            <w:pStyle w:val="Titre21"/>
            <w:ind w:left="1560"/>
          </w:pPr>
        </w:pPrChange>
      </w:pPr>
    </w:p>
    <w:p w14:paraId="01454F9A" w14:textId="10764F84" w:rsidR="00420C12" w:rsidRPr="00007B3E" w:rsidDel="00CB2812" w:rsidRDefault="00420C12" w:rsidP="00CB2812">
      <w:pPr>
        <w:pStyle w:val="Titre21"/>
        <w:rPr>
          <w:del w:id="12158" w:author="Houyem Rais" w:date="2024-02-22T15:03:00Z"/>
        </w:rPr>
        <w:pPrChange w:id="12159" w:author="Houyem Rais" w:date="2024-02-22T15:03:00Z">
          <w:pPr>
            <w:pStyle w:val="Titre21"/>
            <w:ind w:left="1560"/>
          </w:pPr>
        </w:pPrChange>
      </w:pPr>
      <w:bookmarkStart w:id="12160" w:name="_Toc158885035"/>
      <w:del w:id="12161" w:author="Houyem Rais" w:date="2024-02-22T15:03:00Z">
        <w:r w:rsidRPr="00007B3E" w:rsidDel="00CB2812">
          <w:delText xml:space="preserve">Annexe </w:delText>
        </w:r>
        <w:r w:rsidR="0005625F" w:rsidDel="00CB2812">
          <w:delText>2</w:delText>
        </w:r>
        <w:r w:rsidRPr="00007B3E" w:rsidDel="00CB2812">
          <w:delText> : Coûts d’investissement détaillés</w:delText>
        </w:r>
        <w:bookmarkEnd w:id="12160"/>
      </w:del>
    </w:p>
    <w:p w14:paraId="66F611AA" w14:textId="418E5EAB" w:rsidR="005259CD" w:rsidRPr="00007B3E" w:rsidDel="00CB2812" w:rsidRDefault="005259CD" w:rsidP="00CB2812">
      <w:pPr>
        <w:pStyle w:val="Caption"/>
        <w:numPr>
          <w:ilvl w:val="1"/>
          <w:numId w:val="1"/>
        </w:numPr>
        <w:tabs>
          <w:tab w:val="left" w:pos="2730"/>
        </w:tabs>
        <w:spacing w:before="240" w:after="240"/>
        <w:ind w:left="1134"/>
        <w:jc w:val="left"/>
        <w:outlineLvl w:val="2"/>
        <w:rPr>
          <w:del w:id="12162" w:author="Houyem Rais" w:date="2024-02-22T15:03:00Z"/>
        </w:rPr>
        <w:pPrChange w:id="12163" w:author="Houyem Rais" w:date="2024-02-22T15:03:00Z">
          <w:pPr>
            <w:pStyle w:val="Caption"/>
          </w:pPr>
        </w:pPrChange>
      </w:pPr>
      <w:bookmarkStart w:id="12164" w:name="_Toc158885092"/>
      <w:del w:id="12165" w:author="Houyem Rais" w:date="2024-02-22T15:03:00Z">
        <w:r w:rsidRPr="00007B3E" w:rsidDel="00CB2812">
          <w:delText xml:space="preserve">Tableau </w:delText>
        </w:r>
        <w:r w:rsidDel="00CB2812">
          <w:fldChar w:fldCharType="begin"/>
        </w:r>
        <w:r w:rsidDel="00CB2812">
          <w:delInstrText xml:space="preserve"> SEQ Tableau \* ARABIC </w:delInstrText>
        </w:r>
        <w:r w:rsidDel="00CB2812">
          <w:fldChar w:fldCharType="separate"/>
        </w:r>
      </w:del>
      <w:ins w:id="12166" w:author="Farouk Bouhafs" w:date="2024-02-09T12:22:00Z">
        <w:del w:id="12167" w:author="Houyem Rais" w:date="2024-02-22T15:03:00Z">
          <w:r w:rsidR="00125256" w:rsidDel="00CB2812">
            <w:rPr>
              <w:noProof/>
            </w:rPr>
            <w:delText>57</w:delText>
          </w:r>
        </w:del>
      </w:ins>
      <w:del w:id="12168" w:author="Houyem Rais" w:date="2024-02-22T15:03:00Z">
        <w:r w:rsidR="00E874ED" w:rsidDel="00CB2812">
          <w:rPr>
            <w:noProof/>
          </w:rPr>
          <w:delText>56</w:delText>
        </w:r>
        <w:r w:rsidDel="00CB2812">
          <w:rPr>
            <w:noProof/>
          </w:rPr>
          <w:fldChar w:fldCharType="end"/>
        </w:r>
        <w:r w:rsidRPr="00007B3E" w:rsidDel="00CB2812">
          <w:delText xml:space="preserve"> Coûts d'investissement détaillés de la Ligne ferroviaire Kalaa Sgh</w:delText>
        </w:r>
        <w:r w:rsidR="0005625F" w:rsidDel="00CB2812">
          <w:delText>i</w:delText>
        </w:r>
        <w:r w:rsidRPr="00007B3E" w:rsidDel="00CB2812">
          <w:delText>ra-Kairouan (Juillet 2023)</w:delText>
        </w:r>
        <w:bookmarkEnd w:id="12164"/>
      </w:del>
    </w:p>
    <w:tbl>
      <w:tblPr>
        <w:tblW w:w="5000" w:type="pct"/>
        <w:tblInd w:w="-289" w:type="dxa"/>
        <w:tblLayout w:type="fixed"/>
        <w:tblCellMar>
          <w:left w:w="70" w:type="dxa"/>
          <w:right w:w="70" w:type="dxa"/>
        </w:tblCellMar>
        <w:tblLook w:val="04A0" w:firstRow="1" w:lastRow="0" w:firstColumn="1" w:lastColumn="0" w:noHBand="0" w:noVBand="1"/>
      </w:tblPr>
      <w:tblGrid>
        <w:gridCol w:w="710"/>
        <w:gridCol w:w="2628"/>
        <w:gridCol w:w="424"/>
        <w:gridCol w:w="841"/>
        <w:gridCol w:w="1399"/>
        <w:gridCol w:w="1258"/>
        <w:gridCol w:w="1802"/>
      </w:tblGrid>
      <w:tr w:rsidR="00244D6F" w:rsidRPr="00693D26" w:rsidDel="00CB2812" w14:paraId="3C3A8843" w14:textId="6EDC7AFC" w:rsidTr="005259CD">
        <w:trPr>
          <w:trHeight w:val="52"/>
          <w:tblHeader/>
          <w:del w:id="12169" w:author="Houyem Rais" w:date="2024-02-22T15:03:00Z"/>
        </w:trPr>
        <w:tc>
          <w:tcPr>
            <w:tcW w:w="392" w:type="pct"/>
            <w:tcBorders>
              <w:top w:val="single" w:sz="4" w:space="0" w:color="auto"/>
              <w:left w:val="single" w:sz="4" w:space="0" w:color="auto"/>
              <w:right w:val="single" w:sz="4" w:space="0" w:color="auto"/>
            </w:tcBorders>
            <w:shd w:val="clear" w:color="auto" w:fill="BDD6EE" w:themeFill="accent5" w:themeFillTint="66"/>
            <w:noWrap/>
            <w:hideMark/>
          </w:tcPr>
          <w:p w14:paraId="0DAC2A8B" w14:textId="6319000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70" w:author="Houyem Rais" w:date="2024-02-22T15:03:00Z"/>
                <w:rFonts w:cs="Calibri"/>
                <w:b/>
                <w:bCs/>
                <w:sz w:val="18"/>
                <w:szCs w:val="18"/>
                <w:lang w:eastAsia="fr-FR"/>
              </w:rPr>
              <w:pPrChange w:id="12171" w:author="Houyem Rais" w:date="2024-02-22T15:03:00Z">
                <w:pPr>
                  <w:widowControl/>
                  <w:autoSpaceDE/>
                  <w:autoSpaceDN/>
                  <w:spacing w:before="0" w:after="0" w:line="240" w:lineRule="auto"/>
                </w:pPr>
              </w:pPrChange>
            </w:pPr>
            <w:del w:id="12172" w:author="Houyem Rais" w:date="2024-02-22T15:03:00Z">
              <w:r w:rsidRPr="00007B3E" w:rsidDel="00CB2812">
                <w:rPr>
                  <w:rFonts w:cs="Calibri"/>
                  <w:b/>
                  <w:bCs/>
                  <w:sz w:val="18"/>
                  <w:szCs w:val="18"/>
                  <w:lang w:eastAsia="fr-FR"/>
                </w:rPr>
                <w:delText>N° du prix</w:delText>
              </w:r>
            </w:del>
          </w:p>
        </w:tc>
        <w:tc>
          <w:tcPr>
            <w:tcW w:w="1450" w:type="pct"/>
            <w:tcBorders>
              <w:top w:val="single" w:sz="4" w:space="0" w:color="auto"/>
              <w:left w:val="nil"/>
              <w:right w:val="single" w:sz="4" w:space="0" w:color="auto"/>
            </w:tcBorders>
            <w:shd w:val="clear" w:color="auto" w:fill="BDD6EE" w:themeFill="accent5" w:themeFillTint="66"/>
            <w:noWrap/>
            <w:hideMark/>
          </w:tcPr>
          <w:p w14:paraId="7EDAAA7B" w14:textId="23D2B58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73" w:author="Houyem Rais" w:date="2024-02-22T15:03:00Z"/>
                <w:rFonts w:cs="Calibri"/>
                <w:b/>
                <w:bCs/>
                <w:sz w:val="18"/>
                <w:szCs w:val="18"/>
                <w:lang w:eastAsia="fr-FR"/>
              </w:rPr>
              <w:pPrChange w:id="12174" w:author="Houyem Rais" w:date="2024-02-22T15:03:00Z">
                <w:pPr>
                  <w:widowControl/>
                  <w:autoSpaceDE/>
                  <w:autoSpaceDN/>
                  <w:spacing w:before="0" w:after="0" w:line="240" w:lineRule="auto"/>
                  <w:jc w:val="left"/>
                </w:pPr>
              </w:pPrChange>
            </w:pPr>
            <w:del w:id="12175" w:author="Houyem Rais" w:date="2024-02-22T15:03:00Z">
              <w:r w:rsidRPr="00007B3E" w:rsidDel="00CB2812">
                <w:rPr>
                  <w:rFonts w:cs="Calibri"/>
                  <w:b/>
                  <w:bCs/>
                  <w:sz w:val="18"/>
                  <w:szCs w:val="18"/>
                  <w:lang w:eastAsia="fr-FR"/>
                </w:rPr>
                <w:delText> Libellé du prix</w:delText>
              </w:r>
            </w:del>
          </w:p>
          <w:p w14:paraId="20E8D5E4" w14:textId="658A04AE" w:rsidR="00244D6F" w:rsidRPr="00007B3E" w:rsidDel="00CB2812" w:rsidRDefault="00244D6F" w:rsidP="00CB2812">
            <w:pPr>
              <w:numPr>
                <w:ilvl w:val="1"/>
                <w:numId w:val="1"/>
              </w:numPr>
              <w:tabs>
                <w:tab w:val="left" w:pos="2730"/>
              </w:tabs>
              <w:spacing w:before="240" w:after="240" w:line="240" w:lineRule="auto"/>
              <w:ind w:left="1134"/>
              <w:jc w:val="left"/>
              <w:outlineLvl w:val="2"/>
              <w:rPr>
                <w:del w:id="12176" w:author="Houyem Rais" w:date="2024-02-22T15:03:00Z"/>
                <w:rFonts w:cs="Calibri"/>
                <w:b/>
                <w:bCs/>
                <w:sz w:val="18"/>
                <w:szCs w:val="18"/>
                <w:lang w:eastAsia="fr-FR"/>
              </w:rPr>
              <w:pPrChange w:id="12177" w:author="Houyem Rais" w:date="2024-02-22T15:03:00Z">
                <w:pPr>
                  <w:spacing w:before="0" w:after="0" w:line="240" w:lineRule="auto"/>
                  <w:jc w:val="center"/>
                </w:pPr>
              </w:pPrChange>
            </w:pPr>
          </w:p>
        </w:tc>
        <w:tc>
          <w:tcPr>
            <w:tcW w:w="234" w:type="pct"/>
            <w:tcBorders>
              <w:top w:val="single" w:sz="4" w:space="0" w:color="auto"/>
              <w:left w:val="nil"/>
              <w:right w:val="single" w:sz="4" w:space="0" w:color="auto"/>
            </w:tcBorders>
            <w:shd w:val="clear" w:color="auto" w:fill="BDD6EE" w:themeFill="accent5" w:themeFillTint="66"/>
            <w:noWrap/>
            <w:hideMark/>
          </w:tcPr>
          <w:p w14:paraId="1F623E12" w14:textId="5D69769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78" w:author="Houyem Rais" w:date="2024-02-22T15:03:00Z"/>
                <w:rFonts w:cs="Calibri"/>
                <w:b/>
                <w:bCs/>
                <w:sz w:val="18"/>
                <w:szCs w:val="18"/>
                <w:lang w:eastAsia="fr-FR"/>
              </w:rPr>
              <w:pPrChange w:id="12179" w:author="Houyem Rais" w:date="2024-02-22T15:03:00Z">
                <w:pPr>
                  <w:widowControl/>
                  <w:autoSpaceDE/>
                  <w:autoSpaceDN/>
                  <w:spacing w:before="0" w:after="0" w:line="240" w:lineRule="auto"/>
                </w:pPr>
              </w:pPrChange>
            </w:pPr>
            <w:del w:id="12180" w:author="Houyem Rais" w:date="2024-02-22T15:03:00Z">
              <w:r w:rsidRPr="00007B3E" w:rsidDel="00CB2812">
                <w:rPr>
                  <w:rFonts w:cs="Calibri"/>
                  <w:b/>
                  <w:bCs/>
                  <w:sz w:val="18"/>
                  <w:szCs w:val="18"/>
                  <w:lang w:eastAsia="fr-FR"/>
                </w:rPr>
                <w:delText>Uté </w:delText>
              </w:r>
            </w:del>
          </w:p>
        </w:tc>
        <w:tc>
          <w:tcPr>
            <w:tcW w:w="464" w:type="pct"/>
            <w:tcBorders>
              <w:top w:val="single" w:sz="4" w:space="0" w:color="auto"/>
              <w:left w:val="nil"/>
              <w:right w:val="single" w:sz="4" w:space="0" w:color="auto"/>
            </w:tcBorders>
            <w:shd w:val="clear" w:color="auto" w:fill="BDD6EE" w:themeFill="accent5" w:themeFillTint="66"/>
            <w:noWrap/>
            <w:hideMark/>
          </w:tcPr>
          <w:p w14:paraId="16F3F725" w14:textId="75D0DBD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81" w:author="Houyem Rais" w:date="2024-02-22T15:03:00Z"/>
                <w:rFonts w:cs="Calibri"/>
                <w:b/>
                <w:bCs/>
                <w:sz w:val="18"/>
                <w:szCs w:val="18"/>
                <w:lang w:eastAsia="fr-FR"/>
              </w:rPr>
              <w:pPrChange w:id="12182" w:author="Houyem Rais" w:date="2024-02-22T15:03:00Z">
                <w:pPr>
                  <w:widowControl/>
                  <w:autoSpaceDE/>
                  <w:autoSpaceDN/>
                  <w:spacing w:before="0" w:after="0" w:line="240" w:lineRule="auto"/>
                </w:pPr>
              </w:pPrChange>
            </w:pPr>
            <w:del w:id="12183" w:author="Houyem Rais" w:date="2024-02-22T15:03:00Z">
              <w:r w:rsidRPr="00007B3E" w:rsidDel="00CB2812">
                <w:rPr>
                  <w:rFonts w:cs="Calibri"/>
                  <w:b/>
                  <w:bCs/>
                  <w:sz w:val="18"/>
                  <w:szCs w:val="18"/>
                  <w:lang w:eastAsia="fr-FR"/>
                </w:rPr>
                <w:delText>Quantité </w:delText>
              </w:r>
            </w:del>
          </w:p>
        </w:tc>
        <w:tc>
          <w:tcPr>
            <w:tcW w:w="772" w:type="pct"/>
            <w:tcBorders>
              <w:top w:val="single" w:sz="4" w:space="0" w:color="auto"/>
              <w:left w:val="single" w:sz="4" w:space="0" w:color="auto"/>
              <w:right w:val="single" w:sz="4" w:space="0" w:color="auto"/>
            </w:tcBorders>
            <w:shd w:val="clear" w:color="auto" w:fill="BDD6EE" w:themeFill="accent5" w:themeFillTint="66"/>
            <w:hideMark/>
          </w:tcPr>
          <w:p w14:paraId="285D03EC" w14:textId="43902C5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84" w:author="Houyem Rais" w:date="2024-02-22T15:03:00Z"/>
                <w:rFonts w:cs="Calibri"/>
                <w:b/>
                <w:bCs/>
                <w:sz w:val="18"/>
                <w:szCs w:val="18"/>
                <w:lang w:eastAsia="fr-FR"/>
              </w:rPr>
              <w:pPrChange w:id="12185" w:author="Houyem Rais" w:date="2024-02-22T15:03:00Z">
                <w:pPr>
                  <w:widowControl/>
                  <w:autoSpaceDE/>
                  <w:autoSpaceDN/>
                  <w:spacing w:before="0" w:after="0" w:line="240" w:lineRule="auto"/>
                </w:pPr>
              </w:pPrChange>
            </w:pPr>
            <w:del w:id="12186" w:author="Houyem Rais" w:date="2024-02-22T15:03:00Z">
              <w:r w:rsidRPr="00007B3E" w:rsidDel="00CB2812">
                <w:rPr>
                  <w:rFonts w:cs="Calibri"/>
                  <w:b/>
                  <w:bCs/>
                  <w:sz w:val="18"/>
                  <w:szCs w:val="18"/>
                  <w:lang w:eastAsia="fr-FR"/>
                </w:rPr>
                <w:delText>Prix unitaires en DT-H.T.V.A</w:delText>
              </w:r>
            </w:del>
          </w:p>
        </w:tc>
        <w:tc>
          <w:tcPr>
            <w:tcW w:w="694" w:type="pct"/>
            <w:tcBorders>
              <w:top w:val="single" w:sz="4" w:space="0" w:color="auto"/>
              <w:left w:val="single" w:sz="4" w:space="0" w:color="auto"/>
              <w:right w:val="single" w:sz="4" w:space="0" w:color="auto"/>
            </w:tcBorders>
            <w:shd w:val="clear" w:color="auto" w:fill="BDD6EE" w:themeFill="accent5" w:themeFillTint="66"/>
            <w:noWrap/>
            <w:hideMark/>
          </w:tcPr>
          <w:p w14:paraId="1DE20227" w14:textId="29E668D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87" w:author="Houyem Rais" w:date="2024-02-22T15:03:00Z"/>
                <w:rFonts w:cs="Calibri"/>
                <w:b/>
                <w:bCs/>
                <w:sz w:val="18"/>
                <w:szCs w:val="18"/>
                <w:lang w:eastAsia="fr-FR"/>
              </w:rPr>
              <w:pPrChange w:id="12188" w:author="Houyem Rais" w:date="2024-02-22T15:03:00Z">
                <w:pPr>
                  <w:widowControl/>
                  <w:autoSpaceDE/>
                  <w:autoSpaceDN/>
                  <w:spacing w:before="0" w:after="0" w:line="240" w:lineRule="auto"/>
                  <w:jc w:val="center"/>
                </w:pPr>
              </w:pPrChange>
            </w:pPr>
            <w:del w:id="12189" w:author="Houyem Rais" w:date="2024-02-22T15:03:00Z">
              <w:r w:rsidRPr="00007B3E" w:rsidDel="00CB2812">
                <w:rPr>
                  <w:rFonts w:cs="Calibri"/>
                  <w:b/>
                  <w:bCs/>
                  <w:sz w:val="18"/>
                  <w:szCs w:val="18"/>
                  <w:lang w:eastAsia="fr-FR"/>
                </w:rPr>
                <w:delText>Totaux</w:delText>
              </w:r>
            </w:del>
          </w:p>
          <w:p w14:paraId="136C3CC8" w14:textId="217855AE" w:rsidR="00244D6F" w:rsidRPr="00007B3E" w:rsidDel="00CB2812" w:rsidRDefault="00244D6F" w:rsidP="00CB2812">
            <w:pPr>
              <w:numPr>
                <w:ilvl w:val="1"/>
                <w:numId w:val="1"/>
              </w:numPr>
              <w:tabs>
                <w:tab w:val="left" w:pos="2730"/>
              </w:tabs>
              <w:spacing w:before="240" w:after="240" w:line="240" w:lineRule="auto"/>
              <w:ind w:left="1134"/>
              <w:jc w:val="left"/>
              <w:outlineLvl w:val="2"/>
              <w:rPr>
                <w:del w:id="12190" w:author="Houyem Rais" w:date="2024-02-22T15:03:00Z"/>
                <w:rFonts w:cs="Calibri"/>
                <w:b/>
                <w:bCs/>
                <w:sz w:val="18"/>
                <w:szCs w:val="18"/>
                <w:lang w:eastAsia="fr-FR"/>
              </w:rPr>
              <w:pPrChange w:id="12191" w:author="Houyem Rais" w:date="2024-02-22T15:03:00Z">
                <w:pPr>
                  <w:spacing w:before="0" w:after="0" w:line="240" w:lineRule="auto"/>
                  <w:jc w:val="center"/>
                </w:pPr>
              </w:pPrChange>
            </w:pPr>
            <w:del w:id="12192" w:author="Houyem Rais" w:date="2024-02-22T15:03:00Z">
              <w:r w:rsidRPr="00007B3E" w:rsidDel="00CB2812">
                <w:rPr>
                  <w:rFonts w:cs="Calibri"/>
                  <w:b/>
                  <w:bCs/>
                  <w:sz w:val="18"/>
                  <w:szCs w:val="18"/>
                  <w:lang w:eastAsia="fr-FR"/>
                </w:rPr>
                <w:delText>DT-H.T.V.A</w:delText>
              </w:r>
            </w:del>
          </w:p>
        </w:tc>
        <w:tc>
          <w:tcPr>
            <w:tcW w:w="994" w:type="pct"/>
            <w:tcBorders>
              <w:top w:val="single" w:sz="4" w:space="0" w:color="auto"/>
              <w:left w:val="nil"/>
              <w:right w:val="single" w:sz="4" w:space="0" w:color="auto"/>
            </w:tcBorders>
            <w:shd w:val="clear" w:color="auto" w:fill="BDD6EE" w:themeFill="accent5" w:themeFillTint="66"/>
            <w:noWrap/>
            <w:hideMark/>
          </w:tcPr>
          <w:p w14:paraId="3A647DCA" w14:textId="43CB71E0" w:rsidR="00244D6F" w:rsidRPr="00693D26"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193" w:author="Houyem Rais" w:date="2024-02-22T15:03:00Z"/>
                <w:rFonts w:cs="Calibri"/>
                <w:sz w:val="18"/>
                <w:szCs w:val="18"/>
                <w:lang w:val="en-GB" w:eastAsia="fr-FR"/>
                <w:rPrChange w:id="12194" w:author="Houyem Rais" w:date="2024-02-22T15:02:00Z">
                  <w:rPr>
                    <w:del w:id="12195" w:author="Houyem Rais" w:date="2024-02-22T15:03:00Z"/>
                    <w:rFonts w:cs="Calibri"/>
                    <w:sz w:val="18"/>
                    <w:szCs w:val="18"/>
                    <w:lang w:eastAsia="fr-FR"/>
                  </w:rPr>
                </w:rPrChange>
              </w:rPr>
              <w:pPrChange w:id="12196" w:author="Houyem Rais" w:date="2024-02-22T15:03:00Z">
                <w:pPr>
                  <w:widowControl/>
                  <w:autoSpaceDE/>
                  <w:autoSpaceDN/>
                  <w:spacing w:before="0" w:after="0" w:line="240" w:lineRule="auto"/>
                </w:pPr>
              </w:pPrChange>
            </w:pPr>
            <w:del w:id="12197" w:author="Houyem Rais" w:date="2024-02-22T15:03:00Z">
              <w:r w:rsidRPr="00693D26" w:rsidDel="00CB2812">
                <w:rPr>
                  <w:rFonts w:cs="Calibri"/>
                  <w:b/>
                  <w:bCs/>
                  <w:sz w:val="18"/>
                  <w:szCs w:val="18"/>
                  <w:lang w:val="en-GB" w:eastAsia="fr-FR"/>
                  <w:rPrChange w:id="12198" w:author="Houyem Rais" w:date="2024-02-22T15:02:00Z">
                    <w:rPr>
                      <w:rFonts w:cs="Calibri"/>
                      <w:b/>
                      <w:bCs/>
                      <w:sz w:val="18"/>
                      <w:szCs w:val="18"/>
                      <w:lang w:eastAsia="fr-FR"/>
                    </w:rPr>
                  </w:rPrChange>
                </w:rPr>
                <w:delText>Total DT- H.T.V.A</w:delText>
              </w:r>
            </w:del>
          </w:p>
        </w:tc>
      </w:tr>
      <w:tr w:rsidR="00244D6F" w:rsidRPr="00007B3E" w:rsidDel="00CB2812" w14:paraId="39571756" w14:textId="6610ACBC" w:rsidTr="005259CD">
        <w:trPr>
          <w:trHeight w:val="187"/>
          <w:del w:id="12199"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6B8F28F9" w14:textId="59E5D916" w:rsidR="00244D6F" w:rsidRPr="00693D26"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00" w:author="Houyem Rais" w:date="2024-02-22T15:03:00Z"/>
                <w:rFonts w:cs="Calibri"/>
                <w:b/>
                <w:bCs/>
                <w:sz w:val="18"/>
                <w:szCs w:val="18"/>
                <w:lang w:val="en-GB" w:eastAsia="fr-FR"/>
                <w:rPrChange w:id="12201" w:author="Houyem Rais" w:date="2024-02-22T15:02:00Z">
                  <w:rPr>
                    <w:del w:id="12202" w:author="Houyem Rais" w:date="2024-02-22T15:03:00Z"/>
                    <w:rFonts w:cs="Calibri"/>
                    <w:b/>
                    <w:bCs/>
                    <w:sz w:val="18"/>
                    <w:szCs w:val="18"/>
                    <w:lang w:eastAsia="fr-FR"/>
                  </w:rPr>
                </w:rPrChange>
              </w:rPr>
              <w:pPrChange w:id="12203" w:author="Houyem Rais" w:date="2024-02-22T15:03:00Z">
                <w:pPr>
                  <w:widowControl/>
                  <w:autoSpaceDE/>
                  <w:autoSpaceDN/>
                  <w:spacing w:before="0" w:after="0" w:line="240" w:lineRule="auto"/>
                  <w:jc w:val="center"/>
                </w:pPr>
              </w:pPrChange>
            </w:pPr>
            <w:del w:id="12204" w:author="Houyem Rais" w:date="2024-02-22T15:03:00Z">
              <w:r w:rsidRPr="00693D26" w:rsidDel="00CB2812">
                <w:rPr>
                  <w:rFonts w:cs="Calibri"/>
                  <w:b/>
                  <w:bCs/>
                  <w:sz w:val="18"/>
                  <w:szCs w:val="18"/>
                  <w:lang w:val="en-GB" w:eastAsia="fr-FR"/>
                  <w:rPrChange w:id="12205" w:author="Houyem Rais" w:date="2024-02-22T15:02:00Z">
                    <w:rPr>
                      <w:rFonts w:cs="Calibri"/>
                      <w:b/>
                      <w:bCs/>
                      <w:sz w:val="18"/>
                      <w:szCs w:val="18"/>
                      <w:lang w:eastAsia="fr-FR"/>
                    </w:rPr>
                  </w:rPrChange>
                </w:rPr>
                <w:delText> </w:delText>
              </w:r>
            </w:del>
          </w:p>
        </w:tc>
        <w:tc>
          <w:tcPr>
            <w:tcW w:w="1450" w:type="pct"/>
            <w:tcBorders>
              <w:top w:val="single" w:sz="4" w:space="0" w:color="auto"/>
              <w:left w:val="nil"/>
              <w:bottom w:val="single" w:sz="4" w:space="0" w:color="auto"/>
              <w:right w:val="single" w:sz="4" w:space="0" w:color="auto"/>
            </w:tcBorders>
            <w:shd w:val="clear" w:color="auto" w:fill="auto"/>
            <w:hideMark/>
          </w:tcPr>
          <w:p w14:paraId="6E23BAAF" w14:textId="04961F2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06" w:author="Houyem Rais" w:date="2024-02-22T15:03:00Z"/>
                <w:rFonts w:cs="Calibri"/>
                <w:b/>
                <w:bCs/>
                <w:sz w:val="18"/>
                <w:szCs w:val="18"/>
                <w:lang w:eastAsia="fr-FR"/>
              </w:rPr>
              <w:pPrChange w:id="12207" w:author="Houyem Rais" w:date="2024-02-22T15:03:00Z">
                <w:pPr>
                  <w:widowControl/>
                  <w:autoSpaceDE/>
                  <w:autoSpaceDN/>
                  <w:spacing w:before="0" w:after="0" w:line="240" w:lineRule="auto"/>
                  <w:jc w:val="left"/>
                </w:pPr>
              </w:pPrChange>
            </w:pPr>
            <w:del w:id="12208" w:author="Houyem Rais" w:date="2024-02-22T15:03:00Z">
              <w:r w:rsidRPr="00007B3E" w:rsidDel="00CB2812">
                <w:rPr>
                  <w:rFonts w:cs="Calibri"/>
                  <w:b/>
                  <w:bCs/>
                  <w:sz w:val="18"/>
                  <w:szCs w:val="18"/>
                  <w:lang w:eastAsia="fr-FR"/>
                </w:rPr>
                <w:delText>POSTE 000 : INSTALLATION DE CHANTIER</w:delText>
              </w:r>
            </w:del>
          </w:p>
        </w:tc>
        <w:tc>
          <w:tcPr>
            <w:tcW w:w="234" w:type="pct"/>
            <w:tcBorders>
              <w:top w:val="single" w:sz="4" w:space="0" w:color="auto"/>
              <w:left w:val="nil"/>
              <w:bottom w:val="single" w:sz="4" w:space="0" w:color="auto"/>
              <w:right w:val="single" w:sz="4" w:space="0" w:color="auto"/>
            </w:tcBorders>
            <w:shd w:val="clear" w:color="auto" w:fill="auto"/>
            <w:noWrap/>
            <w:hideMark/>
          </w:tcPr>
          <w:p w14:paraId="6BBDD0DF" w14:textId="3A3B12B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09" w:author="Houyem Rais" w:date="2024-02-22T15:03:00Z"/>
                <w:rFonts w:cs="Calibri"/>
                <w:sz w:val="18"/>
                <w:szCs w:val="18"/>
                <w:lang w:eastAsia="fr-FR"/>
              </w:rPr>
              <w:pPrChange w:id="12210" w:author="Houyem Rais" w:date="2024-02-22T15:03:00Z">
                <w:pPr>
                  <w:widowControl/>
                  <w:autoSpaceDE/>
                  <w:autoSpaceDN/>
                  <w:spacing w:before="0" w:after="0" w:line="240" w:lineRule="auto"/>
                  <w:jc w:val="center"/>
                </w:pPr>
              </w:pPrChange>
            </w:pPr>
            <w:del w:id="12211" w:author="Houyem Rais" w:date="2024-02-22T15:03:00Z">
              <w:r w:rsidRPr="00007B3E" w:rsidDel="00CB2812">
                <w:rPr>
                  <w:rFonts w:cs="Calibri"/>
                  <w:sz w:val="18"/>
                  <w:szCs w:val="18"/>
                  <w:lang w:eastAsia="fr-FR"/>
                </w:rPr>
                <w:delText> </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6C02DA3E" w14:textId="20C1BDB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12" w:author="Houyem Rais" w:date="2024-02-22T15:03:00Z"/>
                <w:rFonts w:cs="Calibri"/>
                <w:sz w:val="18"/>
                <w:szCs w:val="18"/>
                <w:lang w:eastAsia="fr-FR"/>
              </w:rPr>
              <w:pPrChange w:id="12213" w:author="Houyem Rais" w:date="2024-02-22T15:03:00Z">
                <w:pPr>
                  <w:widowControl/>
                  <w:autoSpaceDE/>
                  <w:autoSpaceDN/>
                  <w:spacing w:before="0" w:after="0" w:line="240" w:lineRule="auto"/>
                  <w:jc w:val="center"/>
                </w:pPr>
              </w:pPrChange>
            </w:pPr>
            <w:del w:id="12214" w:author="Houyem Rais" w:date="2024-02-22T15:03:00Z">
              <w:r w:rsidRPr="00007B3E" w:rsidDel="00CB2812">
                <w:rPr>
                  <w:rFonts w:cs="Calibri"/>
                  <w:sz w:val="18"/>
                  <w:szCs w:val="18"/>
                  <w:lang w:eastAsia="fr-FR"/>
                </w:rPr>
                <w:delText> </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447B77A1" w14:textId="0F9D916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15" w:author="Houyem Rais" w:date="2024-02-22T15:03:00Z"/>
                <w:rFonts w:cs="Calibri"/>
                <w:sz w:val="18"/>
                <w:szCs w:val="18"/>
                <w:lang w:eastAsia="fr-FR"/>
              </w:rPr>
              <w:pPrChange w:id="12216" w:author="Houyem Rais" w:date="2024-02-22T15:03:00Z">
                <w:pPr>
                  <w:widowControl/>
                  <w:autoSpaceDE/>
                  <w:autoSpaceDN/>
                  <w:spacing w:before="0" w:after="0" w:line="240" w:lineRule="auto"/>
                  <w:jc w:val="left"/>
                </w:pPr>
              </w:pPrChange>
            </w:pPr>
            <w:del w:id="12217" w:author="Houyem Rais" w:date="2024-02-22T15:03:00Z">
              <w:r w:rsidRPr="00007B3E" w:rsidDel="00CB2812">
                <w:rPr>
                  <w:rFonts w:cs="Calibri"/>
                  <w:sz w:val="18"/>
                  <w:szCs w:val="18"/>
                  <w:lang w:eastAsia="fr-FR"/>
                </w:rPr>
                <w:delText> </w:delText>
              </w:r>
            </w:del>
          </w:p>
        </w:tc>
        <w:tc>
          <w:tcPr>
            <w:tcW w:w="694" w:type="pct"/>
            <w:tcBorders>
              <w:top w:val="single" w:sz="4" w:space="0" w:color="auto"/>
              <w:left w:val="nil"/>
              <w:bottom w:val="single" w:sz="4" w:space="0" w:color="auto"/>
              <w:right w:val="single" w:sz="4" w:space="0" w:color="auto"/>
            </w:tcBorders>
            <w:shd w:val="clear" w:color="auto" w:fill="auto"/>
            <w:noWrap/>
            <w:hideMark/>
          </w:tcPr>
          <w:p w14:paraId="4FA9461C" w14:textId="073A85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18" w:author="Houyem Rais" w:date="2024-02-22T15:03:00Z"/>
                <w:rFonts w:cs="Calibri"/>
                <w:sz w:val="18"/>
                <w:szCs w:val="18"/>
                <w:lang w:eastAsia="fr-FR"/>
              </w:rPr>
              <w:pPrChange w:id="12219" w:author="Houyem Rais" w:date="2024-02-22T15:03:00Z">
                <w:pPr>
                  <w:widowControl/>
                  <w:autoSpaceDE/>
                  <w:autoSpaceDN/>
                  <w:spacing w:before="0" w:after="0" w:line="240" w:lineRule="auto"/>
                  <w:jc w:val="center"/>
                </w:pPr>
              </w:pPrChange>
            </w:pPr>
            <w:del w:id="12220" w:author="Houyem Rais" w:date="2024-02-22T15:03:00Z">
              <w:r w:rsidRPr="00007B3E" w:rsidDel="00CB2812">
                <w:rPr>
                  <w:rFonts w:cs="Calibri"/>
                  <w:sz w:val="18"/>
                  <w:szCs w:val="18"/>
                  <w:lang w:eastAsia="fr-FR"/>
                </w:rPr>
                <w:delText> </w:delText>
              </w:r>
            </w:del>
          </w:p>
        </w:tc>
        <w:tc>
          <w:tcPr>
            <w:tcW w:w="994" w:type="pct"/>
            <w:tcBorders>
              <w:top w:val="single" w:sz="4" w:space="0" w:color="auto"/>
              <w:left w:val="nil"/>
              <w:bottom w:val="single" w:sz="4" w:space="0" w:color="auto"/>
              <w:right w:val="single" w:sz="4" w:space="0" w:color="auto"/>
            </w:tcBorders>
            <w:shd w:val="clear" w:color="auto" w:fill="auto"/>
            <w:noWrap/>
            <w:hideMark/>
          </w:tcPr>
          <w:p w14:paraId="2BF38C38" w14:textId="579765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21" w:author="Houyem Rais" w:date="2024-02-22T15:03:00Z"/>
                <w:rFonts w:cs="Calibri"/>
                <w:sz w:val="18"/>
                <w:szCs w:val="18"/>
                <w:lang w:eastAsia="fr-FR"/>
              </w:rPr>
              <w:pPrChange w:id="12222" w:author="Houyem Rais" w:date="2024-02-22T15:03:00Z">
                <w:pPr>
                  <w:widowControl/>
                  <w:autoSpaceDE/>
                  <w:autoSpaceDN/>
                  <w:spacing w:before="0" w:after="0" w:line="240" w:lineRule="auto"/>
                  <w:jc w:val="center"/>
                </w:pPr>
              </w:pPrChange>
            </w:pPr>
            <w:del w:id="12223" w:author="Houyem Rais" w:date="2024-02-22T15:03:00Z">
              <w:r w:rsidRPr="00007B3E" w:rsidDel="00CB2812">
                <w:rPr>
                  <w:rFonts w:cs="Calibri"/>
                  <w:sz w:val="18"/>
                  <w:szCs w:val="18"/>
                  <w:lang w:eastAsia="fr-FR"/>
                </w:rPr>
                <w:delText> </w:delText>
              </w:r>
            </w:del>
          </w:p>
        </w:tc>
      </w:tr>
      <w:tr w:rsidR="00244D6F" w:rsidRPr="00007B3E" w:rsidDel="00CB2812" w14:paraId="2976C7AB" w14:textId="28FA781E" w:rsidTr="005259CD">
        <w:trPr>
          <w:trHeight w:val="564"/>
          <w:del w:id="12224"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D2713A9" w14:textId="58EFC7D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25" w:author="Houyem Rais" w:date="2024-02-22T15:03:00Z"/>
                <w:rFonts w:cs="Calibri"/>
                <w:b/>
                <w:bCs/>
                <w:sz w:val="18"/>
                <w:szCs w:val="18"/>
                <w:lang w:eastAsia="fr-FR"/>
              </w:rPr>
              <w:pPrChange w:id="12226" w:author="Houyem Rais" w:date="2024-02-22T15:03:00Z">
                <w:pPr>
                  <w:widowControl/>
                  <w:autoSpaceDE/>
                  <w:autoSpaceDN/>
                  <w:spacing w:before="0" w:after="0" w:line="240" w:lineRule="auto"/>
                  <w:jc w:val="center"/>
                </w:pPr>
              </w:pPrChange>
            </w:pPr>
            <w:del w:id="12227" w:author="Houyem Rais" w:date="2024-02-22T15:03:00Z">
              <w:r w:rsidRPr="00007B3E" w:rsidDel="00CB2812">
                <w:rPr>
                  <w:rFonts w:cs="Calibri"/>
                  <w:b/>
                  <w:bCs/>
                  <w:sz w:val="18"/>
                  <w:szCs w:val="18"/>
                  <w:lang w:eastAsia="fr-FR"/>
                </w:rPr>
                <w:delText>001</w:delText>
              </w:r>
            </w:del>
          </w:p>
        </w:tc>
        <w:tc>
          <w:tcPr>
            <w:tcW w:w="1450" w:type="pct"/>
            <w:tcBorders>
              <w:top w:val="nil"/>
              <w:left w:val="nil"/>
              <w:bottom w:val="single" w:sz="4" w:space="0" w:color="auto"/>
              <w:right w:val="single" w:sz="4" w:space="0" w:color="auto"/>
            </w:tcBorders>
            <w:shd w:val="clear" w:color="auto" w:fill="auto"/>
            <w:hideMark/>
          </w:tcPr>
          <w:p w14:paraId="3F2A16EE" w14:textId="1706C46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28" w:author="Houyem Rais" w:date="2024-02-22T15:03:00Z"/>
                <w:rFonts w:cs="Calibri"/>
                <w:sz w:val="18"/>
                <w:szCs w:val="18"/>
                <w:lang w:eastAsia="fr-FR"/>
              </w:rPr>
              <w:pPrChange w:id="12229" w:author="Houyem Rais" w:date="2024-02-22T15:03:00Z">
                <w:pPr>
                  <w:widowControl/>
                  <w:autoSpaceDE/>
                  <w:autoSpaceDN/>
                  <w:spacing w:before="0" w:after="0" w:line="240" w:lineRule="auto"/>
                  <w:jc w:val="left"/>
                </w:pPr>
              </w:pPrChange>
            </w:pPr>
            <w:del w:id="12230" w:author="Houyem Rais" w:date="2024-02-22T15:03:00Z">
              <w:r w:rsidRPr="00007B3E" w:rsidDel="00CB2812">
                <w:rPr>
                  <w:rFonts w:cs="Calibri"/>
                  <w:sz w:val="18"/>
                  <w:szCs w:val="18"/>
                  <w:lang w:eastAsia="fr-FR"/>
                </w:rPr>
                <w:delText>Installation générale de chantier y compris le laboratoire de chantier, l'élaboration des études d'exécution, les déviations provisoires, le contrôle externe et les mesures environnementales</w:delText>
              </w:r>
            </w:del>
          </w:p>
        </w:tc>
        <w:tc>
          <w:tcPr>
            <w:tcW w:w="234" w:type="pct"/>
            <w:tcBorders>
              <w:top w:val="nil"/>
              <w:left w:val="nil"/>
              <w:bottom w:val="single" w:sz="4" w:space="0" w:color="auto"/>
              <w:right w:val="single" w:sz="4" w:space="0" w:color="auto"/>
            </w:tcBorders>
            <w:shd w:val="clear" w:color="auto" w:fill="auto"/>
            <w:noWrap/>
            <w:hideMark/>
          </w:tcPr>
          <w:p w14:paraId="4CBE8ED0" w14:textId="13AB026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31" w:author="Houyem Rais" w:date="2024-02-22T15:03:00Z"/>
                <w:rFonts w:cs="Calibri"/>
                <w:sz w:val="18"/>
                <w:szCs w:val="18"/>
                <w:lang w:eastAsia="fr-FR"/>
              </w:rPr>
              <w:pPrChange w:id="12232" w:author="Houyem Rais" w:date="2024-02-22T15:03:00Z">
                <w:pPr>
                  <w:widowControl/>
                  <w:autoSpaceDE/>
                  <w:autoSpaceDN/>
                  <w:spacing w:before="0" w:after="0" w:line="240" w:lineRule="auto"/>
                  <w:jc w:val="center"/>
                </w:pPr>
              </w:pPrChange>
            </w:pPr>
            <w:del w:id="12233" w:author="Houyem Rais" w:date="2024-02-22T15:03:00Z">
              <w:r w:rsidRPr="00007B3E" w:rsidDel="00CB2812">
                <w:rPr>
                  <w:rFonts w:cs="Calibri"/>
                  <w:sz w:val="18"/>
                  <w:szCs w:val="18"/>
                  <w:lang w:eastAsia="fr-FR"/>
                </w:rPr>
                <w:delText>Ft</w:delText>
              </w:r>
            </w:del>
          </w:p>
        </w:tc>
        <w:tc>
          <w:tcPr>
            <w:tcW w:w="464" w:type="pct"/>
            <w:tcBorders>
              <w:top w:val="nil"/>
              <w:left w:val="nil"/>
              <w:bottom w:val="single" w:sz="4" w:space="0" w:color="auto"/>
              <w:right w:val="single" w:sz="4" w:space="0" w:color="auto"/>
            </w:tcBorders>
            <w:shd w:val="clear" w:color="auto" w:fill="auto"/>
            <w:noWrap/>
            <w:hideMark/>
          </w:tcPr>
          <w:p w14:paraId="4579A00C" w14:textId="7F18FE2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34" w:author="Houyem Rais" w:date="2024-02-22T15:03:00Z"/>
                <w:rFonts w:cs="Calibri"/>
                <w:sz w:val="18"/>
                <w:szCs w:val="18"/>
                <w:lang w:eastAsia="fr-FR"/>
              </w:rPr>
              <w:pPrChange w:id="12235" w:author="Houyem Rais" w:date="2024-02-22T15:03:00Z">
                <w:pPr>
                  <w:widowControl/>
                  <w:autoSpaceDE/>
                  <w:autoSpaceDN/>
                  <w:spacing w:before="0" w:after="0" w:line="240" w:lineRule="auto"/>
                  <w:jc w:val="center"/>
                </w:pPr>
              </w:pPrChange>
            </w:pPr>
            <w:del w:id="12236"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65FDC812" w14:textId="1EC7310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37" w:author="Houyem Rais" w:date="2024-02-22T15:03:00Z"/>
                <w:rFonts w:cs="Calibri"/>
                <w:sz w:val="18"/>
                <w:szCs w:val="18"/>
                <w:lang w:eastAsia="fr-FR"/>
              </w:rPr>
              <w:pPrChange w:id="12238" w:author="Houyem Rais" w:date="2024-02-22T15:03:00Z">
                <w:pPr>
                  <w:widowControl/>
                  <w:autoSpaceDE/>
                  <w:autoSpaceDN/>
                  <w:spacing w:before="0" w:after="0" w:line="240" w:lineRule="auto"/>
                  <w:jc w:val="left"/>
                </w:pPr>
              </w:pPrChange>
            </w:pPr>
            <w:del w:id="12239" w:author="Houyem Rais" w:date="2024-02-22T15:03:00Z">
              <w:r w:rsidRPr="00007B3E" w:rsidDel="00CB2812">
                <w:rPr>
                  <w:rFonts w:cs="Calibri"/>
                  <w:sz w:val="18"/>
                  <w:szCs w:val="18"/>
                  <w:lang w:eastAsia="fr-FR"/>
                </w:rPr>
                <w:delText xml:space="preserve">5% du montant total du marché </w:delText>
              </w:r>
            </w:del>
          </w:p>
        </w:tc>
        <w:tc>
          <w:tcPr>
            <w:tcW w:w="694" w:type="pct"/>
            <w:tcBorders>
              <w:top w:val="nil"/>
              <w:left w:val="nil"/>
              <w:bottom w:val="single" w:sz="4" w:space="0" w:color="auto"/>
              <w:right w:val="single" w:sz="4" w:space="0" w:color="auto"/>
            </w:tcBorders>
            <w:shd w:val="clear" w:color="auto" w:fill="auto"/>
            <w:noWrap/>
            <w:hideMark/>
          </w:tcPr>
          <w:p w14:paraId="53F140F7" w14:textId="7347544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40" w:author="Houyem Rais" w:date="2024-02-22T15:03:00Z"/>
                <w:rFonts w:cs="Calibri"/>
                <w:sz w:val="18"/>
                <w:szCs w:val="18"/>
                <w:lang w:eastAsia="fr-FR"/>
              </w:rPr>
              <w:pPrChange w:id="12241" w:author="Houyem Rais" w:date="2024-02-22T15:03:00Z">
                <w:pPr>
                  <w:widowControl/>
                  <w:autoSpaceDE/>
                  <w:autoSpaceDN/>
                  <w:spacing w:before="0" w:after="0" w:line="240" w:lineRule="auto"/>
                  <w:jc w:val="left"/>
                </w:pPr>
              </w:pPrChange>
            </w:pPr>
            <w:del w:id="12242"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6956292E" w14:textId="67FE7C7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43" w:author="Houyem Rais" w:date="2024-02-22T15:03:00Z"/>
                <w:rFonts w:cs="Calibri"/>
                <w:sz w:val="18"/>
                <w:szCs w:val="18"/>
                <w:lang w:eastAsia="fr-FR"/>
              </w:rPr>
              <w:pPrChange w:id="12244" w:author="Houyem Rais" w:date="2024-02-22T15:03:00Z">
                <w:pPr>
                  <w:widowControl/>
                  <w:autoSpaceDE/>
                  <w:autoSpaceDN/>
                  <w:spacing w:before="0" w:after="0" w:line="240" w:lineRule="auto"/>
                  <w:jc w:val="right"/>
                </w:pPr>
              </w:pPrChange>
            </w:pPr>
            <w:del w:id="12245" w:author="Houyem Rais" w:date="2024-02-22T15:03:00Z">
              <w:r w:rsidRPr="00007B3E" w:rsidDel="00CB2812">
                <w:rPr>
                  <w:rFonts w:cs="Calibri"/>
                  <w:sz w:val="18"/>
                  <w:szCs w:val="18"/>
                  <w:lang w:eastAsia="fr-FR"/>
                </w:rPr>
                <w:delText>20 000 000</w:delText>
              </w:r>
            </w:del>
          </w:p>
        </w:tc>
      </w:tr>
      <w:tr w:rsidR="00244D6F" w:rsidRPr="00007B3E" w:rsidDel="00CB2812" w14:paraId="6CE092DB" w14:textId="480FAF7B" w:rsidTr="005259CD">
        <w:trPr>
          <w:trHeight w:val="194"/>
          <w:del w:id="12246"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CD6AB8F" w14:textId="1D68522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47" w:author="Houyem Rais" w:date="2024-02-22T15:03:00Z"/>
                <w:rFonts w:cs="Calibri"/>
                <w:b/>
                <w:bCs/>
                <w:sz w:val="18"/>
                <w:szCs w:val="18"/>
                <w:lang w:eastAsia="fr-FR"/>
              </w:rPr>
              <w:pPrChange w:id="12248" w:author="Houyem Rais" w:date="2024-02-22T15:03:00Z">
                <w:pPr>
                  <w:widowControl/>
                  <w:autoSpaceDE/>
                  <w:autoSpaceDN/>
                  <w:spacing w:before="0" w:after="0" w:line="240" w:lineRule="auto"/>
                  <w:jc w:val="center"/>
                </w:pPr>
              </w:pPrChange>
            </w:pPr>
            <w:del w:id="12249" w:author="Houyem Rais" w:date="2024-02-22T15:03:00Z">
              <w:r w:rsidRPr="00007B3E" w:rsidDel="00CB2812">
                <w:rPr>
                  <w:rFonts w:cs="Calibri"/>
                  <w:b/>
                  <w:bCs/>
                  <w:sz w:val="18"/>
                  <w:szCs w:val="18"/>
                  <w:lang w:eastAsia="fr-FR"/>
                </w:rPr>
                <w:delText>002</w:delText>
              </w:r>
            </w:del>
          </w:p>
        </w:tc>
        <w:tc>
          <w:tcPr>
            <w:tcW w:w="1450" w:type="pct"/>
            <w:tcBorders>
              <w:top w:val="nil"/>
              <w:left w:val="nil"/>
              <w:bottom w:val="single" w:sz="4" w:space="0" w:color="auto"/>
              <w:right w:val="single" w:sz="4" w:space="0" w:color="auto"/>
            </w:tcBorders>
            <w:shd w:val="clear" w:color="auto" w:fill="auto"/>
            <w:hideMark/>
          </w:tcPr>
          <w:p w14:paraId="62806EE1" w14:textId="7CE4D6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50" w:author="Houyem Rais" w:date="2024-02-22T15:03:00Z"/>
                <w:rFonts w:cs="Calibri"/>
                <w:sz w:val="18"/>
                <w:szCs w:val="18"/>
                <w:lang w:eastAsia="fr-FR"/>
              </w:rPr>
              <w:pPrChange w:id="12251" w:author="Houyem Rais" w:date="2024-02-22T15:03:00Z">
                <w:pPr>
                  <w:widowControl/>
                  <w:autoSpaceDE/>
                  <w:autoSpaceDN/>
                  <w:spacing w:before="0" w:after="0" w:line="240" w:lineRule="auto"/>
                  <w:jc w:val="left"/>
                </w:pPr>
              </w:pPrChange>
            </w:pPr>
            <w:del w:id="12252" w:author="Houyem Rais" w:date="2024-02-22T15:03:00Z">
              <w:r w:rsidRPr="00007B3E" w:rsidDel="00CB2812">
                <w:rPr>
                  <w:rFonts w:cs="Calibri"/>
                  <w:sz w:val="18"/>
                  <w:szCs w:val="18"/>
                  <w:lang w:eastAsia="fr-FR"/>
                </w:rPr>
                <w:delText>Mission de suivi des travaux</w:delText>
              </w:r>
            </w:del>
          </w:p>
        </w:tc>
        <w:tc>
          <w:tcPr>
            <w:tcW w:w="234" w:type="pct"/>
            <w:tcBorders>
              <w:top w:val="nil"/>
              <w:left w:val="nil"/>
              <w:bottom w:val="single" w:sz="4" w:space="0" w:color="auto"/>
              <w:right w:val="single" w:sz="4" w:space="0" w:color="auto"/>
            </w:tcBorders>
            <w:shd w:val="clear" w:color="auto" w:fill="auto"/>
            <w:noWrap/>
            <w:hideMark/>
          </w:tcPr>
          <w:p w14:paraId="742A9716" w14:textId="2210B2C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53" w:author="Houyem Rais" w:date="2024-02-22T15:03:00Z"/>
                <w:rFonts w:cs="Calibri"/>
                <w:sz w:val="18"/>
                <w:szCs w:val="18"/>
                <w:lang w:eastAsia="fr-FR"/>
              </w:rPr>
              <w:pPrChange w:id="12254" w:author="Houyem Rais" w:date="2024-02-22T15:03:00Z">
                <w:pPr>
                  <w:widowControl/>
                  <w:autoSpaceDE/>
                  <w:autoSpaceDN/>
                  <w:spacing w:before="0" w:after="0" w:line="240" w:lineRule="auto"/>
                  <w:jc w:val="center"/>
                </w:pPr>
              </w:pPrChange>
            </w:pPr>
            <w:del w:id="12255" w:author="Houyem Rais" w:date="2024-02-22T15:03:00Z">
              <w:r w:rsidRPr="00007B3E" w:rsidDel="00CB2812">
                <w:rPr>
                  <w:rFonts w:cs="Calibri"/>
                  <w:sz w:val="18"/>
                  <w:szCs w:val="18"/>
                  <w:lang w:eastAsia="fr-FR"/>
                </w:rPr>
                <w:delText>Ft</w:delText>
              </w:r>
            </w:del>
          </w:p>
        </w:tc>
        <w:tc>
          <w:tcPr>
            <w:tcW w:w="464" w:type="pct"/>
            <w:tcBorders>
              <w:top w:val="nil"/>
              <w:left w:val="nil"/>
              <w:bottom w:val="single" w:sz="4" w:space="0" w:color="auto"/>
              <w:right w:val="single" w:sz="4" w:space="0" w:color="auto"/>
            </w:tcBorders>
            <w:shd w:val="clear" w:color="auto" w:fill="auto"/>
            <w:noWrap/>
            <w:hideMark/>
          </w:tcPr>
          <w:p w14:paraId="20F30FAB" w14:textId="2A08A86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56" w:author="Houyem Rais" w:date="2024-02-22T15:03:00Z"/>
                <w:rFonts w:cs="Calibri"/>
                <w:sz w:val="18"/>
                <w:szCs w:val="18"/>
                <w:lang w:eastAsia="fr-FR"/>
              </w:rPr>
              <w:pPrChange w:id="12257" w:author="Houyem Rais" w:date="2024-02-22T15:03:00Z">
                <w:pPr>
                  <w:widowControl/>
                  <w:autoSpaceDE/>
                  <w:autoSpaceDN/>
                  <w:spacing w:before="0" w:after="0" w:line="240" w:lineRule="auto"/>
                  <w:jc w:val="center"/>
                </w:pPr>
              </w:pPrChange>
            </w:pPr>
            <w:del w:id="12258"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27ACE385" w14:textId="094E75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59" w:author="Houyem Rais" w:date="2024-02-22T15:03:00Z"/>
                <w:rFonts w:cs="Calibri"/>
                <w:sz w:val="18"/>
                <w:szCs w:val="18"/>
                <w:lang w:eastAsia="fr-FR"/>
              </w:rPr>
              <w:pPrChange w:id="12260" w:author="Houyem Rais" w:date="2024-02-22T15:03:00Z">
                <w:pPr>
                  <w:widowControl/>
                  <w:autoSpaceDE/>
                  <w:autoSpaceDN/>
                  <w:spacing w:before="0" w:after="0" w:line="240" w:lineRule="auto"/>
                  <w:jc w:val="left"/>
                </w:pPr>
              </w:pPrChange>
            </w:pPr>
            <w:del w:id="12261" w:author="Houyem Rais" w:date="2024-02-22T15:03:00Z">
              <w:r w:rsidRPr="00007B3E" w:rsidDel="00CB2812">
                <w:rPr>
                  <w:rFonts w:cs="Calibri"/>
                  <w:sz w:val="18"/>
                  <w:szCs w:val="18"/>
                  <w:lang w:eastAsia="fr-FR"/>
                </w:rPr>
                <w:delText xml:space="preserve">2% du montant total du marché </w:delText>
              </w:r>
            </w:del>
          </w:p>
        </w:tc>
        <w:tc>
          <w:tcPr>
            <w:tcW w:w="694" w:type="pct"/>
            <w:tcBorders>
              <w:top w:val="nil"/>
              <w:left w:val="nil"/>
              <w:bottom w:val="single" w:sz="4" w:space="0" w:color="auto"/>
              <w:right w:val="single" w:sz="4" w:space="0" w:color="auto"/>
            </w:tcBorders>
            <w:shd w:val="clear" w:color="auto" w:fill="auto"/>
            <w:noWrap/>
            <w:hideMark/>
          </w:tcPr>
          <w:p w14:paraId="2EA13B56" w14:textId="02B5831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62" w:author="Houyem Rais" w:date="2024-02-22T15:03:00Z"/>
                <w:rFonts w:cs="Calibri"/>
                <w:sz w:val="18"/>
                <w:szCs w:val="18"/>
                <w:lang w:eastAsia="fr-FR"/>
              </w:rPr>
              <w:pPrChange w:id="12263" w:author="Houyem Rais" w:date="2024-02-22T15:03:00Z">
                <w:pPr>
                  <w:widowControl/>
                  <w:autoSpaceDE/>
                  <w:autoSpaceDN/>
                  <w:spacing w:before="0" w:after="0" w:line="240" w:lineRule="auto"/>
                  <w:jc w:val="left"/>
                </w:pPr>
              </w:pPrChange>
            </w:pPr>
            <w:del w:id="12264"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7A6E19CC" w14:textId="22C0587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65" w:author="Houyem Rais" w:date="2024-02-22T15:03:00Z"/>
                <w:rFonts w:cs="Calibri"/>
                <w:sz w:val="18"/>
                <w:szCs w:val="18"/>
                <w:lang w:eastAsia="fr-FR"/>
              </w:rPr>
              <w:pPrChange w:id="12266" w:author="Houyem Rais" w:date="2024-02-22T15:03:00Z">
                <w:pPr>
                  <w:widowControl/>
                  <w:autoSpaceDE/>
                  <w:autoSpaceDN/>
                  <w:spacing w:before="0" w:after="0" w:line="240" w:lineRule="auto"/>
                  <w:jc w:val="right"/>
                </w:pPr>
              </w:pPrChange>
            </w:pPr>
            <w:del w:id="12267" w:author="Houyem Rais" w:date="2024-02-22T15:03:00Z">
              <w:r w:rsidRPr="00007B3E" w:rsidDel="00CB2812">
                <w:rPr>
                  <w:rFonts w:cs="Calibri"/>
                  <w:sz w:val="18"/>
                  <w:szCs w:val="18"/>
                  <w:lang w:eastAsia="fr-FR"/>
                </w:rPr>
                <w:delText>8 000 000</w:delText>
              </w:r>
            </w:del>
          </w:p>
        </w:tc>
      </w:tr>
      <w:tr w:rsidR="00244D6F" w:rsidRPr="00007B3E" w:rsidDel="00CB2812" w14:paraId="37CBB327" w14:textId="0A51C3CD" w:rsidTr="005259CD">
        <w:trPr>
          <w:trHeight w:val="194"/>
          <w:del w:id="12268"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E6EBD30" w14:textId="55FD4AD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69" w:author="Houyem Rais" w:date="2024-02-22T15:03:00Z"/>
                <w:rFonts w:cs="Calibri"/>
                <w:b/>
                <w:bCs/>
                <w:sz w:val="18"/>
                <w:szCs w:val="18"/>
                <w:lang w:eastAsia="fr-FR"/>
              </w:rPr>
              <w:pPrChange w:id="12270" w:author="Houyem Rais" w:date="2024-02-22T15:03:00Z">
                <w:pPr>
                  <w:widowControl/>
                  <w:autoSpaceDE/>
                  <w:autoSpaceDN/>
                  <w:spacing w:before="0" w:after="0" w:line="240" w:lineRule="auto"/>
                  <w:jc w:val="center"/>
                </w:pPr>
              </w:pPrChange>
            </w:pPr>
            <w:del w:id="12271"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795CCE59" w14:textId="0C6E11B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72" w:author="Houyem Rais" w:date="2024-02-22T15:03:00Z"/>
                <w:rFonts w:cs="Calibri"/>
                <w:b/>
                <w:bCs/>
                <w:i/>
                <w:iCs/>
                <w:sz w:val="18"/>
                <w:szCs w:val="18"/>
                <w:lang w:eastAsia="fr-FR"/>
              </w:rPr>
              <w:pPrChange w:id="12273" w:author="Houyem Rais" w:date="2024-02-22T15:03:00Z">
                <w:pPr>
                  <w:widowControl/>
                  <w:autoSpaceDE/>
                  <w:autoSpaceDN/>
                  <w:spacing w:before="0" w:after="0" w:line="240" w:lineRule="auto"/>
                  <w:jc w:val="right"/>
                </w:pPr>
              </w:pPrChange>
            </w:pPr>
            <w:del w:id="12274" w:author="Houyem Rais" w:date="2024-02-22T15:03:00Z">
              <w:r w:rsidRPr="00007B3E" w:rsidDel="00CB2812">
                <w:rPr>
                  <w:rFonts w:cs="Calibri"/>
                  <w:b/>
                  <w:bCs/>
                  <w:i/>
                  <w:iCs/>
                  <w:sz w:val="18"/>
                  <w:szCs w:val="18"/>
                  <w:lang w:eastAsia="fr-FR"/>
                </w:rPr>
                <w:delText>Sous-total poste 000 :</w:delText>
              </w:r>
            </w:del>
          </w:p>
        </w:tc>
        <w:tc>
          <w:tcPr>
            <w:tcW w:w="234" w:type="pct"/>
            <w:tcBorders>
              <w:top w:val="nil"/>
              <w:left w:val="nil"/>
              <w:bottom w:val="single" w:sz="4" w:space="0" w:color="auto"/>
              <w:right w:val="single" w:sz="4" w:space="0" w:color="auto"/>
            </w:tcBorders>
            <w:shd w:val="clear" w:color="auto" w:fill="auto"/>
            <w:noWrap/>
            <w:hideMark/>
          </w:tcPr>
          <w:p w14:paraId="78652C88" w14:textId="48C65E7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75" w:author="Houyem Rais" w:date="2024-02-22T15:03:00Z"/>
                <w:rFonts w:cs="Calibri"/>
                <w:b/>
                <w:bCs/>
                <w:sz w:val="18"/>
                <w:szCs w:val="18"/>
                <w:lang w:eastAsia="fr-FR"/>
              </w:rPr>
              <w:pPrChange w:id="12276" w:author="Houyem Rais" w:date="2024-02-22T15:03:00Z">
                <w:pPr>
                  <w:widowControl/>
                  <w:autoSpaceDE/>
                  <w:autoSpaceDN/>
                  <w:spacing w:before="0" w:after="0" w:line="240" w:lineRule="auto"/>
                  <w:jc w:val="center"/>
                </w:pPr>
              </w:pPrChange>
            </w:pPr>
            <w:del w:id="12277" w:author="Houyem Rais" w:date="2024-02-22T15:03:00Z">
              <w:r w:rsidRPr="00007B3E" w:rsidDel="00CB2812">
                <w:rPr>
                  <w:rFonts w:cs="Calibri"/>
                  <w:b/>
                  <w:bCs/>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5C6A5584" w14:textId="57812C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78" w:author="Houyem Rais" w:date="2024-02-22T15:03:00Z"/>
                <w:rFonts w:cs="Calibri"/>
                <w:b/>
                <w:bCs/>
                <w:sz w:val="18"/>
                <w:szCs w:val="18"/>
                <w:lang w:eastAsia="fr-FR"/>
              </w:rPr>
              <w:pPrChange w:id="12279" w:author="Houyem Rais" w:date="2024-02-22T15:03:00Z">
                <w:pPr>
                  <w:widowControl/>
                  <w:autoSpaceDE/>
                  <w:autoSpaceDN/>
                  <w:spacing w:before="0" w:after="0" w:line="240" w:lineRule="auto"/>
                  <w:jc w:val="center"/>
                </w:pPr>
              </w:pPrChange>
            </w:pPr>
            <w:del w:id="12280" w:author="Houyem Rais" w:date="2024-02-22T15:03:00Z">
              <w:r w:rsidRPr="00007B3E" w:rsidDel="00CB2812">
                <w:rPr>
                  <w:rFonts w:cs="Calibri"/>
                  <w:b/>
                  <w:bCs/>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765F8962" w14:textId="21935F6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81" w:author="Houyem Rais" w:date="2024-02-22T15:03:00Z"/>
                <w:rFonts w:cs="Calibri"/>
                <w:b/>
                <w:bCs/>
                <w:sz w:val="18"/>
                <w:szCs w:val="18"/>
                <w:lang w:eastAsia="fr-FR"/>
              </w:rPr>
              <w:pPrChange w:id="12282" w:author="Houyem Rais" w:date="2024-02-22T15:03:00Z">
                <w:pPr>
                  <w:widowControl/>
                  <w:autoSpaceDE/>
                  <w:autoSpaceDN/>
                  <w:spacing w:before="0" w:after="0" w:line="240" w:lineRule="auto"/>
                  <w:jc w:val="center"/>
                </w:pPr>
              </w:pPrChange>
            </w:pPr>
            <w:del w:id="12283" w:author="Houyem Rais" w:date="2024-02-22T15:03:00Z">
              <w:r w:rsidRPr="00007B3E" w:rsidDel="00CB2812">
                <w:rPr>
                  <w:rFonts w:cs="Calibri"/>
                  <w:b/>
                  <w:bCs/>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4A266C09" w14:textId="1C9988A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84" w:author="Houyem Rais" w:date="2024-02-22T15:03:00Z"/>
                <w:rFonts w:cs="Calibri"/>
                <w:b/>
                <w:bCs/>
                <w:sz w:val="18"/>
                <w:szCs w:val="18"/>
                <w:lang w:eastAsia="fr-FR"/>
              </w:rPr>
              <w:pPrChange w:id="12285" w:author="Houyem Rais" w:date="2024-02-22T15:03:00Z">
                <w:pPr>
                  <w:widowControl/>
                  <w:autoSpaceDE/>
                  <w:autoSpaceDN/>
                  <w:spacing w:before="0" w:after="0" w:line="240" w:lineRule="auto"/>
                  <w:jc w:val="left"/>
                </w:pPr>
              </w:pPrChange>
            </w:pPr>
            <w:del w:id="12286" w:author="Houyem Rais" w:date="2024-02-22T15:03:00Z">
              <w:r w:rsidRPr="00007B3E" w:rsidDel="00CB2812">
                <w:rPr>
                  <w:rFonts w:cs="Calibri"/>
                  <w:b/>
                  <w:bCs/>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3F0B83CA" w14:textId="6987659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87" w:author="Houyem Rais" w:date="2024-02-22T15:03:00Z"/>
                <w:rFonts w:cs="Calibri"/>
                <w:b/>
                <w:bCs/>
                <w:sz w:val="18"/>
                <w:szCs w:val="18"/>
                <w:lang w:eastAsia="fr-FR"/>
              </w:rPr>
              <w:pPrChange w:id="12288" w:author="Houyem Rais" w:date="2024-02-22T15:03:00Z">
                <w:pPr>
                  <w:widowControl/>
                  <w:autoSpaceDE/>
                  <w:autoSpaceDN/>
                  <w:spacing w:before="0" w:after="0" w:line="240" w:lineRule="auto"/>
                  <w:jc w:val="right"/>
                </w:pPr>
              </w:pPrChange>
            </w:pPr>
            <w:del w:id="12289" w:author="Houyem Rais" w:date="2024-02-22T15:03:00Z">
              <w:r w:rsidRPr="00007B3E" w:rsidDel="00CB2812">
                <w:rPr>
                  <w:rFonts w:cs="Calibri"/>
                  <w:b/>
                  <w:bCs/>
                  <w:sz w:val="18"/>
                  <w:szCs w:val="18"/>
                  <w:lang w:eastAsia="fr-FR"/>
                </w:rPr>
                <w:delText>28 000 000</w:delText>
              </w:r>
            </w:del>
          </w:p>
        </w:tc>
      </w:tr>
      <w:tr w:rsidR="00244D6F" w:rsidRPr="00007B3E" w:rsidDel="00CB2812" w14:paraId="47797FEE" w14:textId="0A94CC53" w:rsidTr="005259CD">
        <w:trPr>
          <w:trHeight w:val="194"/>
          <w:del w:id="1229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CA49FAF" w14:textId="62FBF3A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91" w:author="Houyem Rais" w:date="2024-02-22T15:03:00Z"/>
                <w:rFonts w:cs="Calibri"/>
                <w:b/>
                <w:bCs/>
                <w:sz w:val="18"/>
                <w:szCs w:val="18"/>
                <w:lang w:eastAsia="fr-FR"/>
              </w:rPr>
              <w:pPrChange w:id="12292" w:author="Houyem Rais" w:date="2024-02-22T15:03:00Z">
                <w:pPr>
                  <w:widowControl/>
                  <w:autoSpaceDE/>
                  <w:autoSpaceDN/>
                  <w:spacing w:before="0" w:after="0" w:line="240" w:lineRule="auto"/>
                  <w:jc w:val="center"/>
                </w:pPr>
              </w:pPrChange>
            </w:pPr>
            <w:del w:id="12293"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728EBF1C" w14:textId="43DC47F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94" w:author="Houyem Rais" w:date="2024-02-22T15:03:00Z"/>
                <w:rFonts w:cs="Calibri"/>
                <w:b/>
                <w:bCs/>
                <w:sz w:val="18"/>
                <w:szCs w:val="18"/>
                <w:lang w:eastAsia="fr-FR"/>
              </w:rPr>
              <w:pPrChange w:id="12295" w:author="Houyem Rais" w:date="2024-02-22T15:03:00Z">
                <w:pPr>
                  <w:widowControl/>
                  <w:autoSpaceDE/>
                  <w:autoSpaceDN/>
                  <w:spacing w:before="0" w:after="0" w:line="240" w:lineRule="auto"/>
                </w:pPr>
              </w:pPrChange>
            </w:pPr>
            <w:del w:id="12296" w:author="Houyem Rais" w:date="2024-02-22T15:03:00Z">
              <w:r w:rsidRPr="00007B3E" w:rsidDel="00CB2812">
                <w:rPr>
                  <w:rFonts w:cs="Calibri"/>
                  <w:b/>
                  <w:bCs/>
                  <w:sz w:val="18"/>
                  <w:szCs w:val="18"/>
                  <w:lang w:eastAsia="fr-FR"/>
                </w:rPr>
                <w:delText>POSTE 100 : DEGAGEMENT DES EMPRISES</w:delText>
              </w:r>
            </w:del>
          </w:p>
        </w:tc>
        <w:tc>
          <w:tcPr>
            <w:tcW w:w="234" w:type="pct"/>
            <w:tcBorders>
              <w:top w:val="nil"/>
              <w:left w:val="nil"/>
              <w:bottom w:val="single" w:sz="4" w:space="0" w:color="auto"/>
              <w:right w:val="single" w:sz="4" w:space="0" w:color="auto"/>
            </w:tcBorders>
            <w:shd w:val="clear" w:color="auto" w:fill="auto"/>
            <w:noWrap/>
            <w:hideMark/>
          </w:tcPr>
          <w:p w14:paraId="69467A66" w14:textId="2E98B61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297" w:author="Houyem Rais" w:date="2024-02-22T15:03:00Z"/>
                <w:rFonts w:cs="Calibri"/>
                <w:sz w:val="18"/>
                <w:szCs w:val="18"/>
                <w:lang w:eastAsia="fr-FR"/>
              </w:rPr>
              <w:pPrChange w:id="12298" w:author="Houyem Rais" w:date="2024-02-22T15:03:00Z">
                <w:pPr>
                  <w:widowControl/>
                  <w:autoSpaceDE/>
                  <w:autoSpaceDN/>
                  <w:spacing w:before="0" w:after="0" w:line="240" w:lineRule="auto"/>
                  <w:jc w:val="center"/>
                </w:pPr>
              </w:pPrChange>
            </w:pPr>
            <w:del w:id="12299"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4FD2842E" w14:textId="26824C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00" w:author="Houyem Rais" w:date="2024-02-22T15:03:00Z"/>
                <w:rFonts w:cs="Calibri"/>
                <w:sz w:val="18"/>
                <w:szCs w:val="18"/>
                <w:lang w:eastAsia="fr-FR"/>
              </w:rPr>
              <w:pPrChange w:id="12301" w:author="Houyem Rais" w:date="2024-02-22T15:03:00Z">
                <w:pPr>
                  <w:widowControl/>
                  <w:autoSpaceDE/>
                  <w:autoSpaceDN/>
                  <w:spacing w:before="0" w:after="0" w:line="240" w:lineRule="auto"/>
                  <w:jc w:val="center"/>
                </w:pPr>
              </w:pPrChange>
            </w:pPr>
            <w:del w:id="12302"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5A25AC7B" w14:textId="0FB8CA7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03" w:author="Houyem Rais" w:date="2024-02-22T15:03:00Z"/>
                <w:rFonts w:cs="Calibri"/>
                <w:sz w:val="18"/>
                <w:szCs w:val="18"/>
                <w:lang w:eastAsia="fr-FR"/>
              </w:rPr>
              <w:pPrChange w:id="12304" w:author="Houyem Rais" w:date="2024-02-22T15:03:00Z">
                <w:pPr>
                  <w:widowControl/>
                  <w:autoSpaceDE/>
                  <w:autoSpaceDN/>
                  <w:spacing w:before="0" w:after="0" w:line="240" w:lineRule="auto"/>
                  <w:jc w:val="center"/>
                </w:pPr>
              </w:pPrChange>
            </w:pPr>
            <w:del w:id="12305"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256C75E" w14:textId="6D9B72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06" w:author="Houyem Rais" w:date="2024-02-22T15:03:00Z"/>
                <w:rFonts w:cs="Calibri"/>
                <w:sz w:val="18"/>
                <w:szCs w:val="18"/>
                <w:lang w:eastAsia="fr-FR"/>
              </w:rPr>
              <w:pPrChange w:id="12307" w:author="Houyem Rais" w:date="2024-02-22T15:03:00Z">
                <w:pPr>
                  <w:widowControl/>
                  <w:autoSpaceDE/>
                  <w:autoSpaceDN/>
                  <w:spacing w:before="0" w:after="0" w:line="240" w:lineRule="auto"/>
                  <w:jc w:val="center"/>
                </w:pPr>
              </w:pPrChange>
            </w:pPr>
            <w:del w:id="12308"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062B5571" w14:textId="2390F1B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09" w:author="Houyem Rais" w:date="2024-02-22T15:03:00Z"/>
                <w:rFonts w:cs="Calibri"/>
                <w:sz w:val="18"/>
                <w:szCs w:val="18"/>
                <w:lang w:eastAsia="fr-FR"/>
              </w:rPr>
              <w:pPrChange w:id="12310" w:author="Houyem Rais" w:date="2024-02-22T15:03:00Z">
                <w:pPr>
                  <w:widowControl/>
                  <w:autoSpaceDE/>
                  <w:autoSpaceDN/>
                  <w:spacing w:before="0" w:after="0" w:line="240" w:lineRule="auto"/>
                  <w:jc w:val="left"/>
                </w:pPr>
              </w:pPrChange>
            </w:pPr>
            <w:del w:id="12311" w:author="Houyem Rais" w:date="2024-02-22T15:03:00Z">
              <w:r w:rsidRPr="00007B3E" w:rsidDel="00CB2812">
                <w:rPr>
                  <w:rFonts w:cs="Calibri"/>
                  <w:sz w:val="18"/>
                  <w:szCs w:val="18"/>
                  <w:lang w:eastAsia="fr-FR"/>
                </w:rPr>
                <w:delText> </w:delText>
              </w:r>
            </w:del>
          </w:p>
        </w:tc>
      </w:tr>
      <w:tr w:rsidR="00244D6F" w:rsidRPr="00007B3E" w:rsidDel="00CB2812" w14:paraId="468121D0" w14:textId="0247153F" w:rsidTr="005259CD">
        <w:trPr>
          <w:trHeight w:val="194"/>
          <w:del w:id="12312"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B2DA9ED" w14:textId="0D39260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13" w:author="Houyem Rais" w:date="2024-02-22T15:03:00Z"/>
                <w:rFonts w:cs="Calibri"/>
                <w:b/>
                <w:bCs/>
                <w:sz w:val="18"/>
                <w:szCs w:val="18"/>
                <w:lang w:eastAsia="fr-FR"/>
              </w:rPr>
              <w:pPrChange w:id="12314" w:author="Houyem Rais" w:date="2024-02-22T15:03:00Z">
                <w:pPr>
                  <w:widowControl/>
                  <w:autoSpaceDE/>
                  <w:autoSpaceDN/>
                  <w:spacing w:before="0" w:after="0" w:line="240" w:lineRule="auto"/>
                  <w:jc w:val="center"/>
                </w:pPr>
              </w:pPrChange>
            </w:pPr>
            <w:del w:id="12315"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41DCA21E" w14:textId="6EA2E97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16" w:author="Houyem Rais" w:date="2024-02-22T15:03:00Z"/>
                <w:rFonts w:cs="Calibri"/>
                <w:b/>
                <w:bCs/>
                <w:sz w:val="18"/>
                <w:szCs w:val="18"/>
                <w:lang w:eastAsia="fr-FR"/>
              </w:rPr>
              <w:pPrChange w:id="12317" w:author="Houyem Rais" w:date="2024-02-22T15:03:00Z">
                <w:pPr>
                  <w:widowControl/>
                  <w:autoSpaceDE/>
                  <w:autoSpaceDN/>
                  <w:spacing w:before="0" w:after="0" w:line="240" w:lineRule="auto"/>
                  <w:jc w:val="left"/>
                </w:pPr>
              </w:pPrChange>
            </w:pPr>
            <w:del w:id="12318" w:author="Houyem Rais" w:date="2024-02-22T15:03:00Z">
              <w:r w:rsidRPr="00007B3E" w:rsidDel="00CB2812">
                <w:rPr>
                  <w:rFonts w:cs="Calibri"/>
                  <w:b/>
                  <w:bCs/>
                  <w:sz w:val="18"/>
                  <w:szCs w:val="18"/>
                  <w:lang w:eastAsia="fr-FR"/>
                </w:rPr>
                <w:delText> </w:delText>
              </w:r>
            </w:del>
          </w:p>
        </w:tc>
        <w:tc>
          <w:tcPr>
            <w:tcW w:w="234" w:type="pct"/>
            <w:tcBorders>
              <w:top w:val="nil"/>
              <w:left w:val="nil"/>
              <w:bottom w:val="single" w:sz="4" w:space="0" w:color="auto"/>
              <w:right w:val="single" w:sz="4" w:space="0" w:color="auto"/>
            </w:tcBorders>
            <w:shd w:val="clear" w:color="auto" w:fill="auto"/>
            <w:noWrap/>
            <w:hideMark/>
          </w:tcPr>
          <w:p w14:paraId="48443B81" w14:textId="033EAD1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19" w:author="Houyem Rais" w:date="2024-02-22T15:03:00Z"/>
                <w:rFonts w:cs="Calibri"/>
                <w:sz w:val="18"/>
                <w:szCs w:val="18"/>
                <w:lang w:eastAsia="fr-FR"/>
              </w:rPr>
              <w:pPrChange w:id="12320" w:author="Houyem Rais" w:date="2024-02-22T15:03:00Z">
                <w:pPr>
                  <w:widowControl/>
                  <w:autoSpaceDE/>
                  <w:autoSpaceDN/>
                  <w:spacing w:before="0" w:after="0" w:line="240" w:lineRule="auto"/>
                  <w:jc w:val="center"/>
                </w:pPr>
              </w:pPrChange>
            </w:pPr>
            <w:del w:id="12321" w:author="Houyem Rais" w:date="2024-02-22T15:03:00Z">
              <w:r w:rsidRPr="00007B3E" w:rsidDel="00CB2812">
                <w:rPr>
                  <w:rFonts w:cs="Calibri"/>
                  <w:sz w:val="18"/>
                  <w:szCs w:val="18"/>
                  <w:lang w:eastAsia="fr-FR"/>
                </w:rPr>
                <w:delText>L=</w:delText>
              </w:r>
            </w:del>
          </w:p>
        </w:tc>
        <w:tc>
          <w:tcPr>
            <w:tcW w:w="464" w:type="pct"/>
            <w:tcBorders>
              <w:top w:val="nil"/>
              <w:left w:val="nil"/>
              <w:bottom w:val="single" w:sz="4" w:space="0" w:color="auto"/>
              <w:right w:val="single" w:sz="4" w:space="0" w:color="auto"/>
            </w:tcBorders>
            <w:shd w:val="clear" w:color="auto" w:fill="auto"/>
            <w:noWrap/>
            <w:hideMark/>
          </w:tcPr>
          <w:p w14:paraId="7CAB9F33" w14:textId="5C5FFC7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22" w:author="Houyem Rais" w:date="2024-02-22T15:03:00Z"/>
                <w:rFonts w:cs="Calibri"/>
                <w:sz w:val="18"/>
                <w:szCs w:val="18"/>
                <w:lang w:eastAsia="fr-FR"/>
              </w:rPr>
              <w:pPrChange w:id="12323" w:author="Houyem Rais" w:date="2024-02-22T15:03:00Z">
                <w:pPr>
                  <w:widowControl/>
                  <w:autoSpaceDE/>
                  <w:autoSpaceDN/>
                  <w:spacing w:before="0" w:after="0" w:line="240" w:lineRule="auto"/>
                  <w:jc w:val="center"/>
                </w:pPr>
              </w:pPrChange>
            </w:pPr>
            <w:del w:id="12324" w:author="Houyem Rais" w:date="2024-02-22T15:03:00Z">
              <w:r w:rsidRPr="00007B3E" w:rsidDel="00CB2812">
                <w:rPr>
                  <w:rFonts w:cs="Calibri"/>
                  <w:sz w:val="18"/>
                  <w:szCs w:val="18"/>
                  <w:lang w:eastAsia="fr-FR"/>
                </w:rPr>
                <w:delText>71 954</w:delText>
              </w:r>
            </w:del>
          </w:p>
        </w:tc>
        <w:tc>
          <w:tcPr>
            <w:tcW w:w="772" w:type="pct"/>
            <w:tcBorders>
              <w:top w:val="nil"/>
              <w:left w:val="nil"/>
              <w:bottom w:val="single" w:sz="4" w:space="0" w:color="auto"/>
              <w:right w:val="single" w:sz="4" w:space="0" w:color="auto"/>
            </w:tcBorders>
            <w:shd w:val="clear" w:color="auto" w:fill="auto"/>
            <w:noWrap/>
            <w:hideMark/>
          </w:tcPr>
          <w:p w14:paraId="5F075179" w14:textId="0F163A6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25" w:author="Houyem Rais" w:date="2024-02-22T15:03:00Z"/>
                <w:rFonts w:cs="Calibri"/>
                <w:sz w:val="18"/>
                <w:szCs w:val="18"/>
                <w:lang w:eastAsia="fr-FR"/>
              </w:rPr>
              <w:pPrChange w:id="12326" w:author="Houyem Rais" w:date="2024-02-22T15:03:00Z">
                <w:pPr>
                  <w:widowControl/>
                  <w:autoSpaceDE/>
                  <w:autoSpaceDN/>
                  <w:spacing w:before="0" w:after="0" w:line="240" w:lineRule="auto"/>
                  <w:jc w:val="left"/>
                </w:pPr>
              </w:pPrChange>
            </w:pPr>
            <w:del w:id="12327" w:author="Houyem Rais" w:date="2024-02-22T15:03:00Z">
              <w:r w:rsidRPr="00007B3E" w:rsidDel="00CB2812">
                <w:rPr>
                  <w:rFonts w:cs="Calibri"/>
                  <w:sz w:val="18"/>
                  <w:szCs w:val="18"/>
                  <w:lang w:eastAsia="fr-FR"/>
                </w:rPr>
                <w:delText xml:space="preserve">1% du montant total du marché </w:delText>
              </w:r>
            </w:del>
          </w:p>
        </w:tc>
        <w:tc>
          <w:tcPr>
            <w:tcW w:w="694" w:type="pct"/>
            <w:tcBorders>
              <w:top w:val="nil"/>
              <w:left w:val="nil"/>
              <w:bottom w:val="single" w:sz="4" w:space="0" w:color="auto"/>
              <w:right w:val="single" w:sz="4" w:space="0" w:color="auto"/>
            </w:tcBorders>
            <w:shd w:val="clear" w:color="auto" w:fill="auto"/>
            <w:noWrap/>
            <w:hideMark/>
          </w:tcPr>
          <w:p w14:paraId="36CD892A" w14:textId="3C6DC3E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28" w:author="Houyem Rais" w:date="2024-02-22T15:03:00Z"/>
                <w:rFonts w:cs="Calibri"/>
                <w:sz w:val="18"/>
                <w:szCs w:val="18"/>
                <w:lang w:eastAsia="fr-FR"/>
              </w:rPr>
              <w:pPrChange w:id="12329" w:author="Houyem Rais" w:date="2024-02-22T15:03:00Z">
                <w:pPr>
                  <w:widowControl/>
                  <w:autoSpaceDE/>
                  <w:autoSpaceDN/>
                  <w:spacing w:before="0" w:after="0" w:line="240" w:lineRule="auto"/>
                  <w:jc w:val="center"/>
                </w:pPr>
              </w:pPrChange>
            </w:pPr>
            <w:del w:id="12330"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0613F3EB" w14:textId="7660FFE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31" w:author="Houyem Rais" w:date="2024-02-22T15:03:00Z"/>
                <w:rFonts w:cs="Calibri"/>
                <w:sz w:val="18"/>
                <w:szCs w:val="18"/>
                <w:lang w:eastAsia="fr-FR"/>
              </w:rPr>
              <w:pPrChange w:id="12332" w:author="Houyem Rais" w:date="2024-02-22T15:03:00Z">
                <w:pPr>
                  <w:widowControl/>
                  <w:autoSpaceDE/>
                  <w:autoSpaceDN/>
                  <w:spacing w:before="0" w:after="0" w:line="240" w:lineRule="auto"/>
                  <w:jc w:val="left"/>
                </w:pPr>
              </w:pPrChange>
            </w:pPr>
            <w:del w:id="12333" w:author="Houyem Rais" w:date="2024-02-22T15:03:00Z">
              <w:r w:rsidRPr="00007B3E" w:rsidDel="00CB2812">
                <w:rPr>
                  <w:rFonts w:cs="Calibri"/>
                  <w:sz w:val="18"/>
                  <w:szCs w:val="18"/>
                  <w:lang w:eastAsia="fr-FR"/>
                </w:rPr>
                <w:delText> </w:delText>
              </w:r>
            </w:del>
          </w:p>
        </w:tc>
      </w:tr>
      <w:tr w:rsidR="00244D6F" w:rsidRPr="00007B3E" w:rsidDel="00CB2812" w14:paraId="0525FD1C" w14:textId="2584F73E" w:rsidTr="005259CD">
        <w:trPr>
          <w:trHeight w:val="194"/>
          <w:del w:id="12334"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62FAFF2E" w14:textId="2AE5516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35" w:author="Houyem Rais" w:date="2024-02-22T15:03:00Z"/>
                <w:rFonts w:cs="Calibri"/>
                <w:b/>
                <w:bCs/>
                <w:sz w:val="18"/>
                <w:szCs w:val="18"/>
                <w:lang w:eastAsia="fr-FR"/>
              </w:rPr>
              <w:pPrChange w:id="12336" w:author="Houyem Rais" w:date="2024-02-22T15:03:00Z">
                <w:pPr>
                  <w:widowControl/>
                  <w:autoSpaceDE/>
                  <w:autoSpaceDN/>
                  <w:spacing w:before="0" w:after="0" w:line="240" w:lineRule="auto"/>
                  <w:jc w:val="center"/>
                </w:pPr>
              </w:pPrChange>
            </w:pPr>
            <w:del w:id="12337" w:author="Houyem Rais" w:date="2024-02-22T15:03:00Z">
              <w:r w:rsidRPr="00007B3E" w:rsidDel="00CB2812">
                <w:rPr>
                  <w:rFonts w:cs="Calibri"/>
                  <w:b/>
                  <w:bCs/>
                  <w:sz w:val="18"/>
                  <w:szCs w:val="18"/>
                  <w:lang w:eastAsia="fr-FR"/>
                </w:rPr>
                <w:delText>101</w:delText>
              </w:r>
            </w:del>
          </w:p>
        </w:tc>
        <w:tc>
          <w:tcPr>
            <w:tcW w:w="1450" w:type="pct"/>
            <w:tcBorders>
              <w:top w:val="nil"/>
              <w:left w:val="nil"/>
              <w:bottom w:val="single" w:sz="4" w:space="0" w:color="auto"/>
              <w:right w:val="single" w:sz="4" w:space="0" w:color="auto"/>
            </w:tcBorders>
            <w:shd w:val="clear" w:color="auto" w:fill="auto"/>
            <w:noWrap/>
            <w:hideMark/>
          </w:tcPr>
          <w:p w14:paraId="521C60A6" w14:textId="31FE983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38" w:author="Houyem Rais" w:date="2024-02-22T15:03:00Z"/>
                <w:rFonts w:cs="Calibri"/>
                <w:sz w:val="18"/>
                <w:szCs w:val="18"/>
                <w:lang w:eastAsia="fr-FR"/>
              </w:rPr>
              <w:pPrChange w:id="12339" w:author="Houyem Rais" w:date="2024-02-22T15:03:00Z">
                <w:pPr>
                  <w:widowControl/>
                  <w:autoSpaceDE/>
                  <w:autoSpaceDN/>
                  <w:spacing w:before="0" w:after="0" w:line="240" w:lineRule="auto"/>
                  <w:jc w:val="left"/>
                </w:pPr>
              </w:pPrChange>
            </w:pPr>
            <w:del w:id="12340" w:author="Houyem Rais" w:date="2024-02-22T15:03:00Z">
              <w:r w:rsidRPr="00007B3E" w:rsidDel="00CB2812">
                <w:rPr>
                  <w:rFonts w:cs="Calibri"/>
                  <w:sz w:val="18"/>
                  <w:szCs w:val="18"/>
                  <w:lang w:eastAsia="fr-FR"/>
                </w:rPr>
                <w:delText>Dégagement d'emprises</w:delText>
              </w:r>
            </w:del>
          </w:p>
        </w:tc>
        <w:tc>
          <w:tcPr>
            <w:tcW w:w="234" w:type="pct"/>
            <w:tcBorders>
              <w:top w:val="nil"/>
              <w:left w:val="nil"/>
              <w:bottom w:val="single" w:sz="4" w:space="0" w:color="auto"/>
              <w:right w:val="single" w:sz="4" w:space="0" w:color="auto"/>
            </w:tcBorders>
            <w:shd w:val="clear" w:color="auto" w:fill="auto"/>
            <w:noWrap/>
            <w:hideMark/>
          </w:tcPr>
          <w:p w14:paraId="25B4B173" w14:textId="25C98DC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41" w:author="Houyem Rais" w:date="2024-02-22T15:03:00Z"/>
                <w:rFonts w:cs="Calibri"/>
                <w:sz w:val="18"/>
                <w:szCs w:val="18"/>
                <w:lang w:eastAsia="fr-FR"/>
              </w:rPr>
              <w:pPrChange w:id="12342" w:author="Houyem Rais" w:date="2024-02-22T15:03:00Z">
                <w:pPr>
                  <w:widowControl/>
                  <w:autoSpaceDE/>
                  <w:autoSpaceDN/>
                  <w:spacing w:before="0" w:after="0" w:line="240" w:lineRule="auto"/>
                  <w:jc w:val="center"/>
                </w:pPr>
              </w:pPrChange>
            </w:pPr>
            <w:del w:id="12343" w:author="Houyem Rais" w:date="2024-02-22T15:03:00Z">
              <w:r w:rsidRPr="00007B3E" w:rsidDel="00CB2812">
                <w:rPr>
                  <w:rFonts w:cs="Calibri"/>
                  <w:sz w:val="18"/>
                  <w:szCs w:val="18"/>
                  <w:lang w:eastAsia="fr-FR"/>
                </w:rPr>
                <w:delText>Ft</w:delText>
              </w:r>
            </w:del>
          </w:p>
        </w:tc>
        <w:tc>
          <w:tcPr>
            <w:tcW w:w="464" w:type="pct"/>
            <w:tcBorders>
              <w:top w:val="nil"/>
              <w:left w:val="nil"/>
              <w:bottom w:val="single" w:sz="4" w:space="0" w:color="auto"/>
              <w:right w:val="single" w:sz="4" w:space="0" w:color="auto"/>
            </w:tcBorders>
            <w:shd w:val="clear" w:color="auto" w:fill="auto"/>
            <w:noWrap/>
            <w:hideMark/>
          </w:tcPr>
          <w:p w14:paraId="200846E5" w14:textId="246BF79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44" w:author="Houyem Rais" w:date="2024-02-22T15:03:00Z"/>
                <w:rFonts w:cs="Calibri"/>
                <w:color w:val="000000"/>
                <w:sz w:val="18"/>
                <w:szCs w:val="18"/>
                <w:lang w:eastAsia="fr-FR"/>
              </w:rPr>
              <w:pPrChange w:id="12345" w:author="Houyem Rais" w:date="2024-02-22T15:03:00Z">
                <w:pPr>
                  <w:widowControl/>
                  <w:autoSpaceDE/>
                  <w:autoSpaceDN/>
                  <w:spacing w:before="0" w:after="0" w:line="240" w:lineRule="auto"/>
                  <w:jc w:val="center"/>
                </w:pPr>
              </w:pPrChange>
            </w:pPr>
            <w:del w:id="12346" w:author="Houyem Rais" w:date="2024-02-22T15:03:00Z">
              <w:r w:rsidRPr="00007B3E" w:rsidDel="00CB2812">
                <w:rPr>
                  <w:rFonts w:cs="Calibri"/>
                  <w:color w:val="000000"/>
                  <w:sz w:val="18"/>
                  <w:szCs w:val="18"/>
                  <w:lang w:eastAsia="fr-FR"/>
                </w:rPr>
                <w:delText>1</w:delText>
              </w:r>
            </w:del>
          </w:p>
        </w:tc>
        <w:tc>
          <w:tcPr>
            <w:tcW w:w="772" w:type="pct"/>
            <w:tcBorders>
              <w:top w:val="nil"/>
              <w:left w:val="nil"/>
              <w:bottom w:val="single" w:sz="4" w:space="0" w:color="auto"/>
              <w:right w:val="single" w:sz="4" w:space="0" w:color="auto"/>
            </w:tcBorders>
            <w:shd w:val="clear" w:color="auto" w:fill="auto"/>
            <w:noWrap/>
            <w:hideMark/>
          </w:tcPr>
          <w:p w14:paraId="789488EB" w14:textId="66155B3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47" w:author="Houyem Rais" w:date="2024-02-22T15:03:00Z"/>
                <w:rFonts w:cs="Calibri"/>
                <w:color w:val="000000"/>
                <w:sz w:val="18"/>
                <w:szCs w:val="18"/>
                <w:lang w:eastAsia="fr-FR"/>
              </w:rPr>
              <w:pPrChange w:id="12348" w:author="Houyem Rais" w:date="2024-02-22T15:03:00Z">
                <w:pPr>
                  <w:widowControl/>
                  <w:autoSpaceDE/>
                  <w:autoSpaceDN/>
                  <w:spacing w:before="0" w:after="0" w:line="240" w:lineRule="auto"/>
                  <w:jc w:val="left"/>
                </w:pPr>
              </w:pPrChange>
            </w:pPr>
            <w:del w:id="12349"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5559561" w14:textId="54CDFDC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50" w:author="Houyem Rais" w:date="2024-02-22T15:03:00Z"/>
                <w:rFonts w:cs="Calibri"/>
                <w:sz w:val="18"/>
                <w:szCs w:val="18"/>
                <w:lang w:eastAsia="fr-FR"/>
              </w:rPr>
              <w:pPrChange w:id="12351" w:author="Houyem Rais" w:date="2024-02-22T15:03:00Z">
                <w:pPr>
                  <w:widowControl/>
                  <w:autoSpaceDE/>
                  <w:autoSpaceDN/>
                  <w:spacing w:before="0" w:after="0" w:line="240" w:lineRule="auto"/>
                  <w:jc w:val="left"/>
                </w:pPr>
              </w:pPrChange>
            </w:pPr>
            <w:del w:id="12352"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6F50ADBC" w14:textId="1D2B69C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53" w:author="Houyem Rais" w:date="2024-02-22T15:03:00Z"/>
                <w:rFonts w:cs="Calibri"/>
                <w:sz w:val="18"/>
                <w:szCs w:val="18"/>
                <w:lang w:eastAsia="fr-FR"/>
              </w:rPr>
              <w:pPrChange w:id="12354" w:author="Houyem Rais" w:date="2024-02-22T15:03:00Z">
                <w:pPr>
                  <w:widowControl/>
                  <w:autoSpaceDE/>
                  <w:autoSpaceDN/>
                  <w:spacing w:before="0" w:after="0" w:line="240" w:lineRule="auto"/>
                  <w:jc w:val="left"/>
                </w:pPr>
              </w:pPrChange>
            </w:pPr>
            <w:del w:id="12355" w:author="Houyem Rais" w:date="2024-02-22T15:03:00Z">
              <w:r w:rsidRPr="00007B3E" w:rsidDel="00CB2812">
                <w:rPr>
                  <w:rFonts w:cs="Calibri"/>
                  <w:sz w:val="18"/>
                  <w:szCs w:val="18"/>
                  <w:lang w:eastAsia="fr-FR"/>
                </w:rPr>
                <w:delText> </w:delText>
              </w:r>
            </w:del>
          </w:p>
        </w:tc>
      </w:tr>
      <w:tr w:rsidR="00244D6F" w:rsidRPr="00007B3E" w:rsidDel="00CB2812" w14:paraId="4B835D7D" w14:textId="2812060A" w:rsidTr="005259CD">
        <w:trPr>
          <w:trHeight w:val="194"/>
          <w:del w:id="12356"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D6BDFBC" w14:textId="21CF008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57" w:author="Houyem Rais" w:date="2024-02-22T15:03:00Z"/>
                <w:rFonts w:cs="Calibri"/>
                <w:b/>
                <w:bCs/>
                <w:sz w:val="18"/>
                <w:szCs w:val="18"/>
                <w:lang w:eastAsia="fr-FR"/>
              </w:rPr>
              <w:pPrChange w:id="12358" w:author="Houyem Rais" w:date="2024-02-22T15:03:00Z">
                <w:pPr>
                  <w:widowControl/>
                  <w:autoSpaceDE/>
                  <w:autoSpaceDN/>
                  <w:spacing w:before="0" w:after="0" w:line="240" w:lineRule="auto"/>
                  <w:jc w:val="center"/>
                </w:pPr>
              </w:pPrChange>
            </w:pPr>
            <w:del w:id="12359"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4E72EA7D" w14:textId="33ED24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60" w:author="Houyem Rais" w:date="2024-02-22T15:03:00Z"/>
                <w:rFonts w:cs="Calibri"/>
                <w:b/>
                <w:bCs/>
                <w:i/>
                <w:iCs/>
                <w:sz w:val="18"/>
                <w:szCs w:val="18"/>
                <w:lang w:eastAsia="fr-FR"/>
              </w:rPr>
              <w:pPrChange w:id="12361" w:author="Houyem Rais" w:date="2024-02-22T15:03:00Z">
                <w:pPr>
                  <w:widowControl/>
                  <w:autoSpaceDE/>
                  <w:autoSpaceDN/>
                  <w:spacing w:before="0" w:after="0" w:line="240" w:lineRule="auto"/>
                  <w:jc w:val="right"/>
                </w:pPr>
              </w:pPrChange>
            </w:pPr>
            <w:del w:id="12362" w:author="Houyem Rais" w:date="2024-02-22T15:03:00Z">
              <w:r w:rsidRPr="00007B3E" w:rsidDel="00CB2812">
                <w:rPr>
                  <w:rFonts w:cs="Calibri"/>
                  <w:b/>
                  <w:bCs/>
                  <w:i/>
                  <w:iCs/>
                  <w:sz w:val="18"/>
                  <w:szCs w:val="18"/>
                  <w:lang w:eastAsia="fr-FR"/>
                </w:rPr>
                <w:delText>Sous-total poste 100 :</w:delText>
              </w:r>
            </w:del>
          </w:p>
        </w:tc>
        <w:tc>
          <w:tcPr>
            <w:tcW w:w="234" w:type="pct"/>
            <w:tcBorders>
              <w:top w:val="nil"/>
              <w:left w:val="nil"/>
              <w:bottom w:val="single" w:sz="4" w:space="0" w:color="auto"/>
              <w:right w:val="single" w:sz="4" w:space="0" w:color="auto"/>
            </w:tcBorders>
            <w:shd w:val="clear" w:color="auto" w:fill="auto"/>
            <w:noWrap/>
            <w:hideMark/>
          </w:tcPr>
          <w:p w14:paraId="299AAA48" w14:textId="320FA39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63" w:author="Houyem Rais" w:date="2024-02-22T15:03:00Z"/>
                <w:rFonts w:cs="Calibri"/>
                <w:sz w:val="18"/>
                <w:szCs w:val="18"/>
                <w:lang w:eastAsia="fr-FR"/>
              </w:rPr>
              <w:pPrChange w:id="12364" w:author="Houyem Rais" w:date="2024-02-22T15:03:00Z">
                <w:pPr>
                  <w:widowControl/>
                  <w:autoSpaceDE/>
                  <w:autoSpaceDN/>
                  <w:spacing w:before="0" w:after="0" w:line="240" w:lineRule="auto"/>
                  <w:jc w:val="center"/>
                </w:pPr>
              </w:pPrChange>
            </w:pPr>
            <w:del w:id="12365"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2D836313" w14:textId="4B9DE1A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66" w:author="Houyem Rais" w:date="2024-02-22T15:03:00Z"/>
                <w:rFonts w:cs="Calibri"/>
                <w:sz w:val="18"/>
                <w:szCs w:val="18"/>
                <w:lang w:eastAsia="fr-FR"/>
              </w:rPr>
              <w:pPrChange w:id="12367" w:author="Houyem Rais" w:date="2024-02-22T15:03:00Z">
                <w:pPr>
                  <w:widowControl/>
                  <w:autoSpaceDE/>
                  <w:autoSpaceDN/>
                  <w:spacing w:before="0" w:after="0" w:line="240" w:lineRule="auto"/>
                  <w:jc w:val="center"/>
                </w:pPr>
              </w:pPrChange>
            </w:pPr>
            <w:del w:id="12368"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247C9E5B" w14:textId="4001F6D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69" w:author="Houyem Rais" w:date="2024-02-22T15:03:00Z"/>
                <w:rFonts w:cs="Calibri"/>
                <w:sz w:val="18"/>
                <w:szCs w:val="18"/>
                <w:lang w:eastAsia="fr-FR"/>
              </w:rPr>
              <w:pPrChange w:id="12370" w:author="Houyem Rais" w:date="2024-02-22T15:03:00Z">
                <w:pPr>
                  <w:widowControl/>
                  <w:autoSpaceDE/>
                  <w:autoSpaceDN/>
                  <w:spacing w:before="0" w:after="0" w:line="240" w:lineRule="auto"/>
                  <w:jc w:val="left"/>
                </w:pPr>
              </w:pPrChange>
            </w:pPr>
            <w:del w:id="12371"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5BD3C35A" w14:textId="70CFE86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72" w:author="Houyem Rais" w:date="2024-02-22T15:03:00Z"/>
                <w:rFonts w:cs="Calibri"/>
                <w:sz w:val="18"/>
                <w:szCs w:val="18"/>
                <w:lang w:eastAsia="fr-FR"/>
              </w:rPr>
              <w:pPrChange w:id="12373" w:author="Houyem Rais" w:date="2024-02-22T15:03:00Z">
                <w:pPr>
                  <w:widowControl/>
                  <w:autoSpaceDE/>
                  <w:autoSpaceDN/>
                  <w:spacing w:before="0" w:after="0" w:line="240" w:lineRule="auto"/>
                  <w:jc w:val="left"/>
                </w:pPr>
              </w:pPrChange>
            </w:pPr>
            <w:del w:id="12374"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65FA39AC" w14:textId="6F79A09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75" w:author="Houyem Rais" w:date="2024-02-22T15:03:00Z"/>
                <w:rFonts w:cs="Calibri"/>
                <w:b/>
                <w:bCs/>
                <w:sz w:val="18"/>
                <w:szCs w:val="18"/>
                <w:lang w:eastAsia="fr-FR"/>
              </w:rPr>
              <w:pPrChange w:id="12376" w:author="Houyem Rais" w:date="2024-02-22T15:03:00Z">
                <w:pPr>
                  <w:widowControl/>
                  <w:autoSpaceDE/>
                  <w:autoSpaceDN/>
                  <w:spacing w:before="0" w:after="0" w:line="240" w:lineRule="auto"/>
                  <w:jc w:val="right"/>
                </w:pPr>
              </w:pPrChange>
            </w:pPr>
            <w:del w:id="12377" w:author="Houyem Rais" w:date="2024-02-22T15:03:00Z">
              <w:r w:rsidRPr="00007B3E" w:rsidDel="00CB2812">
                <w:rPr>
                  <w:rFonts w:cs="Calibri"/>
                  <w:b/>
                  <w:bCs/>
                  <w:sz w:val="18"/>
                  <w:szCs w:val="18"/>
                  <w:lang w:eastAsia="fr-FR"/>
                </w:rPr>
                <w:delText>4 000 000</w:delText>
              </w:r>
            </w:del>
          </w:p>
        </w:tc>
      </w:tr>
      <w:tr w:rsidR="00244D6F" w:rsidRPr="00007B3E" w:rsidDel="00CB2812" w14:paraId="520A4D96" w14:textId="72035879" w:rsidTr="005259CD">
        <w:trPr>
          <w:trHeight w:val="187"/>
          <w:del w:id="12378"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9A674BB" w14:textId="4BC1A56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79" w:author="Houyem Rais" w:date="2024-02-22T15:03:00Z"/>
                <w:rFonts w:cs="Calibri"/>
                <w:b/>
                <w:bCs/>
                <w:sz w:val="18"/>
                <w:szCs w:val="18"/>
                <w:lang w:eastAsia="fr-FR"/>
              </w:rPr>
              <w:pPrChange w:id="12380" w:author="Houyem Rais" w:date="2024-02-22T15:03:00Z">
                <w:pPr>
                  <w:widowControl/>
                  <w:autoSpaceDE/>
                  <w:autoSpaceDN/>
                  <w:spacing w:before="0" w:after="0" w:line="240" w:lineRule="auto"/>
                  <w:jc w:val="center"/>
                </w:pPr>
              </w:pPrChange>
            </w:pPr>
            <w:del w:id="12381"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hideMark/>
          </w:tcPr>
          <w:p w14:paraId="51D8E820" w14:textId="57C96C2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82" w:author="Houyem Rais" w:date="2024-02-22T15:03:00Z"/>
                <w:rFonts w:cs="Calibri"/>
                <w:b/>
                <w:bCs/>
                <w:sz w:val="18"/>
                <w:szCs w:val="18"/>
                <w:lang w:eastAsia="fr-FR"/>
              </w:rPr>
              <w:pPrChange w:id="12383" w:author="Houyem Rais" w:date="2024-02-22T15:03:00Z">
                <w:pPr>
                  <w:widowControl/>
                  <w:autoSpaceDE/>
                  <w:autoSpaceDN/>
                  <w:spacing w:before="0" w:after="0" w:line="240" w:lineRule="auto"/>
                  <w:jc w:val="left"/>
                </w:pPr>
              </w:pPrChange>
            </w:pPr>
            <w:del w:id="12384" w:author="Houyem Rais" w:date="2024-02-22T15:03:00Z">
              <w:r w:rsidRPr="00007B3E" w:rsidDel="00CB2812">
                <w:rPr>
                  <w:rFonts w:cs="Calibri"/>
                  <w:b/>
                  <w:bCs/>
                  <w:sz w:val="18"/>
                  <w:szCs w:val="18"/>
                  <w:lang w:eastAsia="fr-FR"/>
                </w:rPr>
                <w:delText>POSTE 200 : TERRASSEMENTS GENERAUX</w:delText>
              </w:r>
            </w:del>
          </w:p>
        </w:tc>
        <w:tc>
          <w:tcPr>
            <w:tcW w:w="234" w:type="pct"/>
            <w:tcBorders>
              <w:top w:val="nil"/>
              <w:left w:val="nil"/>
              <w:bottom w:val="single" w:sz="4" w:space="0" w:color="auto"/>
              <w:right w:val="single" w:sz="4" w:space="0" w:color="auto"/>
            </w:tcBorders>
            <w:shd w:val="clear" w:color="auto" w:fill="auto"/>
            <w:noWrap/>
            <w:hideMark/>
          </w:tcPr>
          <w:p w14:paraId="094DE454" w14:textId="5163D41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85" w:author="Houyem Rais" w:date="2024-02-22T15:03:00Z"/>
                <w:rFonts w:cs="Calibri"/>
                <w:sz w:val="18"/>
                <w:szCs w:val="18"/>
                <w:lang w:eastAsia="fr-FR"/>
              </w:rPr>
              <w:pPrChange w:id="12386" w:author="Houyem Rais" w:date="2024-02-22T15:03:00Z">
                <w:pPr>
                  <w:widowControl/>
                  <w:autoSpaceDE/>
                  <w:autoSpaceDN/>
                  <w:spacing w:before="0" w:after="0" w:line="240" w:lineRule="auto"/>
                  <w:jc w:val="center"/>
                </w:pPr>
              </w:pPrChange>
            </w:pPr>
            <w:del w:id="12387" w:author="Houyem Rais" w:date="2024-02-22T15:03:00Z">
              <w:r w:rsidRPr="00007B3E" w:rsidDel="00CB2812">
                <w:rPr>
                  <w:rFonts w:cs="Calibri"/>
                  <w:sz w:val="18"/>
                  <w:szCs w:val="18"/>
                  <w:lang w:eastAsia="fr-FR"/>
                </w:rPr>
                <w:delText> </w:delText>
              </w:r>
            </w:del>
          </w:p>
        </w:tc>
        <w:tc>
          <w:tcPr>
            <w:tcW w:w="464" w:type="pct"/>
            <w:vMerge w:val="restart"/>
            <w:tcBorders>
              <w:top w:val="nil"/>
              <w:left w:val="single" w:sz="4" w:space="0" w:color="auto"/>
              <w:bottom w:val="single" w:sz="4" w:space="0" w:color="auto"/>
              <w:right w:val="single" w:sz="4" w:space="0" w:color="auto"/>
            </w:tcBorders>
            <w:shd w:val="clear" w:color="auto" w:fill="auto"/>
            <w:noWrap/>
            <w:hideMark/>
          </w:tcPr>
          <w:p w14:paraId="0C3D0FAF" w14:textId="2540FC6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88" w:author="Houyem Rais" w:date="2024-02-22T15:03:00Z"/>
                <w:rFonts w:cs="Calibri"/>
                <w:color w:val="000000"/>
                <w:sz w:val="18"/>
                <w:szCs w:val="18"/>
                <w:lang w:eastAsia="fr-FR"/>
              </w:rPr>
              <w:pPrChange w:id="12389" w:author="Houyem Rais" w:date="2024-02-22T15:03:00Z">
                <w:pPr>
                  <w:widowControl/>
                  <w:autoSpaceDE/>
                  <w:autoSpaceDN/>
                  <w:spacing w:before="0" w:after="0" w:line="240" w:lineRule="auto"/>
                  <w:jc w:val="center"/>
                </w:pPr>
              </w:pPrChange>
            </w:pPr>
            <w:del w:id="12390" w:author="Houyem Rais" w:date="2024-02-22T15:03:00Z">
              <w:r w:rsidRPr="00007B3E" w:rsidDel="00CB2812">
                <w:rPr>
                  <w:rFonts w:cs="Calibri"/>
                  <w:color w:val="000000"/>
                  <w:sz w:val="18"/>
                  <w:szCs w:val="18"/>
                  <w:lang w:eastAsia="fr-FR"/>
                </w:rPr>
                <w:delText> </w:delText>
              </w:r>
            </w:del>
          </w:p>
        </w:tc>
        <w:tc>
          <w:tcPr>
            <w:tcW w:w="772" w:type="pct"/>
            <w:vMerge w:val="restart"/>
            <w:tcBorders>
              <w:top w:val="nil"/>
              <w:left w:val="single" w:sz="4" w:space="0" w:color="auto"/>
              <w:bottom w:val="single" w:sz="4" w:space="0" w:color="auto"/>
              <w:right w:val="single" w:sz="4" w:space="0" w:color="auto"/>
            </w:tcBorders>
            <w:shd w:val="clear" w:color="auto" w:fill="auto"/>
            <w:noWrap/>
            <w:hideMark/>
          </w:tcPr>
          <w:p w14:paraId="1D8F63A6" w14:textId="62B5B42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91" w:author="Houyem Rais" w:date="2024-02-22T15:03:00Z"/>
                <w:rFonts w:cs="Calibri"/>
                <w:color w:val="000000"/>
                <w:sz w:val="18"/>
                <w:szCs w:val="18"/>
                <w:lang w:eastAsia="fr-FR"/>
              </w:rPr>
              <w:pPrChange w:id="12392" w:author="Houyem Rais" w:date="2024-02-22T15:03:00Z">
                <w:pPr>
                  <w:widowControl/>
                  <w:autoSpaceDE/>
                  <w:autoSpaceDN/>
                  <w:spacing w:before="0" w:after="0" w:line="240" w:lineRule="auto"/>
                  <w:jc w:val="center"/>
                </w:pPr>
              </w:pPrChange>
            </w:pPr>
            <w:del w:id="12393" w:author="Houyem Rais" w:date="2024-02-22T15:03:00Z">
              <w:r w:rsidRPr="00007B3E" w:rsidDel="00CB2812">
                <w:rPr>
                  <w:rFonts w:cs="Calibri"/>
                  <w:color w:val="000000"/>
                  <w:sz w:val="18"/>
                  <w:szCs w:val="18"/>
                  <w:lang w:eastAsia="fr-FR"/>
                </w:rPr>
                <w:delText> </w:delText>
              </w:r>
            </w:del>
          </w:p>
        </w:tc>
        <w:tc>
          <w:tcPr>
            <w:tcW w:w="694" w:type="pct"/>
            <w:vMerge w:val="restart"/>
            <w:tcBorders>
              <w:top w:val="nil"/>
              <w:left w:val="single" w:sz="4" w:space="0" w:color="auto"/>
              <w:bottom w:val="single" w:sz="4" w:space="0" w:color="auto"/>
              <w:right w:val="single" w:sz="4" w:space="0" w:color="auto"/>
            </w:tcBorders>
            <w:shd w:val="clear" w:color="auto" w:fill="auto"/>
            <w:noWrap/>
            <w:hideMark/>
          </w:tcPr>
          <w:p w14:paraId="20EE9E30" w14:textId="0FD687A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94" w:author="Houyem Rais" w:date="2024-02-22T15:03:00Z"/>
                <w:rFonts w:cs="Calibri"/>
                <w:color w:val="000000"/>
                <w:sz w:val="18"/>
                <w:szCs w:val="18"/>
                <w:lang w:eastAsia="fr-FR"/>
              </w:rPr>
              <w:pPrChange w:id="12395" w:author="Houyem Rais" w:date="2024-02-22T15:03:00Z">
                <w:pPr>
                  <w:widowControl/>
                  <w:autoSpaceDE/>
                  <w:autoSpaceDN/>
                  <w:spacing w:before="0" w:after="0" w:line="240" w:lineRule="auto"/>
                  <w:jc w:val="center"/>
                </w:pPr>
              </w:pPrChange>
            </w:pPr>
            <w:del w:id="12396" w:author="Houyem Rais" w:date="2024-02-22T15:03:00Z">
              <w:r w:rsidRPr="00007B3E" w:rsidDel="00CB2812">
                <w:rPr>
                  <w:rFonts w:cs="Calibri"/>
                  <w:color w:val="000000"/>
                  <w:sz w:val="18"/>
                  <w:szCs w:val="18"/>
                  <w:lang w:eastAsia="fr-FR"/>
                </w:rPr>
                <w:delText> </w:delText>
              </w:r>
            </w:del>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7D376AD4" w14:textId="2A39447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397" w:author="Houyem Rais" w:date="2024-02-22T15:03:00Z"/>
                <w:rFonts w:cs="Calibri"/>
                <w:color w:val="000000"/>
                <w:sz w:val="18"/>
                <w:szCs w:val="18"/>
                <w:lang w:eastAsia="fr-FR"/>
              </w:rPr>
              <w:pPrChange w:id="12398" w:author="Houyem Rais" w:date="2024-02-22T15:03:00Z">
                <w:pPr>
                  <w:widowControl/>
                  <w:autoSpaceDE/>
                  <w:autoSpaceDN/>
                  <w:spacing w:before="0" w:after="0" w:line="240" w:lineRule="auto"/>
                  <w:jc w:val="center"/>
                </w:pPr>
              </w:pPrChange>
            </w:pPr>
            <w:del w:id="12399" w:author="Houyem Rais" w:date="2024-02-22T15:03:00Z">
              <w:r w:rsidRPr="00007B3E" w:rsidDel="00CB2812">
                <w:rPr>
                  <w:rFonts w:cs="Calibri"/>
                  <w:color w:val="000000"/>
                  <w:sz w:val="18"/>
                  <w:szCs w:val="18"/>
                  <w:lang w:eastAsia="fr-FR"/>
                </w:rPr>
                <w:delText> </w:delText>
              </w:r>
            </w:del>
          </w:p>
        </w:tc>
      </w:tr>
      <w:tr w:rsidR="00244D6F" w:rsidRPr="00007B3E" w:rsidDel="00CB2812" w14:paraId="64B5A145" w14:textId="6658AC1C" w:rsidTr="005259CD">
        <w:trPr>
          <w:trHeight w:val="187"/>
          <w:del w:id="1240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04F5605" w14:textId="3634E90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01" w:author="Houyem Rais" w:date="2024-02-22T15:03:00Z"/>
                <w:rFonts w:cs="Calibri"/>
                <w:b/>
                <w:bCs/>
                <w:sz w:val="18"/>
                <w:szCs w:val="18"/>
                <w:lang w:eastAsia="fr-FR"/>
              </w:rPr>
              <w:pPrChange w:id="12402" w:author="Houyem Rais" w:date="2024-02-22T15:03:00Z">
                <w:pPr>
                  <w:widowControl/>
                  <w:autoSpaceDE/>
                  <w:autoSpaceDN/>
                  <w:spacing w:before="0" w:after="0" w:line="240" w:lineRule="auto"/>
                  <w:jc w:val="center"/>
                </w:pPr>
              </w:pPrChange>
            </w:pPr>
            <w:del w:id="12403"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hideMark/>
          </w:tcPr>
          <w:p w14:paraId="2EA3F88D" w14:textId="7594238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04" w:author="Houyem Rais" w:date="2024-02-22T15:03:00Z"/>
                <w:rFonts w:cs="Calibri"/>
                <w:b/>
                <w:bCs/>
                <w:sz w:val="18"/>
                <w:szCs w:val="18"/>
                <w:lang w:eastAsia="fr-FR"/>
              </w:rPr>
              <w:pPrChange w:id="12405" w:author="Houyem Rais" w:date="2024-02-22T15:03:00Z">
                <w:pPr>
                  <w:widowControl/>
                  <w:autoSpaceDE/>
                  <w:autoSpaceDN/>
                  <w:spacing w:before="0" w:after="0" w:line="240" w:lineRule="auto"/>
                  <w:jc w:val="left"/>
                </w:pPr>
              </w:pPrChange>
            </w:pPr>
            <w:del w:id="12406" w:author="Houyem Rais" w:date="2024-02-22T15:03:00Z">
              <w:r w:rsidRPr="00007B3E" w:rsidDel="00CB2812">
                <w:rPr>
                  <w:rFonts w:cs="Calibri"/>
                  <w:b/>
                  <w:bCs/>
                  <w:sz w:val="18"/>
                  <w:szCs w:val="18"/>
                  <w:lang w:eastAsia="fr-FR"/>
                </w:rPr>
                <w:delText> </w:delText>
              </w:r>
            </w:del>
          </w:p>
        </w:tc>
        <w:tc>
          <w:tcPr>
            <w:tcW w:w="234" w:type="pct"/>
            <w:tcBorders>
              <w:top w:val="nil"/>
              <w:left w:val="nil"/>
              <w:bottom w:val="single" w:sz="4" w:space="0" w:color="auto"/>
              <w:right w:val="single" w:sz="4" w:space="0" w:color="auto"/>
            </w:tcBorders>
            <w:shd w:val="clear" w:color="auto" w:fill="auto"/>
            <w:noWrap/>
            <w:hideMark/>
          </w:tcPr>
          <w:p w14:paraId="63830114" w14:textId="0CB2AF7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07" w:author="Houyem Rais" w:date="2024-02-22T15:03:00Z"/>
                <w:rFonts w:cs="Calibri"/>
                <w:sz w:val="18"/>
                <w:szCs w:val="18"/>
                <w:lang w:eastAsia="fr-FR"/>
              </w:rPr>
              <w:pPrChange w:id="12408" w:author="Houyem Rais" w:date="2024-02-22T15:03:00Z">
                <w:pPr>
                  <w:widowControl/>
                  <w:autoSpaceDE/>
                  <w:autoSpaceDN/>
                  <w:spacing w:before="0" w:after="0" w:line="240" w:lineRule="auto"/>
                  <w:jc w:val="center"/>
                </w:pPr>
              </w:pPrChange>
            </w:pPr>
            <w:del w:id="12409" w:author="Houyem Rais" w:date="2024-02-22T15:03:00Z">
              <w:r w:rsidRPr="00007B3E" w:rsidDel="00CB2812">
                <w:rPr>
                  <w:rFonts w:cs="Calibri"/>
                  <w:sz w:val="18"/>
                  <w:szCs w:val="18"/>
                  <w:lang w:eastAsia="fr-FR"/>
                </w:rPr>
                <w:delText> </w:delText>
              </w:r>
            </w:del>
          </w:p>
        </w:tc>
        <w:tc>
          <w:tcPr>
            <w:tcW w:w="464" w:type="pct"/>
            <w:vMerge/>
            <w:tcBorders>
              <w:top w:val="nil"/>
              <w:left w:val="single" w:sz="4" w:space="0" w:color="auto"/>
              <w:bottom w:val="single" w:sz="4" w:space="0" w:color="auto"/>
              <w:right w:val="single" w:sz="4" w:space="0" w:color="auto"/>
            </w:tcBorders>
            <w:hideMark/>
          </w:tcPr>
          <w:p w14:paraId="33CD3D86" w14:textId="3E017F7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10" w:author="Houyem Rais" w:date="2024-02-22T15:03:00Z"/>
                <w:rFonts w:cs="Calibri"/>
                <w:color w:val="000000"/>
                <w:sz w:val="18"/>
                <w:szCs w:val="18"/>
                <w:lang w:eastAsia="fr-FR"/>
              </w:rPr>
              <w:pPrChange w:id="12411" w:author="Houyem Rais" w:date="2024-02-22T15:03:00Z">
                <w:pPr>
                  <w:widowControl/>
                  <w:autoSpaceDE/>
                  <w:autoSpaceDN/>
                  <w:spacing w:before="0" w:after="0" w:line="240" w:lineRule="auto"/>
                  <w:jc w:val="left"/>
                </w:pPr>
              </w:pPrChange>
            </w:pPr>
          </w:p>
        </w:tc>
        <w:tc>
          <w:tcPr>
            <w:tcW w:w="772" w:type="pct"/>
            <w:vMerge/>
            <w:tcBorders>
              <w:top w:val="nil"/>
              <w:left w:val="single" w:sz="4" w:space="0" w:color="auto"/>
              <w:bottom w:val="single" w:sz="4" w:space="0" w:color="auto"/>
              <w:right w:val="single" w:sz="4" w:space="0" w:color="auto"/>
            </w:tcBorders>
            <w:hideMark/>
          </w:tcPr>
          <w:p w14:paraId="63BE0EAD" w14:textId="5A846E1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12" w:author="Houyem Rais" w:date="2024-02-22T15:03:00Z"/>
                <w:rFonts w:cs="Calibri"/>
                <w:color w:val="000000"/>
                <w:sz w:val="18"/>
                <w:szCs w:val="18"/>
                <w:lang w:eastAsia="fr-FR"/>
              </w:rPr>
              <w:pPrChange w:id="12413" w:author="Houyem Rais" w:date="2024-02-22T15:03:00Z">
                <w:pPr>
                  <w:widowControl/>
                  <w:autoSpaceDE/>
                  <w:autoSpaceDN/>
                  <w:spacing w:before="0" w:after="0" w:line="240" w:lineRule="auto"/>
                  <w:jc w:val="left"/>
                </w:pPr>
              </w:pPrChange>
            </w:pPr>
          </w:p>
        </w:tc>
        <w:tc>
          <w:tcPr>
            <w:tcW w:w="694" w:type="pct"/>
            <w:vMerge/>
            <w:tcBorders>
              <w:top w:val="nil"/>
              <w:left w:val="single" w:sz="4" w:space="0" w:color="auto"/>
              <w:bottom w:val="single" w:sz="4" w:space="0" w:color="auto"/>
              <w:right w:val="single" w:sz="4" w:space="0" w:color="auto"/>
            </w:tcBorders>
            <w:hideMark/>
          </w:tcPr>
          <w:p w14:paraId="0D45EA41" w14:textId="257F80F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14" w:author="Houyem Rais" w:date="2024-02-22T15:03:00Z"/>
                <w:rFonts w:cs="Calibri"/>
                <w:color w:val="000000"/>
                <w:sz w:val="18"/>
                <w:szCs w:val="18"/>
                <w:lang w:eastAsia="fr-FR"/>
              </w:rPr>
              <w:pPrChange w:id="12415" w:author="Houyem Rais" w:date="2024-02-22T15:03:00Z">
                <w:pPr>
                  <w:widowControl/>
                  <w:autoSpaceDE/>
                  <w:autoSpaceDN/>
                  <w:spacing w:before="0" w:after="0" w:line="240" w:lineRule="auto"/>
                  <w:jc w:val="left"/>
                </w:pPr>
              </w:pPrChange>
            </w:pPr>
          </w:p>
        </w:tc>
        <w:tc>
          <w:tcPr>
            <w:tcW w:w="994" w:type="pct"/>
            <w:vMerge/>
            <w:tcBorders>
              <w:top w:val="nil"/>
              <w:left w:val="single" w:sz="4" w:space="0" w:color="auto"/>
              <w:bottom w:val="single" w:sz="4" w:space="0" w:color="auto"/>
              <w:right w:val="single" w:sz="4" w:space="0" w:color="auto"/>
            </w:tcBorders>
            <w:hideMark/>
          </w:tcPr>
          <w:p w14:paraId="4E386633" w14:textId="2782F7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16" w:author="Houyem Rais" w:date="2024-02-22T15:03:00Z"/>
                <w:rFonts w:cs="Calibri"/>
                <w:color w:val="000000"/>
                <w:sz w:val="18"/>
                <w:szCs w:val="18"/>
                <w:lang w:eastAsia="fr-FR"/>
              </w:rPr>
              <w:pPrChange w:id="12417" w:author="Houyem Rais" w:date="2024-02-22T15:03:00Z">
                <w:pPr>
                  <w:widowControl/>
                  <w:autoSpaceDE/>
                  <w:autoSpaceDN/>
                  <w:spacing w:before="0" w:after="0" w:line="240" w:lineRule="auto"/>
                  <w:jc w:val="left"/>
                </w:pPr>
              </w:pPrChange>
            </w:pPr>
          </w:p>
        </w:tc>
      </w:tr>
      <w:tr w:rsidR="00244D6F" w:rsidRPr="00007B3E" w:rsidDel="00CB2812" w14:paraId="2E93CD36" w14:textId="02C7D5A9" w:rsidTr="005259CD">
        <w:trPr>
          <w:trHeight w:val="752"/>
          <w:del w:id="12418"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6F8BFBD" w14:textId="2192CAE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19" w:author="Houyem Rais" w:date="2024-02-22T15:03:00Z"/>
                <w:rFonts w:cs="Calibri"/>
                <w:b/>
                <w:bCs/>
                <w:sz w:val="18"/>
                <w:szCs w:val="18"/>
                <w:lang w:eastAsia="fr-FR"/>
              </w:rPr>
              <w:pPrChange w:id="12420" w:author="Houyem Rais" w:date="2024-02-22T15:03:00Z">
                <w:pPr>
                  <w:widowControl/>
                  <w:autoSpaceDE/>
                  <w:autoSpaceDN/>
                  <w:spacing w:before="0" w:after="0" w:line="240" w:lineRule="auto"/>
                  <w:jc w:val="center"/>
                </w:pPr>
              </w:pPrChange>
            </w:pPr>
            <w:del w:id="12421" w:author="Houyem Rais" w:date="2024-02-22T15:03:00Z">
              <w:r w:rsidRPr="00007B3E" w:rsidDel="00CB2812">
                <w:rPr>
                  <w:rFonts w:cs="Calibri"/>
                  <w:b/>
                  <w:bCs/>
                  <w:sz w:val="18"/>
                  <w:szCs w:val="18"/>
                  <w:lang w:eastAsia="fr-FR"/>
                </w:rPr>
                <w:delText>201</w:delText>
              </w:r>
            </w:del>
          </w:p>
        </w:tc>
        <w:tc>
          <w:tcPr>
            <w:tcW w:w="1450" w:type="pct"/>
            <w:tcBorders>
              <w:top w:val="nil"/>
              <w:left w:val="nil"/>
              <w:bottom w:val="single" w:sz="4" w:space="0" w:color="auto"/>
              <w:right w:val="single" w:sz="4" w:space="0" w:color="auto"/>
            </w:tcBorders>
            <w:shd w:val="clear" w:color="auto" w:fill="auto"/>
            <w:hideMark/>
          </w:tcPr>
          <w:p w14:paraId="2FE0902D" w14:textId="551050C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22" w:author="Houyem Rais" w:date="2024-02-22T15:03:00Z"/>
                <w:rFonts w:cs="Calibri"/>
                <w:sz w:val="18"/>
                <w:szCs w:val="18"/>
                <w:lang w:eastAsia="fr-FR"/>
              </w:rPr>
              <w:pPrChange w:id="12423" w:author="Houyem Rais" w:date="2024-02-22T15:03:00Z">
                <w:pPr>
                  <w:widowControl/>
                  <w:autoSpaceDE/>
                  <w:autoSpaceDN/>
                  <w:spacing w:before="0" w:after="0" w:line="240" w:lineRule="auto"/>
                  <w:jc w:val="left"/>
                </w:pPr>
              </w:pPrChange>
            </w:pPr>
            <w:del w:id="12424" w:author="Houyem Rais" w:date="2024-02-22T15:03:00Z">
              <w:r w:rsidRPr="00007B3E" w:rsidDel="00CB2812">
                <w:rPr>
                  <w:rFonts w:cs="Calibri"/>
                  <w:sz w:val="18"/>
                  <w:szCs w:val="18"/>
                  <w:lang w:eastAsia="fr-FR"/>
                </w:rPr>
                <w:delText>Extraction des déblais meubles ou rocheux y compris:   - transport réglage compactage et finition de la plateforme en déblai -   mise en dépôt ou en zones de remblais - réglage et revêtement des talus en terre végétale</w:delText>
              </w:r>
            </w:del>
          </w:p>
        </w:tc>
        <w:tc>
          <w:tcPr>
            <w:tcW w:w="234" w:type="pct"/>
            <w:tcBorders>
              <w:top w:val="nil"/>
              <w:left w:val="nil"/>
              <w:bottom w:val="single" w:sz="4" w:space="0" w:color="auto"/>
              <w:right w:val="single" w:sz="4" w:space="0" w:color="auto"/>
            </w:tcBorders>
            <w:shd w:val="clear" w:color="auto" w:fill="auto"/>
            <w:noWrap/>
            <w:hideMark/>
          </w:tcPr>
          <w:p w14:paraId="5507D202" w14:textId="0565690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25" w:author="Houyem Rais" w:date="2024-02-22T15:03:00Z"/>
                <w:rFonts w:cs="Calibri"/>
                <w:sz w:val="18"/>
                <w:szCs w:val="18"/>
                <w:lang w:eastAsia="fr-FR"/>
              </w:rPr>
              <w:pPrChange w:id="12426" w:author="Houyem Rais" w:date="2024-02-22T15:03:00Z">
                <w:pPr>
                  <w:widowControl/>
                  <w:autoSpaceDE/>
                  <w:autoSpaceDN/>
                  <w:spacing w:before="0" w:after="0" w:line="240" w:lineRule="auto"/>
                  <w:jc w:val="center"/>
                </w:pPr>
              </w:pPrChange>
            </w:pPr>
            <w:del w:id="12427"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28107164" w14:textId="5270055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28" w:author="Houyem Rais" w:date="2024-02-22T15:03:00Z"/>
                <w:rFonts w:cs="Calibri"/>
                <w:color w:val="000000"/>
                <w:sz w:val="18"/>
                <w:szCs w:val="18"/>
                <w:lang w:eastAsia="fr-FR"/>
              </w:rPr>
              <w:pPrChange w:id="12429" w:author="Houyem Rais" w:date="2024-02-22T15:03:00Z">
                <w:pPr>
                  <w:widowControl/>
                  <w:autoSpaceDE/>
                  <w:autoSpaceDN/>
                  <w:spacing w:before="0" w:after="0" w:line="240" w:lineRule="auto"/>
                  <w:jc w:val="center"/>
                </w:pPr>
              </w:pPrChange>
            </w:pPr>
            <w:del w:id="12430" w:author="Houyem Rais" w:date="2024-02-22T15:03:00Z">
              <w:r w:rsidRPr="00007B3E" w:rsidDel="00CB2812">
                <w:rPr>
                  <w:rFonts w:cs="Calibri"/>
                  <w:color w:val="000000"/>
                  <w:sz w:val="18"/>
                  <w:szCs w:val="18"/>
                  <w:lang w:eastAsia="fr-FR"/>
                </w:rPr>
                <w:delText>1 327 000</w:delText>
              </w:r>
            </w:del>
          </w:p>
        </w:tc>
        <w:tc>
          <w:tcPr>
            <w:tcW w:w="772" w:type="pct"/>
            <w:tcBorders>
              <w:top w:val="nil"/>
              <w:left w:val="nil"/>
              <w:bottom w:val="single" w:sz="4" w:space="0" w:color="auto"/>
              <w:right w:val="single" w:sz="4" w:space="0" w:color="auto"/>
            </w:tcBorders>
            <w:shd w:val="clear" w:color="auto" w:fill="auto"/>
            <w:noWrap/>
            <w:hideMark/>
          </w:tcPr>
          <w:p w14:paraId="19DADAED" w14:textId="773204A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31" w:author="Houyem Rais" w:date="2024-02-22T15:03:00Z"/>
                <w:rFonts w:cs="Calibri"/>
                <w:color w:val="000000"/>
                <w:sz w:val="18"/>
                <w:szCs w:val="18"/>
                <w:lang w:eastAsia="fr-FR"/>
              </w:rPr>
              <w:pPrChange w:id="12432" w:author="Houyem Rais" w:date="2024-02-22T15:03:00Z">
                <w:pPr>
                  <w:widowControl/>
                  <w:autoSpaceDE/>
                  <w:autoSpaceDN/>
                  <w:spacing w:before="0" w:after="0" w:line="240" w:lineRule="auto"/>
                  <w:jc w:val="right"/>
                </w:pPr>
              </w:pPrChange>
            </w:pPr>
            <w:del w:id="12433" w:author="Houyem Rais" w:date="2024-02-22T15:03:00Z">
              <w:r w:rsidRPr="00007B3E" w:rsidDel="00CB2812">
                <w:rPr>
                  <w:rFonts w:cs="Calibri"/>
                  <w:color w:val="000000"/>
                  <w:sz w:val="18"/>
                  <w:szCs w:val="18"/>
                  <w:lang w:eastAsia="fr-FR"/>
                </w:rPr>
                <w:delText>30,000</w:delText>
              </w:r>
            </w:del>
          </w:p>
        </w:tc>
        <w:tc>
          <w:tcPr>
            <w:tcW w:w="694" w:type="pct"/>
            <w:tcBorders>
              <w:top w:val="nil"/>
              <w:left w:val="nil"/>
              <w:bottom w:val="single" w:sz="4" w:space="0" w:color="auto"/>
              <w:right w:val="single" w:sz="4" w:space="0" w:color="auto"/>
            </w:tcBorders>
            <w:shd w:val="clear" w:color="auto" w:fill="auto"/>
            <w:noWrap/>
            <w:hideMark/>
          </w:tcPr>
          <w:p w14:paraId="7C0D8884" w14:textId="3955DE3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34" w:author="Houyem Rais" w:date="2024-02-22T15:03:00Z"/>
                <w:rFonts w:cs="Calibri"/>
                <w:sz w:val="18"/>
                <w:szCs w:val="18"/>
                <w:lang w:eastAsia="fr-FR"/>
              </w:rPr>
              <w:pPrChange w:id="12435" w:author="Houyem Rais" w:date="2024-02-22T15:03:00Z">
                <w:pPr>
                  <w:widowControl/>
                  <w:autoSpaceDE/>
                  <w:autoSpaceDN/>
                  <w:spacing w:before="0" w:after="0" w:line="240" w:lineRule="auto"/>
                  <w:jc w:val="right"/>
                </w:pPr>
              </w:pPrChange>
            </w:pPr>
            <w:del w:id="12436" w:author="Houyem Rais" w:date="2024-02-22T15:03:00Z">
              <w:r w:rsidRPr="00007B3E" w:rsidDel="00CB2812">
                <w:rPr>
                  <w:rFonts w:cs="Calibri"/>
                  <w:sz w:val="18"/>
                  <w:szCs w:val="18"/>
                  <w:lang w:eastAsia="fr-FR"/>
                </w:rPr>
                <w:delText>39 810 000,000</w:delText>
              </w:r>
            </w:del>
          </w:p>
        </w:tc>
        <w:tc>
          <w:tcPr>
            <w:tcW w:w="994" w:type="pct"/>
            <w:tcBorders>
              <w:top w:val="nil"/>
              <w:left w:val="nil"/>
              <w:bottom w:val="single" w:sz="4" w:space="0" w:color="auto"/>
              <w:right w:val="single" w:sz="4" w:space="0" w:color="auto"/>
            </w:tcBorders>
            <w:shd w:val="clear" w:color="auto" w:fill="auto"/>
            <w:noWrap/>
            <w:hideMark/>
          </w:tcPr>
          <w:p w14:paraId="2E3B28AA" w14:textId="06082D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37" w:author="Houyem Rais" w:date="2024-02-22T15:03:00Z"/>
                <w:rFonts w:cs="Calibri"/>
                <w:sz w:val="18"/>
                <w:szCs w:val="18"/>
                <w:lang w:eastAsia="fr-FR"/>
              </w:rPr>
              <w:pPrChange w:id="12438" w:author="Houyem Rais" w:date="2024-02-22T15:03:00Z">
                <w:pPr>
                  <w:widowControl/>
                  <w:autoSpaceDE/>
                  <w:autoSpaceDN/>
                  <w:spacing w:before="0" w:after="0" w:line="240" w:lineRule="auto"/>
                  <w:jc w:val="left"/>
                </w:pPr>
              </w:pPrChange>
            </w:pPr>
            <w:del w:id="12439" w:author="Houyem Rais" w:date="2024-02-22T15:03:00Z">
              <w:r w:rsidRPr="00007B3E" w:rsidDel="00CB2812">
                <w:rPr>
                  <w:rFonts w:cs="Calibri"/>
                  <w:sz w:val="18"/>
                  <w:szCs w:val="18"/>
                  <w:lang w:eastAsia="fr-FR"/>
                </w:rPr>
                <w:delText> </w:delText>
              </w:r>
            </w:del>
          </w:p>
        </w:tc>
      </w:tr>
      <w:tr w:rsidR="00244D6F" w:rsidRPr="00007B3E" w:rsidDel="00CB2812" w14:paraId="5C3BE15E" w14:textId="457A7F91" w:rsidTr="005259CD">
        <w:trPr>
          <w:trHeight w:val="752"/>
          <w:del w:id="1244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7346715" w14:textId="411A8FE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41" w:author="Houyem Rais" w:date="2024-02-22T15:03:00Z"/>
                <w:rFonts w:cs="Calibri"/>
                <w:b/>
                <w:bCs/>
                <w:sz w:val="18"/>
                <w:szCs w:val="18"/>
                <w:lang w:eastAsia="fr-FR"/>
              </w:rPr>
              <w:pPrChange w:id="12442" w:author="Houyem Rais" w:date="2024-02-22T15:03:00Z">
                <w:pPr>
                  <w:widowControl/>
                  <w:autoSpaceDE/>
                  <w:autoSpaceDN/>
                  <w:spacing w:before="0" w:after="0" w:line="240" w:lineRule="auto"/>
                  <w:jc w:val="center"/>
                </w:pPr>
              </w:pPrChange>
            </w:pPr>
            <w:del w:id="12443" w:author="Houyem Rais" w:date="2024-02-22T15:03:00Z">
              <w:r w:rsidRPr="00007B3E" w:rsidDel="00CB2812">
                <w:rPr>
                  <w:rFonts w:cs="Calibri"/>
                  <w:b/>
                  <w:bCs/>
                  <w:sz w:val="18"/>
                  <w:szCs w:val="18"/>
                  <w:lang w:eastAsia="fr-FR"/>
                </w:rPr>
                <w:delText>202</w:delText>
              </w:r>
            </w:del>
          </w:p>
        </w:tc>
        <w:tc>
          <w:tcPr>
            <w:tcW w:w="1450" w:type="pct"/>
            <w:tcBorders>
              <w:top w:val="nil"/>
              <w:left w:val="nil"/>
              <w:bottom w:val="single" w:sz="4" w:space="0" w:color="auto"/>
              <w:right w:val="single" w:sz="4" w:space="0" w:color="auto"/>
            </w:tcBorders>
            <w:shd w:val="clear" w:color="auto" w:fill="auto"/>
            <w:hideMark/>
          </w:tcPr>
          <w:p w14:paraId="306381FF" w14:textId="65FB9D1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44" w:author="Houyem Rais" w:date="2024-02-22T15:03:00Z"/>
                <w:rFonts w:cs="Calibri"/>
                <w:sz w:val="18"/>
                <w:szCs w:val="18"/>
                <w:lang w:eastAsia="fr-FR"/>
              </w:rPr>
              <w:pPrChange w:id="12445" w:author="Houyem Rais" w:date="2024-02-22T15:03:00Z">
                <w:pPr>
                  <w:widowControl/>
                  <w:autoSpaceDE/>
                  <w:autoSpaceDN/>
                  <w:spacing w:before="0" w:after="0" w:line="240" w:lineRule="auto"/>
                  <w:jc w:val="left"/>
                </w:pPr>
              </w:pPrChange>
            </w:pPr>
            <w:del w:id="12446" w:author="Houyem Rais" w:date="2024-02-22T15:03:00Z">
              <w:r w:rsidRPr="00007B3E" w:rsidDel="00CB2812">
                <w:rPr>
                  <w:rFonts w:cs="Calibri"/>
                  <w:sz w:val="18"/>
                  <w:szCs w:val="18"/>
                  <w:lang w:eastAsia="fr-FR"/>
                </w:rPr>
                <w:delText>Exécution des remblais y compris emprunt, transport, compactage des terrains sous remblais, exécution des remblais y compris réglage de la plateforme, mise en place finie sur la plateforme ferroviaire et réglage des talus et revêtement en terre végétale</w:delText>
              </w:r>
            </w:del>
          </w:p>
        </w:tc>
        <w:tc>
          <w:tcPr>
            <w:tcW w:w="234" w:type="pct"/>
            <w:tcBorders>
              <w:top w:val="nil"/>
              <w:left w:val="nil"/>
              <w:bottom w:val="single" w:sz="4" w:space="0" w:color="auto"/>
              <w:right w:val="single" w:sz="4" w:space="0" w:color="auto"/>
            </w:tcBorders>
            <w:shd w:val="clear" w:color="auto" w:fill="auto"/>
            <w:noWrap/>
            <w:hideMark/>
          </w:tcPr>
          <w:p w14:paraId="747EE6BB" w14:textId="24F909D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47" w:author="Houyem Rais" w:date="2024-02-22T15:03:00Z"/>
                <w:rFonts w:cs="Calibri"/>
                <w:sz w:val="18"/>
                <w:szCs w:val="18"/>
                <w:lang w:eastAsia="fr-FR"/>
              </w:rPr>
              <w:pPrChange w:id="12448" w:author="Houyem Rais" w:date="2024-02-22T15:03:00Z">
                <w:pPr>
                  <w:widowControl/>
                  <w:autoSpaceDE/>
                  <w:autoSpaceDN/>
                  <w:spacing w:before="0" w:after="0" w:line="240" w:lineRule="auto"/>
                  <w:jc w:val="center"/>
                </w:pPr>
              </w:pPrChange>
            </w:pPr>
            <w:del w:id="12449"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43667EA2" w14:textId="343D97A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50" w:author="Houyem Rais" w:date="2024-02-22T15:03:00Z"/>
                <w:rFonts w:cs="Calibri"/>
                <w:color w:val="000000"/>
                <w:sz w:val="18"/>
                <w:szCs w:val="18"/>
                <w:lang w:eastAsia="fr-FR"/>
              </w:rPr>
              <w:pPrChange w:id="12451" w:author="Houyem Rais" w:date="2024-02-22T15:03:00Z">
                <w:pPr>
                  <w:widowControl/>
                  <w:autoSpaceDE/>
                  <w:autoSpaceDN/>
                  <w:spacing w:before="0" w:after="0" w:line="240" w:lineRule="auto"/>
                  <w:jc w:val="center"/>
                </w:pPr>
              </w:pPrChange>
            </w:pPr>
            <w:del w:id="12452" w:author="Houyem Rais" w:date="2024-02-22T15:03:00Z">
              <w:r w:rsidRPr="00007B3E" w:rsidDel="00CB2812">
                <w:rPr>
                  <w:rFonts w:cs="Calibri"/>
                  <w:color w:val="000000"/>
                  <w:sz w:val="18"/>
                  <w:szCs w:val="18"/>
                  <w:lang w:eastAsia="fr-FR"/>
                </w:rPr>
                <w:delText>2 566 000</w:delText>
              </w:r>
            </w:del>
          </w:p>
        </w:tc>
        <w:tc>
          <w:tcPr>
            <w:tcW w:w="772" w:type="pct"/>
            <w:tcBorders>
              <w:top w:val="nil"/>
              <w:left w:val="nil"/>
              <w:bottom w:val="single" w:sz="4" w:space="0" w:color="auto"/>
              <w:right w:val="single" w:sz="4" w:space="0" w:color="auto"/>
            </w:tcBorders>
            <w:shd w:val="clear" w:color="auto" w:fill="auto"/>
            <w:noWrap/>
            <w:hideMark/>
          </w:tcPr>
          <w:p w14:paraId="4E14D981" w14:textId="308E167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53" w:author="Houyem Rais" w:date="2024-02-22T15:03:00Z"/>
                <w:rFonts w:cs="Calibri"/>
                <w:color w:val="000000"/>
                <w:sz w:val="18"/>
                <w:szCs w:val="18"/>
                <w:lang w:eastAsia="fr-FR"/>
              </w:rPr>
              <w:pPrChange w:id="12454" w:author="Houyem Rais" w:date="2024-02-22T15:03:00Z">
                <w:pPr>
                  <w:widowControl/>
                  <w:autoSpaceDE/>
                  <w:autoSpaceDN/>
                  <w:spacing w:before="0" w:after="0" w:line="240" w:lineRule="auto"/>
                  <w:jc w:val="right"/>
                </w:pPr>
              </w:pPrChange>
            </w:pPr>
            <w:del w:id="12455" w:author="Houyem Rais" w:date="2024-02-22T15:03:00Z">
              <w:r w:rsidRPr="00007B3E" w:rsidDel="00CB2812">
                <w:rPr>
                  <w:rFonts w:cs="Calibri"/>
                  <w:color w:val="000000"/>
                  <w:sz w:val="18"/>
                  <w:szCs w:val="18"/>
                  <w:lang w:eastAsia="fr-FR"/>
                </w:rPr>
                <w:delText>30,000</w:delText>
              </w:r>
            </w:del>
          </w:p>
        </w:tc>
        <w:tc>
          <w:tcPr>
            <w:tcW w:w="694" w:type="pct"/>
            <w:tcBorders>
              <w:top w:val="nil"/>
              <w:left w:val="nil"/>
              <w:bottom w:val="single" w:sz="4" w:space="0" w:color="auto"/>
              <w:right w:val="single" w:sz="4" w:space="0" w:color="auto"/>
            </w:tcBorders>
            <w:shd w:val="clear" w:color="auto" w:fill="auto"/>
            <w:noWrap/>
            <w:hideMark/>
          </w:tcPr>
          <w:p w14:paraId="10E8FCBD" w14:textId="460403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56" w:author="Houyem Rais" w:date="2024-02-22T15:03:00Z"/>
                <w:rFonts w:cs="Calibri"/>
                <w:sz w:val="18"/>
                <w:szCs w:val="18"/>
                <w:lang w:eastAsia="fr-FR"/>
              </w:rPr>
              <w:pPrChange w:id="12457" w:author="Houyem Rais" w:date="2024-02-22T15:03:00Z">
                <w:pPr>
                  <w:widowControl/>
                  <w:autoSpaceDE/>
                  <w:autoSpaceDN/>
                  <w:spacing w:before="0" w:after="0" w:line="240" w:lineRule="auto"/>
                  <w:jc w:val="right"/>
                </w:pPr>
              </w:pPrChange>
            </w:pPr>
            <w:del w:id="12458" w:author="Houyem Rais" w:date="2024-02-22T15:03:00Z">
              <w:r w:rsidRPr="00007B3E" w:rsidDel="00CB2812">
                <w:rPr>
                  <w:rFonts w:cs="Calibri"/>
                  <w:sz w:val="18"/>
                  <w:szCs w:val="18"/>
                  <w:lang w:eastAsia="fr-FR"/>
                </w:rPr>
                <w:delText>76 980 000,000</w:delText>
              </w:r>
            </w:del>
          </w:p>
        </w:tc>
        <w:tc>
          <w:tcPr>
            <w:tcW w:w="994" w:type="pct"/>
            <w:tcBorders>
              <w:top w:val="nil"/>
              <w:left w:val="nil"/>
              <w:bottom w:val="single" w:sz="4" w:space="0" w:color="auto"/>
              <w:right w:val="single" w:sz="4" w:space="0" w:color="auto"/>
            </w:tcBorders>
            <w:shd w:val="clear" w:color="auto" w:fill="auto"/>
            <w:noWrap/>
            <w:hideMark/>
          </w:tcPr>
          <w:p w14:paraId="55348E17" w14:textId="7059F0D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59" w:author="Houyem Rais" w:date="2024-02-22T15:03:00Z"/>
                <w:rFonts w:cs="Calibri"/>
                <w:sz w:val="18"/>
                <w:szCs w:val="18"/>
                <w:lang w:eastAsia="fr-FR"/>
              </w:rPr>
              <w:pPrChange w:id="12460" w:author="Houyem Rais" w:date="2024-02-22T15:03:00Z">
                <w:pPr>
                  <w:widowControl/>
                  <w:autoSpaceDE/>
                  <w:autoSpaceDN/>
                  <w:spacing w:before="0" w:after="0" w:line="240" w:lineRule="auto"/>
                  <w:jc w:val="left"/>
                </w:pPr>
              </w:pPrChange>
            </w:pPr>
            <w:del w:id="12461" w:author="Houyem Rais" w:date="2024-02-22T15:03:00Z">
              <w:r w:rsidRPr="00007B3E" w:rsidDel="00CB2812">
                <w:rPr>
                  <w:rFonts w:cs="Calibri"/>
                  <w:sz w:val="18"/>
                  <w:szCs w:val="18"/>
                  <w:lang w:eastAsia="fr-FR"/>
                </w:rPr>
                <w:delText> </w:delText>
              </w:r>
            </w:del>
          </w:p>
        </w:tc>
      </w:tr>
      <w:tr w:rsidR="00244D6F" w:rsidRPr="00007B3E" w:rsidDel="00CB2812" w14:paraId="1B34B450" w14:textId="1CCCD67C" w:rsidTr="005259CD">
        <w:trPr>
          <w:trHeight w:val="187"/>
          <w:del w:id="12462"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041CB43" w14:textId="5540242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63" w:author="Houyem Rais" w:date="2024-02-22T15:03:00Z"/>
                <w:rFonts w:cs="Calibri"/>
                <w:b/>
                <w:bCs/>
                <w:sz w:val="18"/>
                <w:szCs w:val="18"/>
                <w:lang w:eastAsia="fr-FR"/>
              </w:rPr>
              <w:pPrChange w:id="12464" w:author="Houyem Rais" w:date="2024-02-22T15:03:00Z">
                <w:pPr>
                  <w:widowControl/>
                  <w:autoSpaceDE/>
                  <w:autoSpaceDN/>
                  <w:spacing w:before="0" w:after="0" w:line="240" w:lineRule="auto"/>
                  <w:jc w:val="center"/>
                </w:pPr>
              </w:pPrChange>
            </w:pPr>
            <w:del w:id="12465"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771F8355" w14:textId="510258D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66" w:author="Houyem Rais" w:date="2024-02-22T15:03:00Z"/>
                <w:rFonts w:cs="Calibri"/>
                <w:b/>
                <w:bCs/>
                <w:i/>
                <w:iCs/>
                <w:sz w:val="18"/>
                <w:szCs w:val="18"/>
                <w:lang w:eastAsia="fr-FR"/>
              </w:rPr>
              <w:pPrChange w:id="12467" w:author="Houyem Rais" w:date="2024-02-22T15:03:00Z">
                <w:pPr>
                  <w:widowControl/>
                  <w:autoSpaceDE/>
                  <w:autoSpaceDN/>
                  <w:spacing w:before="0" w:after="0" w:line="240" w:lineRule="auto"/>
                  <w:jc w:val="right"/>
                </w:pPr>
              </w:pPrChange>
            </w:pPr>
            <w:del w:id="12468" w:author="Houyem Rais" w:date="2024-02-22T15:03:00Z">
              <w:r w:rsidRPr="00007B3E" w:rsidDel="00CB2812">
                <w:rPr>
                  <w:rFonts w:cs="Calibri"/>
                  <w:b/>
                  <w:bCs/>
                  <w:i/>
                  <w:iCs/>
                  <w:sz w:val="18"/>
                  <w:szCs w:val="18"/>
                  <w:lang w:eastAsia="fr-FR"/>
                </w:rPr>
                <w:delText>Sous-total poste 200:</w:delText>
              </w:r>
            </w:del>
          </w:p>
        </w:tc>
        <w:tc>
          <w:tcPr>
            <w:tcW w:w="234" w:type="pct"/>
            <w:tcBorders>
              <w:top w:val="nil"/>
              <w:left w:val="nil"/>
              <w:bottom w:val="single" w:sz="4" w:space="0" w:color="auto"/>
              <w:right w:val="single" w:sz="4" w:space="0" w:color="auto"/>
            </w:tcBorders>
            <w:shd w:val="clear" w:color="auto" w:fill="auto"/>
            <w:noWrap/>
            <w:hideMark/>
          </w:tcPr>
          <w:p w14:paraId="0EFE445A" w14:textId="325F6D7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69" w:author="Houyem Rais" w:date="2024-02-22T15:03:00Z"/>
                <w:rFonts w:cs="Calibri"/>
                <w:sz w:val="18"/>
                <w:szCs w:val="18"/>
                <w:lang w:eastAsia="fr-FR"/>
              </w:rPr>
              <w:pPrChange w:id="12470" w:author="Houyem Rais" w:date="2024-02-22T15:03:00Z">
                <w:pPr>
                  <w:widowControl/>
                  <w:autoSpaceDE/>
                  <w:autoSpaceDN/>
                  <w:spacing w:before="0" w:after="0" w:line="240" w:lineRule="auto"/>
                  <w:jc w:val="center"/>
                </w:pPr>
              </w:pPrChange>
            </w:pPr>
            <w:del w:id="12471"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4B90E4EC" w14:textId="2A73E87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72" w:author="Houyem Rais" w:date="2024-02-22T15:03:00Z"/>
                <w:rFonts w:cs="Calibri"/>
                <w:color w:val="000000"/>
                <w:sz w:val="18"/>
                <w:szCs w:val="18"/>
                <w:lang w:eastAsia="fr-FR"/>
              </w:rPr>
              <w:pPrChange w:id="12473" w:author="Houyem Rais" w:date="2024-02-22T15:03:00Z">
                <w:pPr>
                  <w:widowControl/>
                  <w:autoSpaceDE/>
                  <w:autoSpaceDN/>
                  <w:spacing w:before="0" w:after="0" w:line="240" w:lineRule="auto"/>
                  <w:jc w:val="center"/>
                </w:pPr>
              </w:pPrChange>
            </w:pPr>
            <w:del w:id="12474"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10AAFC5E" w14:textId="7D9E771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75" w:author="Houyem Rais" w:date="2024-02-22T15:03:00Z"/>
                <w:rFonts w:cs="Calibri"/>
                <w:sz w:val="18"/>
                <w:szCs w:val="18"/>
                <w:lang w:eastAsia="fr-FR"/>
              </w:rPr>
              <w:pPrChange w:id="12476" w:author="Houyem Rais" w:date="2024-02-22T15:03:00Z">
                <w:pPr>
                  <w:widowControl/>
                  <w:autoSpaceDE/>
                  <w:autoSpaceDN/>
                  <w:spacing w:before="0" w:after="0" w:line="240" w:lineRule="auto"/>
                  <w:jc w:val="center"/>
                </w:pPr>
              </w:pPrChange>
            </w:pPr>
            <w:del w:id="12477"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0AA05255" w14:textId="3493C76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78" w:author="Houyem Rais" w:date="2024-02-22T15:03:00Z"/>
                <w:rFonts w:cs="Calibri"/>
                <w:sz w:val="18"/>
                <w:szCs w:val="18"/>
                <w:lang w:eastAsia="fr-FR"/>
              </w:rPr>
              <w:pPrChange w:id="12479" w:author="Houyem Rais" w:date="2024-02-22T15:03:00Z">
                <w:pPr>
                  <w:widowControl/>
                  <w:autoSpaceDE/>
                  <w:autoSpaceDN/>
                  <w:spacing w:before="0" w:after="0" w:line="240" w:lineRule="auto"/>
                  <w:jc w:val="left"/>
                </w:pPr>
              </w:pPrChange>
            </w:pPr>
            <w:del w:id="12480"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4383327D" w14:textId="2D186AF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81" w:author="Houyem Rais" w:date="2024-02-22T15:03:00Z"/>
                <w:rFonts w:cs="Calibri"/>
                <w:b/>
                <w:bCs/>
                <w:sz w:val="18"/>
                <w:szCs w:val="18"/>
                <w:lang w:eastAsia="fr-FR"/>
              </w:rPr>
              <w:pPrChange w:id="12482" w:author="Houyem Rais" w:date="2024-02-22T15:03:00Z">
                <w:pPr>
                  <w:widowControl/>
                  <w:autoSpaceDE/>
                  <w:autoSpaceDN/>
                  <w:spacing w:before="0" w:after="0" w:line="240" w:lineRule="auto"/>
                  <w:jc w:val="right"/>
                </w:pPr>
              </w:pPrChange>
            </w:pPr>
            <w:del w:id="12483" w:author="Houyem Rais" w:date="2024-02-22T15:03:00Z">
              <w:r w:rsidRPr="00007B3E" w:rsidDel="00CB2812">
                <w:rPr>
                  <w:rFonts w:cs="Calibri"/>
                  <w:b/>
                  <w:bCs/>
                  <w:sz w:val="18"/>
                  <w:szCs w:val="18"/>
                  <w:lang w:eastAsia="fr-FR"/>
                </w:rPr>
                <w:delText>116 790 000</w:delText>
              </w:r>
            </w:del>
          </w:p>
        </w:tc>
      </w:tr>
      <w:tr w:rsidR="00244D6F" w:rsidRPr="00007B3E" w:rsidDel="00CB2812" w14:paraId="63D9FD30" w14:textId="458668D7" w:rsidTr="005259CD">
        <w:trPr>
          <w:trHeight w:val="187"/>
          <w:del w:id="12484"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FF61ECE" w14:textId="1B4AD0F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85" w:author="Houyem Rais" w:date="2024-02-22T15:03:00Z"/>
                <w:rFonts w:cs="Calibri"/>
                <w:b/>
                <w:bCs/>
                <w:sz w:val="18"/>
                <w:szCs w:val="18"/>
                <w:lang w:eastAsia="fr-FR"/>
              </w:rPr>
              <w:pPrChange w:id="12486" w:author="Houyem Rais" w:date="2024-02-22T15:03:00Z">
                <w:pPr>
                  <w:widowControl/>
                  <w:autoSpaceDE/>
                  <w:autoSpaceDN/>
                  <w:spacing w:before="0" w:after="0" w:line="240" w:lineRule="auto"/>
                  <w:jc w:val="center"/>
                </w:pPr>
              </w:pPrChange>
            </w:pPr>
            <w:del w:id="12487"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30089217" w14:textId="5FF9317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88" w:author="Houyem Rais" w:date="2024-02-22T15:03:00Z"/>
                <w:rFonts w:cs="Calibri"/>
                <w:b/>
                <w:bCs/>
                <w:sz w:val="18"/>
                <w:szCs w:val="18"/>
                <w:lang w:eastAsia="fr-FR"/>
              </w:rPr>
              <w:pPrChange w:id="12489" w:author="Houyem Rais" w:date="2024-02-22T15:03:00Z">
                <w:pPr>
                  <w:widowControl/>
                  <w:autoSpaceDE/>
                  <w:autoSpaceDN/>
                  <w:spacing w:before="0" w:after="0" w:line="240" w:lineRule="auto"/>
                </w:pPr>
              </w:pPrChange>
            </w:pPr>
            <w:del w:id="12490" w:author="Houyem Rais" w:date="2024-02-22T15:03:00Z">
              <w:r w:rsidRPr="00007B3E" w:rsidDel="00CB2812">
                <w:rPr>
                  <w:rFonts w:cs="Calibri"/>
                  <w:b/>
                  <w:bCs/>
                  <w:sz w:val="18"/>
                  <w:szCs w:val="18"/>
                  <w:lang w:eastAsia="fr-FR"/>
                </w:rPr>
                <w:delText>POSTE 300 : PLATEFORME FERROVIAIRE</w:delText>
              </w:r>
            </w:del>
          </w:p>
        </w:tc>
        <w:tc>
          <w:tcPr>
            <w:tcW w:w="234" w:type="pct"/>
            <w:tcBorders>
              <w:top w:val="nil"/>
              <w:left w:val="nil"/>
              <w:bottom w:val="single" w:sz="4" w:space="0" w:color="auto"/>
              <w:right w:val="single" w:sz="4" w:space="0" w:color="auto"/>
            </w:tcBorders>
            <w:shd w:val="clear" w:color="auto" w:fill="auto"/>
            <w:noWrap/>
            <w:hideMark/>
          </w:tcPr>
          <w:p w14:paraId="53D93A3F" w14:textId="09EC32A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91" w:author="Houyem Rais" w:date="2024-02-22T15:03:00Z"/>
                <w:rFonts w:cs="Calibri"/>
                <w:sz w:val="18"/>
                <w:szCs w:val="18"/>
                <w:lang w:eastAsia="fr-FR"/>
              </w:rPr>
              <w:pPrChange w:id="12492" w:author="Houyem Rais" w:date="2024-02-22T15:03:00Z">
                <w:pPr>
                  <w:widowControl/>
                  <w:autoSpaceDE/>
                  <w:autoSpaceDN/>
                  <w:spacing w:before="0" w:after="0" w:line="240" w:lineRule="auto"/>
                  <w:jc w:val="center"/>
                </w:pPr>
              </w:pPrChange>
            </w:pPr>
            <w:del w:id="12493"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4F9C5E13" w14:textId="6ADCA06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94" w:author="Houyem Rais" w:date="2024-02-22T15:03:00Z"/>
                <w:rFonts w:cs="Calibri"/>
                <w:sz w:val="18"/>
                <w:szCs w:val="18"/>
                <w:lang w:eastAsia="fr-FR"/>
              </w:rPr>
              <w:pPrChange w:id="12495" w:author="Houyem Rais" w:date="2024-02-22T15:03:00Z">
                <w:pPr>
                  <w:widowControl/>
                  <w:autoSpaceDE/>
                  <w:autoSpaceDN/>
                  <w:spacing w:before="0" w:after="0" w:line="240" w:lineRule="auto"/>
                  <w:jc w:val="center"/>
                </w:pPr>
              </w:pPrChange>
            </w:pPr>
            <w:del w:id="12496"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3CD1DAEA" w14:textId="4B2ED88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497" w:author="Houyem Rais" w:date="2024-02-22T15:03:00Z"/>
                <w:rFonts w:cs="Calibri"/>
                <w:sz w:val="18"/>
                <w:szCs w:val="18"/>
                <w:lang w:eastAsia="fr-FR"/>
              </w:rPr>
              <w:pPrChange w:id="12498" w:author="Houyem Rais" w:date="2024-02-22T15:03:00Z">
                <w:pPr>
                  <w:widowControl/>
                  <w:autoSpaceDE/>
                  <w:autoSpaceDN/>
                  <w:spacing w:before="0" w:after="0" w:line="240" w:lineRule="auto"/>
                  <w:jc w:val="center"/>
                </w:pPr>
              </w:pPrChange>
            </w:pPr>
            <w:del w:id="12499"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59C81EF2" w14:textId="38A382D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00" w:author="Houyem Rais" w:date="2024-02-22T15:03:00Z"/>
                <w:rFonts w:cs="Calibri"/>
                <w:sz w:val="18"/>
                <w:szCs w:val="18"/>
                <w:lang w:eastAsia="fr-FR"/>
              </w:rPr>
              <w:pPrChange w:id="12501" w:author="Houyem Rais" w:date="2024-02-22T15:03:00Z">
                <w:pPr>
                  <w:widowControl/>
                  <w:autoSpaceDE/>
                  <w:autoSpaceDN/>
                  <w:spacing w:before="0" w:after="0" w:line="240" w:lineRule="auto"/>
                  <w:jc w:val="left"/>
                </w:pPr>
              </w:pPrChange>
            </w:pPr>
            <w:del w:id="12502" w:author="Houyem Rais" w:date="2024-02-22T15:03:00Z">
              <w:r w:rsidRPr="00007B3E" w:rsidDel="00CB2812">
                <w:rPr>
                  <w:rFonts w:cs="Calibri"/>
                  <w:sz w:val="18"/>
                  <w:szCs w:val="18"/>
                  <w:lang w:eastAsia="fr-FR"/>
                </w:rPr>
                <w:delText> </w:delText>
              </w:r>
            </w:del>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6D57FEE1" w14:textId="726FC93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03" w:author="Houyem Rais" w:date="2024-02-22T15:03:00Z"/>
                <w:rFonts w:cs="Calibri"/>
                <w:sz w:val="18"/>
                <w:szCs w:val="18"/>
                <w:lang w:eastAsia="fr-FR"/>
              </w:rPr>
              <w:pPrChange w:id="12504" w:author="Houyem Rais" w:date="2024-02-22T15:03:00Z">
                <w:pPr>
                  <w:widowControl/>
                  <w:autoSpaceDE/>
                  <w:autoSpaceDN/>
                  <w:spacing w:before="0" w:after="0" w:line="240" w:lineRule="auto"/>
                  <w:jc w:val="center"/>
                </w:pPr>
              </w:pPrChange>
            </w:pPr>
            <w:del w:id="12505" w:author="Houyem Rais" w:date="2024-02-22T15:03:00Z">
              <w:r w:rsidRPr="00007B3E" w:rsidDel="00CB2812">
                <w:rPr>
                  <w:rFonts w:cs="Calibri"/>
                  <w:sz w:val="18"/>
                  <w:szCs w:val="18"/>
                  <w:lang w:eastAsia="fr-FR"/>
                </w:rPr>
                <w:delText> </w:delText>
              </w:r>
            </w:del>
          </w:p>
        </w:tc>
      </w:tr>
      <w:tr w:rsidR="00244D6F" w:rsidRPr="00007B3E" w:rsidDel="00CB2812" w14:paraId="7E37246A" w14:textId="740799C0" w:rsidTr="005259CD">
        <w:trPr>
          <w:trHeight w:val="187"/>
          <w:del w:id="12506"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CD31997" w14:textId="17348A4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07" w:author="Houyem Rais" w:date="2024-02-22T15:03:00Z"/>
                <w:rFonts w:cs="Calibri"/>
                <w:b/>
                <w:bCs/>
                <w:sz w:val="18"/>
                <w:szCs w:val="18"/>
                <w:lang w:eastAsia="fr-FR"/>
              </w:rPr>
              <w:pPrChange w:id="12508" w:author="Houyem Rais" w:date="2024-02-22T15:03:00Z">
                <w:pPr>
                  <w:widowControl/>
                  <w:autoSpaceDE/>
                  <w:autoSpaceDN/>
                  <w:spacing w:before="0" w:after="0" w:line="240" w:lineRule="auto"/>
                  <w:jc w:val="center"/>
                </w:pPr>
              </w:pPrChange>
            </w:pPr>
            <w:del w:id="12509"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09899910" w14:textId="45A2E00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10" w:author="Houyem Rais" w:date="2024-02-22T15:03:00Z"/>
                <w:rFonts w:cs="Calibri"/>
                <w:b/>
                <w:bCs/>
                <w:sz w:val="18"/>
                <w:szCs w:val="18"/>
                <w:lang w:eastAsia="fr-FR"/>
              </w:rPr>
              <w:pPrChange w:id="12511" w:author="Houyem Rais" w:date="2024-02-22T15:03:00Z">
                <w:pPr>
                  <w:widowControl/>
                  <w:autoSpaceDE/>
                  <w:autoSpaceDN/>
                  <w:spacing w:before="0" w:after="0" w:line="240" w:lineRule="auto"/>
                  <w:jc w:val="left"/>
                </w:pPr>
              </w:pPrChange>
            </w:pPr>
            <w:del w:id="12512" w:author="Houyem Rais" w:date="2024-02-22T15:03:00Z">
              <w:r w:rsidRPr="00007B3E" w:rsidDel="00CB2812">
                <w:rPr>
                  <w:rFonts w:cs="Calibri"/>
                  <w:b/>
                  <w:bCs/>
                  <w:sz w:val="18"/>
                  <w:szCs w:val="18"/>
                  <w:lang w:eastAsia="fr-FR"/>
                </w:rPr>
                <w:delText> </w:delText>
              </w:r>
            </w:del>
          </w:p>
        </w:tc>
        <w:tc>
          <w:tcPr>
            <w:tcW w:w="234" w:type="pct"/>
            <w:tcBorders>
              <w:top w:val="nil"/>
              <w:left w:val="nil"/>
              <w:bottom w:val="single" w:sz="4" w:space="0" w:color="auto"/>
              <w:right w:val="single" w:sz="4" w:space="0" w:color="auto"/>
            </w:tcBorders>
            <w:shd w:val="clear" w:color="auto" w:fill="auto"/>
            <w:noWrap/>
            <w:hideMark/>
          </w:tcPr>
          <w:p w14:paraId="7EC1C12B" w14:textId="7E3CC8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13" w:author="Houyem Rais" w:date="2024-02-22T15:03:00Z"/>
                <w:rFonts w:cs="Calibri"/>
                <w:sz w:val="18"/>
                <w:szCs w:val="18"/>
                <w:lang w:eastAsia="fr-FR"/>
              </w:rPr>
              <w:pPrChange w:id="12514" w:author="Houyem Rais" w:date="2024-02-22T15:03:00Z">
                <w:pPr>
                  <w:widowControl/>
                  <w:autoSpaceDE/>
                  <w:autoSpaceDN/>
                  <w:spacing w:before="0" w:after="0" w:line="240" w:lineRule="auto"/>
                  <w:jc w:val="center"/>
                </w:pPr>
              </w:pPrChange>
            </w:pPr>
            <w:del w:id="12515"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6A1C7DF6" w14:textId="4EC29B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16" w:author="Houyem Rais" w:date="2024-02-22T15:03:00Z"/>
                <w:rFonts w:cs="Calibri"/>
                <w:sz w:val="18"/>
                <w:szCs w:val="18"/>
                <w:lang w:eastAsia="fr-FR"/>
              </w:rPr>
              <w:pPrChange w:id="12517" w:author="Houyem Rais" w:date="2024-02-22T15:03:00Z">
                <w:pPr>
                  <w:widowControl/>
                  <w:autoSpaceDE/>
                  <w:autoSpaceDN/>
                  <w:spacing w:before="0" w:after="0" w:line="240" w:lineRule="auto"/>
                  <w:jc w:val="center"/>
                </w:pPr>
              </w:pPrChange>
            </w:pPr>
            <w:del w:id="12518"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62194392" w14:textId="1E75687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19" w:author="Houyem Rais" w:date="2024-02-22T15:03:00Z"/>
                <w:rFonts w:cs="Calibri"/>
                <w:sz w:val="18"/>
                <w:szCs w:val="18"/>
                <w:lang w:eastAsia="fr-FR"/>
              </w:rPr>
              <w:pPrChange w:id="12520" w:author="Houyem Rais" w:date="2024-02-22T15:03:00Z">
                <w:pPr>
                  <w:widowControl/>
                  <w:autoSpaceDE/>
                  <w:autoSpaceDN/>
                  <w:spacing w:before="0" w:after="0" w:line="240" w:lineRule="auto"/>
                  <w:jc w:val="center"/>
                </w:pPr>
              </w:pPrChange>
            </w:pPr>
            <w:del w:id="12521"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E4225E1" w14:textId="22E93A3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22" w:author="Houyem Rais" w:date="2024-02-22T15:03:00Z"/>
                <w:rFonts w:cs="Calibri"/>
                <w:sz w:val="18"/>
                <w:szCs w:val="18"/>
                <w:lang w:eastAsia="fr-FR"/>
              </w:rPr>
              <w:pPrChange w:id="12523" w:author="Houyem Rais" w:date="2024-02-22T15:03:00Z">
                <w:pPr>
                  <w:widowControl/>
                  <w:autoSpaceDE/>
                  <w:autoSpaceDN/>
                  <w:spacing w:before="0" w:after="0" w:line="240" w:lineRule="auto"/>
                  <w:jc w:val="left"/>
                </w:pPr>
              </w:pPrChange>
            </w:pPr>
            <w:del w:id="12524" w:author="Houyem Rais" w:date="2024-02-22T15:03:00Z">
              <w:r w:rsidRPr="00007B3E" w:rsidDel="00CB2812">
                <w:rPr>
                  <w:rFonts w:cs="Calibri"/>
                  <w:sz w:val="18"/>
                  <w:szCs w:val="18"/>
                  <w:lang w:eastAsia="fr-FR"/>
                </w:rPr>
                <w:delText> </w:delText>
              </w:r>
            </w:del>
          </w:p>
        </w:tc>
        <w:tc>
          <w:tcPr>
            <w:tcW w:w="994" w:type="pct"/>
            <w:vMerge/>
            <w:tcBorders>
              <w:top w:val="nil"/>
              <w:left w:val="single" w:sz="4" w:space="0" w:color="auto"/>
              <w:bottom w:val="single" w:sz="4" w:space="0" w:color="auto"/>
              <w:right w:val="single" w:sz="4" w:space="0" w:color="auto"/>
            </w:tcBorders>
            <w:hideMark/>
          </w:tcPr>
          <w:p w14:paraId="4AB433E1" w14:textId="686B361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25" w:author="Houyem Rais" w:date="2024-02-22T15:03:00Z"/>
                <w:rFonts w:cs="Calibri"/>
                <w:sz w:val="18"/>
                <w:szCs w:val="18"/>
                <w:lang w:eastAsia="fr-FR"/>
              </w:rPr>
              <w:pPrChange w:id="12526" w:author="Houyem Rais" w:date="2024-02-22T15:03:00Z">
                <w:pPr>
                  <w:widowControl/>
                  <w:autoSpaceDE/>
                  <w:autoSpaceDN/>
                  <w:spacing w:before="0" w:after="0" w:line="240" w:lineRule="auto"/>
                  <w:jc w:val="left"/>
                </w:pPr>
              </w:pPrChange>
            </w:pPr>
          </w:p>
        </w:tc>
      </w:tr>
      <w:tr w:rsidR="00244D6F" w:rsidRPr="00007B3E" w:rsidDel="00CB2812" w14:paraId="4C37EDB5" w14:textId="74A264E9" w:rsidTr="005259CD">
        <w:trPr>
          <w:trHeight w:val="213"/>
          <w:del w:id="1252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47CE302" w14:textId="05EA7E0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28" w:author="Houyem Rais" w:date="2024-02-22T15:03:00Z"/>
                <w:rFonts w:cs="Calibri"/>
                <w:b/>
                <w:bCs/>
                <w:sz w:val="18"/>
                <w:szCs w:val="18"/>
                <w:lang w:eastAsia="fr-FR"/>
              </w:rPr>
              <w:pPrChange w:id="12529" w:author="Houyem Rais" w:date="2024-02-22T15:03:00Z">
                <w:pPr>
                  <w:widowControl/>
                  <w:autoSpaceDE/>
                  <w:autoSpaceDN/>
                  <w:spacing w:before="0" w:after="0" w:line="240" w:lineRule="auto"/>
                  <w:jc w:val="center"/>
                </w:pPr>
              </w:pPrChange>
            </w:pPr>
            <w:del w:id="12530" w:author="Houyem Rais" w:date="2024-02-22T15:03:00Z">
              <w:r w:rsidRPr="00007B3E" w:rsidDel="00CB2812">
                <w:rPr>
                  <w:rFonts w:cs="Calibri"/>
                  <w:b/>
                  <w:bCs/>
                  <w:sz w:val="18"/>
                  <w:szCs w:val="18"/>
                  <w:lang w:eastAsia="fr-FR"/>
                </w:rPr>
                <w:delText>301</w:delText>
              </w:r>
            </w:del>
          </w:p>
        </w:tc>
        <w:tc>
          <w:tcPr>
            <w:tcW w:w="1450" w:type="pct"/>
            <w:tcBorders>
              <w:top w:val="nil"/>
              <w:left w:val="nil"/>
              <w:bottom w:val="single" w:sz="4" w:space="0" w:color="auto"/>
              <w:right w:val="single" w:sz="4" w:space="0" w:color="auto"/>
            </w:tcBorders>
            <w:shd w:val="clear" w:color="auto" w:fill="auto"/>
            <w:noWrap/>
            <w:hideMark/>
          </w:tcPr>
          <w:p w14:paraId="661D77CD" w14:textId="49CD2AF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31" w:author="Houyem Rais" w:date="2024-02-22T15:03:00Z"/>
                <w:rFonts w:cs="Calibri"/>
                <w:sz w:val="18"/>
                <w:szCs w:val="18"/>
                <w:lang w:eastAsia="fr-FR"/>
              </w:rPr>
              <w:pPrChange w:id="12532" w:author="Houyem Rais" w:date="2024-02-22T15:03:00Z">
                <w:pPr>
                  <w:widowControl/>
                  <w:autoSpaceDE/>
                  <w:autoSpaceDN/>
                  <w:spacing w:before="0" w:after="0" w:line="240" w:lineRule="auto"/>
                  <w:jc w:val="left"/>
                </w:pPr>
              </w:pPrChange>
            </w:pPr>
            <w:del w:id="12533" w:author="Houyem Rais" w:date="2024-02-22T15:03:00Z">
              <w:r w:rsidRPr="00007B3E" w:rsidDel="00CB2812">
                <w:rPr>
                  <w:rFonts w:cs="Calibri"/>
                  <w:sz w:val="18"/>
                  <w:szCs w:val="18"/>
                  <w:lang w:eastAsia="fr-FR"/>
                </w:rPr>
                <w:delText>Fourniture et mise en œuvre de la grave non traité 0/31,5</w:delText>
              </w:r>
            </w:del>
          </w:p>
        </w:tc>
        <w:tc>
          <w:tcPr>
            <w:tcW w:w="234" w:type="pct"/>
            <w:tcBorders>
              <w:top w:val="nil"/>
              <w:left w:val="nil"/>
              <w:bottom w:val="single" w:sz="4" w:space="0" w:color="auto"/>
              <w:right w:val="single" w:sz="4" w:space="0" w:color="auto"/>
            </w:tcBorders>
            <w:shd w:val="clear" w:color="auto" w:fill="auto"/>
            <w:noWrap/>
            <w:hideMark/>
          </w:tcPr>
          <w:p w14:paraId="1389D688" w14:textId="60A4BB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34" w:author="Houyem Rais" w:date="2024-02-22T15:03:00Z"/>
                <w:rFonts w:cs="Calibri"/>
                <w:sz w:val="18"/>
                <w:szCs w:val="18"/>
                <w:lang w:eastAsia="fr-FR"/>
              </w:rPr>
              <w:pPrChange w:id="12535" w:author="Houyem Rais" w:date="2024-02-22T15:03:00Z">
                <w:pPr>
                  <w:widowControl/>
                  <w:autoSpaceDE/>
                  <w:autoSpaceDN/>
                  <w:spacing w:before="0" w:after="0" w:line="240" w:lineRule="auto"/>
                  <w:jc w:val="center"/>
                </w:pPr>
              </w:pPrChange>
            </w:pPr>
            <w:del w:id="12536"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29F7D7D4" w14:textId="43EE79E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37" w:author="Houyem Rais" w:date="2024-02-22T15:03:00Z"/>
                <w:rFonts w:cs="Calibri"/>
                <w:sz w:val="18"/>
                <w:szCs w:val="18"/>
                <w:lang w:eastAsia="fr-FR"/>
              </w:rPr>
              <w:pPrChange w:id="12538" w:author="Houyem Rais" w:date="2024-02-22T15:03:00Z">
                <w:pPr>
                  <w:widowControl/>
                  <w:autoSpaceDE/>
                  <w:autoSpaceDN/>
                  <w:spacing w:before="0" w:after="0" w:line="240" w:lineRule="auto"/>
                  <w:jc w:val="center"/>
                </w:pPr>
              </w:pPrChange>
            </w:pPr>
            <w:del w:id="12539" w:author="Houyem Rais" w:date="2024-02-22T15:03:00Z">
              <w:r w:rsidRPr="00007B3E" w:rsidDel="00CB2812">
                <w:rPr>
                  <w:rFonts w:cs="Calibri"/>
                  <w:sz w:val="18"/>
                  <w:szCs w:val="18"/>
                  <w:lang w:eastAsia="fr-FR"/>
                </w:rPr>
                <w:delText>324 000</w:delText>
              </w:r>
            </w:del>
          </w:p>
        </w:tc>
        <w:tc>
          <w:tcPr>
            <w:tcW w:w="772" w:type="pct"/>
            <w:tcBorders>
              <w:top w:val="nil"/>
              <w:left w:val="nil"/>
              <w:bottom w:val="single" w:sz="4" w:space="0" w:color="auto"/>
              <w:right w:val="single" w:sz="4" w:space="0" w:color="auto"/>
            </w:tcBorders>
            <w:shd w:val="clear" w:color="auto" w:fill="auto"/>
            <w:noWrap/>
            <w:hideMark/>
          </w:tcPr>
          <w:p w14:paraId="241FB13D" w14:textId="2FB60D6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40" w:author="Houyem Rais" w:date="2024-02-22T15:03:00Z"/>
                <w:rFonts w:cs="Calibri"/>
                <w:sz w:val="18"/>
                <w:szCs w:val="18"/>
                <w:lang w:eastAsia="fr-FR"/>
              </w:rPr>
              <w:pPrChange w:id="12541" w:author="Houyem Rais" w:date="2024-02-22T15:03:00Z">
                <w:pPr>
                  <w:widowControl/>
                  <w:autoSpaceDE/>
                  <w:autoSpaceDN/>
                  <w:spacing w:before="0" w:after="0" w:line="240" w:lineRule="auto"/>
                  <w:jc w:val="right"/>
                </w:pPr>
              </w:pPrChange>
            </w:pPr>
            <w:del w:id="12542" w:author="Houyem Rais" w:date="2024-02-22T15:03:00Z">
              <w:r w:rsidRPr="00007B3E" w:rsidDel="00CB2812">
                <w:rPr>
                  <w:rFonts w:cs="Calibri"/>
                  <w:sz w:val="18"/>
                  <w:szCs w:val="18"/>
                  <w:lang w:eastAsia="fr-FR"/>
                </w:rPr>
                <w:delText>50,000</w:delText>
              </w:r>
            </w:del>
          </w:p>
        </w:tc>
        <w:tc>
          <w:tcPr>
            <w:tcW w:w="694" w:type="pct"/>
            <w:tcBorders>
              <w:top w:val="nil"/>
              <w:left w:val="nil"/>
              <w:bottom w:val="single" w:sz="4" w:space="0" w:color="auto"/>
              <w:right w:val="single" w:sz="4" w:space="0" w:color="auto"/>
            </w:tcBorders>
            <w:shd w:val="clear" w:color="auto" w:fill="auto"/>
            <w:noWrap/>
            <w:hideMark/>
          </w:tcPr>
          <w:p w14:paraId="6EDF471A" w14:textId="469A446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43" w:author="Houyem Rais" w:date="2024-02-22T15:03:00Z"/>
                <w:rFonts w:cs="Calibri"/>
                <w:sz w:val="18"/>
                <w:szCs w:val="18"/>
                <w:lang w:eastAsia="fr-FR"/>
              </w:rPr>
              <w:pPrChange w:id="12544" w:author="Houyem Rais" w:date="2024-02-22T15:03:00Z">
                <w:pPr>
                  <w:widowControl/>
                  <w:autoSpaceDE/>
                  <w:autoSpaceDN/>
                  <w:spacing w:before="0" w:after="0" w:line="240" w:lineRule="auto"/>
                  <w:jc w:val="right"/>
                </w:pPr>
              </w:pPrChange>
            </w:pPr>
            <w:del w:id="12545" w:author="Houyem Rais" w:date="2024-02-22T15:03:00Z">
              <w:r w:rsidRPr="00007B3E" w:rsidDel="00CB2812">
                <w:rPr>
                  <w:rFonts w:cs="Calibri"/>
                  <w:sz w:val="18"/>
                  <w:szCs w:val="18"/>
                  <w:lang w:eastAsia="fr-FR"/>
                </w:rPr>
                <w:delText>16 200 000,000</w:delText>
              </w:r>
            </w:del>
          </w:p>
        </w:tc>
        <w:tc>
          <w:tcPr>
            <w:tcW w:w="994" w:type="pct"/>
            <w:tcBorders>
              <w:top w:val="nil"/>
              <w:left w:val="nil"/>
              <w:bottom w:val="single" w:sz="4" w:space="0" w:color="auto"/>
              <w:right w:val="single" w:sz="4" w:space="0" w:color="auto"/>
            </w:tcBorders>
            <w:shd w:val="clear" w:color="auto" w:fill="auto"/>
            <w:noWrap/>
            <w:hideMark/>
          </w:tcPr>
          <w:p w14:paraId="06B79767" w14:textId="51EC631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46" w:author="Houyem Rais" w:date="2024-02-22T15:03:00Z"/>
                <w:rFonts w:cs="Calibri"/>
                <w:sz w:val="18"/>
                <w:szCs w:val="18"/>
                <w:lang w:eastAsia="fr-FR"/>
              </w:rPr>
              <w:pPrChange w:id="12547" w:author="Houyem Rais" w:date="2024-02-22T15:03:00Z">
                <w:pPr>
                  <w:widowControl/>
                  <w:autoSpaceDE/>
                  <w:autoSpaceDN/>
                  <w:spacing w:before="0" w:after="0" w:line="240" w:lineRule="auto"/>
                  <w:jc w:val="left"/>
                </w:pPr>
              </w:pPrChange>
            </w:pPr>
            <w:del w:id="12548" w:author="Houyem Rais" w:date="2024-02-22T15:03:00Z">
              <w:r w:rsidRPr="00007B3E" w:rsidDel="00CB2812">
                <w:rPr>
                  <w:rFonts w:cs="Calibri"/>
                  <w:sz w:val="18"/>
                  <w:szCs w:val="18"/>
                  <w:lang w:eastAsia="fr-FR"/>
                </w:rPr>
                <w:delText> </w:delText>
              </w:r>
            </w:del>
          </w:p>
        </w:tc>
      </w:tr>
      <w:tr w:rsidR="00244D6F" w:rsidRPr="00007B3E" w:rsidDel="00CB2812" w14:paraId="694298E4" w14:textId="1651FE60" w:rsidTr="005259CD">
        <w:trPr>
          <w:trHeight w:val="213"/>
          <w:del w:id="12549"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8A727CD" w14:textId="28EB5BE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50" w:author="Houyem Rais" w:date="2024-02-22T15:03:00Z"/>
                <w:rFonts w:cs="Calibri"/>
                <w:b/>
                <w:bCs/>
                <w:sz w:val="18"/>
                <w:szCs w:val="18"/>
                <w:lang w:eastAsia="fr-FR"/>
              </w:rPr>
              <w:pPrChange w:id="12551" w:author="Houyem Rais" w:date="2024-02-22T15:03:00Z">
                <w:pPr>
                  <w:widowControl/>
                  <w:autoSpaceDE/>
                  <w:autoSpaceDN/>
                  <w:spacing w:before="0" w:after="0" w:line="240" w:lineRule="auto"/>
                  <w:jc w:val="center"/>
                </w:pPr>
              </w:pPrChange>
            </w:pPr>
            <w:del w:id="12552" w:author="Houyem Rais" w:date="2024-02-22T15:03:00Z">
              <w:r w:rsidRPr="00007B3E" w:rsidDel="00CB2812">
                <w:rPr>
                  <w:rFonts w:cs="Calibri"/>
                  <w:b/>
                  <w:bCs/>
                  <w:sz w:val="18"/>
                  <w:szCs w:val="18"/>
                  <w:lang w:eastAsia="fr-FR"/>
                </w:rPr>
                <w:delText>302</w:delText>
              </w:r>
            </w:del>
          </w:p>
        </w:tc>
        <w:tc>
          <w:tcPr>
            <w:tcW w:w="1450" w:type="pct"/>
            <w:tcBorders>
              <w:top w:val="nil"/>
              <w:left w:val="nil"/>
              <w:bottom w:val="single" w:sz="4" w:space="0" w:color="auto"/>
              <w:right w:val="single" w:sz="4" w:space="0" w:color="auto"/>
            </w:tcBorders>
            <w:shd w:val="clear" w:color="auto" w:fill="auto"/>
            <w:noWrap/>
            <w:hideMark/>
          </w:tcPr>
          <w:p w14:paraId="5FAE9E4A" w14:textId="77D0DC9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53" w:author="Houyem Rais" w:date="2024-02-22T15:03:00Z"/>
                <w:rFonts w:cs="Calibri"/>
                <w:sz w:val="18"/>
                <w:szCs w:val="18"/>
                <w:lang w:eastAsia="fr-FR"/>
              </w:rPr>
              <w:pPrChange w:id="12554" w:author="Houyem Rais" w:date="2024-02-22T15:03:00Z">
                <w:pPr>
                  <w:widowControl/>
                  <w:autoSpaceDE/>
                  <w:autoSpaceDN/>
                  <w:spacing w:before="0" w:after="0" w:line="240" w:lineRule="auto"/>
                  <w:jc w:val="left"/>
                </w:pPr>
              </w:pPrChange>
            </w:pPr>
            <w:del w:id="12555" w:author="Houyem Rais" w:date="2024-02-22T15:03:00Z">
              <w:r w:rsidRPr="00007B3E" w:rsidDel="00CB2812">
                <w:rPr>
                  <w:rFonts w:cs="Calibri"/>
                  <w:sz w:val="18"/>
                  <w:szCs w:val="18"/>
                  <w:lang w:eastAsia="fr-FR"/>
                </w:rPr>
                <w:delText xml:space="preserve">Fourniture et mise en œuvre de la grave reconstituée et humidifiée </w:delText>
              </w:r>
            </w:del>
          </w:p>
        </w:tc>
        <w:tc>
          <w:tcPr>
            <w:tcW w:w="234" w:type="pct"/>
            <w:tcBorders>
              <w:top w:val="nil"/>
              <w:left w:val="nil"/>
              <w:bottom w:val="single" w:sz="4" w:space="0" w:color="auto"/>
              <w:right w:val="single" w:sz="4" w:space="0" w:color="auto"/>
            </w:tcBorders>
            <w:shd w:val="clear" w:color="auto" w:fill="auto"/>
            <w:noWrap/>
            <w:hideMark/>
          </w:tcPr>
          <w:p w14:paraId="48FB6D46" w14:textId="0A8A15E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56" w:author="Houyem Rais" w:date="2024-02-22T15:03:00Z"/>
                <w:rFonts w:cs="Calibri"/>
                <w:sz w:val="18"/>
                <w:szCs w:val="18"/>
                <w:lang w:eastAsia="fr-FR"/>
              </w:rPr>
              <w:pPrChange w:id="12557" w:author="Houyem Rais" w:date="2024-02-22T15:03:00Z">
                <w:pPr>
                  <w:widowControl/>
                  <w:autoSpaceDE/>
                  <w:autoSpaceDN/>
                  <w:spacing w:before="0" w:after="0" w:line="240" w:lineRule="auto"/>
                  <w:jc w:val="center"/>
                </w:pPr>
              </w:pPrChange>
            </w:pPr>
            <w:del w:id="12558"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709C01F3" w14:textId="6C4259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59" w:author="Houyem Rais" w:date="2024-02-22T15:03:00Z"/>
                <w:rFonts w:cs="Calibri"/>
                <w:sz w:val="18"/>
                <w:szCs w:val="18"/>
                <w:lang w:eastAsia="fr-FR"/>
              </w:rPr>
              <w:pPrChange w:id="12560" w:author="Houyem Rais" w:date="2024-02-22T15:03:00Z">
                <w:pPr>
                  <w:widowControl/>
                  <w:autoSpaceDE/>
                  <w:autoSpaceDN/>
                  <w:spacing w:before="0" w:after="0" w:line="240" w:lineRule="auto"/>
                  <w:jc w:val="center"/>
                </w:pPr>
              </w:pPrChange>
            </w:pPr>
            <w:del w:id="12561" w:author="Houyem Rais" w:date="2024-02-22T15:03:00Z">
              <w:r w:rsidRPr="00007B3E" w:rsidDel="00CB2812">
                <w:rPr>
                  <w:rFonts w:cs="Calibri"/>
                  <w:sz w:val="18"/>
                  <w:szCs w:val="18"/>
                  <w:lang w:eastAsia="fr-FR"/>
                </w:rPr>
                <w:delText>192 000</w:delText>
              </w:r>
            </w:del>
          </w:p>
        </w:tc>
        <w:tc>
          <w:tcPr>
            <w:tcW w:w="772" w:type="pct"/>
            <w:tcBorders>
              <w:top w:val="nil"/>
              <w:left w:val="nil"/>
              <w:bottom w:val="single" w:sz="4" w:space="0" w:color="auto"/>
              <w:right w:val="single" w:sz="4" w:space="0" w:color="auto"/>
            </w:tcBorders>
            <w:shd w:val="clear" w:color="auto" w:fill="auto"/>
            <w:noWrap/>
            <w:hideMark/>
          </w:tcPr>
          <w:p w14:paraId="2C03BA38" w14:textId="549F8B8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62" w:author="Houyem Rais" w:date="2024-02-22T15:03:00Z"/>
                <w:rFonts w:cs="Calibri"/>
                <w:sz w:val="18"/>
                <w:szCs w:val="18"/>
                <w:lang w:eastAsia="fr-FR"/>
              </w:rPr>
              <w:pPrChange w:id="12563" w:author="Houyem Rais" w:date="2024-02-22T15:03:00Z">
                <w:pPr>
                  <w:widowControl/>
                  <w:autoSpaceDE/>
                  <w:autoSpaceDN/>
                  <w:spacing w:before="0" w:after="0" w:line="240" w:lineRule="auto"/>
                  <w:jc w:val="right"/>
                </w:pPr>
              </w:pPrChange>
            </w:pPr>
            <w:del w:id="12564" w:author="Houyem Rais" w:date="2024-02-22T15:03:00Z">
              <w:r w:rsidRPr="00007B3E" w:rsidDel="00CB2812">
                <w:rPr>
                  <w:rFonts w:cs="Calibri"/>
                  <w:sz w:val="18"/>
                  <w:szCs w:val="18"/>
                  <w:lang w:eastAsia="fr-FR"/>
                </w:rPr>
                <w:delText>60,000</w:delText>
              </w:r>
            </w:del>
          </w:p>
        </w:tc>
        <w:tc>
          <w:tcPr>
            <w:tcW w:w="694" w:type="pct"/>
            <w:tcBorders>
              <w:top w:val="nil"/>
              <w:left w:val="nil"/>
              <w:bottom w:val="single" w:sz="4" w:space="0" w:color="auto"/>
              <w:right w:val="single" w:sz="4" w:space="0" w:color="auto"/>
            </w:tcBorders>
            <w:shd w:val="clear" w:color="auto" w:fill="auto"/>
            <w:noWrap/>
            <w:hideMark/>
          </w:tcPr>
          <w:p w14:paraId="260BC266" w14:textId="60BD6B1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65" w:author="Houyem Rais" w:date="2024-02-22T15:03:00Z"/>
                <w:rFonts w:cs="Calibri"/>
                <w:sz w:val="18"/>
                <w:szCs w:val="18"/>
                <w:lang w:eastAsia="fr-FR"/>
              </w:rPr>
              <w:pPrChange w:id="12566" w:author="Houyem Rais" w:date="2024-02-22T15:03:00Z">
                <w:pPr>
                  <w:widowControl/>
                  <w:autoSpaceDE/>
                  <w:autoSpaceDN/>
                  <w:spacing w:before="0" w:after="0" w:line="240" w:lineRule="auto"/>
                  <w:jc w:val="right"/>
                </w:pPr>
              </w:pPrChange>
            </w:pPr>
            <w:del w:id="12567" w:author="Houyem Rais" w:date="2024-02-22T15:03:00Z">
              <w:r w:rsidRPr="00007B3E" w:rsidDel="00CB2812">
                <w:rPr>
                  <w:rFonts w:cs="Calibri"/>
                  <w:sz w:val="18"/>
                  <w:szCs w:val="18"/>
                  <w:lang w:eastAsia="fr-FR"/>
                </w:rPr>
                <w:delText>11 520 000,000</w:delText>
              </w:r>
            </w:del>
          </w:p>
        </w:tc>
        <w:tc>
          <w:tcPr>
            <w:tcW w:w="994" w:type="pct"/>
            <w:tcBorders>
              <w:top w:val="nil"/>
              <w:left w:val="nil"/>
              <w:bottom w:val="single" w:sz="4" w:space="0" w:color="auto"/>
              <w:right w:val="single" w:sz="4" w:space="0" w:color="auto"/>
            </w:tcBorders>
            <w:shd w:val="clear" w:color="auto" w:fill="auto"/>
            <w:noWrap/>
            <w:hideMark/>
          </w:tcPr>
          <w:p w14:paraId="2C2D848B" w14:textId="76181E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68" w:author="Houyem Rais" w:date="2024-02-22T15:03:00Z"/>
                <w:rFonts w:cs="Calibri"/>
                <w:sz w:val="18"/>
                <w:szCs w:val="18"/>
                <w:lang w:eastAsia="fr-FR"/>
              </w:rPr>
              <w:pPrChange w:id="12569" w:author="Houyem Rais" w:date="2024-02-22T15:03:00Z">
                <w:pPr>
                  <w:widowControl/>
                  <w:autoSpaceDE/>
                  <w:autoSpaceDN/>
                  <w:spacing w:before="0" w:after="0" w:line="240" w:lineRule="auto"/>
                  <w:jc w:val="left"/>
                </w:pPr>
              </w:pPrChange>
            </w:pPr>
            <w:del w:id="12570" w:author="Houyem Rais" w:date="2024-02-22T15:03:00Z">
              <w:r w:rsidRPr="00007B3E" w:rsidDel="00CB2812">
                <w:rPr>
                  <w:rFonts w:cs="Calibri"/>
                  <w:sz w:val="18"/>
                  <w:szCs w:val="18"/>
                  <w:lang w:eastAsia="fr-FR"/>
                </w:rPr>
                <w:delText> </w:delText>
              </w:r>
            </w:del>
          </w:p>
        </w:tc>
      </w:tr>
      <w:tr w:rsidR="00244D6F" w:rsidRPr="00007B3E" w:rsidDel="00CB2812" w14:paraId="361851FC" w14:textId="61337E46" w:rsidTr="005259CD">
        <w:trPr>
          <w:trHeight w:val="187"/>
          <w:del w:id="1257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AF05F36" w14:textId="0E1B0C5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72" w:author="Houyem Rais" w:date="2024-02-22T15:03:00Z"/>
                <w:rFonts w:cs="Calibri"/>
                <w:b/>
                <w:bCs/>
                <w:sz w:val="18"/>
                <w:szCs w:val="18"/>
                <w:lang w:eastAsia="fr-FR"/>
              </w:rPr>
              <w:pPrChange w:id="12573" w:author="Houyem Rais" w:date="2024-02-22T15:03:00Z">
                <w:pPr>
                  <w:widowControl/>
                  <w:autoSpaceDE/>
                  <w:autoSpaceDN/>
                  <w:spacing w:before="0" w:after="0" w:line="240" w:lineRule="auto"/>
                  <w:jc w:val="center"/>
                </w:pPr>
              </w:pPrChange>
            </w:pPr>
            <w:del w:id="12574" w:author="Houyem Rais" w:date="2024-02-22T15:03:00Z">
              <w:r w:rsidRPr="00007B3E" w:rsidDel="00CB2812">
                <w:rPr>
                  <w:rFonts w:cs="Calibri"/>
                  <w:b/>
                  <w:bCs/>
                  <w:sz w:val="18"/>
                  <w:szCs w:val="18"/>
                  <w:lang w:eastAsia="fr-FR"/>
                </w:rPr>
                <w:delText>303</w:delText>
              </w:r>
            </w:del>
          </w:p>
        </w:tc>
        <w:tc>
          <w:tcPr>
            <w:tcW w:w="1450" w:type="pct"/>
            <w:tcBorders>
              <w:top w:val="nil"/>
              <w:left w:val="nil"/>
              <w:bottom w:val="single" w:sz="4" w:space="0" w:color="auto"/>
              <w:right w:val="single" w:sz="4" w:space="0" w:color="auto"/>
            </w:tcBorders>
            <w:shd w:val="clear" w:color="auto" w:fill="auto"/>
            <w:noWrap/>
            <w:hideMark/>
          </w:tcPr>
          <w:p w14:paraId="3281622D" w14:textId="379AE1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75" w:author="Houyem Rais" w:date="2024-02-22T15:03:00Z"/>
                <w:rFonts w:cs="Calibri"/>
                <w:sz w:val="18"/>
                <w:szCs w:val="18"/>
                <w:lang w:eastAsia="fr-FR"/>
              </w:rPr>
              <w:pPrChange w:id="12576" w:author="Houyem Rais" w:date="2024-02-22T15:03:00Z">
                <w:pPr>
                  <w:widowControl/>
                  <w:autoSpaceDE/>
                  <w:autoSpaceDN/>
                  <w:spacing w:before="0" w:after="0" w:line="240" w:lineRule="auto"/>
                </w:pPr>
              </w:pPrChange>
            </w:pPr>
            <w:del w:id="12577" w:author="Houyem Rais" w:date="2024-02-22T15:03:00Z">
              <w:r w:rsidRPr="00007B3E" w:rsidDel="00CB2812">
                <w:rPr>
                  <w:rFonts w:cs="Calibri"/>
                  <w:sz w:val="18"/>
                  <w:szCs w:val="18"/>
                  <w:lang w:eastAsia="fr-FR"/>
                </w:rPr>
                <w:delText xml:space="preserve">Pose de voie et mise en œuvre du ballast </w:delText>
              </w:r>
            </w:del>
          </w:p>
        </w:tc>
        <w:tc>
          <w:tcPr>
            <w:tcW w:w="234" w:type="pct"/>
            <w:tcBorders>
              <w:top w:val="nil"/>
              <w:left w:val="nil"/>
              <w:bottom w:val="single" w:sz="4" w:space="0" w:color="auto"/>
              <w:right w:val="single" w:sz="4" w:space="0" w:color="auto"/>
            </w:tcBorders>
            <w:shd w:val="clear" w:color="auto" w:fill="auto"/>
            <w:noWrap/>
            <w:hideMark/>
          </w:tcPr>
          <w:p w14:paraId="28A01DBC" w14:textId="559C97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78" w:author="Houyem Rais" w:date="2024-02-22T15:03:00Z"/>
                <w:rFonts w:cs="Calibri"/>
                <w:sz w:val="18"/>
                <w:szCs w:val="18"/>
                <w:lang w:eastAsia="fr-FR"/>
              </w:rPr>
              <w:pPrChange w:id="12579" w:author="Houyem Rais" w:date="2024-02-22T15:03:00Z">
                <w:pPr>
                  <w:widowControl/>
                  <w:autoSpaceDE/>
                  <w:autoSpaceDN/>
                  <w:spacing w:before="0" w:after="0" w:line="240" w:lineRule="auto"/>
                  <w:jc w:val="center"/>
                </w:pPr>
              </w:pPrChange>
            </w:pPr>
            <w:del w:id="12580"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21A1706B" w14:textId="6DBBFF6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81" w:author="Houyem Rais" w:date="2024-02-22T15:03:00Z"/>
                <w:rFonts w:cs="Calibri"/>
                <w:sz w:val="18"/>
                <w:szCs w:val="18"/>
                <w:lang w:eastAsia="fr-FR"/>
              </w:rPr>
              <w:pPrChange w:id="12582" w:author="Houyem Rais" w:date="2024-02-22T15:03:00Z">
                <w:pPr>
                  <w:widowControl/>
                  <w:autoSpaceDE/>
                  <w:autoSpaceDN/>
                  <w:spacing w:before="0" w:after="0" w:line="240" w:lineRule="auto"/>
                  <w:jc w:val="center"/>
                </w:pPr>
              </w:pPrChange>
            </w:pPr>
            <w:del w:id="12583"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49627869" w14:textId="6C5F35F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84" w:author="Houyem Rais" w:date="2024-02-22T15:03:00Z"/>
                <w:rFonts w:cs="Calibri"/>
                <w:sz w:val="18"/>
                <w:szCs w:val="18"/>
                <w:lang w:eastAsia="fr-FR"/>
              </w:rPr>
              <w:pPrChange w:id="12585" w:author="Houyem Rais" w:date="2024-02-22T15:03:00Z">
                <w:pPr>
                  <w:widowControl/>
                  <w:autoSpaceDE/>
                  <w:autoSpaceDN/>
                  <w:spacing w:before="0" w:after="0" w:line="240" w:lineRule="auto"/>
                  <w:jc w:val="left"/>
                </w:pPr>
              </w:pPrChange>
            </w:pPr>
            <w:del w:id="12586"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61B22F2E" w14:textId="2D8DB95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87" w:author="Houyem Rais" w:date="2024-02-22T15:03:00Z"/>
                <w:rFonts w:cs="Calibri"/>
                <w:sz w:val="18"/>
                <w:szCs w:val="18"/>
                <w:lang w:eastAsia="fr-FR"/>
              </w:rPr>
              <w:pPrChange w:id="12588" w:author="Houyem Rais" w:date="2024-02-22T15:03:00Z">
                <w:pPr>
                  <w:widowControl/>
                  <w:autoSpaceDE/>
                  <w:autoSpaceDN/>
                  <w:spacing w:before="0" w:after="0" w:line="240" w:lineRule="auto"/>
                  <w:jc w:val="left"/>
                </w:pPr>
              </w:pPrChange>
            </w:pPr>
            <w:del w:id="12589"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0BC8EC27" w14:textId="41F14D6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90" w:author="Houyem Rais" w:date="2024-02-22T15:03:00Z"/>
                <w:rFonts w:cs="Calibri"/>
                <w:sz w:val="18"/>
                <w:szCs w:val="18"/>
                <w:lang w:eastAsia="fr-FR"/>
              </w:rPr>
              <w:pPrChange w:id="12591" w:author="Houyem Rais" w:date="2024-02-22T15:03:00Z">
                <w:pPr>
                  <w:widowControl/>
                  <w:autoSpaceDE/>
                  <w:autoSpaceDN/>
                  <w:spacing w:before="0" w:after="0" w:line="240" w:lineRule="auto"/>
                  <w:jc w:val="left"/>
                </w:pPr>
              </w:pPrChange>
            </w:pPr>
            <w:del w:id="12592" w:author="Houyem Rais" w:date="2024-02-22T15:03:00Z">
              <w:r w:rsidRPr="00007B3E" w:rsidDel="00CB2812">
                <w:rPr>
                  <w:rFonts w:cs="Calibri"/>
                  <w:sz w:val="18"/>
                  <w:szCs w:val="18"/>
                  <w:lang w:eastAsia="fr-FR"/>
                </w:rPr>
                <w:delText> </w:delText>
              </w:r>
            </w:del>
          </w:p>
        </w:tc>
      </w:tr>
      <w:tr w:rsidR="00244D6F" w:rsidRPr="00007B3E" w:rsidDel="00CB2812" w14:paraId="78803B7E" w14:textId="6F22AE35" w:rsidTr="005259CD">
        <w:trPr>
          <w:trHeight w:val="187"/>
          <w:del w:id="1259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E0E04C4" w14:textId="428D9F1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94" w:author="Houyem Rais" w:date="2024-02-22T15:03:00Z"/>
                <w:rFonts w:cs="Calibri"/>
                <w:b/>
                <w:bCs/>
                <w:sz w:val="18"/>
                <w:szCs w:val="18"/>
                <w:lang w:eastAsia="fr-FR"/>
              </w:rPr>
              <w:pPrChange w:id="12595" w:author="Houyem Rais" w:date="2024-02-22T15:03:00Z">
                <w:pPr>
                  <w:widowControl/>
                  <w:autoSpaceDE/>
                  <w:autoSpaceDN/>
                  <w:spacing w:before="0" w:after="0" w:line="240" w:lineRule="auto"/>
                  <w:jc w:val="center"/>
                </w:pPr>
              </w:pPrChange>
            </w:pPr>
            <w:del w:id="12596" w:author="Houyem Rais" w:date="2024-02-22T15:03:00Z">
              <w:r w:rsidRPr="00007B3E" w:rsidDel="00CB2812">
                <w:rPr>
                  <w:rFonts w:cs="Calibri"/>
                  <w:b/>
                  <w:bCs/>
                  <w:sz w:val="18"/>
                  <w:szCs w:val="18"/>
                  <w:lang w:eastAsia="fr-FR"/>
                </w:rPr>
                <w:delText>303.1</w:delText>
              </w:r>
            </w:del>
          </w:p>
        </w:tc>
        <w:tc>
          <w:tcPr>
            <w:tcW w:w="1450" w:type="pct"/>
            <w:tcBorders>
              <w:top w:val="nil"/>
              <w:left w:val="nil"/>
              <w:bottom w:val="nil"/>
              <w:right w:val="nil"/>
            </w:tcBorders>
            <w:shd w:val="clear" w:color="auto" w:fill="auto"/>
            <w:noWrap/>
            <w:hideMark/>
          </w:tcPr>
          <w:p w14:paraId="5AD9B356" w14:textId="7157D32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597" w:author="Houyem Rais" w:date="2024-02-22T15:03:00Z"/>
                <w:rFonts w:cs="Calibri"/>
                <w:color w:val="000000"/>
                <w:sz w:val="18"/>
                <w:szCs w:val="18"/>
                <w:lang w:eastAsia="fr-FR"/>
              </w:rPr>
              <w:pPrChange w:id="12598" w:author="Houyem Rais" w:date="2024-02-22T15:03:00Z">
                <w:pPr>
                  <w:widowControl/>
                  <w:autoSpaceDE/>
                  <w:autoSpaceDN/>
                  <w:spacing w:before="0" w:after="0" w:line="240" w:lineRule="auto"/>
                  <w:jc w:val="left"/>
                </w:pPr>
              </w:pPrChange>
            </w:pPr>
            <w:del w:id="12599" w:author="Houyem Rais" w:date="2024-02-22T15:03:00Z">
              <w:r w:rsidRPr="00007B3E" w:rsidDel="00CB2812">
                <w:rPr>
                  <w:rFonts w:cs="Calibri"/>
                  <w:color w:val="000000"/>
                  <w:sz w:val="18"/>
                  <w:szCs w:val="18"/>
                  <w:lang w:eastAsia="fr-FR"/>
                </w:rPr>
                <w:delText>Pose de voie en rail neuve UIC 60 E1</w:delText>
              </w:r>
            </w:del>
          </w:p>
        </w:tc>
        <w:tc>
          <w:tcPr>
            <w:tcW w:w="234" w:type="pct"/>
            <w:tcBorders>
              <w:top w:val="nil"/>
              <w:left w:val="single" w:sz="4" w:space="0" w:color="auto"/>
              <w:bottom w:val="single" w:sz="4" w:space="0" w:color="auto"/>
              <w:right w:val="single" w:sz="4" w:space="0" w:color="auto"/>
            </w:tcBorders>
            <w:shd w:val="clear" w:color="auto" w:fill="auto"/>
            <w:noWrap/>
            <w:hideMark/>
          </w:tcPr>
          <w:p w14:paraId="6CC1C5CD" w14:textId="6FE15C7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00" w:author="Houyem Rais" w:date="2024-02-22T15:03:00Z"/>
                <w:rFonts w:cs="Calibri"/>
                <w:sz w:val="18"/>
                <w:szCs w:val="18"/>
                <w:lang w:eastAsia="fr-FR"/>
              </w:rPr>
              <w:pPrChange w:id="12601" w:author="Houyem Rais" w:date="2024-02-22T15:03:00Z">
                <w:pPr>
                  <w:widowControl/>
                  <w:autoSpaceDE/>
                  <w:autoSpaceDN/>
                  <w:spacing w:before="0" w:after="0" w:line="240" w:lineRule="auto"/>
                  <w:jc w:val="center"/>
                </w:pPr>
              </w:pPrChange>
            </w:pPr>
            <w:del w:id="12602" w:author="Houyem Rais" w:date="2024-02-22T15:03:00Z">
              <w:r w:rsidRPr="00007B3E" w:rsidDel="00CB2812">
                <w:rPr>
                  <w:rFonts w:cs="Calibri"/>
                  <w:sz w:val="18"/>
                  <w:szCs w:val="18"/>
                  <w:lang w:eastAsia="fr-FR"/>
                </w:rPr>
                <w:delText>ml</w:delText>
              </w:r>
            </w:del>
          </w:p>
        </w:tc>
        <w:tc>
          <w:tcPr>
            <w:tcW w:w="464" w:type="pct"/>
            <w:tcBorders>
              <w:top w:val="nil"/>
              <w:left w:val="nil"/>
              <w:bottom w:val="single" w:sz="4" w:space="0" w:color="auto"/>
              <w:right w:val="single" w:sz="4" w:space="0" w:color="auto"/>
            </w:tcBorders>
            <w:shd w:val="clear" w:color="auto" w:fill="auto"/>
            <w:noWrap/>
            <w:hideMark/>
          </w:tcPr>
          <w:p w14:paraId="60CE4853" w14:textId="7F128E0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03" w:author="Houyem Rais" w:date="2024-02-22T15:03:00Z"/>
                <w:rFonts w:cs="Calibri"/>
                <w:sz w:val="18"/>
                <w:szCs w:val="18"/>
                <w:lang w:eastAsia="fr-FR"/>
              </w:rPr>
              <w:pPrChange w:id="12604" w:author="Houyem Rais" w:date="2024-02-22T15:03:00Z">
                <w:pPr>
                  <w:widowControl/>
                  <w:autoSpaceDE/>
                  <w:autoSpaceDN/>
                  <w:spacing w:before="0" w:after="0" w:line="240" w:lineRule="auto"/>
                  <w:jc w:val="center"/>
                </w:pPr>
              </w:pPrChange>
            </w:pPr>
            <w:del w:id="12605" w:author="Houyem Rais" w:date="2024-02-22T15:03:00Z">
              <w:r w:rsidRPr="00007B3E" w:rsidDel="00CB2812">
                <w:rPr>
                  <w:rFonts w:cs="Calibri"/>
                  <w:sz w:val="18"/>
                  <w:szCs w:val="18"/>
                  <w:lang w:eastAsia="fr-FR"/>
                </w:rPr>
                <w:delText>72 000</w:delText>
              </w:r>
            </w:del>
          </w:p>
        </w:tc>
        <w:tc>
          <w:tcPr>
            <w:tcW w:w="772" w:type="pct"/>
            <w:tcBorders>
              <w:top w:val="nil"/>
              <w:left w:val="nil"/>
              <w:bottom w:val="single" w:sz="4" w:space="0" w:color="auto"/>
              <w:right w:val="single" w:sz="4" w:space="0" w:color="auto"/>
            </w:tcBorders>
            <w:shd w:val="clear" w:color="auto" w:fill="auto"/>
            <w:noWrap/>
            <w:hideMark/>
          </w:tcPr>
          <w:p w14:paraId="64B985EC" w14:textId="7295472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06" w:author="Houyem Rais" w:date="2024-02-22T15:03:00Z"/>
                <w:rFonts w:cs="Calibri"/>
                <w:sz w:val="18"/>
                <w:szCs w:val="18"/>
                <w:lang w:eastAsia="fr-FR"/>
              </w:rPr>
              <w:pPrChange w:id="12607" w:author="Houyem Rais" w:date="2024-02-22T15:03:00Z">
                <w:pPr>
                  <w:widowControl/>
                  <w:autoSpaceDE/>
                  <w:autoSpaceDN/>
                  <w:spacing w:before="0" w:after="0" w:line="240" w:lineRule="auto"/>
                  <w:jc w:val="right"/>
                </w:pPr>
              </w:pPrChange>
            </w:pPr>
            <w:del w:id="12608" w:author="Houyem Rais" w:date="2024-02-22T15:03:00Z">
              <w:r w:rsidRPr="00007B3E" w:rsidDel="00CB2812">
                <w:rPr>
                  <w:rFonts w:cs="Calibri"/>
                  <w:sz w:val="18"/>
                  <w:szCs w:val="18"/>
                  <w:lang w:eastAsia="fr-FR"/>
                </w:rPr>
                <w:delText xml:space="preserve">187,25 </w:delText>
              </w:r>
            </w:del>
          </w:p>
        </w:tc>
        <w:tc>
          <w:tcPr>
            <w:tcW w:w="694" w:type="pct"/>
            <w:tcBorders>
              <w:top w:val="nil"/>
              <w:left w:val="nil"/>
              <w:bottom w:val="single" w:sz="4" w:space="0" w:color="auto"/>
              <w:right w:val="single" w:sz="4" w:space="0" w:color="auto"/>
            </w:tcBorders>
            <w:shd w:val="clear" w:color="auto" w:fill="auto"/>
            <w:noWrap/>
            <w:hideMark/>
          </w:tcPr>
          <w:p w14:paraId="3C538C8C" w14:textId="36D5DDD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09" w:author="Houyem Rais" w:date="2024-02-22T15:03:00Z"/>
                <w:rFonts w:cs="Calibri"/>
                <w:sz w:val="18"/>
                <w:szCs w:val="18"/>
                <w:lang w:eastAsia="fr-FR"/>
              </w:rPr>
              <w:pPrChange w:id="12610" w:author="Houyem Rais" w:date="2024-02-22T15:03:00Z">
                <w:pPr>
                  <w:widowControl/>
                  <w:autoSpaceDE/>
                  <w:autoSpaceDN/>
                  <w:spacing w:before="0" w:after="0" w:line="240" w:lineRule="auto"/>
                  <w:jc w:val="right"/>
                </w:pPr>
              </w:pPrChange>
            </w:pPr>
            <w:del w:id="12611" w:author="Houyem Rais" w:date="2024-02-22T15:03:00Z">
              <w:r w:rsidRPr="00007B3E" w:rsidDel="00CB2812">
                <w:rPr>
                  <w:rFonts w:cs="Calibri"/>
                  <w:sz w:val="18"/>
                  <w:szCs w:val="18"/>
                  <w:lang w:eastAsia="fr-FR"/>
                </w:rPr>
                <w:delText xml:space="preserve">13 482 000,00 </w:delText>
              </w:r>
            </w:del>
          </w:p>
        </w:tc>
        <w:tc>
          <w:tcPr>
            <w:tcW w:w="994" w:type="pct"/>
            <w:tcBorders>
              <w:top w:val="nil"/>
              <w:left w:val="nil"/>
              <w:bottom w:val="single" w:sz="4" w:space="0" w:color="auto"/>
              <w:right w:val="single" w:sz="4" w:space="0" w:color="auto"/>
            </w:tcBorders>
            <w:shd w:val="clear" w:color="auto" w:fill="auto"/>
            <w:noWrap/>
            <w:hideMark/>
          </w:tcPr>
          <w:p w14:paraId="6C439A38" w14:textId="76FD51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12" w:author="Houyem Rais" w:date="2024-02-22T15:03:00Z"/>
                <w:rFonts w:cs="Calibri"/>
                <w:sz w:val="18"/>
                <w:szCs w:val="18"/>
                <w:lang w:eastAsia="fr-FR"/>
              </w:rPr>
              <w:pPrChange w:id="12613" w:author="Houyem Rais" w:date="2024-02-22T15:03:00Z">
                <w:pPr>
                  <w:widowControl/>
                  <w:autoSpaceDE/>
                  <w:autoSpaceDN/>
                  <w:spacing w:before="0" w:after="0" w:line="240" w:lineRule="auto"/>
                  <w:jc w:val="left"/>
                </w:pPr>
              </w:pPrChange>
            </w:pPr>
            <w:del w:id="12614" w:author="Houyem Rais" w:date="2024-02-22T15:03:00Z">
              <w:r w:rsidRPr="00007B3E" w:rsidDel="00CB2812">
                <w:rPr>
                  <w:rFonts w:cs="Calibri"/>
                  <w:sz w:val="18"/>
                  <w:szCs w:val="18"/>
                  <w:lang w:eastAsia="fr-FR"/>
                </w:rPr>
                <w:delText> </w:delText>
              </w:r>
            </w:del>
          </w:p>
        </w:tc>
      </w:tr>
      <w:tr w:rsidR="00244D6F" w:rsidRPr="00007B3E" w:rsidDel="00CB2812" w14:paraId="2A75F8FB" w14:textId="5B2C2BFF" w:rsidTr="005259CD">
        <w:trPr>
          <w:trHeight w:val="213"/>
          <w:del w:id="1261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6A77595E" w14:textId="3A9297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16" w:author="Houyem Rais" w:date="2024-02-22T15:03:00Z"/>
                <w:rFonts w:cs="Calibri"/>
                <w:b/>
                <w:bCs/>
                <w:sz w:val="18"/>
                <w:szCs w:val="18"/>
                <w:lang w:eastAsia="fr-FR"/>
              </w:rPr>
              <w:pPrChange w:id="12617" w:author="Houyem Rais" w:date="2024-02-22T15:03:00Z">
                <w:pPr>
                  <w:widowControl/>
                  <w:autoSpaceDE/>
                  <w:autoSpaceDN/>
                  <w:spacing w:before="0" w:after="0" w:line="240" w:lineRule="auto"/>
                  <w:jc w:val="center"/>
                </w:pPr>
              </w:pPrChange>
            </w:pPr>
            <w:del w:id="12618" w:author="Houyem Rais" w:date="2024-02-22T15:03:00Z">
              <w:r w:rsidRPr="00007B3E" w:rsidDel="00CB2812">
                <w:rPr>
                  <w:rFonts w:cs="Calibri"/>
                  <w:b/>
                  <w:bCs/>
                  <w:sz w:val="18"/>
                  <w:szCs w:val="18"/>
                  <w:lang w:eastAsia="fr-FR"/>
                </w:rPr>
                <w:delText>303.2</w:delText>
              </w:r>
            </w:del>
          </w:p>
        </w:tc>
        <w:tc>
          <w:tcPr>
            <w:tcW w:w="1450" w:type="pct"/>
            <w:tcBorders>
              <w:top w:val="single" w:sz="4" w:space="0" w:color="auto"/>
              <w:left w:val="nil"/>
              <w:bottom w:val="single" w:sz="4" w:space="0" w:color="auto"/>
              <w:right w:val="single" w:sz="4" w:space="0" w:color="auto"/>
            </w:tcBorders>
            <w:shd w:val="clear" w:color="auto" w:fill="auto"/>
            <w:noWrap/>
            <w:hideMark/>
          </w:tcPr>
          <w:p w14:paraId="7FAC4A14" w14:textId="3C53B59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19" w:author="Houyem Rais" w:date="2024-02-22T15:03:00Z"/>
                <w:rFonts w:cs="Calibri"/>
                <w:sz w:val="18"/>
                <w:szCs w:val="18"/>
                <w:lang w:eastAsia="fr-FR"/>
              </w:rPr>
              <w:pPrChange w:id="12620" w:author="Houyem Rais" w:date="2024-02-22T15:03:00Z">
                <w:pPr>
                  <w:widowControl/>
                  <w:autoSpaceDE/>
                  <w:autoSpaceDN/>
                  <w:spacing w:before="0" w:after="0" w:line="240" w:lineRule="auto"/>
                  <w:jc w:val="left"/>
                </w:pPr>
              </w:pPrChange>
            </w:pPr>
            <w:del w:id="12621" w:author="Houyem Rais" w:date="2024-02-22T15:03:00Z">
              <w:r w:rsidRPr="00007B3E" w:rsidDel="00CB2812">
                <w:rPr>
                  <w:rFonts w:cs="Calibri"/>
                  <w:sz w:val="18"/>
                  <w:szCs w:val="18"/>
                  <w:lang w:eastAsia="fr-FR"/>
                </w:rPr>
                <w:delText>Fourniture et pose de ballast 25/60</w:delText>
              </w:r>
            </w:del>
          </w:p>
        </w:tc>
        <w:tc>
          <w:tcPr>
            <w:tcW w:w="234" w:type="pct"/>
            <w:tcBorders>
              <w:top w:val="nil"/>
              <w:left w:val="single" w:sz="4" w:space="0" w:color="auto"/>
              <w:bottom w:val="single" w:sz="4" w:space="0" w:color="auto"/>
              <w:right w:val="single" w:sz="4" w:space="0" w:color="auto"/>
            </w:tcBorders>
            <w:shd w:val="clear" w:color="auto" w:fill="auto"/>
            <w:noWrap/>
            <w:hideMark/>
          </w:tcPr>
          <w:p w14:paraId="0FA2E6CB" w14:textId="611B1F6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22" w:author="Houyem Rais" w:date="2024-02-22T15:03:00Z"/>
                <w:rFonts w:cs="Calibri"/>
                <w:sz w:val="18"/>
                <w:szCs w:val="18"/>
                <w:lang w:eastAsia="fr-FR"/>
              </w:rPr>
              <w:pPrChange w:id="12623" w:author="Houyem Rais" w:date="2024-02-22T15:03:00Z">
                <w:pPr>
                  <w:widowControl/>
                  <w:autoSpaceDE/>
                  <w:autoSpaceDN/>
                  <w:spacing w:before="0" w:after="0" w:line="240" w:lineRule="auto"/>
                  <w:jc w:val="center"/>
                </w:pPr>
              </w:pPrChange>
            </w:pPr>
            <w:del w:id="12624"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777CA13B" w14:textId="18F220E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25" w:author="Houyem Rais" w:date="2024-02-22T15:03:00Z"/>
                <w:rFonts w:cs="Calibri"/>
                <w:sz w:val="18"/>
                <w:szCs w:val="18"/>
                <w:lang w:eastAsia="fr-FR"/>
              </w:rPr>
              <w:pPrChange w:id="12626" w:author="Houyem Rais" w:date="2024-02-22T15:03:00Z">
                <w:pPr>
                  <w:widowControl/>
                  <w:autoSpaceDE/>
                  <w:autoSpaceDN/>
                  <w:spacing w:before="0" w:after="0" w:line="240" w:lineRule="auto"/>
                  <w:jc w:val="center"/>
                </w:pPr>
              </w:pPrChange>
            </w:pPr>
            <w:del w:id="12627" w:author="Houyem Rais" w:date="2024-02-22T15:03:00Z">
              <w:r w:rsidRPr="00007B3E" w:rsidDel="00CB2812">
                <w:rPr>
                  <w:rFonts w:cs="Calibri"/>
                  <w:sz w:val="18"/>
                  <w:szCs w:val="18"/>
                  <w:lang w:eastAsia="fr-FR"/>
                </w:rPr>
                <w:delText>165 000</w:delText>
              </w:r>
            </w:del>
          </w:p>
        </w:tc>
        <w:tc>
          <w:tcPr>
            <w:tcW w:w="772" w:type="pct"/>
            <w:tcBorders>
              <w:top w:val="nil"/>
              <w:left w:val="nil"/>
              <w:bottom w:val="single" w:sz="4" w:space="0" w:color="auto"/>
              <w:right w:val="single" w:sz="4" w:space="0" w:color="auto"/>
            </w:tcBorders>
            <w:shd w:val="clear" w:color="auto" w:fill="auto"/>
            <w:noWrap/>
            <w:hideMark/>
          </w:tcPr>
          <w:p w14:paraId="03424A13" w14:textId="6B8C1BC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28" w:author="Houyem Rais" w:date="2024-02-22T15:03:00Z"/>
                <w:rFonts w:cs="Calibri"/>
                <w:sz w:val="18"/>
                <w:szCs w:val="18"/>
                <w:lang w:eastAsia="fr-FR"/>
              </w:rPr>
              <w:pPrChange w:id="12629" w:author="Houyem Rais" w:date="2024-02-22T15:03:00Z">
                <w:pPr>
                  <w:widowControl/>
                  <w:autoSpaceDE/>
                  <w:autoSpaceDN/>
                  <w:spacing w:before="0" w:after="0" w:line="240" w:lineRule="auto"/>
                  <w:jc w:val="right"/>
                </w:pPr>
              </w:pPrChange>
            </w:pPr>
            <w:del w:id="12630" w:author="Houyem Rais" w:date="2024-02-22T15:03:00Z">
              <w:r w:rsidRPr="00007B3E" w:rsidDel="00CB2812">
                <w:rPr>
                  <w:rFonts w:cs="Calibri"/>
                  <w:sz w:val="18"/>
                  <w:szCs w:val="18"/>
                  <w:lang w:eastAsia="fr-FR"/>
                </w:rPr>
                <w:delText xml:space="preserve">182,69 </w:delText>
              </w:r>
            </w:del>
          </w:p>
        </w:tc>
        <w:tc>
          <w:tcPr>
            <w:tcW w:w="694" w:type="pct"/>
            <w:tcBorders>
              <w:top w:val="nil"/>
              <w:left w:val="nil"/>
              <w:bottom w:val="single" w:sz="4" w:space="0" w:color="auto"/>
              <w:right w:val="single" w:sz="4" w:space="0" w:color="auto"/>
            </w:tcBorders>
            <w:shd w:val="clear" w:color="auto" w:fill="auto"/>
            <w:noWrap/>
            <w:hideMark/>
          </w:tcPr>
          <w:p w14:paraId="21207546" w14:textId="6008BA9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31" w:author="Houyem Rais" w:date="2024-02-22T15:03:00Z"/>
                <w:rFonts w:cs="Calibri"/>
                <w:sz w:val="18"/>
                <w:szCs w:val="18"/>
                <w:lang w:eastAsia="fr-FR"/>
              </w:rPr>
              <w:pPrChange w:id="12632" w:author="Houyem Rais" w:date="2024-02-22T15:03:00Z">
                <w:pPr>
                  <w:widowControl/>
                  <w:autoSpaceDE/>
                  <w:autoSpaceDN/>
                  <w:spacing w:before="0" w:after="0" w:line="240" w:lineRule="auto"/>
                  <w:jc w:val="right"/>
                </w:pPr>
              </w:pPrChange>
            </w:pPr>
            <w:del w:id="12633" w:author="Houyem Rais" w:date="2024-02-22T15:03:00Z">
              <w:r w:rsidRPr="00007B3E" w:rsidDel="00CB2812">
                <w:rPr>
                  <w:rFonts w:cs="Calibri"/>
                  <w:sz w:val="18"/>
                  <w:szCs w:val="18"/>
                  <w:lang w:eastAsia="fr-FR"/>
                </w:rPr>
                <w:delText xml:space="preserve">30 143 850,00 </w:delText>
              </w:r>
            </w:del>
          </w:p>
        </w:tc>
        <w:tc>
          <w:tcPr>
            <w:tcW w:w="994" w:type="pct"/>
            <w:tcBorders>
              <w:top w:val="nil"/>
              <w:left w:val="nil"/>
              <w:bottom w:val="single" w:sz="4" w:space="0" w:color="auto"/>
              <w:right w:val="single" w:sz="4" w:space="0" w:color="auto"/>
            </w:tcBorders>
            <w:shd w:val="clear" w:color="auto" w:fill="auto"/>
            <w:noWrap/>
            <w:hideMark/>
          </w:tcPr>
          <w:p w14:paraId="753FC503" w14:textId="32289D6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34" w:author="Houyem Rais" w:date="2024-02-22T15:03:00Z"/>
                <w:rFonts w:cs="Calibri"/>
                <w:sz w:val="18"/>
                <w:szCs w:val="18"/>
                <w:lang w:eastAsia="fr-FR"/>
              </w:rPr>
              <w:pPrChange w:id="12635" w:author="Houyem Rais" w:date="2024-02-22T15:03:00Z">
                <w:pPr>
                  <w:widowControl/>
                  <w:autoSpaceDE/>
                  <w:autoSpaceDN/>
                  <w:spacing w:before="0" w:after="0" w:line="240" w:lineRule="auto"/>
                  <w:jc w:val="left"/>
                </w:pPr>
              </w:pPrChange>
            </w:pPr>
            <w:del w:id="12636" w:author="Houyem Rais" w:date="2024-02-22T15:03:00Z">
              <w:r w:rsidRPr="00007B3E" w:rsidDel="00CB2812">
                <w:rPr>
                  <w:rFonts w:cs="Calibri"/>
                  <w:sz w:val="18"/>
                  <w:szCs w:val="18"/>
                  <w:lang w:eastAsia="fr-FR"/>
                </w:rPr>
                <w:delText> </w:delText>
              </w:r>
            </w:del>
          </w:p>
        </w:tc>
      </w:tr>
      <w:tr w:rsidR="00244D6F" w:rsidRPr="00007B3E" w:rsidDel="00CB2812" w14:paraId="74175BB0" w14:textId="70DEE51C" w:rsidTr="005259CD">
        <w:trPr>
          <w:trHeight w:val="187"/>
          <w:del w:id="1263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ADD7673" w14:textId="5B1EE2F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38" w:author="Houyem Rais" w:date="2024-02-22T15:03:00Z"/>
                <w:rFonts w:cs="Calibri"/>
                <w:b/>
                <w:bCs/>
                <w:sz w:val="18"/>
                <w:szCs w:val="18"/>
                <w:lang w:eastAsia="fr-FR"/>
              </w:rPr>
              <w:pPrChange w:id="12639" w:author="Houyem Rais" w:date="2024-02-22T15:03:00Z">
                <w:pPr>
                  <w:widowControl/>
                  <w:autoSpaceDE/>
                  <w:autoSpaceDN/>
                  <w:spacing w:before="0" w:after="0" w:line="240" w:lineRule="auto"/>
                  <w:jc w:val="center"/>
                </w:pPr>
              </w:pPrChange>
            </w:pPr>
            <w:del w:id="12640" w:author="Houyem Rais" w:date="2024-02-22T15:03:00Z">
              <w:r w:rsidRPr="00007B3E" w:rsidDel="00CB2812">
                <w:rPr>
                  <w:rFonts w:cs="Calibri"/>
                  <w:b/>
                  <w:bCs/>
                  <w:sz w:val="18"/>
                  <w:szCs w:val="18"/>
                  <w:lang w:eastAsia="fr-FR"/>
                </w:rPr>
                <w:delText>303.3</w:delText>
              </w:r>
            </w:del>
          </w:p>
        </w:tc>
        <w:tc>
          <w:tcPr>
            <w:tcW w:w="1450" w:type="pct"/>
            <w:tcBorders>
              <w:top w:val="nil"/>
              <w:left w:val="nil"/>
              <w:bottom w:val="single" w:sz="4" w:space="0" w:color="auto"/>
              <w:right w:val="nil"/>
            </w:tcBorders>
            <w:shd w:val="clear" w:color="auto" w:fill="auto"/>
            <w:noWrap/>
            <w:hideMark/>
          </w:tcPr>
          <w:p w14:paraId="6D15D545" w14:textId="53D7CA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41" w:author="Houyem Rais" w:date="2024-02-22T15:03:00Z"/>
                <w:rFonts w:cs="Calibri"/>
                <w:sz w:val="18"/>
                <w:szCs w:val="18"/>
                <w:lang w:eastAsia="fr-FR"/>
              </w:rPr>
              <w:pPrChange w:id="12642" w:author="Houyem Rais" w:date="2024-02-22T15:03:00Z">
                <w:pPr>
                  <w:widowControl/>
                  <w:autoSpaceDE/>
                  <w:autoSpaceDN/>
                  <w:spacing w:before="0" w:after="0" w:line="240" w:lineRule="auto"/>
                  <w:jc w:val="left"/>
                </w:pPr>
              </w:pPrChange>
            </w:pPr>
            <w:del w:id="12643" w:author="Houyem Rais" w:date="2024-02-22T15:03:00Z">
              <w:r w:rsidRPr="00007B3E" w:rsidDel="00CB2812">
                <w:rPr>
                  <w:rFonts w:cs="Calibri"/>
                  <w:sz w:val="18"/>
                  <w:szCs w:val="18"/>
                  <w:lang w:eastAsia="fr-FR"/>
                </w:rPr>
                <w:delText>Soudage des joints de rail</w:delText>
              </w:r>
            </w:del>
          </w:p>
        </w:tc>
        <w:tc>
          <w:tcPr>
            <w:tcW w:w="234" w:type="pct"/>
            <w:tcBorders>
              <w:top w:val="single" w:sz="4" w:space="0" w:color="auto"/>
              <w:left w:val="nil"/>
              <w:bottom w:val="single" w:sz="4" w:space="0" w:color="auto"/>
              <w:right w:val="nil"/>
            </w:tcBorders>
            <w:shd w:val="clear" w:color="auto" w:fill="auto"/>
            <w:noWrap/>
            <w:hideMark/>
          </w:tcPr>
          <w:p w14:paraId="79A39A72" w14:textId="43BAF1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44" w:author="Houyem Rais" w:date="2024-02-22T15:03:00Z"/>
                <w:rFonts w:cs="Calibri"/>
                <w:sz w:val="18"/>
                <w:szCs w:val="18"/>
                <w:lang w:eastAsia="fr-FR"/>
              </w:rPr>
              <w:pPrChange w:id="12645" w:author="Houyem Rais" w:date="2024-02-22T15:03:00Z">
                <w:pPr>
                  <w:widowControl/>
                  <w:autoSpaceDE/>
                  <w:autoSpaceDN/>
                  <w:spacing w:before="0" w:after="0" w:line="240" w:lineRule="auto"/>
                  <w:jc w:val="center"/>
                </w:pPr>
              </w:pPrChange>
            </w:pPr>
            <w:del w:id="12646" w:author="Houyem Rais" w:date="2024-02-22T15:03:00Z">
              <w:r w:rsidRPr="00007B3E" w:rsidDel="00CB2812">
                <w:rPr>
                  <w:rFonts w:cs="Calibri"/>
                  <w:sz w:val="18"/>
                  <w:szCs w:val="18"/>
                  <w:lang w:eastAsia="fr-FR"/>
                </w:rPr>
                <w:delText> </w:delText>
              </w:r>
            </w:del>
          </w:p>
        </w:tc>
        <w:tc>
          <w:tcPr>
            <w:tcW w:w="464" w:type="pct"/>
            <w:tcBorders>
              <w:top w:val="single" w:sz="4" w:space="0" w:color="auto"/>
              <w:left w:val="nil"/>
              <w:bottom w:val="single" w:sz="4" w:space="0" w:color="auto"/>
              <w:right w:val="nil"/>
            </w:tcBorders>
            <w:shd w:val="clear" w:color="auto" w:fill="auto"/>
            <w:noWrap/>
            <w:hideMark/>
          </w:tcPr>
          <w:p w14:paraId="1468F44A" w14:textId="772BC06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47" w:author="Houyem Rais" w:date="2024-02-22T15:03:00Z"/>
                <w:rFonts w:cs="Calibri"/>
                <w:sz w:val="18"/>
                <w:szCs w:val="18"/>
                <w:lang w:eastAsia="fr-FR"/>
              </w:rPr>
              <w:pPrChange w:id="12648" w:author="Houyem Rais" w:date="2024-02-22T15:03:00Z">
                <w:pPr>
                  <w:widowControl/>
                  <w:autoSpaceDE/>
                  <w:autoSpaceDN/>
                  <w:spacing w:before="0" w:after="0" w:line="240" w:lineRule="auto"/>
                  <w:jc w:val="center"/>
                </w:pPr>
              </w:pPrChange>
            </w:pPr>
            <w:del w:id="12649" w:author="Houyem Rais" w:date="2024-02-22T15:03:00Z">
              <w:r w:rsidRPr="00007B3E" w:rsidDel="00CB2812">
                <w:rPr>
                  <w:rFonts w:cs="Calibri"/>
                  <w:sz w:val="18"/>
                  <w:szCs w:val="18"/>
                  <w:lang w:eastAsia="fr-FR"/>
                </w:rPr>
                <w:delText> </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19706B84" w14:textId="628FE9B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50" w:author="Houyem Rais" w:date="2024-02-22T15:03:00Z"/>
                <w:rFonts w:cs="Calibri"/>
                <w:sz w:val="18"/>
                <w:szCs w:val="18"/>
                <w:lang w:eastAsia="fr-FR"/>
              </w:rPr>
              <w:pPrChange w:id="12651" w:author="Houyem Rais" w:date="2024-02-22T15:03:00Z">
                <w:pPr>
                  <w:widowControl/>
                  <w:autoSpaceDE/>
                  <w:autoSpaceDN/>
                  <w:spacing w:before="0" w:after="0" w:line="240" w:lineRule="auto"/>
                  <w:jc w:val="right"/>
                </w:pPr>
              </w:pPrChange>
            </w:pPr>
            <w:del w:id="12652" w:author="Houyem Rais" w:date="2024-02-22T15:03:00Z">
              <w:r w:rsidRPr="00007B3E" w:rsidDel="00CB2812">
                <w:rPr>
                  <w:rFonts w:cs="Calibri"/>
                  <w:sz w:val="18"/>
                  <w:szCs w:val="18"/>
                  <w:lang w:eastAsia="fr-FR"/>
                </w:rPr>
                <w:delText> </w:delText>
              </w:r>
            </w:del>
          </w:p>
        </w:tc>
        <w:tc>
          <w:tcPr>
            <w:tcW w:w="694" w:type="pct"/>
            <w:tcBorders>
              <w:top w:val="nil"/>
              <w:left w:val="single" w:sz="4" w:space="0" w:color="auto"/>
              <w:bottom w:val="single" w:sz="4" w:space="0" w:color="auto"/>
              <w:right w:val="single" w:sz="4" w:space="0" w:color="auto"/>
            </w:tcBorders>
            <w:shd w:val="clear" w:color="auto" w:fill="auto"/>
            <w:noWrap/>
            <w:hideMark/>
          </w:tcPr>
          <w:p w14:paraId="08D95603" w14:textId="5672D43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53" w:author="Houyem Rais" w:date="2024-02-22T15:03:00Z"/>
                <w:rFonts w:cs="Calibri"/>
                <w:sz w:val="18"/>
                <w:szCs w:val="18"/>
                <w:lang w:eastAsia="fr-FR"/>
              </w:rPr>
              <w:pPrChange w:id="12654" w:author="Houyem Rais" w:date="2024-02-22T15:03:00Z">
                <w:pPr>
                  <w:widowControl/>
                  <w:autoSpaceDE/>
                  <w:autoSpaceDN/>
                  <w:spacing w:before="0" w:after="0" w:line="240" w:lineRule="auto"/>
                  <w:jc w:val="left"/>
                </w:pPr>
              </w:pPrChange>
            </w:pPr>
            <w:del w:id="12655"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14C56744" w14:textId="4017ECA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56" w:author="Houyem Rais" w:date="2024-02-22T15:03:00Z"/>
                <w:rFonts w:cs="Calibri"/>
                <w:sz w:val="18"/>
                <w:szCs w:val="18"/>
                <w:lang w:eastAsia="fr-FR"/>
              </w:rPr>
              <w:pPrChange w:id="12657" w:author="Houyem Rais" w:date="2024-02-22T15:03:00Z">
                <w:pPr>
                  <w:widowControl/>
                  <w:autoSpaceDE/>
                  <w:autoSpaceDN/>
                  <w:spacing w:before="0" w:after="0" w:line="240" w:lineRule="auto"/>
                  <w:jc w:val="left"/>
                </w:pPr>
              </w:pPrChange>
            </w:pPr>
            <w:del w:id="12658" w:author="Houyem Rais" w:date="2024-02-22T15:03:00Z">
              <w:r w:rsidRPr="00007B3E" w:rsidDel="00CB2812">
                <w:rPr>
                  <w:rFonts w:cs="Calibri"/>
                  <w:sz w:val="18"/>
                  <w:szCs w:val="18"/>
                  <w:lang w:eastAsia="fr-FR"/>
                </w:rPr>
                <w:delText> </w:delText>
              </w:r>
            </w:del>
          </w:p>
        </w:tc>
      </w:tr>
      <w:tr w:rsidR="00244D6F" w:rsidRPr="00007B3E" w:rsidDel="00CB2812" w14:paraId="142F08C0" w14:textId="570E76E0" w:rsidTr="005259CD">
        <w:trPr>
          <w:trHeight w:val="187"/>
          <w:del w:id="12659"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3F2573C9" w14:textId="05AE391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60" w:author="Houyem Rais" w:date="2024-02-22T15:03:00Z"/>
                <w:rFonts w:cs="Calibri"/>
                <w:b/>
                <w:bCs/>
                <w:sz w:val="18"/>
                <w:szCs w:val="18"/>
                <w:lang w:eastAsia="fr-FR"/>
              </w:rPr>
              <w:pPrChange w:id="12661" w:author="Houyem Rais" w:date="2024-02-22T15:03:00Z">
                <w:pPr>
                  <w:widowControl/>
                  <w:autoSpaceDE/>
                  <w:autoSpaceDN/>
                  <w:spacing w:before="0" w:after="0" w:line="240" w:lineRule="auto"/>
                  <w:jc w:val="center"/>
                </w:pPr>
              </w:pPrChange>
            </w:pPr>
            <w:del w:id="12662"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1AD7C1CF" w14:textId="5D60014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63" w:author="Houyem Rais" w:date="2024-02-22T15:03:00Z"/>
                <w:rFonts w:cs="Calibri"/>
                <w:sz w:val="18"/>
                <w:szCs w:val="18"/>
                <w:lang w:eastAsia="fr-FR"/>
              </w:rPr>
              <w:pPrChange w:id="12664" w:author="Houyem Rais" w:date="2024-02-22T15:03:00Z">
                <w:pPr>
                  <w:widowControl/>
                  <w:autoSpaceDE/>
                  <w:autoSpaceDN/>
                  <w:spacing w:before="0" w:after="0" w:line="240" w:lineRule="auto"/>
                  <w:jc w:val="left"/>
                </w:pPr>
              </w:pPrChange>
            </w:pPr>
            <w:del w:id="12665" w:author="Houyem Rais" w:date="2024-02-22T15:03:00Z">
              <w:r w:rsidRPr="00007B3E" w:rsidDel="00CB2812">
                <w:rPr>
                  <w:rFonts w:cs="Calibri"/>
                  <w:sz w:val="18"/>
                  <w:szCs w:val="18"/>
                  <w:lang w:eastAsia="fr-FR"/>
                </w:rPr>
                <w:delText xml:space="preserve">a) Soudage aluminothermique </w:delText>
              </w:r>
            </w:del>
          </w:p>
        </w:tc>
        <w:tc>
          <w:tcPr>
            <w:tcW w:w="234" w:type="pct"/>
            <w:tcBorders>
              <w:top w:val="single" w:sz="4" w:space="0" w:color="auto"/>
              <w:left w:val="single" w:sz="4" w:space="0" w:color="auto"/>
              <w:bottom w:val="single" w:sz="4" w:space="0" w:color="auto"/>
              <w:right w:val="single" w:sz="4" w:space="0" w:color="auto"/>
            </w:tcBorders>
            <w:shd w:val="clear" w:color="auto" w:fill="auto"/>
            <w:noWrap/>
            <w:hideMark/>
          </w:tcPr>
          <w:p w14:paraId="6232E93B" w14:textId="60701DF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66" w:author="Houyem Rais" w:date="2024-02-22T15:03:00Z"/>
                <w:rFonts w:cs="Calibri"/>
                <w:sz w:val="18"/>
                <w:szCs w:val="18"/>
                <w:lang w:eastAsia="fr-FR"/>
              </w:rPr>
              <w:pPrChange w:id="12667" w:author="Houyem Rais" w:date="2024-02-22T15:03:00Z">
                <w:pPr>
                  <w:widowControl/>
                  <w:autoSpaceDE/>
                  <w:autoSpaceDN/>
                  <w:spacing w:before="0" w:after="0" w:line="240" w:lineRule="auto"/>
                  <w:jc w:val="center"/>
                </w:pPr>
              </w:pPrChange>
            </w:pPr>
            <w:del w:id="12668" w:author="Houyem Rais" w:date="2024-02-22T15:03:00Z">
              <w:r w:rsidRPr="00007B3E" w:rsidDel="00CB2812">
                <w:rPr>
                  <w:rFonts w:cs="Calibri"/>
                  <w:sz w:val="18"/>
                  <w:szCs w:val="18"/>
                  <w:lang w:eastAsia="fr-FR"/>
                </w:rPr>
                <w:delText>U</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562A5DC4" w14:textId="1801746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69" w:author="Houyem Rais" w:date="2024-02-22T15:03:00Z"/>
                <w:rFonts w:cs="Calibri"/>
                <w:sz w:val="18"/>
                <w:szCs w:val="18"/>
                <w:lang w:eastAsia="fr-FR"/>
              </w:rPr>
              <w:pPrChange w:id="12670" w:author="Houyem Rais" w:date="2024-02-22T15:03:00Z">
                <w:pPr>
                  <w:widowControl/>
                  <w:autoSpaceDE/>
                  <w:autoSpaceDN/>
                  <w:spacing w:before="0" w:after="0" w:line="240" w:lineRule="auto"/>
                  <w:jc w:val="center"/>
                </w:pPr>
              </w:pPrChange>
            </w:pPr>
            <w:del w:id="12671" w:author="Houyem Rais" w:date="2024-02-22T15:03:00Z">
              <w:r w:rsidRPr="00007B3E" w:rsidDel="00CB2812">
                <w:rPr>
                  <w:rFonts w:cs="Calibri"/>
                  <w:sz w:val="18"/>
                  <w:szCs w:val="18"/>
                  <w:lang w:eastAsia="fr-FR"/>
                </w:rPr>
                <w:delText>1 000</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325C002C" w14:textId="4B69AEE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72" w:author="Houyem Rais" w:date="2024-02-22T15:03:00Z"/>
                <w:rFonts w:cs="Calibri"/>
                <w:sz w:val="18"/>
                <w:szCs w:val="18"/>
                <w:lang w:eastAsia="fr-FR"/>
              </w:rPr>
              <w:pPrChange w:id="12673" w:author="Houyem Rais" w:date="2024-02-22T15:03:00Z">
                <w:pPr>
                  <w:widowControl/>
                  <w:autoSpaceDE/>
                  <w:autoSpaceDN/>
                  <w:spacing w:before="0" w:after="0" w:line="240" w:lineRule="auto"/>
                  <w:jc w:val="right"/>
                </w:pPr>
              </w:pPrChange>
            </w:pPr>
            <w:del w:id="12674" w:author="Houyem Rais" w:date="2024-02-22T15:03:00Z">
              <w:r w:rsidRPr="00007B3E" w:rsidDel="00CB2812">
                <w:rPr>
                  <w:rFonts w:cs="Calibri"/>
                  <w:sz w:val="18"/>
                  <w:szCs w:val="18"/>
                  <w:lang w:eastAsia="fr-FR"/>
                </w:rPr>
                <w:delText xml:space="preserve">479,56 </w:delText>
              </w:r>
            </w:del>
          </w:p>
        </w:tc>
        <w:tc>
          <w:tcPr>
            <w:tcW w:w="694" w:type="pct"/>
            <w:tcBorders>
              <w:top w:val="nil"/>
              <w:left w:val="nil"/>
              <w:bottom w:val="single" w:sz="4" w:space="0" w:color="auto"/>
              <w:right w:val="single" w:sz="4" w:space="0" w:color="auto"/>
            </w:tcBorders>
            <w:shd w:val="clear" w:color="auto" w:fill="auto"/>
            <w:noWrap/>
            <w:hideMark/>
          </w:tcPr>
          <w:p w14:paraId="0E7F54E8" w14:textId="19CBA03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75" w:author="Houyem Rais" w:date="2024-02-22T15:03:00Z"/>
                <w:rFonts w:cs="Calibri"/>
                <w:sz w:val="18"/>
                <w:szCs w:val="18"/>
                <w:lang w:eastAsia="fr-FR"/>
              </w:rPr>
              <w:pPrChange w:id="12676" w:author="Houyem Rais" w:date="2024-02-22T15:03:00Z">
                <w:pPr>
                  <w:widowControl/>
                  <w:autoSpaceDE/>
                  <w:autoSpaceDN/>
                  <w:spacing w:before="0" w:after="0" w:line="240" w:lineRule="auto"/>
                  <w:jc w:val="right"/>
                </w:pPr>
              </w:pPrChange>
            </w:pPr>
            <w:del w:id="12677" w:author="Houyem Rais" w:date="2024-02-22T15:03:00Z">
              <w:r w:rsidRPr="00007B3E" w:rsidDel="00CB2812">
                <w:rPr>
                  <w:rFonts w:cs="Calibri"/>
                  <w:sz w:val="18"/>
                  <w:szCs w:val="18"/>
                  <w:lang w:eastAsia="fr-FR"/>
                </w:rPr>
                <w:delText xml:space="preserve">479 560,00 </w:delText>
              </w:r>
            </w:del>
          </w:p>
        </w:tc>
        <w:tc>
          <w:tcPr>
            <w:tcW w:w="994" w:type="pct"/>
            <w:tcBorders>
              <w:top w:val="nil"/>
              <w:left w:val="nil"/>
              <w:bottom w:val="single" w:sz="4" w:space="0" w:color="auto"/>
              <w:right w:val="single" w:sz="4" w:space="0" w:color="auto"/>
            </w:tcBorders>
            <w:shd w:val="clear" w:color="auto" w:fill="auto"/>
            <w:noWrap/>
            <w:hideMark/>
          </w:tcPr>
          <w:p w14:paraId="45E8EF3E" w14:textId="2840BFE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78" w:author="Houyem Rais" w:date="2024-02-22T15:03:00Z"/>
                <w:rFonts w:cs="Calibri"/>
                <w:sz w:val="18"/>
                <w:szCs w:val="18"/>
                <w:lang w:eastAsia="fr-FR"/>
              </w:rPr>
              <w:pPrChange w:id="12679" w:author="Houyem Rais" w:date="2024-02-22T15:03:00Z">
                <w:pPr>
                  <w:widowControl/>
                  <w:autoSpaceDE/>
                  <w:autoSpaceDN/>
                  <w:spacing w:before="0" w:after="0" w:line="240" w:lineRule="auto"/>
                  <w:jc w:val="left"/>
                </w:pPr>
              </w:pPrChange>
            </w:pPr>
            <w:del w:id="12680" w:author="Houyem Rais" w:date="2024-02-22T15:03:00Z">
              <w:r w:rsidRPr="00007B3E" w:rsidDel="00CB2812">
                <w:rPr>
                  <w:rFonts w:cs="Calibri"/>
                  <w:sz w:val="18"/>
                  <w:szCs w:val="18"/>
                  <w:lang w:eastAsia="fr-FR"/>
                </w:rPr>
                <w:delText> </w:delText>
              </w:r>
            </w:del>
          </w:p>
        </w:tc>
      </w:tr>
      <w:tr w:rsidR="00244D6F" w:rsidRPr="00007B3E" w:rsidDel="00CB2812" w14:paraId="5F3651FD" w14:textId="72A29CB6" w:rsidTr="005259CD">
        <w:trPr>
          <w:trHeight w:val="187"/>
          <w:del w:id="1268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6B6F5E73" w14:textId="741828F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82" w:author="Houyem Rais" w:date="2024-02-22T15:03:00Z"/>
                <w:rFonts w:cs="Calibri"/>
                <w:b/>
                <w:bCs/>
                <w:sz w:val="18"/>
                <w:szCs w:val="18"/>
                <w:lang w:eastAsia="fr-FR"/>
              </w:rPr>
              <w:pPrChange w:id="12683" w:author="Houyem Rais" w:date="2024-02-22T15:03:00Z">
                <w:pPr>
                  <w:widowControl/>
                  <w:autoSpaceDE/>
                  <w:autoSpaceDN/>
                  <w:spacing w:before="0" w:after="0" w:line="240" w:lineRule="auto"/>
                  <w:jc w:val="center"/>
                </w:pPr>
              </w:pPrChange>
            </w:pPr>
            <w:del w:id="12684"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2A876487" w14:textId="133786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85" w:author="Houyem Rais" w:date="2024-02-22T15:03:00Z"/>
                <w:rFonts w:cs="Calibri"/>
                <w:sz w:val="18"/>
                <w:szCs w:val="18"/>
                <w:lang w:eastAsia="fr-FR"/>
              </w:rPr>
              <w:pPrChange w:id="12686" w:author="Houyem Rais" w:date="2024-02-22T15:03:00Z">
                <w:pPr>
                  <w:widowControl/>
                  <w:autoSpaceDE/>
                  <w:autoSpaceDN/>
                  <w:spacing w:before="0" w:after="0" w:line="240" w:lineRule="auto"/>
                  <w:jc w:val="left"/>
                </w:pPr>
              </w:pPrChange>
            </w:pPr>
            <w:del w:id="12687" w:author="Houyem Rais" w:date="2024-02-22T15:03:00Z">
              <w:r w:rsidRPr="00007B3E" w:rsidDel="00CB2812">
                <w:rPr>
                  <w:rFonts w:cs="Calibri"/>
                  <w:sz w:val="18"/>
                  <w:szCs w:val="18"/>
                  <w:lang w:eastAsia="fr-FR"/>
                </w:rPr>
                <w:delText xml:space="preserve">b) Soudage électrique </w:delText>
              </w:r>
            </w:del>
          </w:p>
        </w:tc>
        <w:tc>
          <w:tcPr>
            <w:tcW w:w="234" w:type="pct"/>
            <w:tcBorders>
              <w:top w:val="nil"/>
              <w:left w:val="single" w:sz="4" w:space="0" w:color="auto"/>
              <w:bottom w:val="single" w:sz="4" w:space="0" w:color="auto"/>
              <w:right w:val="single" w:sz="4" w:space="0" w:color="auto"/>
            </w:tcBorders>
            <w:shd w:val="clear" w:color="auto" w:fill="auto"/>
            <w:noWrap/>
            <w:hideMark/>
          </w:tcPr>
          <w:p w14:paraId="27286789" w14:textId="0807E13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88" w:author="Houyem Rais" w:date="2024-02-22T15:03:00Z"/>
                <w:rFonts w:cs="Calibri"/>
                <w:sz w:val="18"/>
                <w:szCs w:val="18"/>
                <w:lang w:eastAsia="fr-FR"/>
              </w:rPr>
              <w:pPrChange w:id="12689" w:author="Houyem Rais" w:date="2024-02-22T15:03:00Z">
                <w:pPr>
                  <w:widowControl/>
                  <w:autoSpaceDE/>
                  <w:autoSpaceDN/>
                  <w:spacing w:before="0" w:after="0" w:line="240" w:lineRule="auto"/>
                  <w:jc w:val="center"/>
                </w:pPr>
              </w:pPrChange>
            </w:pPr>
            <w:del w:id="12690"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5418BA1A" w14:textId="6D504F4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91" w:author="Houyem Rais" w:date="2024-02-22T15:03:00Z"/>
                <w:rFonts w:cs="Calibri"/>
                <w:sz w:val="18"/>
                <w:szCs w:val="18"/>
                <w:lang w:eastAsia="fr-FR"/>
              </w:rPr>
              <w:pPrChange w:id="12692" w:author="Houyem Rais" w:date="2024-02-22T15:03:00Z">
                <w:pPr>
                  <w:widowControl/>
                  <w:autoSpaceDE/>
                  <w:autoSpaceDN/>
                  <w:spacing w:before="0" w:after="0" w:line="240" w:lineRule="auto"/>
                  <w:jc w:val="center"/>
                </w:pPr>
              </w:pPrChange>
            </w:pPr>
            <w:del w:id="12693" w:author="Houyem Rais" w:date="2024-02-22T15:03:00Z">
              <w:r w:rsidRPr="00007B3E" w:rsidDel="00CB2812">
                <w:rPr>
                  <w:rFonts w:cs="Calibri"/>
                  <w:sz w:val="18"/>
                  <w:szCs w:val="18"/>
                  <w:lang w:eastAsia="fr-FR"/>
                </w:rPr>
                <w:delText>8 000</w:delText>
              </w:r>
            </w:del>
          </w:p>
        </w:tc>
        <w:tc>
          <w:tcPr>
            <w:tcW w:w="772" w:type="pct"/>
            <w:tcBorders>
              <w:top w:val="nil"/>
              <w:left w:val="nil"/>
              <w:bottom w:val="single" w:sz="4" w:space="0" w:color="auto"/>
              <w:right w:val="single" w:sz="4" w:space="0" w:color="auto"/>
            </w:tcBorders>
            <w:shd w:val="clear" w:color="auto" w:fill="auto"/>
            <w:noWrap/>
            <w:hideMark/>
          </w:tcPr>
          <w:p w14:paraId="53A84E49" w14:textId="1947758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94" w:author="Houyem Rais" w:date="2024-02-22T15:03:00Z"/>
                <w:rFonts w:cs="Calibri"/>
                <w:sz w:val="18"/>
                <w:szCs w:val="18"/>
                <w:lang w:eastAsia="fr-FR"/>
              </w:rPr>
              <w:pPrChange w:id="12695" w:author="Houyem Rais" w:date="2024-02-22T15:03:00Z">
                <w:pPr>
                  <w:widowControl/>
                  <w:autoSpaceDE/>
                  <w:autoSpaceDN/>
                  <w:spacing w:before="0" w:after="0" w:line="240" w:lineRule="auto"/>
                  <w:jc w:val="right"/>
                </w:pPr>
              </w:pPrChange>
            </w:pPr>
            <w:del w:id="12696" w:author="Houyem Rais" w:date="2024-02-22T15:03:00Z">
              <w:r w:rsidRPr="00007B3E" w:rsidDel="00CB2812">
                <w:rPr>
                  <w:rFonts w:cs="Calibri"/>
                  <w:sz w:val="18"/>
                  <w:szCs w:val="18"/>
                  <w:lang w:eastAsia="fr-FR"/>
                </w:rPr>
                <w:delText xml:space="preserve">475,13 </w:delText>
              </w:r>
            </w:del>
          </w:p>
        </w:tc>
        <w:tc>
          <w:tcPr>
            <w:tcW w:w="694" w:type="pct"/>
            <w:tcBorders>
              <w:top w:val="nil"/>
              <w:left w:val="nil"/>
              <w:bottom w:val="single" w:sz="4" w:space="0" w:color="auto"/>
              <w:right w:val="single" w:sz="4" w:space="0" w:color="auto"/>
            </w:tcBorders>
            <w:shd w:val="clear" w:color="auto" w:fill="auto"/>
            <w:noWrap/>
            <w:hideMark/>
          </w:tcPr>
          <w:p w14:paraId="7AD0345C" w14:textId="4031A41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697" w:author="Houyem Rais" w:date="2024-02-22T15:03:00Z"/>
                <w:rFonts w:cs="Calibri"/>
                <w:sz w:val="18"/>
                <w:szCs w:val="18"/>
                <w:lang w:eastAsia="fr-FR"/>
              </w:rPr>
              <w:pPrChange w:id="12698" w:author="Houyem Rais" w:date="2024-02-22T15:03:00Z">
                <w:pPr>
                  <w:widowControl/>
                  <w:autoSpaceDE/>
                  <w:autoSpaceDN/>
                  <w:spacing w:before="0" w:after="0" w:line="240" w:lineRule="auto"/>
                  <w:jc w:val="right"/>
                </w:pPr>
              </w:pPrChange>
            </w:pPr>
            <w:del w:id="12699" w:author="Houyem Rais" w:date="2024-02-22T15:03:00Z">
              <w:r w:rsidRPr="00007B3E" w:rsidDel="00CB2812">
                <w:rPr>
                  <w:rFonts w:cs="Calibri"/>
                  <w:sz w:val="18"/>
                  <w:szCs w:val="18"/>
                  <w:lang w:eastAsia="fr-FR"/>
                </w:rPr>
                <w:delText xml:space="preserve">3 801 040,00 </w:delText>
              </w:r>
            </w:del>
          </w:p>
        </w:tc>
        <w:tc>
          <w:tcPr>
            <w:tcW w:w="994" w:type="pct"/>
            <w:tcBorders>
              <w:top w:val="nil"/>
              <w:left w:val="nil"/>
              <w:bottom w:val="single" w:sz="4" w:space="0" w:color="auto"/>
              <w:right w:val="single" w:sz="4" w:space="0" w:color="auto"/>
            </w:tcBorders>
            <w:shd w:val="clear" w:color="auto" w:fill="auto"/>
            <w:noWrap/>
            <w:hideMark/>
          </w:tcPr>
          <w:p w14:paraId="2075B891" w14:textId="6A7A588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00" w:author="Houyem Rais" w:date="2024-02-22T15:03:00Z"/>
                <w:rFonts w:cs="Calibri"/>
                <w:sz w:val="18"/>
                <w:szCs w:val="18"/>
                <w:lang w:eastAsia="fr-FR"/>
              </w:rPr>
              <w:pPrChange w:id="12701" w:author="Houyem Rais" w:date="2024-02-22T15:03:00Z">
                <w:pPr>
                  <w:widowControl/>
                  <w:autoSpaceDE/>
                  <w:autoSpaceDN/>
                  <w:spacing w:before="0" w:after="0" w:line="240" w:lineRule="auto"/>
                  <w:jc w:val="left"/>
                </w:pPr>
              </w:pPrChange>
            </w:pPr>
            <w:del w:id="12702" w:author="Houyem Rais" w:date="2024-02-22T15:03:00Z">
              <w:r w:rsidRPr="00007B3E" w:rsidDel="00CB2812">
                <w:rPr>
                  <w:rFonts w:cs="Calibri"/>
                  <w:sz w:val="18"/>
                  <w:szCs w:val="18"/>
                  <w:lang w:eastAsia="fr-FR"/>
                </w:rPr>
                <w:delText> </w:delText>
              </w:r>
            </w:del>
          </w:p>
        </w:tc>
      </w:tr>
      <w:tr w:rsidR="00244D6F" w:rsidRPr="00007B3E" w:rsidDel="00CB2812" w14:paraId="40429F02" w14:textId="37CE7833" w:rsidTr="005259CD">
        <w:trPr>
          <w:trHeight w:val="187"/>
          <w:del w:id="1270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1F44368" w14:textId="65394E1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04" w:author="Houyem Rais" w:date="2024-02-22T15:03:00Z"/>
                <w:rFonts w:cs="Calibri"/>
                <w:b/>
                <w:bCs/>
                <w:sz w:val="18"/>
                <w:szCs w:val="18"/>
                <w:lang w:eastAsia="fr-FR"/>
              </w:rPr>
              <w:pPrChange w:id="12705" w:author="Houyem Rais" w:date="2024-02-22T15:03:00Z">
                <w:pPr>
                  <w:widowControl/>
                  <w:autoSpaceDE/>
                  <w:autoSpaceDN/>
                  <w:spacing w:before="0" w:after="0" w:line="240" w:lineRule="auto"/>
                  <w:jc w:val="center"/>
                </w:pPr>
              </w:pPrChange>
            </w:pPr>
            <w:del w:id="12706" w:author="Houyem Rais" w:date="2024-02-22T15:03:00Z">
              <w:r w:rsidRPr="00007B3E" w:rsidDel="00CB2812">
                <w:rPr>
                  <w:rFonts w:cs="Calibri"/>
                  <w:b/>
                  <w:bCs/>
                  <w:sz w:val="18"/>
                  <w:szCs w:val="18"/>
                  <w:lang w:eastAsia="fr-FR"/>
                </w:rPr>
                <w:delText>303.4</w:delText>
              </w:r>
            </w:del>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52CAC738" w14:textId="3A9BC3B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07" w:author="Houyem Rais" w:date="2024-02-22T15:03:00Z"/>
                <w:rFonts w:cs="Calibri"/>
                <w:sz w:val="18"/>
                <w:szCs w:val="18"/>
                <w:lang w:eastAsia="fr-FR"/>
              </w:rPr>
              <w:pPrChange w:id="12708" w:author="Houyem Rais" w:date="2024-02-22T15:03:00Z">
                <w:pPr>
                  <w:widowControl/>
                  <w:autoSpaceDE/>
                  <w:autoSpaceDN/>
                  <w:spacing w:before="0" w:after="0" w:line="240" w:lineRule="auto"/>
                  <w:jc w:val="left"/>
                </w:pPr>
              </w:pPrChange>
            </w:pPr>
            <w:del w:id="12709" w:author="Houyem Rais" w:date="2024-02-22T15:03:00Z">
              <w:r w:rsidRPr="00007B3E" w:rsidDel="00CB2812">
                <w:rPr>
                  <w:rFonts w:cs="Calibri"/>
                  <w:sz w:val="18"/>
                  <w:szCs w:val="18"/>
                  <w:lang w:eastAsia="fr-FR"/>
                </w:rPr>
                <w:delText>Fourniture et pose des poteaux kilométriques</w:delText>
              </w:r>
            </w:del>
          </w:p>
        </w:tc>
        <w:tc>
          <w:tcPr>
            <w:tcW w:w="234" w:type="pct"/>
            <w:tcBorders>
              <w:top w:val="nil"/>
              <w:left w:val="nil"/>
              <w:bottom w:val="single" w:sz="4" w:space="0" w:color="auto"/>
              <w:right w:val="single" w:sz="4" w:space="0" w:color="auto"/>
            </w:tcBorders>
            <w:shd w:val="clear" w:color="auto" w:fill="auto"/>
            <w:noWrap/>
            <w:hideMark/>
          </w:tcPr>
          <w:p w14:paraId="48499266" w14:textId="6BEA1A7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10" w:author="Houyem Rais" w:date="2024-02-22T15:03:00Z"/>
                <w:rFonts w:cs="Calibri"/>
                <w:sz w:val="18"/>
                <w:szCs w:val="18"/>
                <w:lang w:eastAsia="fr-FR"/>
              </w:rPr>
              <w:pPrChange w:id="12711" w:author="Houyem Rais" w:date="2024-02-22T15:03:00Z">
                <w:pPr>
                  <w:widowControl/>
                  <w:autoSpaceDE/>
                  <w:autoSpaceDN/>
                  <w:spacing w:before="0" w:after="0" w:line="240" w:lineRule="auto"/>
                  <w:jc w:val="center"/>
                </w:pPr>
              </w:pPrChange>
            </w:pPr>
            <w:del w:id="12712"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498231D7" w14:textId="75DF875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13" w:author="Houyem Rais" w:date="2024-02-22T15:03:00Z"/>
                <w:rFonts w:cs="Calibri"/>
                <w:sz w:val="18"/>
                <w:szCs w:val="18"/>
                <w:lang w:eastAsia="fr-FR"/>
              </w:rPr>
              <w:pPrChange w:id="12714" w:author="Houyem Rais" w:date="2024-02-22T15:03:00Z">
                <w:pPr>
                  <w:widowControl/>
                  <w:autoSpaceDE/>
                  <w:autoSpaceDN/>
                  <w:spacing w:before="0" w:after="0" w:line="240" w:lineRule="auto"/>
                  <w:jc w:val="center"/>
                </w:pPr>
              </w:pPrChange>
            </w:pPr>
            <w:del w:id="12715" w:author="Houyem Rais" w:date="2024-02-22T15:03:00Z">
              <w:r w:rsidRPr="00007B3E" w:rsidDel="00CB2812">
                <w:rPr>
                  <w:rFonts w:cs="Calibri"/>
                  <w:sz w:val="18"/>
                  <w:szCs w:val="18"/>
                  <w:lang w:eastAsia="fr-FR"/>
                </w:rPr>
                <w:delText>62</w:delText>
              </w:r>
            </w:del>
          </w:p>
        </w:tc>
        <w:tc>
          <w:tcPr>
            <w:tcW w:w="772" w:type="pct"/>
            <w:tcBorders>
              <w:top w:val="nil"/>
              <w:left w:val="nil"/>
              <w:bottom w:val="single" w:sz="4" w:space="0" w:color="auto"/>
              <w:right w:val="single" w:sz="4" w:space="0" w:color="auto"/>
            </w:tcBorders>
            <w:shd w:val="clear" w:color="auto" w:fill="auto"/>
            <w:noWrap/>
            <w:hideMark/>
          </w:tcPr>
          <w:p w14:paraId="22BED654" w14:textId="3807854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16" w:author="Houyem Rais" w:date="2024-02-22T15:03:00Z"/>
                <w:rFonts w:cs="Calibri"/>
                <w:sz w:val="18"/>
                <w:szCs w:val="18"/>
                <w:lang w:eastAsia="fr-FR"/>
              </w:rPr>
              <w:pPrChange w:id="12717" w:author="Houyem Rais" w:date="2024-02-22T15:03:00Z">
                <w:pPr>
                  <w:widowControl/>
                  <w:autoSpaceDE/>
                  <w:autoSpaceDN/>
                  <w:spacing w:before="0" w:after="0" w:line="240" w:lineRule="auto"/>
                  <w:jc w:val="right"/>
                </w:pPr>
              </w:pPrChange>
            </w:pPr>
            <w:del w:id="12718" w:author="Houyem Rais" w:date="2024-02-22T15:03:00Z">
              <w:r w:rsidRPr="00007B3E" w:rsidDel="00CB2812">
                <w:rPr>
                  <w:rFonts w:cs="Calibri"/>
                  <w:sz w:val="18"/>
                  <w:szCs w:val="18"/>
                  <w:lang w:eastAsia="fr-FR"/>
                </w:rPr>
                <w:delText xml:space="preserve">376,34 </w:delText>
              </w:r>
            </w:del>
          </w:p>
        </w:tc>
        <w:tc>
          <w:tcPr>
            <w:tcW w:w="694" w:type="pct"/>
            <w:tcBorders>
              <w:top w:val="nil"/>
              <w:left w:val="nil"/>
              <w:bottom w:val="single" w:sz="4" w:space="0" w:color="auto"/>
              <w:right w:val="single" w:sz="4" w:space="0" w:color="auto"/>
            </w:tcBorders>
            <w:shd w:val="clear" w:color="auto" w:fill="auto"/>
            <w:noWrap/>
            <w:hideMark/>
          </w:tcPr>
          <w:p w14:paraId="0E312A76" w14:textId="4143850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19" w:author="Houyem Rais" w:date="2024-02-22T15:03:00Z"/>
                <w:rFonts w:cs="Calibri"/>
                <w:sz w:val="18"/>
                <w:szCs w:val="18"/>
                <w:lang w:eastAsia="fr-FR"/>
              </w:rPr>
              <w:pPrChange w:id="12720" w:author="Houyem Rais" w:date="2024-02-22T15:03:00Z">
                <w:pPr>
                  <w:widowControl/>
                  <w:autoSpaceDE/>
                  <w:autoSpaceDN/>
                  <w:spacing w:before="0" w:after="0" w:line="240" w:lineRule="auto"/>
                  <w:jc w:val="right"/>
                </w:pPr>
              </w:pPrChange>
            </w:pPr>
            <w:del w:id="12721" w:author="Houyem Rais" w:date="2024-02-22T15:03:00Z">
              <w:r w:rsidRPr="00007B3E" w:rsidDel="00CB2812">
                <w:rPr>
                  <w:rFonts w:cs="Calibri"/>
                  <w:sz w:val="18"/>
                  <w:szCs w:val="18"/>
                  <w:lang w:eastAsia="fr-FR"/>
                </w:rPr>
                <w:delText xml:space="preserve">23 333,08 </w:delText>
              </w:r>
            </w:del>
          </w:p>
        </w:tc>
        <w:tc>
          <w:tcPr>
            <w:tcW w:w="994" w:type="pct"/>
            <w:tcBorders>
              <w:top w:val="nil"/>
              <w:left w:val="nil"/>
              <w:bottom w:val="single" w:sz="4" w:space="0" w:color="auto"/>
              <w:right w:val="single" w:sz="4" w:space="0" w:color="auto"/>
            </w:tcBorders>
            <w:shd w:val="clear" w:color="auto" w:fill="auto"/>
            <w:noWrap/>
            <w:hideMark/>
          </w:tcPr>
          <w:p w14:paraId="0F36B175" w14:textId="72D6DC4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22" w:author="Houyem Rais" w:date="2024-02-22T15:03:00Z"/>
                <w:rFonts w:cs="Calibri"/>
                <w:sz w:val="18"/>
                <w:szCs w:val="18"/>
                <w:lang w:eastAsia="fr-FR"/>
              </w:rPr>
              <w:pPrChange w:id="12723" w:author="Houyem Rais" w:date="2024-02-22T15:03:00Z">
                <w:pPr>
                  <w:widowControl/>
                  <w:autoSpaceDE/>
                  <w:autoSpaceDN/>
                  <w:spacing w:before="0" w:after="0" w:line="240" w:lineRule="auto"/>
                  <w:jc w:val="left"/>
                </w:pPr>
              </w:pPrChange>
            </w:pPr>
            <w:del w:id="12724" w:author="Houyem Rais" w:date="2024-02-22T15:03:00Z">
              <w:r w:rsidRPr="00007B3E" w:rsidDel="00CB2812">
                <w:rPr>
                  <w:rFonts w:cs="Calibri"/>
                  <w:sz w:val="18"/>
                  <w:szCs w:val="18"/>
                  <w:lang w:eastAsia="fr-FR"/>
                </w:rPr>
                <w:delText> </w:delText>
              </w:r>
            </w:del>
          </w:p>
        </w:tc>
      </w:tr>
      <w:tr w:rsidR="00244D6F" w:rsidRPr="00007B3E" w:rsidDel="00CB2812" w14:paraId="7A699AD7" w14:textId="05D452F6" w:rsidTr="005259CD">
        <w:trPr>
          <w:trHeight w:val="187"/>
          <w:del w:id="12725"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56DAF0D5" w14:textId="423479F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26" w:author="Houyem Rais" w:date="2024-02-22T15:03:00Z"/>
                <w:rFonts w:cs="Calibri"/>
                <w:b/>
                <w:bCs/>
                <w:sz w:val="18"/>
                <w:szCs w:val="18"/>
                <w:lang w:eastAsia="fr-FR"/>
              </w:rPr>
              <w:pPrChange w:id="12727" w:author="Houyem Rais" w:date="2024-02-22T15:03:00Z">
                <w:pPr>
                  <w:widowControl/>
                  <w:autoSpaceDE/>
                  <w:autoSpaceDN/>
                  <w:spacing w:before="0" w:after="0" w:line="240" w:lineRule="auto"/>
                  <w:jc w:val="center"/>
                </w:pPr>
              </w:pPrChange>
            </w:pPr>
            <w:del w:id="12728" w:author="Houyem Rais" w:date="2024-02-22T15:03:00Z">
              <w:r w:rsidRPr="00007B3E" w:rsidDel="00CB2812">
                <w:rPr>
                  <w:rFonts w:cs="Calibri"/>
                  <w:b/>
                  <w:bCs/>
                  <w:sz w:val="18"/>
                  <w:szCs w:val="18"/>
                  <w:lang w:eastAsia="fr-FR"/>
                </w:rPr>
                <w:delText>303.5</w:delText>
              </w:r>
            </w:del>
          </w:p>
        </w:tc>
        <w:tc>
          <w:tcPr>
            <w:tcW w:w="1450" w:type="pct"/>
            <w:tcBorders>
              <w:top w:val="nil"/>
              <w:left w:val="nil"/>
              <w:bottom w:val="single" w:sz="4" w:space="0" w:color="auto"/>
              <w:right w:val="single" w:sz="4" w:space="0" w:color="auto"/>
            </w:tcBorders>
            <w:shd w:val="clear" w:color="auto" w:fill="auto"/>
            <w:noWrap/>
            <w:hideMark/>
          </w:tcPr>
          <w:p w14:paraId="285604CE" w14:textId="0F1E3BC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29" w:author="Houyem Rais" w:date="2024-02-22T15:03:00Z"/>
                <w:rFonts w:cs="Calibri"/>
                <w:sz w:val="18"/>
                <w:szCs w:val="18"/>
                <w:lang w:eastAsia="fr-FR"/>
              </w:rPr>
              <w:pPrChange w:id="12730" w:author="Houyem Rais" w:date="2024-02-22T15:03:00Z">
                <w:pPr>
                  <w:widowControl/>
                  <w:autoSpaceDE/>
                  <w:autoSpaceDN/>
                  <w:spacing w:before="0" w:after="0" w:line="240" w:lineRule="auto"/>
                  <w:jc w:val="left"/>
                </w:pPr>
              </w:pPrChange>
            </w:pPr>
            <w:del w:id="12731" w:author="Houyem Rais" w:date="2024-02-22T15:03:00Z">
              <w:r w:rsidRPr="00007B3E" w:rsidDel="00CB2812">
                <w:rPr>
                  <w:rFonts w:cs="Calibri"/>
                  <w:sz w:val="18"/>
                  <w:szCs w:val="18"/>
                  <w:lang w:eastAsia="fr-FR"/>
                </w:rPr>
                <w:delText>Fourniture et pose des poteaux hectométriques</w:delText>
              </w:r>
            </w:del>
          </w:p>
        </w:tc>
        <w:tc>
          <w:tcPr>
            <w:tcW w:w="234" w:type="pct"/>
            <w:tcBorders>
              <w:top w:val="nil"/>
              <w:left w:val="nil"/>
              <w:bottom w:val="single" w:sz="4" w:space="0" w:color="auto"/>
              <w:right w:val="single" w:sz="4" w:space="0" w:color="auto"/>
            </w:tcBorders>
            <w:shd w:val="clear" w:color="auto" w:fill="auto"/>
            <w:noWrap/>
            <w:hideMark/>
          </w:tcPr>
          <w:p w14:paraId="07031C1F" w14:textId="2C5EECA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32" w:author="Houyem Rais" w:date="2024-02-22T15:03:00Z"/>
                <w:rFonts w:cs="Calibri"/>
                <w:sz w:val="18"/>
                <w:szCs w:val="18"/>
                <w:lang w:eastAsia="fr-FR"/>
              </w:rPr>
              <w:pPrChange w:id="12733" w:author="Houyem Rais" w:date="2024-02-22T15:03:00Z">
                <w:pPr>
                  <w:widowControl/>
                  <w:autoSpaceDE/>
                  <w:autoSpaceDN/>
                  <w:spacing w:before="0" w:after="0" w:line="240" w:lineRule="auto"/>
                  <w:jc w:val="center"/>
                </w:pPr>
              </w:pPrChange>
            </w:pPr>
            <w:del w:id="12734"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1D5A771A" w14:textId="6B29A5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35" w:author="Houyem Rais" w:date="2024-02-22T15:03:00Z"/>
                <w:rFonts w:cs="Calibri"/>
                <w:sz w:val="18"/>
                <w:szCs w:val="18"/>
                <w:lang w:eastAsia="fr-FR"/>
              </w:rPr>
              <w:pPrChange w:id="12736" w:author="Houyem Rais" w:date="2024-02-22T15:03:00Z">
                <w:pPr>
                  <w:widowControl/>
                  <w:autoSpaceDE/>
                  <w:autoSpaceDN/>
                  <w:spacing w:before="0" w:after="0" w:line="240" w:lineRule="auto"/>
                  <w:jc w:val="center"/>
                </w:pPr>
              </w:pPrChange>
            </w:pPr>
            <w:del w:id="12737" w:author="Houyem Rais" w:date="2024-02-22T15:03:00Z">
              <w:r w:rsidRPr="00007B3E" w:rsidDel="00CB2812">
                <w:rPr>
                  <w:rFonts w:cs="Calibri"/>
                  <w:sz w:val="18"/>
                  <w:szCs w:val="18"/>
                  <w:lang w:eastAsia="fr-FR"/>
                </w:rPr>
                <w:delText>560</w:delText>
              </w:r>
            </w:del>
          </w:p>
        </w:tc>
        <w:tc>
          <w:tcPr>
            <w:tcW w:w="772" w:type="pct"/>
            <w:tcBorders>
              <w:top w:val="nil"/>
              <w:left w:val="nil"/>
              <w:bottom w:val="single" w:sz="4" w:space="0" w:color="auto"/>
              <w:right w:val="single" w:sz="4" w:space="0" w:color="auto"/>
            </w:tcBorders>
            <w:shd w:val="clear" w:color="auto" w:fill="auto"/>
            <w:noWrap/>
            <w:hideMark/>
          </w:tcPr>
          <w:p w14:paraId="3297EFDF" w14:textId="7A58767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38" w:author="Houyem Rais" w:date="2024-02-22T15:03:00Z"/>
                <w:rFonts w:cs="Calibri"/>
                <w:sz w:val="18"/>
                <w:szCs w:val="18"/>
                <w:lang w:eastAsia="fr-FR"/>
              </w:rPr>
              <w:pPrChange w:id="12739" w:author="Houyem Rais" w:date="2024-02-22T15:03:00Z">
                <w:pPr>
                  <w:widowControl/>
                  <w:autoSpaceDE/>
                  <w:autoSpaceDN/>
                  <w:spacing w:before="0" w:after="0" w:line="240" w:lineRule="auto"/>
                  <w:jc w:val="right"/>
                </w:pPr>
              </w:pPrChange>
            </w:pPr>
            <w:del w:id="12740" w:author="Houyem Rais" w:date="2024-02-22T15:03:00Z">
              <w:r w:rsidRPr="00007B3E" w:rsidDel="00CB2812">
                <w:rPr>
                  <w:rFonts w:cs="Calibri"/>
                  <w:sz w:val="18"/>
                  <w:szCs w:val="18"/>
                  <w:lang w:eastAsia="fr-FR"/>
                </w:rPr>
                <w:delText xml:space="preserve">324,27 </w:delText>
              </w:r>
            </w:del>
          </w:p>
        </w:tc>
        <w:tc>
          <w:tcPr>
            <w:tcW w:w="694" w:type="pct"/>
            <w:tcBorders>
              <w:top w:val="nil"/>
              <w:left w:val="nil"/>
              <w:bottom w:val="single" w:sz="4" w:space="0" w:color="auto"/>
              <w:right w:val="single" w:sz="4" w:space="0" w:color="auto"/>
            </w:tcBorders>
            <w:shd w:val="clear" w:color="auto" w:fill="auto"/>
            <w:noWrap/>
            <w:hideMark/>
          </w:tcPr>
          <w:p w14:paraId="09DA062C" w14:textId="099D057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41" w:author="Houyem Rais" w:date="2024-02-22T15:03:00Z"/>
                <w:rFonts w:cs="Calibri"/>
                <w:sz w:val="18"/>
                <w:szCs w:val="18"/>
                <w:lang w:eastAsia="fr-FR"/>
              </w:rPr>
              <w:pPrChange w:id="12742" w:author="Houyem Rais" w:date="2024-02-22T15:03:00Z">
                <w:pPr>
                  <w:widowControl/>
                  <w:autoSpaceDE/>
                  <w:autoSpaceDN/>
                  <w:spacing w:before="0" w:after="0" w:line="240" w:lineRule="auto"/>
                  <w:jc w:val="right"/>
                </w:pPr>
              </w:pPrChange>
            </w:pPr>
            <w:del w:id="12743" w:author="Houyem Rais" w:date="2024-02-22T15:03:00Z">
              <w:r w:rsidRPr="00007B3E" w:rsidDel="00CB2812">
                <w:rPr>
                  <w:rFonts w:cs="Calibri"/>
                  <w:sz w:val="18"/>
                  <w:szCs w:val="18"/>
                  <w:lang w:eastAsia="fr-FR"/>
                </w:rPr>
                <w:delText xml:space="preserve">181 591,20 </w:delText>
              </w:r>
            </w:del>
          </w:p>
        </w:tc>
        <w:tc>
          <w:tcPr>
            <w:tcW w:w="994" w:type="pct"/>
            <w:tcBorders>
              <w:top w:val="nil"/>
              <w:left w:val="nil"/>
              <w:bottom w:val="single" w:sz="4" w:space="0" w:color="auto"/>
              <w:right w:val="single" w:sz="4" w:space="0" w:color="auto"/>
            </w:tcBorders>
            <w:shd w:val="clear" w:color="auto" w:fill="auto"/>
            <w:noWrap/>
            <w:hideMark/>
          </w:tcPr>
          <w:p w14:paraId="0C2B7664" w14:textId="5246EBE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44" w:author="Houyem Rais" w:date="2024-02-22T15:03:00Z"/>
                <w:rFonts w:cs="Calibri"/>
                <w:sz w:val="18"/>
                <w:szCs w:val="18"/>
                <w:lang w:eastAsia="fr-FR"/>
              </w:rPr>
              <w:pPrChange w:id="12745" w:author="Houyem Rais" w:date="2024-02-22T15:03:00Z">
                <w:pPr>
                  <w:widowControl/>
                  <w:autoSpaceDE/>
                  <w:autoSpaceDN/>
                  <w:spacing w:before="0" w:after="0" w:line="240" w:lineRule="auto"/>
                  <w:jc w:val="left"/>
                </w:pPr>
              </w:pPrChange>
            </w:pPr>
            <w:del w:id="12746" w:author="Houyem Rais" w:date="2024-02-22T15:03:00Z">
              <w:r w:rsidRPr="00007B3E" w:rsidDel="00CB2812">
                <w:rPr>
                  <w:rFonts w:cs="Calibri"/>
                  <w:sz w:val="18"/>
                  <w:szCs w:val="18"/>
                  <w:lang w:eastAsia="fr-FR"/>
                </w:rPr>
                <w:delText> </w:delText>
              </w:r>
            </w:del>
          </w:p>
        </w:tc>
      </w:tr>
      <w:tr w:rsidR="00244D6F" w:rsidRPr="00007B3E" w:rsidDel="00CB2812" w14:paraId="3967ADE5" w14:textId="69BC2FD9" w:rsidTr="005259CD">
        <w:trPr>
          <w:trHeight w:val="187"/>
          <w:del w:id="1274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0661301" w14:textId="5B6ACF8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48" w:author="Houyem Rais" w:date="2024-02-22T15:03:00Z"/>
                <w:rFonts w:cs="Calibri"/>
                <w:b/>
                <w:bCs/>
                <w:sz w:val="18"/>
                <w:szCs w:val="18"/>
                <w:lang w:eastAsia="fr-FR"/>
              </w:rPr>
              <w:pPrChange w:id="12749" w:author="Houyem Rais" w:date="2024-02-22T15:03:00Z">
                <w:pPr>
                  <w:widowControl/>
                  <w:autoSpaceDE/>
                  <w:autoSpaceDN/>
                  <w:spacing w:before="0" w:after="0" w:line="240" w:lineRule="auto"/>
                  <w:jc w:val="center"/>
                </w:pPr>
              </w:pPrChange>
            </w:pPr>
            <w:del w:id="12750" w:author="Houyem Rais" w:date="2024-02-22T15:03:00Z">
              <w:r w:rsidRPr="00007B3E" w:rsidDel="00CB2812">
                <w:rPr>
                  <w:rFonts w:cs="Calibri"/>
                  <w:b/>
                  <w:bCs/>
                  <w:sz w:val="18"/>
                  <w:szCs w:val="18"/>
                  <w:lang w:eastAsia="fr-FR"/>
                </w:rPr>
                <w:delText>303.6</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26F3F298" w14:textId="5453862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51" w:author="Houyem Rais" w:date="2024-02-22T15:03:00Z"/>
                <w:rFonts w:cs="Calibri"/>
                <w:sz w:val="18"/>
                <w:szCs w:val="18"/>
                <w:lang w:eastAsia="fr-FR"/>
              </w:rPr>
              <w:pPrChange w:id="12752" w:author="Houyem Rais" w:date="2024-02-22T15:03:00Z">
                <w:pPr>
                  <w:widowControl/>
                  <w:autoSpaceDE/>
                  <w:autoSpaceDN/>
                  <w:spacing w:before="0" w:after="0" w:line="240" w:lineRule="auto"/>
                  <w:jc w:val="left"/>
                </w:pPr>
              </w:pPrChange>
            </w:pPr>
            <w:del w:id="12753" w:author="Houyem Rais" w:date="2024-02-22T15:03:00Z">
              <w:r w:rsidRPr="00007B3E" w:rsidDel="00CB2812">
                <w:rPr>
                  <w:rFonts w:cs="Calibri"/>
                  <w:sz w:val="18"/>
                  <w:szCs w:val="18"/>
                  <w:lang w:eastAsia="fr-FR"/>
                </w:rPr>
                <w:delText>Fourniture et pose des bornes de repère et de courbes</w:delText>
              </w:r>
            </w:del>
          </w:p>
        </w:tc>
        <w:tc>
          <w:tcPr>
            <w:tcW w:w="234" w:type="pct"/>
            <w:tcBorders>
              <w:top w:val="nil"/>
              <w:left w:val="nil"/>
              <w:bottom w:val="single" w:sz="4" w:space="0" w:color="auto"/>
              <w:right w:val="single" w:sz="4" w:space="0" w:color="auto"/>
            </w:tcBorders>
            <w:shd w:val="clear" w:color="auto" w:fill="auto"/>
            <w:noWrap/>
            <w:hideMark/>
          </w:tcPr>
          <w:p w14:paraId="77AE73E7" w14:textId="34F67D9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54" w:author="Houyem Rais" w:date="2024-02-22T15:03:00Z"/>
                <w:rFonts w:cs="Calibri"/>
                <w:sz w:val="18"/>
                <w:szCs w:val="18"/>
                <w:lang w:eastAsia="fr-FR"/>
              </w:rPr>
              <w:pPrChange w:id="12755" w:author="Houyem Rais" w:date="2024-02-22T15:03:00Z">
                <w:pPr>
                  <w:widowControl/>
                  <w:autoSpaceDE/>
                  <w:autoSpaceDN/>
                  <w:spacing w:before="0" w:after="0" w:line="240" w:lineRule="auto"/>
                  <w:jc w:val="center"/>
                </w:pPr>
              </w:pPrChange>
            </w:pPr>
            <w:del w:id="12756"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7AA15814" w14:textId="012269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57" w:author="Houyem Rais" w:date="2024-02-22T15:03:00Z"/>
                <w:rFonts w:cs="Calibri"/>
                <w:sz w:val="18"/>
                <w:szCs w:val="18"/>
                <w:lang w:eastAsia="fr-FR"/>
              </w:rPr>
              <w:pPrChange w:id="12758" w:author="Houyem Rais" w:date="2024-02-22T15:03:00Z">
                <w:pPr>
                  <w:widowControl/>
                  <w:autoSpaceDE/>
                  <w:autoSpaceDN/>
                  <w:spacing w:before="0" w:after="0" w:line="240" w:lineRule="auto"/>
                  <w:jc w:val="center"/>
                </w:pPr>
              </w:pPrChange>
            </w:pPr>
            <w:del w:id="12759" w:author="Houyem Rais" w:date="2024-02-22T15:03:00Z">
              <w:r w:rsidRPr="00007B3E" w:rsidDel="00CB2812">
                <w:rPr>
                  <w:rFonts w:cs="Calibri"/>
                  <w:sz w:val="18"/>
                  <w:szCs w:val="18"/>
                  <w:lang w:eastAsia="fr-FR"/>
                </w:rPr>
                <w:delText>115</w:delText>
              </w:r>
            </w:del>
          </w:p>
        </w:tc>
        <w:tc>
          <w:tcPr>
            <w:tcW w:w="772" w:type="pct"/>
            <w:tcBorders>
              <w:top w:val="nil"/>
              <w:left w:val="nil"/>
              <w:bottom w:val="single" w:sz="4" w:space="0" w:color="auto"/>
              <w:right w:val="single" w:sz="4" w:space="0" w:color="auto"/>
            </w:tcBorders>
            <w:shd w:val="clear" w:color="auto" w:fill="auto"/>
            <w:noWrap/>
            <w:hideMark/>
          </w:tcPr>
          <w:p w14:paraId="1ABCFE84" w14:textId="5E3F862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60" w:author="Houyem Rais" w:date="2024-02-22T15:03:00Z"/>
                <w:rFonts w:cs="Calibri"/>
                <w:sz w:val="18"/>
                <w:szCs w:val="18"/>
                <w:lang w:eastAsia="fr-FR"/>
              </w:rPr>
              <w:pPrChange w:id="12761" w:author="Houyem Rais" w:date="2024-02-22T15:03:00Z">
                <w:pPr>
                  <w:widowControl/>
                  <w:autoSpaceDE/>
                  <w:autoSpaceDN/>
                  <w:spacing w:before="0" w:after="0" w:line="240" w:lineRule="auto"/>
                  <w:jc w:val="right"/>
                </w:pPr>
              </w:pPrChange>
            </w:pPr>
            <w:del w:id="12762" w:author="Houyem Rais" w:date="2024-02-22T15:03:00Z">
              <w:r w:rsidRPr="00007B3E" w:rsidDel="00CB2812">
                <w:rPr>
                  <w:rFonts w:cs="Calibri"/>
                  <w:sz w:val="18"/>
                  <w:szCs w:val="18"/>
                  <w:lang w:eastAsia="fr-FR"/>
                </w:rPr>
                <w:delText xml:space="preserve">324,27 </w:delText>
              </w:r>
            </w:del>
          </w:p>
        </w:tc>
        <w:tc>
          <w:tcPr>
            <w:tcW w:w="694" w:type="pct"/>
            <w:tcBorders>
              <w:top w:val="nil"/>
              <w:left w:val="nil"/>
              <w:bottom w:val="single" w:sz="4" w:space="0" w:color="auto"/>
              <w:right w:val="single" w:sz="4" w:space="0" w:color="auto"/>
            </w:tcBorders>
            <w:shd w:val="clear" w:color="auto" w:fill="auto"/>
            <w:noWrap/>
            <w:hideMark/>
          </w:tcPr>
          <w:p w14:paraId="5F7CBC2F" w14:textId="495E4B1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63" w:author="Houyem Rais" w:date="2024-02-22T15:03:00Z"/>
                <w:rFonts w:cs="Calibri"/>
                <w:sz w:val="18"/>
                <w:szCs w:val="18"/>
                <w:lang w:eastAsia="fr-FR"/>
              </w:rPr>
              <w:pPrChange w:id="12764" w:author="Houyem Rais" w:date="2024-02-22T15:03:00Z">
                <w:pPr>
                  <w:widowControl/>
                  <w:autoSpaceDE/>
                  <w:autoSpaceDN/>
                  <w:spacing w:before="0" w:after="0" w:line="240" w:lineRule="auto"/>
                  <w:jc w:val="right"/>
                </w:pPr>
              </w:pPrChange>
            </w:pPr>
            <w:del w:id="12765" w:author="Houyem Rais" w:date="2024-02-22T15:03:00Z">
              <w:r w:rsidRPr="00007B3E" w:rsidDel="00CB2812">
                <w:rPr>
                  <w:rFonts w:cs="Calibri"/>
                  <w:sz w:val="18"/>
                  <w:szCs w:val="18"/>
                  <w:lang w:eastAsia="fr-FR"/>
                </w:rPr>
                <w:delText xml:space="preserve">37 291,05 </w:delText>
              </w:r>
            </w:del>
          </w:p>
        </w:tc>
        <w:tc>
          <w:tcPr>
            <w:tcW w:w="994" w:type="pct"/>
            <w:tcBorders>
              <w:top w:val="nil"/>
              <w:left w:val="nil"/>
              <w:bottom w:val="single" w:sz="4" w:space="0" w:color="auto"/>
              <w:right w:val="single" w:sz="4" w:space="0" w:color="auto"/>
            </w:tcBorders>
            <w:shd w:val="clear" w:color="auto" w:fill="auto"/>
            <w:noWrap/>
            <w:hideMark/>
          </w:tcPr>
          <w:p w14:paraId="4F4C33AF" w14:textId="360144E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66" w:author="Houyem Rais" w:date="2024-02-22T15:03:00Z"/>
                <w:rFonts w:cs="Calibri"/>
                <w:sz w:val="18"/>
                <w:szCs w:val="18"/>
                <w:lang w:eastAsia="fr-FR"/>
              </w:rPr>
              <w:pPrChange w:id="12767" w:author="Houyem Rais" w:date="2024-02-22T15:03:00Z">
                <w:pPr>
                  <w:widowControl/>
                  <w:autoSpaceDE/>
                  <w:autoSpaceDN/>
                  <w:spacing w:before="0" w:after="0" w:line="240" w:lineRule="auto"/>
                  <w:jc w:val="left"/>
                </w:pPr>
              </w:pPrChange>
            </w:pPr>
            <w:del w:id="12768" w:author="Houyem Rais" w:date="2024-02-22T15:03:00Z">
              <w:r w:rsidRPr="00007B3E" w:rsidDel="00CB2812">
                <w:rPr>
                  <w:rFonts w:cs="Calibri"/>
                  <w:sz w:val="18"/>
                  <w:szCs w:val="18"/>
                  <w:lang w:eastAsia="fr-FR"/>
                </w:rPr>
                <w:delText> </w:delText>
              </w:r>
            </w:del>
          </w:p>
        </w:tc>
      </w:tr>
      <w:tr w:rsidR="00244D6F" w:rsidRPr="00007B3E" w:rsidDel="00CB2812" w14:paraId="3901C478" w14:textId="41C11287" w:rsidTr="005259CD">
        <w:trPr>
          <w:trHeight w:val="187"/>
          <w:del w:id="12769"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5987048E" w14:textId="3BAD7DC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70" w:author="Houyem Rais" w:date="2024-02-22T15:03:00Z"/>
                <w:rFonts w:cs="Calibri"/>
                <w:b/>
                <w:bCs/>
                <w:sz w:val="18"/>
                <w:szCs w:val="18"/>
                <w:lang w:eastAsia="fr-FR"/>
              </w:rPr>
              <w:pPrChange w:id="12771" w:author="Houyem Rais" w:date="2024-02-22T15:03:00Z">
                <w:pPr>
                  <w:widowControl/>
                  <w:autoSpaceDE/>
                  <w:autoSpaceDN/>
                  <w:spacing w:before="0" w:after="0" w:line="240" w:lineRule="auto"/>
                  <w:jc w:val="center"/>
                </w:pPr>
              </w:pPrChange>
            </w:pPr>
            <w:del w:id="12772" w:author="Houyem Rais" w:date="2024-02-22T15:03:00Z">
              <w:r w:rsidRPr="00007B3E" w:rsidDel="00CB2812">
                <w:rPr>
                  <w:rFonts w:cs="Calibri"/>
                  <w:b/>
                  <w:bCs/>
                  <w:sz w:val="18"/>
                  <w:szCs w:val="18"/>
                  <w:lang w:eastAsia="fr-FR"/>
                </w:rPr>
                <w:delText>303.7</w:delText>
              </w:r>
            </w:del>
          </w:p>
        </w:tc>
        <w:tc>
          <w:tcPr>
            <w:tcW w:w="1450" w:type="pct"/>
            <w:tcBorders>
              <w:top w:val="nil"/>
              <w:left w:val="nil"/>
              <w:bottom w:val="single" w:sz="4" w:space="0" w:color="auto"/>
              <w:right w:val="single" w:sz="4" w:space="0" w:color="auto"/>
            </w:tcBorders>
            <w:shd w:val="clear" w:color="auto" w:fill="auto"/>
            <w:noWrap/>
            <w:hideMark/>
          </w:tcPr>
          <w:p w14:paraId="2BC697AD" w14:textId="0D568F6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73" w:author="Houyem Rais" w:date="2024-02-22T15:03:00Z"/>
                <w:rFonts w:cs="Calibri"/>
                <w:sz w:val="18"/>
                <w:szCs w:val="18"/>
                <w:lang w:eastAsia="fr-FR"/>
              </w:rPr>
              <w:pPrChange w:id="12774" w:author="Houyem Rais" w:date="2024-02-22T15:03:00Z">
                <w:pPr>
                  <w:widowControl/>
                  <w:autoSpaceDE/>
                  <w:autoSpaceDN/>
                  <w:spacing w:before="0" w:after="0" w:line="240" w:lineRule="auto"/>
                  <w:jc w:val="left"/>
                </w:pPr>
              </w:pPrChange>
            </w:pPr>
            <w:del w:id="12775" w:author="Houyem Rais" w:date="2024-02-22T15:03:00Z">
              <w:r w:rsidRPr="00007B3E" w:rsidDel="00CB2812">
                <w:rPr>
                  <w:rFonts w:cs="Calibri"/>
                  <w:sz w:val="18"/>
                  <w:szCs w:val="18"/>
                  <w:lang w:eastAsia="fr-FR"/>
                </w:rPr>
                <w:delText>Fourniture et pose des poteaux de déclivité</w:delText>
              </w:r>
            </w:del>
          </w:p>
        </w:tc>
        <w:tc>
          <w:tcPr>
            <w:tcW w:w="234" w:type="pct"/>
            <w:tcBorders>
              <w:top w:val="nil"/>
              <w:left w:val="nil"/>
              <w:bottom w:val="single" w:sz="4" w:space="0" w:color="auto"/>
              <w:right w:val="single" w:sz="4" w:space="0" w:color="auto"/>
            </w:tcBorders>
            <w:shd w:val="clear" w:color="auto" w:fill="auto"/>
            <w:noWrap/>
            <w:hideMark/>
          </w:tcPr>
          <w:p w14:paraId="7CB58463" w14:textId="236CB7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76" w:author="Houyem Rais" w:date="2024-02-22T15:03:00Z"/>
                <w:rFonts w:cs="Calibri"/>
                <w:sz w:val="18"/>
                <w:szCs w:val="18"/>
                <w:lang w:eastAsia="fr-FR"/>
              </w:rPr>
              <w:pPrChange w:id="12777" w:author="Houyem Rais" w:date="2024-02-22T15:03:00Z">
                <w:pPr>
                  <w:widowControl/>
                  <w:autoSpaceDE/>
                  <w:autoSpaceDN/>
                  <w:spacing w:before="0" w:after="0" w:line="240" w:lineRule="auto"/>
                  <w:jc w:val="center"/>
                </w:pPr>
              </w:pPrChange>
            </w:pPr>
            <w:del w:id="12778"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5AA4C12D" w14:textId="13C5580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79" w:author="Houyem Rais" w:date="2024-02-22T15:03:00Z"/>
                <w:rFonts w:cs="Calibri"/>
                <w:sz w:val="18"/>
                <w:szCs w:val="18"/>
                <w:lang w:eastAsia="fr-FR"/>
              </w:rPr>
              <w:pPrChange w:id="12780" w:author="Houyem Rais" w:date="2024-02-22T15:03:00Z">
                <w:pPr>
                  <w:widowControl/>
                  <w:autoSpaceDE/>
                  <w:autoSpaceDN/>
                  <w:spacing w:before="0" w:after="0" w:line="240" w:lineRule="auto"/>
                  <w:jc w:val="center"/>
                </w:pPr>
              </w:pPrChange>
            </w:pPr>
            <w:del w:id="12781" w:author="Houyem Rais" w:date="2024-02-22T15:03:00Z">
              <w:r w:rsidRPr="00007B3E" w:rsidDel="00CB2812">
                <w:rPr>
                  <w:rFonts w:cs="Calibri"/>
                  <w:sz w:val="18"/>
                  <w:szCs w:val="18"/>
                  <w:lang w:eastAsia="fr-FR"/>
                </w:rPr>
                <w:delText>36</w:delText>
              </w:r>
            </w:del>
          </w:p>
        </w:tc>
        <w:tc>
          <w:tcPr>
            <w:tcW w:w="772" w:type="pct"/>
            <w:tcBorders>
              <w:top w:val="nil"/>
              <w:left w:val="nil"/>
              <w:bottom w:val="single" w:sz="4" w:space="0" w:color="auto"/>
              <w:right w:val="single" w:sz="4" w:space="0" w:color="auto"/>
            </w:tcBorders>
            <w:shd w:val="clear" w:color="auto" w:fill="auto"/>
            <w:noWrap/>
            <w:hideMark/>
          </w:tcPr>
          <w:p w14:paraId="7D93B4E2" w14:textId="6FAC29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82" w:author="Houyem Rais" w:date="2024-02-22T15:03:00Z"/>
                <w:rFonts w:cs="Calibri"/>
                <w:sz w:val="18"/>
                <w:szCs w:val="18"/>
                <w:lang w:eastAsia="fr-FR"/>
              </w:rPr>
              <w:pPrChange w:id="12783" w:author="Houyem Rais" w:date="2024-02-22T15:03:00Z">
                <w:pPr>
                  <w:widowControl/>
                  <w:autoSpaceDE/>
                  <w:autoSpaceDN/>
                  <w:spacing w:before="0" w:after="0" w:line="240" w:lineRule="auto"/>
                  <w:jc w:val="right"/>
                </w:pPr>
              </w:pPrChange>
            </w:pPr>
            <w:del w:id="12784" w:author="Houyem Rais" w:date="2024-02-22T15:03:00Z">
              <w:r w:rsidRPr="00007B3E" w:rsidDel="00CB2812">
                <w:rPr>
                  <w:rFonts w:cs="Calibri"/>
                  <w:sz w:val="18"/>
                  <w:szCs w:val="18"/>
                  <w:lang w:eastAsia="fr-FR"/>
                </w:rPr>
                <w:delText xml:space="preserve">392,78 </w:delText>
              </w:r>
            </w:del>
          </w:p>
        </w:tc>
        <w:tc>
          <w:tcPr>
            <w:tcW w:w="694" w:type="pct"/>
            <w:tcBorders>
              <w:top w:val="nil"/>
              <w:left w:val="nil"/>
              <w:bottom w:val="single" w:sz="4" w:space="0" w:color="auto"/>
              <w:right w:val="single" w:sz="4" w:space="0" w:color="auto"/>
            </w:tcBorders>
            <w:shd w:val="clear" w:color="auto" w:fill="auto"/>
            <w:noWrap/>
            <w:hideMark/>
          </w:tcPr>
          <w:p w14:paraId="268F44A1" w14:textId="21BD6CD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85" w:author="Houyem Rais" w:date="2024-02-22T15:03:00Z"/>
                <w:rFonts w:cs="Calibri"/>
                <w:sz w:val="18"/>
                <w:szCs w:val="18"/>
                <w:lang w:eastAsia="fr-FR"/>
              </w:rPr>
              <w:pPrChange w:id="12786" w:author="Houyem Rais" w:date="2024-02-22T15:03:00Z">
                <w:pPr>
                  <w:widowControl/>
                  <w:autoSpaceDE/>
                  <w:autoSpaceDN/>
                  <w:spacing w:before="0" w:after="0" w:line="240" w:lineRule="auto"/>
                  <w:jc w:val="right"/>
                </w:pPr>
              </w:pPrChange>
            </w:pPr>
            <w:del w:id="12787" w:author="Houyem Rais" w:date="2024-02-22T15:03:00Z">
              <w:r w:rsidRPr="00007B3E" w:rsidDel="00CB2812">
                <w:rPr>
                  <w:rFonts w:cs="Calibri"/>
                  <w:sz w:val="18"/>
                  <w:szCs w:val="18"/>
                  <w:lang w:eastAsia="fr-FR"/>
                </w:rPr>
                <w:delText xml:space="preserve">14 140,08 </w:delText>
              </w:r>
            </w:del>
          </w:p>
        </w:tc>
        <w:tc>
          <w:tcPr>
            <w:tcW w:w="994" w:type="pct"/>
            <w:tcBorders>
              <w:top w:val="nil"/>
              <w:left w:val="nil"/>
              <w:bottom w:val="single" w:sz="4" w:space="0" w:color="auto"/>
              <w:right w:val="single" w:sz="4" w:space="0" w:color="auto"/>
            </w:tcBorders>
            <w:shd w:val="clear" w:color="auto" w:fill="auto"/>
            <w:noWrap/>
            <w:hideMark/>
          </w:tcPr>
          <w:p w14:paraId="61489826" w14:textId="1CAD5C7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88" w:author="Houyem Rais" w:date="2024-02-22T15:03:00Z"/>
                <w:rFonts w:cs="Calibri"/>
                <w:sz w:val="18"/>
                <w:szCs w:val="18"/>
                <w:lang w:eastAsia="fr-FR"/>
              </w:rPr>
              <w:pPrChange w:id="12789" w:author="Houyem Rais" w:date="2024-02-22T15:03:00Z">
                <w:pPr>
                  <w:widowControl/>
                  <w:autoSpaceDE/>
                  <w:autoSpaceDN/>
                  <w:spacing w:before="0" w:after="0" w:line="240" w:lineRule="auto"/>
                  <w:jc w:val="left"/>
                </w:pPr>
              </w:pPrChange>
            </w:pPr>
            <w:del w:id="12790" w:author="Houyem Rais" w:date="2024-02-22T15:03:00Z">
              <w:r w:rsidRPr="00007B3E" w:rsidDel="00CB2812">
                <w:rPr>
                  <w:rFonts w:cs="Calibri"/>
                  <w:sz w:val="18"/>
                  <w:szCs w:val="18"/>
                  <w:lang w:eastAsia="fr-FR"/>
                </w:rPr>
                <w:delText> </w:delText>
              </w:r>
            </w:del>
          </w:p>
        </w:tc>
      </w:tr>
      <w:tr w:rsidR="00244D6F" w:rsidRPr="00007B3E" w:rsidDel="00CB2812" w14:paraId="5733471E" w14:textId="579D629B" w:rsidTr="005259CD">
        <w:trPr>
          <w:trHeight w:val="187"/>
          <w:del w:id="1279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3DB0132" w14:textId="7881F07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92" w:author="Houyem Rais" w:date="2024-02-22T15:03:00Z"/>
                <w:rFonts w:cs="Calibri"/>
                <w:b/>
                <w:bCs/>
                <w:sz w:val="18"/>
                <w:szCs w:val="18"/>
                <w:lang w:eastAsia="fr-FR"/>
              </w:rPr>
              <w:pPrChange w:id="12793" w:author="Houyem Rais" w:date="2024-02-22T15:03:00Z">
                <w:pPr>
                  <w:widowControl/>
                  <w:autoSpaceDE/>
                  <w:autoSpaceDN/>
                  <w:spacing w:before="0" w:after="0" w:line="240" w:lineRule="auto"/>
                  <w:jc w:val="center"/>
                </w:pPr>
              </w:pPrChange>
            </w:pPr>
            <w:del w:id="12794" w:author="Houyem Rais" w:date="2024-02-22T15:03:00Z">
              <w:r w:rsidRPr="00007B3E" w:rsidDel="00CB2812">
                <w:rPr>
                  <w:rFonts w:cs="Calibri"/>
                  <w:b/>
                  <w:bCs/>
                  <w:sz w:val="18"/>
                  <w:szCs w:val="18"/>
                  <w:lang w:eastAsia="fr-FR"/>
                </w:rPr>
                <w:delText>303.8</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53C98739" w14:textId="287FBE7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95" w:author="Houyem Rais" w:date="2024-02-22T15:03:00Z"/>
                <w:rFonts w:cs="Calibri"/>
                <w:sz w:val="18"/>
                <w:szCs w:val="18"/>
                <w:lang w:eastAsia="fr-FR"/>
              </w:rPr>
              <w:pPrChange w:id="12796" w:author="Houyem Rais" w:date="2024-02-22T15:03:00Z">
                <w:pPr>
                  <w:widowControl/>
                  <w:autoSpaceDE/>
                  <w:autoSpaceDN/>
                  <w:spacing w:before="0" w:after="0" w:line="240" w:lineRule="auto"/>
                  <w:jc w:val="left"/>
                </w:pPr>
              </w:pPrChange>
            </w:pPr>
            <w:del w:id="12797" w:author="Houyem Rais" w:date="2024-02-22T15:03:00Z">
              <w:r w:rsidRPr="00007B3E" w:rsidDel="00CB2812">
                <w:rPr>
                  <w:rFonts w:cs="Calibri"/>
                  <w:sz w:val="18"/>
                  <w:szCs w:val="18"/>
                  <w:lang w:eastAsia="fr-FR"/>
                </w:rPr>
                <w:delText xml:space="preserve">Libération et homogénéisation des contraintes du LRS </w:delText>
              </w:r>
            </w:del>
          </w:p>
        </w:tc>
        <w:tc>
          <w:tcPr>
            <w:tcW w:w="234" w:type="pct"/>
            <w:tcBorders>
              <w:top w:val="nil"/>
              <w:left w:val="nil"/>
              <w:bottom w:val="single" w:sz="4" w:space="0" w:color="auto"/>
              <w:right w:val="single" w:sz="4" w:space="0" w:color="auto"/>
            </w:tcBorders>
            <w:shd w:val="clear" w:color="auto" w:fill="auto"/>
            <w:noWrap/>
            <w:hideMark/>
          </w:tcPr>
          <w:p w14:paraId="7555680D" w14:textId="73568F2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798" w:author="Houyem Rais" w:date="2024-02-22T15:03:00Z"/>
                <w:rFonts w:cs="Calibri"/>
                <w:sz w:val="18"/>
                <w:szCs w:val="18"/>
                <w:lang w:eastAsia="fr-FR"/>
              </w:rPr>
              <w:pPrChange w:id="12799" w:author="Houyem Rais" w:date="2024-02-22T15:03:00Z">
                <w:pPr>
                  <w:widowControl/>
                  <w:autoSpaceDE/>
                  <w:autoSpaceDN/>
                  <w:spacing w:before="0" w:after="0" w:line="240" w:lineRule="auto"/>
                  <w:jc w:val="center"/>
                </w:pPr>
              </w:pPrChange>
            </w:pPr>
            <w:del w:id="12800" w:author="Houyem Rais" w:date="2024-02-22T15:03:00Z">
              <w:r w:rsidRPr="00007B3E" w:rsidDel="00CB2812">
                <w:rPr>
                  <w:rFonts w:cs="Calibri"/>
                  <w:sz w:val="18"/>
                  <w:szCs w:val="18"/>
                  <w:lang w:eastAsia="fr-FR"/>
                </w:rPr>
                <w:delText>ml</w:delText>
              </w:r>
            </w:del>
          </w:p>
        </w:tc>
        <w:tc>
          <w:tcPr>
            <w:tcW w:w="464" w:type="pct"/>
            <w:tcBorders>
              <w:top w:val="nil"/>
              <w:left w:val="nil"/>
              <w:bottom w:val="single" w:sz="4" w:space="0" w:color="auto"/>
              <w:right w:val="single" w:sz="4" w:space="0" w:color="auto"/>
            </w:tcBorders>
            <w:shd w:val="clear" w:color="auto" w:fill="auto"/>
            <w:noWrap/>
            <w:hideMark/>
          </w:tcPr>
          <w:p w14:paraId="6885AC76" w14:textId="0279548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01" w:author="Houyem Rais" w:date="2024-02-22T15:03:00Z"/>
                <w:rFonts w:cs="Calibri"/>
                <w:sz w:val="18"/>
                <w:szCs w:val="18"/>
                <w:lang w:eastAsia="fr-FR"/>
              </w:rPr>
              <w:pPrChange w:id="12802" w:author="Houyem Rais" w:date="2024-02-22T15:03:00Z">
                <w:pPr>
                  <w:widowControl/>
                  <w:autoSpaceDE/>
                  <w:autoSpaceDN/>
                  <w:spacing w:before="0" w:after="0" w:line="240" w:lineRule="auto"/>
                  <w:jc w:val="center"/>
                </w:pPr>
              </w:pPrChange>
            </w:pPr>
            <w:del w:id="12803" w:author="Houyem Rais" w:date="2024-02-22T15:03:00Z">
              <w:r w:rsidRPr="00007B3E" w:rsidDel="00CB2812">
                <w:rPr>
                  <w:rFonts w:cs="Calibri"/>
                  <w:sz w:val="18"/>
                  <w:szCs w:val="18"/>
                  <w:lang w:eastAsia="fr-FR"/>
                </w:rPr>
                <w:delText>72 000</w:delText>
              </w:r>
            </w:del>
          </w:p>
        </w:tc>
        <w:tc>
          <w:tcPr>
            <w:tcW w:w="772" w:type="pct"/>
            <w:tcBorders>
              <w:top w:val="nil"/>
              <w:left w:val="nil"/>
              <w:bottom w:val="single" w:sz="4" w:space="0" w:color="auto"/>
              <w:right w:val="single" w:sz="4" w:space="0" w:color="auto"/>
            </w:tcBorders>
            <w:shd w:val="clear" w:color="auto" w:fill="auto"/>
            <w:noWrap/>
            <w:hideMark/>
          </w:tcPr>
          <w:p w14:paraId="6B3620E0" w14:textId="138558D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04" w:author="Houyem Rais" w:date="2024-02-22T15:03:00Z"/>
                <w:rFonts w:cs="Calibri"/>
                <w:sz w:val="18"/>
                <w:szCs w:val="18"/>
                <w:lang w:eastAsia="fr-FR"/>
              </w:rPr>
              <w:pPrChange w:id="12805" w:author="Houyem Rais" w:date="2024-02-22T15:03:00Z">
                <w:pPr>
                  <w:widowControl/>
                  <w:autoSpaceDE/>
                  <w:autoSpaceDN/>
                  <w:spacing w:before="0" w:after="0" w:line="240" w:lineRule="auto"/>
                  <w:jc w:val="right"/>
                </w:pPr>
              </w:pPrChange>
            </w:pPr>
            <w:del w:id="12806" w:author="Houyem Rais" w:date="2024-02-22T15:03:00Z">
              <w:r w:rsidRPr="00007B3E" w:rsidDel="00CB2812">
                <w:rPr>
                  <w:rFonts w:cs="Calibri"/>
                  <w:sz w:val="18"/>
                  <w:szCs w:val="18"/>
                  <w:lang w:eastAsia="fr-FR"/>
                </w:rPr>
                <w:delText xml:space="preserve">47,95 </w:delText>
              </w:r>
            </w:del>
          </w:p>
        </w:tc>
        <w:tc>
          <w:tcPr>
            <w:tcW w:w="694" w:type="pct"/>
            <w:tcBorders>
              <w:top w:val="nil"/>
              <w:left w:val="nil"/>
              <w:bottom w:val="single" w:sz="4" w:space="0" w:color="auto"/>
              <w:right w:val="single" w:sz="4" w:space="0" w:color="auto"/>
            </w:tcBorders>
            <w:shd w:val="clear" w:color="auto" w:fill="auto"/>
            <w:noWrap/>
            <w:hideMark/>
          </w:tcPr>
          <w:p w14:paraId="169834CD" w14:textId="0AEA9DF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07" w:author="Houyem Rais" w:date="2024-02-22T15:03:00Z"/>
                <w:rFonts w:cs="Calibri"/>
                <w:sz w:val="18"/>
                <w:szCs w:val="18"/>
                <w:lang w:eastAsia="fr-FR"/>
              </w:rPr>
              <w:pPrChange w:id="12808" w:author="Houyem Rais" w:date="2024-02-22T15:03:00Z">
                <w:pPr>
                  <w:widowControl/>
                  <w:autoSpaceDE/>
                  <w:autoSpaceDN/>
                  <w:spacing w:before="0" w:after="0" w:line="240" w:lineRule="auto"/>
                  <w:jc w:val="right"/>
                </w:pPr>
              </w:pPrChange>
            </w:pPr>
            <w:del w:id="12809" w:author="Houyem Rais" w:date="2024-02-22T15:03:00Z">
              <w:r w:rsidRPr="00007B3E" w:rsidDel="00CB2812">
                <w:rPr>
                  <w:rFonts w:cs="Calibri"/>
                  <w:sz w:val="18"/>
                  <w:szCs w:val="18"/>
                  <w:lang w:eastAsia="fr-FR"/>
                </w:rPr>
                <w:delText xml:space="preserve">3 452 400,00 </w:delText>
              </w:r>
            </w:del>
          </w:p>
        </w:tc>
        <w:tc>
          <w:tcPr>
            <w:tcW w:w="994" w:type="pct"/>
            <w:tcBorders>
              <w:top w:val="nil"/>
              <w:left w:val="nil"/>
              <w:bottom w:val="single" w:sz="4" w:space="0" w:color="auto"/>
              <w:right w:val="single" w:sz="4" w:space="0" w:color="auto"/>
            </w:tcBorders>
            <w:shd w:val="clear" w:color="auto" w:fill="auto"/>
            <w:noWrap/>
            <w:hideMark/>
          </w:tcPr>
          <w:p w14:paraId="682E6706" w14:textId="2AF0168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10" w:author="Houyem Rais" w:date="2024-02-22T15:03:00Z"/>
                <w:rFonts w:cs="Calibri"/>
                <w:sz w:val="18"/>
                <w:szCs w:val="18"/>
                <w:lang w:eastAsia="fr-FR"/>
              </w:rPr>
              <w:pPrChange w:id="12811" w:author="Houyem Rais" w:date="2024-02-22T15:03:00Z">
                <w:pPr>
                  <w:widowControl/>
                  <w:autoSpaceDE/>
                  <w:autoSpaceDN/>
                  <w:spacing w:before="0" w:after="0" w:line="240" w:lineRule="auto"/>
                  <w:jc w:val="left"/>
                </w:pPr>
              </w:pPrChange>
            </w:pPr>
            <w:del w:id="12812" w:author="Houyem Rais" w:date="2024-02-22T15:03:00Z">
              <w:r w:rsidRPr="00007B3E" w:rsidDel="00CB2812">
                <w:rPr>
                  <w:rFonts w:cs="Calibri"/>
                  <w:sz w:val="18"/>
                  <w:szCs w:val="18"/>
                  <w:lang w:eastAsia="fr-FR"/>
                </w:rPr>
                <w:delText> </w:delText>
              </w:r>
            </w:del>
          </w:p>
        </w:tc>
      </w:tr>
      <w:tr w:rsidR="00244D6F" w:rsidRPr="00007B3E" w:rsidDel="00CB2812" w14:paraId="1F9D12A6" w14:textId="2A5E741C" w:rsidTr="005259CD">
        <w:trPr>
          <w:trHeight w:val="187"/>
          <w:del w:id="12813"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653C1FFD" w14:textId="6C5F55F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14" w:author="Houyem Rais" w:date="2024-02-22T15:03:00Z"/>
                <w:rFonts w:cs="Calibri"/>
                <w:b/>
                <w:bCs/>
                <w:sz w:val="18"/>
                <w:szCs w:val="18"/>
                <w:lang w:eastAsia="fr-FR"/>
              </w:rPr>
              <w:pPrChange w:id="12815" w:author="Houyem Rais" w:date="2024-02-22T15:03:00Z">
                <w:pPr>
                  <w:widowControl/>
                  <w:autoSpaceDE/>
                  <w:autoSpaceDN/>
                  <w:spacing w:before="0" w:after="0" w:line="240" w:lineRule="auto"/>
                  <w:jc w:val="center"/>
                </w:pPr>
              </w:pPrChange>
            </w:pPr>
            <w:del w:id="12816" w:author="Houyem Rais" w:date="2024-02-22T15:03:00Z">
              <w:r w:rsidRPr="00007B3E" w:rsidDel="00CB2812">
                <w:rPr>
                  <w:rFonts w:cs="Calibri"/>
                  <w:b/>
                  <w:bCs/>
                  <w:sz w:val="18"/>
                  <w:szCs w:val="18"/>
                  <w:lang w:eastAsia="fr-FR"/>
                </w:rPr>
                <w:delText>303.9</w:delText>
              </w:r>
            </w:del>
          </w:p>
        </w:tc>
        <w:tc>
          <w:tcPr>
            <w:tcW w:w="1450" w:type="pct"/>
            <w:tcBorders>
              <w:top w:val="nil"/>
              <w:left w:val="nil"/>
              <w:bottom w:val="single" w:sz="4" w:space="0" w:color="auto"/>
              <w:right w:val="single" w:sz="4" w:space="0" w:color="auto"/>
            </w:tcBorders>
            <w:shd w:val="clear" w:color="auto" w:fill="auto"/>
            <w:noWrap/>
            <w:hideMark/>
          </w:tcPr>
          <w:p w14:paraId="4EA421CC" w14:textId="74467C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17" w:author="Houyem Rais" w:date="2024-02-22T15:03:00Z"/>
                <w:rFonts w:cs="Calibri"/>
                <w:sz w:val="18"/>
                <w:szCs w:val="18"/>
                <w:lang w:eastAsia="fr-FR"/>
              </w:rPr>
              <w:pPrChange w:id="12818" w:author="Houyem Rais" w:date="2024-02-22T15:03:00Z">
                <w:pPr>
                  <w:widowControl/>
                  <w:autoSpaceDE/>
                  <w:autoSpaceDN/>
                  <w:spacing w:before="0" w:after="0" w:line="240" w:lineRule="auto"/>
                  <w:jc w:val="left"/>
                </w:pPr>
              </w:pPrChange>
            </w:pPr>
            <w:del w:id="12819" w:author="Houyem Rais" w:date="2024-02-22T15:03:00Z">
              <w:r w:rsidRPr="00007B3E" w:rsidDel="00CB2812">
                <w:rPr>
                  <w:rFonts w:cs="Calibri"/>
                  <w:sz w:val="18"/>
                  <w:szCs w:val="18"/>
                  <w:lang w:eastAsia="fr-FR"/>
                </w:rPr>
                <w:delText>Fourniture et pose des traverses de garage franc</w:delText>
              </w:r>
            </w:del>
          </w:p>
        </w:tc>
        <w:tc>
          <w:tcPr>
            <w:tcW w:w="234" w:type="pct"/>
            <w:tcBorders>
              <w:top w:val="nil"/>
              <w:left w:val="nil"/>
              <w:bottom w:val="single" w:sz="4" w:space="0" w:color="auto"/>
              <w:right w:val="single" w:sz="4" w:space="0" w:color="auto"/>
            </w:tcBorders>
            <w:shd w:val="clear" w:color="auto" w:fill="auto"/>
            <w:noWrap/>
            <w:hideMark/>
          </w:tcPr>
          <w:p w14:paraId="09B176BD" w14:textId="1ECD2E3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20" w:author="Houyem Rais" w:date="2024-02-22T15:03:00Z"/>
                <w:rFonts w:cs="Calibri"/>
                <w:sz w:val="18"/>
                <w:szCs w:val="18"/>
                <w:lang w:eastAsia="fr-FR"/>
              </w:rPr>
              <w:pPrChange w:id="12821" w:author="Houyem Rais" w:date="2024-02-22T15:03:00Z">
                <w:pPr>
                  <w:widowControl/>
                  <w:autoSpaceDE/>
                  <w:autoSpaceDN/>
                  <w:spacing w:before="0" w:after="0" w:line="240" w:lineRule="auto"/>
                  <w:jc w:val="center"/>
                </w:pPr>
              </w:pPrChange>
            </w:pPr>
            <w:del w:id="12822"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7824EC26" w14:textId="7C0D00C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23" w:author="Houyem Rais" w:date="2024-02-22T15:03:00Z"/>
                <w:rFonts w:cs="Calibri"/>
                <w:sz w:val="18"/>
                <w:szCs w:val="18"/>
                <w:lang w:eastAsia="fr-FR"/>
              </w:rPr>
              <w:pPrChange w:id="12824" w:author="Houyem Rais" w:date="2024-02-22T15:03:00Z">
                <w:pPr>
                  <w:widowControl/>
                  <w:autoSpaceDE/>
                  <w:autoSpaceDN/>
                  <w:spacing w:before="0" w:after="0" w:line="240" w:lineRule="auto"/>
                  <w:jc w:val="center"/>
                </w:pPr>
              </w:pPrChange>
            </w:pPr>
            <w:del w:id="12825" w:author="Houyem Rais" w:date="2024-02-22T15:03:00Z">
              <w:r w:rsidRPr="00007B3E" w:rsidDel="00CB2812">
                <w:rPr>
                  <w:rFonts w:cs="Calibri"/>
                  <w:sz w:val="18"/>
                  <w:szCs w:val="18"/>
                  <w:lang w:eastAsia="fr-FR"/>
                </w:rPr>
                <w:delText>29</w:delText>
              </w:r>
            </w:del>
          </w:p>
        </w:tc>
        <w:tc>
          <w:tcPr>
            <w:tcW w:w="772" w:type="pct"/>
            <w:tcBorders>
              <w:top w:val="nil"/>
              <w:left w:val="nil"/>
              <w:bottom w:val="single" w:sz="4" w:space="0" w:color="auto"/>
              <w:right w:val="single" w:sz="4" w:space="0" w:color="auto"/>
            </w:tcBorders>
            <w:shd w:val="clear" w:color="auto" w:fill="auto"/>
            <w:noWrap/>
            <w:hideMark/>
          </w:tcPr>
          <w:p w14:paraId="3B84768D" w14:textId="2D1005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26" w:author="Houyem Rais" w:date="2024-02-22T15:03:00Z"/>
                <w:rFonts w:cs="Calibri"/>
                <w:sz w:val="18"/>
                <w:szCs w:val="18"/>
                <w:lang w:eastAsia="fr-FR"/>
              </w:rPr>
              <w:pPrChange w:id="12827" w:author="Houyem Rais" w:date="2024-02-22T15:03:00Z">
                <w:pPr>
                  <w:widowControl/>
                  <w:autoSpaceDE/>
                  <w:autoSpaceDN/>
                  <w:spacing w:before="0" w:after="0" w:line="240" w:lineRule="auto"/>
                  <w:jc w:val="right"/>
                </w:pPr>
              </w:pPrChange>
            </w:pPr>
            <w:del w:id="12828" w:author="Houyem Rais" w:date="2024-02-22T15:03:00Z">
              <w:r w:rsidRPr="00007B3E" w:rsidDel="00CB2812">
                <w:rPr>
                  <w:rFonts w:cs="Calibri"/>
                  <w:sz w:val="18"/>
                  <w:szCs w:val="18"/>
                  <w:lang w:eastAsia="fr-FR"/>
                </w:rPr>
                <w:delText xml:space="preserve">1 036,51 </w:delText>
              </w:r>
            </w:del>
          </w:p>
        </w:tc>
        <w:tc>
          <w:tcPr>
            <w:tcW w:w="694" w:type="pct"/>
            <w:tcBorders>
              <w:top w:val="nil"/>
              <w:left w:val="nil"/>
              <w:bottom w:val="single" w:sz="4" w:space="0" w:color="auto"/>
              <w:right w:val="single" w:sz="4" w:space="0" w:color="auto"/>
            </w:tcBorders>
            <w:shd w:val="clear" w:color="auto" w:fill="auto"/>
            <w:noWrap/>
            <w:hideMark/>
          </w:tcPr>
          <w:p w14:paraId="63C4C5BA" w14:textId="650153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29" w:author="Houyem Rais" w:date="2024-02-22T15:03:00Z"/>
                <w:rFonts w:cs="Calibri"/>
                <w:sz w:val="18"/>
                <w:szCs w:val="18"/>
                <w:lang w:eastAsia="fr-FR"/>
              </w:rPr>
              <w:pPrChange w:id="12830" w:author="Houyem Rais" w:date="2024-02-22T15:03:00Z">
                <w:pPr>
                  <w:widowControl/>
                  <w:autoSpaceDE/>
                  <w:autoSpaceDN/>
                  <w:spacing w:before="0" w:after="0" w:line="240" w:lineRule="auto"/>
                  <w:jc w:val="right"/>
                </w:pPr>
              </w:pPrChange>
            </w:pPr>
            <w:del w:id="12831" w:author="Houyem Rais" w:date="2024-02-22T15:03:00Z">
              <w:r w:rsidRPr="00007B3E" w:rsidDel="00CB2812">
                <w:rPr>
                  <w:rFonts w:cs="Calibri"/>
                  <w:sz w:val="18"/>
                  <w:szCs w:val="18"/>
                  <w:lang w:eastAsia="fr-FR"/>
                </w:rPr>
                <w:delText xml:space="preserve">30 058,79 </w:delText>
              </w:r>
            </w:del>
          </w:p>
        </w:tc>
        <w:tc>
          <w:tcPr>
            <w:tcW w:w="994" w:type="pct"/>
            <w:tcBorders>
              <w:top w:val="nil"/>
              <w:left w:val="nil"/>
              <w:bottom w:val="single" w:sz="4" w:space="0" w:color="auto"/>
              <w:right w:val="single" w:sz="4" w:space="0" w:color="auto"/>
            </w:tcBorders>
            <w:shd w:val="clear" w:color="auto" w:fill="auto"/>
            <w:noWrap/>
            <w:hideMark/>
          </w:tcPr>
          <w:p w14:paraId="0EE26DDB" w14:textId="4F1D193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32" w:author="Houyem Rais" w:date="2024-02-22T15:03:00Z"/>
                <w:rFonts w:cs="Calibri"/>
                <w:sz w:val="18"/>
                <w:szCs w:val="18"/>
                <w:lang w:eastAsia="fr-FR"/>
              </w:rPr>
              <w:pPrChange w:id="12833" w:author="Houyem Rais" w:date="2024-02-22T15:03:00Z">
                <w:pPr>
                  <w:widowControl/>
                  <w:autoSpaceDE/>
                  <w:autoSpaceDN/>
                  <w:spacing w:before="0" w:after="0" w:line="240" w:lineRule="auto"/>
                  <w:jc w:val="left"/>
                </w:pPr>
              </w:pPrChange>
            </w:pPr>
            <w:del w:id="12834" w:author="Houyem Rais" w:date="2024-02-22T15:03:00Z">
              <w:r w:rsidRPr="00007B3E" w:rsidDel="00CB2812">
                <w:rPr>
                  <w:rFonts w:cs="Calibri"/>
                  <w:sz w:val="18"/>
                  <w:szCs w:val="18"/>
                  <w:lang w:eastAsia="fr-FR"/>
                </w:rPr>
                <w:delText> </w:delText>
              </w:r>
            </w:del>
          </w:p>
        </w:tc>
      </w:tr>
      <w:tr w:rsidR="00244D6F" w:rsidRPr="00007B3E" w:rsidDel="00CB2812" w14:paraId="75771F04" w14:textId="156AAD82" w:rsidTr="005259CD">
        <w:trPr>
          <w:trHeight w:val="187"/>
          <w:del w:id="1283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67E12499" w14:textId="7F308A2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36" w:author="Houyem Rais" w:date="2024-02-22T15:03:00Z"/>
                <w:rFonts w:cs="Calibri"/>
                <w:b/>
                <w:bCs/>
                <w:sz w:val="18"/>
                <w:szCs w:val="18"/>
                <w:lang w:eastAsia="fr-FR"/>
              </w:rPr>
              <w:pPrChange w:id="12837" w:author="Houyem Rais" w:date="2024-02-22T15:03:00Z">
                <w:pPr>
                  <w:widowControl/>
                  <w:autoSpaceDE/>
                  <w:autoSpaceDN/>
                  <w:spacing w:before="0" w:after="0" w:line="240" w:lineRule="auto"/>
                  <w:jc w:val="center"/>
                </w:pPr>
              </w:pPrChange>
            </w:pPr>
            <w:del w:id="12838" w:author="Houyem Rais" w:date="2024-02-22T15:03:00Z">
              <w:r w:rsidRPr="00007B3E" w:rsidDel="00CB2812">
                <w:rPr>
                  <w:rFonts w:cs="Calibri"/>
                  <w:b/>
                  <w:bCs/>
                  <w:sz w:val="18"/>
                  <w:szCs w:val="18"/>
                  <w:lang w:eastAsia="fr-FR"/>
                </w:rPr>
                <w:delText>303.10</w:delText>
              </w:r>
            </w:del>
          </w:p>
        </w:tc>
        <w:tc>
          <w:tcPr>
            <w:tcW w:w="1450" w:type="pct"/>
            <w:tcBorders>
              <w:top w:val="single" w:sz="4" w:space="0" w:color="auto"/>
              <w:left w:val="nil"/>
              <w:bottom w:val="single" w:sz="4" w:space="0" w:color="auto"/>
              <w:right w:val="nil"/>
            </w:tcBorders>
            <w:shd w:val="clear" w:color="auto" w:fill="auto"/>
            <w:noWrap/>
            <w:hideMark/>
          </w:tcPr>
          <w:p w14:paraId="4345E78F" w14:textId="7F091FE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39" w:author="Houyem Rais" w:date="2024-02-22T15:03:00Z"/>
                <w:rFonts w:cs="Calibri"/>
                <w:sz w:val="18"/>
                <w:szCs w:val="18"/>
                <w:lang w:eastAsia="fr-FR"/>
              </w:rPr>
              <w:pPrChange w:id="12840" w:author="Houyem Rais" w:date="2024-02-22T15:03:00Z">
                <w:pPr>
                  <w:widowControl/>
                  <w:autoSpaceDE/>
                  <w:autoSpaceDN/>
                  <w:spacing w:before="0" w:after="0" w:line="240" w:lineRule="auto"/>
                  <w:jc w:val="left"/>
                </w:pPr>
              </w:pPrChange>
            </w:pPr>
            <w:del w:id="12841" w:author="Houyem Rais" w:date="2024-02-22T15:03:00Z">
              <w:r w:rsidRPr="00007B3E" w:rsidDel="00CB2812">
                <w:rPr>
                  <w:rFonts w:cs="Calibri"/>
                  <w:sz w:val="18"/>
                  <w:szCs w:val="18"/>
                  <w:lang w:eastAsia="fr-FR"/>
                </w:rPr>
                <w:delText>Pose des appareils de voie type :</w:delText>
              </w:r>
            </w:del>
          </w:p>
        </w:tc>
        <w:tc>
          <w:tcPr>
            <w:tcW w:w="234" w:type="pct"/>
            <w:tcBorders>
              <w:top w:val="single" w:sz="4" w:space="0" w:color="auto"/>
              <w:left w:val="nil"/>
              <w:bottom w:val="single" w:sz="4" w:space="0" w:color="auto"/>
              <w:right w:val="nil"/>
            </w:tcBorders>
            <w:shd w:val="clear" w:color="auto" w:fill="auto"/>
            <w:noWrap/>
            <w:hideMark/>
          </w:tcPr>
          <w:p w14:paraId="6BD13AF4" w14:textId="367FAB9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42" w:author="Houyem Rais" w:date="2024-02-22T15:03:00Z"/>
                <w:rFonts w:cs="Calibri"/>
                <w:sz w:val="18"/>
                <w:szCs w:val="18"/>
                <w:lang w:eastAsia="fr-FR"/>
              </w:rPr>
              <w:pPrChange w:id="12843" w:author="Houyem Rais" w:date="2024-02-22T15:03:00Z">
                <w:pPr>
                  <w:widowControl/>
                  <w:autoSpaceDE/>
                  <w:autoSpaceDN/>
                  <w:spacing w:before="0" w:after="0" w:line="240" w:lineRule="auto"/>
                  <w:jc w:val="center"/>
                </w:pPr>
              </w:pPrChange>
            </w:pPr>
            <w:del w:id="12844" w:author="Houyem Rais" w:date="2024-02-22T15:03:00Z">
              <w:r w:rsidRPr="00007B3E" w:rsidDel="00CB2812">
                <w:rPr>
                  <w:rFonts w:cs="Calibri"/>
                  <w:sz w:val="18"/>
                  <w:szCs w:val="18"/>
                  <w:lang w:eastAsia="fr-FR"/>
                </w:rPr>
                <w:delText> </w:delText>
              </w:r>
            </w:del>
          </w:p>
        </w:tc>
        <w:tc>
          <w:tcPr>
            <w:tcW w:w="464" w:type="pct"/>
            <w:tcBorders>
              <w:top w:val="single" w:sz="4" w:space="0" w:color="auto"/>
              <w:left w:val="nil"/>
              <w:bottom w:val="single" w:sz="4" w:space="0" w:color="auto"/>
              <w:right w:val="nil"/>
            </w:tcBorders>
            <w:shd w:val="clear" w:color="auto" w:fill="auto"/>
            <w:noWrap/>
            <w:hideMark/>
          </w:tcPr>
          <w:p w14:paraId="54CF92F5" w14:textId="4114E53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45" w:author="Houyem Rais" w:date="2024-02-22T15:03:00Z"/>
                <w:rFonts w:cs="Calibri"/>
                <w:sz w:val="18"/>
                <w:szCs w:val="18"/>
                <w:lang w:eastAsia="fr-FR"/>
              </w:rPr>
              <w:pPrChange w:id="12846" w:author="Houyem Rais" w:date="2024-02-22T15:03:00Z">
                <w:pPr>
                  <w:widowControl/>
                  <w:autoSpaceDE/>
                  <w:autoSpaceDN/>
                  <w:spacing w:before="0" w:after="0" w:line="240" w:lineRule="auto"/>
                  <w:jc w:val="center"/>
                </w:pPr>
              </w:pPrChange>
            </w:pPr>
            <w:del w:id="12847" w:author="Houyem Rais" w:date="2024-02-22T15:03:00Z">
              <w:r w:rsidRPr="00007B3E" w:rsidDel="00CB2812">
                <w:rPr>
                  <w:rFonts w:cs="Calibri"/>
                  <w:sz w:val="18"/>
                  <w:szCs w:val="18"/>
                  <w:lang w:eastAsia="fr-FR"/>
                </w:rPr>
                <w:delText> </w:delText>
              </w:r>
            </w:del>
          </w:p>
        </w:tc>
        <w:tc>
          <w:tcPr>
            <w:tcW w:w="772" w:type="pct"/>
            <w:tcBorders>
              <w:top w:val="nil"/>
              <w:left w:val="single" w:sz="4" w:space="0" w:color="auto"/>
              <w:bottom w:val="single" w:sz="4" w:space="0" w:color="auto"/>
              <w:right w:val="single" w:sz="4" w:space="0" w:color="auto"/>
            </w:tcBorders>
            <w:shd w:val="clear" w:color="auto" w:fill="auto"/>
            <w:noWrap/>
            <w:hideMark/>
          </w:tcPr>
          <w:p w14:paraId="3A45A5A2" w14:textId="52765C8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48" w:author="Houyem Rais" w:date="2024-02-22T15:03:00Z"/>
                <w:rFonts w:cs="Calibri"/>
                <w:sz w:val="18"/>
                <w:szCs w:val="18"/>
                <w:lang w:eastAsia="fr-FR"/>
              </w:rPr>
              <w:pPrChange w:id="12849" w:author="Houyem Rais" w:date="2024-02-22T15:03:00Z">
                <w:pPr>
                  <w:widowControl/>
                  <w:autoSpaceDE/>
                  <w:autoSpaceDN/>
                  <w:spacing w:before="0" w:after="0" w:line="240" w:lineRule="auto"/>
                  <w:jc w:val="right"/>
                </w:pPr>
              </w:pPrChange>
            </w:pPr>
            <w:del w:id="12850"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1CF00F85" w14:textId="2DFADD1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51" w:author="Houyem Rais" w:date="2024-02-22T15:03:00Z"/>
                <w:rFonts w:cs="Calibri"/>
                <w:sz w:val="18"/>
                <w:szCs w:val="18"/>
                <w:lang w:eastAsia="fr-FR"/>
              </w:rPr>
              <w:pPrChange w:id="12852" w:author="Houyem Rais" w:date="2024-02-22T15:03:00Z">
                <w:pPr>
                  <w:widowControl/>
                  <w:autoSpaceDE/>
                  <w:autoSpaceDN/>
                  <w:spacing w:before="0" w:after="0" w:line="240" w:lineRule="auto"/>
                  <w:jc w:val="left"/>
                </w:pPr>
              </w:pPrChange>
            </w:pPr>
            <w:del w:id="12853"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409028B9" w14:textId="637833D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54" w:author="Houyem Rais" w:date="2024-02-22T15:03:00Z"/>
                <w:rFonts w:cs="Calibri"/>
                <w:sz w:val="18"/>
                <w:szCs w:val="18"/>
                <w:lang w:eastAsia="fr-FR"/>
              </w:rPr>
              <w:pPrChange w:id="12855" w:author="Houyem Rais" w:date="2024-02-22T15:03:00Z">
                <w:pPr>
                  <w:widowControl/>
                  <w:autoSpaceDE/>
                  <w:autoSpaceDN/>
                  <w:spacing w:before="0" w:after="0" w:line="240" w:lineRule="auto"/>
                  <w:jc w:val="left"/>
                </w:pPr>
              </w:pPrChange>
            </w:pPr>
            <w:del w:id="12856" w:author="Houyem Rais" w:date="2024-02-22T15:03:00Z">
              <w:r w:rsidRPr="00007B3E" w:rsidDel="00CB2812">
                <w:rPr>
                  <w:rFonts w:cs="Calibri"/>
                  <w:sz w:val="18"/>
                  <w:szCs w:val="18"/>
                  <w:lang w:eastAsia="fr-FR"/>
                </w:rPr>
                <w:delText> </w:delText>
              </w:r>
            </w:del>
          </w:p>
        </w:tc>
      </w:tr>
      <w:tr w:rsidR="00244D6F" w:rsidRPr="00007B3E" w:rsidDel="00CB2812" w14:paraId="76A77D50" w14:textId="70F14CA3" w:rsidTr="005259CD">
        <w:trPr>
          <w:trHeight w:val="187"/>
          <w:del w:id="12857"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75EDC62D" w14:textId="636F075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58" w:author="Houyem Rais" w:date="2024-02-22T15:03:00Z"/>
                <w:rFonts w:cs="Calibri"/>
                <w:b/>
                <w:bCs/>
                <w:sz w:val="18"/>
                <w:szCs w:val="18"/>
                <w:lang w:eastAsia="fr-FR"/>
              </w:rPr>
              <w:pPrChange w:id="12859" w:author="Houyem Rais" w:date="2024-02-22T15:03:00Z">
                <w:pPr>
                  <w:widowControl/>
                  <w:autoSpaceDE/>
                  <w:autoSpaceDN/>
                  <w:spacing w:before="0" w:after="0" w:line="240" w:lineRule="auto"/>
                  <w:jc w:val="center"/>
                </w:pPr>
              </w:pPrChange>
            </w:pPr>
            <w:del w:id="12860" w:author="Houyem Rais" w:date="2024-02-22T15:03:00Z">
              <w:r w:rsidRPr="00007B3E" w:rsidDel="00CB2812">
                <w:rPr>
                  <w:rFonts w:cs="Calibri"/>
                  <w:b/>
                  <w:bCs/>
                  <w:sz w:val="18"/>
                  <w:szCs w:val="18"/>
                  <w:lang w:eastAsia="fr-FR"/>
                </w:rPr>
                <w:delText> </w:delText>
              </w:r>
            </w:del>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3DD89194" w14:textId="7054B93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61" w:author="Houyem Rais" w:date="2024-02-22T15:03:00Z"/>
                <w:rFonts w:cs="Calibri"/>
                <w:sz w:val="18"/>
                <w:szCs w:val="18"/>
                <w:lang w:eastAsia="fr-FR"/>
              </w:rPr>
              <w:pPrChange w:id="12862" w:author="Houyem Rais" w:date="2024-02-22T15:03:00Z">
                <w:pPr>
                  <w:widowControl/>
                  <w:autoSpaceDE/>
                  <w:autoSpaceDN/>
                  <w:spacing w:before="0" w:after="0" w:line="240" w:lineRule="auto"/>
                  <w:jc w:val="left"/>
                </w:pPr>
              </w:pPrChange>
            </w:pPr>
            <w:del w:id="12863" w:author="Houyem Rais" w:date="2024-02-22T15:03:00Z">
              <w:r w:rsidRPr="00007B3E" w:rsidDel="00CB2812">
                <w:rPr>
                  <w:rFonts w:cs="Calibri"/>
                  <w:sz w:val="18"/>
                  <w:szCs w:val="18"/>
                  <w:lang w:eastAsia="fr-FR"/>
                </w:rPr>
                <w:delText xml:space="preserve">     a) UIC 60 E1 Tg 0,085 DD</w:delText>
              </w:r>
            </w:del>
          </w:p>
        </w:tc>
        <w:tc>
          <w:tcPr>
            <w:tcW w:w="234" w:type="pct"/>
            <w:tcBorders>
              <w:top w:val="single" w:sz="4" w:space="0" w:color="auto"/>
              <w:left w:val="nil"/>
              <w:bottom w:val="single" w:sz="4" w:space="0" w:color="auto"/>
              <w:right w:val="single" w:sz="4" w:space="0" w:color="auto"/>
            </w:tcBorders>
            <w:shd w:val="clear" w:color="auto" w:fill="auto"/>
            <w:noWrap/>
            <w:hideMark/>
          </w:tcPr>
          <w:p w14:paraId="38559D87" w14:textId="7150120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64" w:author="Houyem Rais" w:date="2024-02-22T15:03:00Z"/>
                <w:rFonts w:cs="Calibri"/>
                <w:sz w:val="18"/>
                <w:szCs w:val="18"/>
                <w:lang w:eastAsia="fr-FR"/>
              </w:rPr>
              <w:pPrChange w:id="12865" w:author="Houyem Rais" w:date="2024-02-22T15:03:00Z">
                <w:pPr>
                  <w:widowControl/>
                  <w:autoSpaceDE/>
                  <w:autoSpaceDN/>
                  <w:spacing w:before="0" w:after="0" w:line="240" w:lineRule="auto"/>
                  <w:jc w:val="center"/>
                </w:pPr>
              </w:pPrChange>
            </w:pPr>
            <w:del w:id="12866" w:author="Houyem Rais" w:date="2024-02-22T15:03:00Z">
              <w:r w:rsidRPr="00007B3E" w:rsidDel="00CB2812">
                <w:rPr>
                  <w:rFonts w:cs="Calibri"/>
                  <w:sz w:val="18"/>
                  <w:szCs w:val="18"/>
                  <w:lang w:eastAsia="fr-FR"/>
                </w:rPr>
                <w:delText>U</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478917D0" w14:textId="2A50A6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67" w:author="Houyem Rais" w:date="2024-02-22T15:03:00Z"/>
                <w:rFonts w:cs="Calibri"/>
                <w:sz w:val="18"/>
                <w:szCs w:val="18"/>
                <w:lang w:eastAsia="fr-FR"/>
              </w:rPr>
              <w:pPrChange w:id="12868" w:author="Houyem Rais" w:date="2024-02-22T15:03:00Z">
                <w:pPr>
                  <w:widowControl/>
                  <w:autoSpaceDE/>
                  <w:autoSpaceDN/>
                  <w:spacing w:before="0" w:after="0" w:line="240" w:lineRule="auto"/>
                  <w:jc w:val="center"/>
                </w:pPr>
              </w:pPrChange>
            </w:pPr>
            <w:del w:id="12869" w:author="Houyem Rais" w:date="2024-02-22T15:03:00Z">
              <w:r w:rsidRPr="00007B3E" w:rsidDel="00CB2812">
                <w:rPr>
                  <w:rFonts w:cs="Calibri"/>
                  <w:sz w:val="18"/>
                  <w:szCs w:val="18"/>
                  <w:lang w:eastAsia="fr-FR"/>
                </w:rPr>
                <w:delText>12</w:delText>
              </w:r>
            </w:del>
          </w:p>
        </w:tc>
        <w:tc>
          <w:tcPr>
            <w:tcW w:w="772" w:type="pct"/>
            <w:tcBorders>
              <w:top w:val="nil"/>
              <w:left w:val="nil"/>
              <w:bottom w:val="single" w:sz="4" w:space="0" w:color="auto"/>
              <w:right w:val="single" w:sz="4" w:space="0" w:color="auto"/>
            </w:tcBorders>
            <w:shd w:val="clear" w:color="auto" w:fill="auto"/>
            <w:noWrap/>
            <w:hideMark/>
          </w:tcPr>
          <w:p w14:paraId="7163633F" w14:textId="5858973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70" w:author="Houyem Rais" w:date="2024-02-22T15:03:00Z"/>
                <w:rFonts w:cs="Calibri"/>
                <w:sz w:val="18"/>
                <w:szCs w:val="18"/>
                <w:lang w:eastAsia="fr-FR"/>
              </w:rPr>
              <w:pPrChange w:id="12871" w:author="Houyem Rais" w:date="2024-02-22T15:03:00Z">
                <w:pPr>
                  <w:widowControl/>
                  <w:autoSpaceDE/>
                  <w:autoSpaceDN/>
                  <w:spacing w:before="0" w:after="0" w:line="240" w:lineRule="auto"/>
                  <w:jc w:val="right"/>
                </w:pPr>
              </w:pPrChange>
            </w:pPr>
            <w:del w:id="12872" w:author="Houyem Rais" w:date="2024-02-22T15:03:00Z">
              <w:r w:rsidRPr="00007B3E" w:rsidDel="00CB2812">
                <w:rPr>
                  <w:rFonts w:cs="Calibri"/>
                  <w:sz w:val="18"/>
                  <w:szCs w:val="18"/>
                  <w:lang w:eastAsia="fr-FR"/>
                </w:rPr>
                <w:delText xml:space="preserve">22 836,26 </w:delText>
              </w:r>
            </w:del>
          </w:p>
        </w:tc>
        <w:tc>
          <w:tcPr>
            <w:tcW w:w="694" w:type="pct"/>
            <w:tcBorders>
              <w:top w:val="nil"/>
              <w:left w:val="nil"/>
              <w:bottom w:val="single" w:sz="4" w:space="0" w:color="auto"/>
              <w:right w:val="single" w:sz="4" w:space="0" w:color="auto"/>
            </w:tcBorders>
            <w:shd w:val="clear" w:color="auto" w:fill="auto"/>
            <w:noWrap/>
            <w:hideMark/>
          </w:tcPr>
          <w:p w14:paraId="0CE35C2E" w14:textId="112F7CD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73" w:author="Houyem Rais" w:date="2024-02-22T15:03:00Z"/>
                <w:rFonts w:cs="Calibri"/>
                <w:sz w:val="18"/>
                <w:szCs w:val="18"/>
                <w:lang w:eastAsia="fr-FR"/>
              </w:rPr>
              <w:pPrChange w:id="12874" w:author="Houyem Rais" w:date="2024-02-22T15:03:00Z">
                <w:pPr>
                  <w:widowControl/>
                  <w:autoSpaceDE/>
                  <w:autoSpaceDN/>
                  <w:spacing w:before="0" w:after="0" w:line="240" w:lineRule="auto"/>
                  <w:jc w:val="right"/>
                </w:pPr>
              </w:pPrChange>
            </w:pPr>
            <w:del w:id="12875" w:author="Houyem Rais" w:date="2024-02-22T15:03:00Z">
              <w:r w:rsidRPr="00007B3E" w:rsidDel="00CB2812">
                <w:rPr>
                  <w:rFonts w:cs="Calibri"/>
                  <w:sz w:val="18"/>
                  <w:szCs w:val="18"/>
                  <w:lang w:eastAsia="fr-FR"/>
                </w:rPr>
                <w:delText xml:space="preserve">274 035,12 </w:delText>
              </w:r>
            </w:del>
          </w:p>
        </w:tc>
        <w:tc>
          <w:tcPr>
            <w:tcW w:w="994" w:type="pct"/>
            <w:tcBorders>
              <w:top w:val="nil"/>
              <w:left w:val="nil"/>
              <w:bottom w:val="single" w:sz="4" w:space="0" w:color="auto"/>
              <w:right w:val="single" w:sz="4" w:space="0" w:color="auto"/>
            </w:tcBorders>
            <w:shd w:val="clear" w:color="auto" w:fill="auto"/>
            <w:noWrap/>
            <w:hideMark/>
          </w:tcPr>
          <w:p w14:paraId="09540098" w14:textId="3578A8D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76" w:author="Houyem Rais" w:date="2024-02-22T15:03:00Z"/>
                <w:rFonts w:cs="Calibri"/>
                <w:sz w:val="18"/>
                <w:szCs w:val="18"/>
                <w:lang w:eastAsia="fr-FR"/>
              </w:rPr>
              <w:pPrChange w:id="12877" w:author="Houyem Rais" w:date="2024-02-22T15:03:00Z">
                <w:pPr>
                  <w:widowControl/>
                  <w:autoSpaceDE/>
                  <w:autoSpaceDN/>
                  <w:spacing w:before="0" w:after="0" w:line="240" w:lineRule="auto"/>
                  <w:jc w:val="left"/>
                </w:pPr>
              </w:pPrChange>
            </w:pPr>
            <w:del w:id="12878" w:author="Houyem Rais" w:date="2024-02-22T15:03:00Z">
              <w:r w:rsidRPr="00007B3E" w:rsidDel="00CB2812">
                <w:rPr>
                  <w:rFonts w:cs="Calibri"/>
                  <w:sz w:val="18"/>
                  <w:szCs w:val="18"/>
                  <w:lang w:eastAsia="fr-FR"/>
                </w:rPr>
                <w:delText> </w:delText>
              </w:r>
            </w:del>
          </w:p>
        </w:tc>
      </w:tr>
      <w:tr w:rsidR="00244D6F" w:rsidRPr="00007B3E" w:rsidDel="00CB2812" w14:paraId="65DB99A6" w14:textId="4A6234E6" w:rsidTr="005259CD">
        <w:trPr>
          <w:trHeight w:val="187"/>
          <w:del w:id="12879"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127F6BD0" w14:textId="0CFB399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80" w:author="Houyem Rais" w:date="2024-02-22T15:03:00Z"/>
                <w:rFonts w:cs="Calibri"/>
                <w:b/>
                <w:bCs/>
                <w:sz w:val="18"/>
                <w:szCs w:val="18"/>
                <w:lang w:eastAsia="fr-FR"/>
              </w:rPr>
              <w:pPrChange w:id="12881" w:author="Houyem Rais" w:date="2024-02-22T15:03:00Z">
                <w:pPr>
                  <w:widowControl/>
                  <w:autoSpaceDE/>
                  <w:autoSpaceDN/>
                  <w:spacing w:before="0" w:after="0" w:line="240" w:lineRule="auto"/>
                  <w:jc w:val="center"/>
                </w:pPr>
              </w:pPrChange>
            </w:pPr>
            <w:del w:id="12882"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3D57C6E1" w14:textId="10BA6F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83" w:author="Houyem Rais" w:date="2024-02-22T15:03:00Z"/>
                <w:rFonts w:cs="Calibri"/>
                <w:sz w:val="18"/>
                <w:szCs w:val="18"/>
                <w:lang w:eastAsia="fr-FR"/>
              </w:rPr>
              <w:pPrChange w:id="12884" w:author="Houyem Rais" w:date="2024-02-22T15:03:00Z">
                <w:pPr>
                  <w:widowControl/>
                  <w:autoSpaceDE/>
                  <w:autoSpaceDN/>
                  <w:spacing w:before="0" w:after="0" w:line="240" w:lineRule="auto"/>
                  <w:jc w:val="left"/>
                </w:pPr>
              </w:pPrChange>
            </w:pPr>
            <w:del w:id="12885" w:author="Houyem Rais" w:date="2024-02-22T15:03:00Z">
              <w:r w:rsidRPr="00007B3E" w:rsidDel="00CB2812">
                <w:rPr>
                  <w:rFonts w:cs="Calibri"/>
                  <w:sz w:val="18"/>
                  <w:szCs w:val="18"/>
                  <w:lang w:eastAsia="fr-FR"/>
                </w:rPr>
                <w:delText xml:space="preserve">     b) UIC 60 E1 Tg 0,085 DG</w:delText>
              </w:r>
            </w:del>
          </w:p>
        </w:tc>
        <w:tc>
          <w:tcPr>
            <w:tcW w:w="234" w:type="pct"/>
            <w:tcBorders>
              <w:top w:val="nil"/>
              <w:left w:val="nil"/>
              <w:bottom w:val="single" w:sz="4" w:space="0" w:color="auto"/>
              <w:right w:val="single" w:sz="4" w:space="0" w:color="auto"/>
            </w:tcBorders>
            <w:shd w:val="clear" w:color="auto" w:fill="auto"/>
            <w:noWrap/>
            <w:hideMark/>
          </w:tcPr>
          <w:p w14:paraId="6B75880B" w14:textId="71BB889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86" w:author="Houyem Rais" w:date="2024-02-22T15:03:00Z"/>
                <w:rFonts w:cs="Calibri"/>
                <w:sz w:val="18"/>
                <w:szCs w:val="18"/>
                <w:lang w:eastAsia="fr-FR"/>
              </w:rPr>
              <w:pPrChange w:id="12887" w:author="Houyem Rais" w:date="2024-02-22T15:03:00Z">
                <w:pPr>
                  <w:widowControl/>
                  <w:autoSpaceDE/>
                  <w:autoSpaceDN/>
                  <w:spacing w:before="0" w:after="0" w:line="240" w:lineRule="auto"/>
                  <w:jc w:val="center"/>
                </w:pPr>
              </w:pPrChange>
            </w:pPr>
            <w:del w:id="12888"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16F0F3D4" w14:textId="0B977AD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89" w:author="Houyem Rais" w:date="2024-02-22T15:03:00Z"/>
                <w:rFonts w:cs="Calibri"/>
                <w:sz w:val="18"/>
                <w:szCs w:val="18"/>
                <w:lang w:eastAsia="fr-FR"/>
              </w:rPr>
              <w:pPrChange w:id="12890" w:author="Houyem Rais" w:date="2024-02-22T15:03:00Z">
                <w:pPr>
                  <w:widowControl/>
                  <w:autoSpaceDE/>
                  <w:autoSpaceDN/>
                  <w:spacing w:before="0" w:after="0" w:line="240" w:lineRule="auto"/>
                  <w:jc w:val="center"/>
                </w:pPr>
              </w:pPrChange>
            </w:pPr>
            <w:del w:id="12891" w:author="Houyem Rais" w:date="2024-02-22T15:03:00Z">
              <w:r w:rsidRPr="00007B3E" w:rsidDel="00CB2812">
                <w:rPr>
                  <w:rFonts w:cs="Calibri"/>
                  <w:sz w:val="18"/>
                  <w:szCs w:val="18"/>
                  <w:lang w:eastAsia="fr-FR"/>
                </w:rPr>
                <w:delText>13</w:delText>
              </w:r>
            </w:del>
          </w:p>
        </w:tc>
        <w:tc>
          <w:tcPr>
            <w:tcW w:w="772" w:type="pct"/>
            <w:tcBorders>
              <w:top w:val="nil"/>
              <w:left w:val="nil"/>
              <w:bottom w:val="single" w:sz="4" w:space="0" w:color="auto"/>
              <w:right w:val="single" w:sz="4" w:space="0" w:color="auto"/>
            </w:tcBorders>
            <w:shd w:val="clear" w:color="auto" w:fill="auto"/>
            <w:noWrap/>
            <w:hideMark/>
          </w:tcPr>
          <w:p w14:paraId="34C6B9CC" w14:textId="3CBBE2A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92" w:author="Houyem Rais" w:date="2024-02-22T15:03:00Z"/>
                <w:rFonts w:cs="Calibri"/>
                <w:sz w:val="18"/>
                <w:szCs w:val="18"/>
                <w:lang w:eastAsia="fr-FR"/>
              </w:rPr>
              <w:pPrChange w:id="12893" w:author="Houyem Rais" w:date="2024-02-22T15:03:00Z">
                <w:pPr>
                  <w:widowControl/>
                  <w:autoSpaceDE/>
                  <w:autoSpaceDN/>
                  <w:spacing w:before="0" w:after="0" w:line="240" w:lineRule="auto"/>
                  <w:jc w:val="right"/>
                </w:pPr>
              </w:pPrChange>
            </w:pPr>
            <w:del w:id="12894" w:author="Houyem Rais" w:date="2024-02-22T15:03:00Z">
              <w:r w:rsidRPr="00007B3E" w:rsidDel="00CB2812">
                <w:rPr>
                  <w:rFonts w:cs="Calibri"/>
                  <w:sz w:val="18"/>
                  <w:szCs w:val="18"/>
                  <w:lang w:eastAsia="fr-FR"/>
                </w:rPr>
                <w:delText xml:space="preserve">22 836,26 </w:delText>
              </w:r>
            </w:del>
          </w:p>
        </w:tc>
        <w:tc>
          <w:tcPr>
            <w:tcW w:w="694" w:type="pct"/>
            <w:tcBorders>
              <w:top w:val="nil"/>
              <w:left w:val="nil"/>
              <w:bottom w:val="single" w:sz="4" w:space="0" w:color="auto"/>
              <w:right w:val="single" w:sz="4" w:space="0" w:color="auto"/>
            </w:tcBorders>
            <w:shd w:val="clear" w:color="auto" w:fill="auto"/>
            <w:noWrap/>
            <w:hideMark/>
          </w:tcPr>
          <w:p w14:paraId="46D2A046" w14:textId="3CBD749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95" w:author="Houyem Rais" w:date="2024-02-22T15:03:00Z"/>
                <w:rFonts w:cs="Calibri"/>
                <w:sz w:val="18"/>
                <w:szCs w:val="18"/>
                <w:lang w:eastAsia="fr-FR"/>
              </w:rPr>
              <w:pPrChange w:id="12896" w:author="Houyem Rais" w:date="2024-02-22T15:03:00Z">
                <w:pPr>
                  <w:widowControl/>
                  <w:autoSpaceDE/>
                  <w:autoSpaceDN/>
                  <w:spacing w:before="0" w:after="0" w:line="240" w:lineRule="auto"/>
                  <w:jc w:val="right"/>
                </w:pPr>
              </w:pPrChange>
            </w:pPr>
            <w:del w:id="12897" w:author="Houyem Rais" w:date="2024-02-22T15:03:00Z">
              <w:r w:rsidRPr="00007B3E" w:rsidDel="00CB2812">
                <w:rPr>
                  <w:rFonts w:cs="Calibri"/>
                  <w:sz w:val="18"/>
                  <w:szCs w:val="18"/>
                  <w:lang w:eastAsia="fr-FR"/>
                </w:rPr>
                <w:delText xml:space="preserve">296 871,38 </w:delText>
              </w:r>
            </w:del>
          </w:p>
        </w:tc>
        <w:tc>
          <w:tcPr>
            <w:tcW w:w="994" w:type="pct"/>
            <w:tcBorders>
              <w:top w:val="nil"/>
              <w:left w:val="nil"/>
              <w:bottom w:val="single" w:sz="4" w:space="0" w:color="auto"/>
              <w:right w:val="single" w:sz="4" w:space="0" w:color="auto"/>
            </w:tcBorders>
            <w:shd w:val="clear" w:color="auto" w:fill="auto"/>
            <w:noWrap/>
            <w:hideMark/>
          </w:tcPr>
          <w:p w14:paraId="195B7D1E" w14:textId="4DAEEA6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898" w:author="Houyem Rais" w:date="2024-02-22T15:03:00Z"/>
                <w:rFonts w:cs="Calibri"/>
                <w:sz w:val="18"/>
                <w:szCs w:val="18"/>
                <w:lang w:eastAsia="fr-FR"/>
              </w:rPr>
              <w:pPrChange w:id="12899" w:author="Houyem Rais" w:date="2024-02-22T15:03:00Z">
                <w:pPr>
                  <w:widowControl/>
                  <w:autoSpaceDE/>
                  <w:autoSpaceDN/>
                  <w:spacing w:before="0" w:after="0" w:line="240" w:lineRule="auto"/>
                  <w:jc w:val="left"/>
                </w:pPr>
              </w:pPrChange>
            </w:pPr>
            <w:del w:id="12900" w:author="Houyem Rais" w:date="2024-02-22T15:03:00Z">
              <w:r w:rsidRPr="00007B3E" w:rsidDel="00CB2812">
                <w:rPr>
                  <w:rFonts w:cs="Calibri"/>
                  <w:sz w:val="18"/>
                  <w:szCs w:val="18"/>
                  <w:lang w:eastAsia="fr-FR"/>
                </w:rPr>
                <w:delText> </w:delText>
              </w:r>
            </w:del>
          </w:p>
        </w:tc>
      </w:tr>
      <w:tr w:rsidR="00244D6F" w:rsidRPr="00007B3E" w:rsidDel="00CB2812" w14:paraId="3C47D673" w14:textId="780DFEBA" w:rsidTr="005259CD">
        <w:trPr>
          <w:trHeight w:val="187"/>
          <w:del w:id="12901"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34A26686" w14:textId="34C5B5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02" w:author="Houyem Rais" w:date="2024-02-22T15:03:00Z"/>
                <w:rFonts w:cs="Calibri"/>
                <w:b/>
                <w:bCs/>
                <w:sz w:val="18"/>
                <w:szCs w:val="18"/>
                <w:lang w:eastAsia="fr-FR"/>
              </w:rPr>
              <w:pPrChange w:id="12903" w:author="Houyem Rais" w:date="2024-02-22T15:03:00Z">
                <w:pPr>
                  <w:widowControl/>
                  <w:autoSpaceDE/>
                  <w:autoSpaceDN/>
                  <w:spacing w:before="0" w:after="0" w:line="240" w:lineRule="auto"/>
                  <w:jc w:val="center"/>
                </w:pPr>
              </w:pPrChange>
            </w:pPr>
            <w:del w:id="12904"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5543E7C3" w14:textId="57D6EDC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05" w:author="Houyem Rais" w:date="2024-02-22T15:03:00Z"/>
                <w:rFonts w:cs="Calibri"/>
                <w:sz w:val="18"/>
                <w:szCs w:val="18"/>
                <w:lang w:eastAsia="fr-FR"/>
              </w:rPr>
              <w:pPrChange w:id="12906" w:author="Houyem Rais" w:date="2024-02-22T15:03:00Z">
                <w:pPr>
                  <w:widowControl/>
                  <w:autoSpaceDE/>
                  <w:autoSpaceDN/>
                  <w:spacing w:before="0" w:after="0" w:line="240" w:lineRule="auto"/>
                  <w:jc w:val="left"/>
                </w:pPr>
              </w:pPrChange>
            </w:pPr>
            <w:del w:id="12907" w:author="Houyem Rais" w:date="2024-02-22T15:03:00Z">
              <w:r w:rsidRPr="00007B3E" w:rsidDel="00CB2812">
                <w:rPr>
                  <w:rFonts w:cs="Calibri"/>
                  <w:sz w:val="18"/>
                  <w:szCs w:val="18"/>
                  <w:lang w:eastAsia="fr-FR"/>
                </w:rPr>
                <w:delText xml:space="preserve">     c) UIC 60 E1 Tg 0,13 DD</w:delText>
              </w:r>
            </w:del>
          </w:p>
        </w:tc>
        <w:tc>
          <w:tcPr>
            <w:tcW w:w="234" w:type="pct"/>
            <w:tcBorders>
              <w:top w:val="nil"/>
              <w:left w:val="nil"/>
              <w:bottom w:val="single" w:sz="4" w:space="0" w:color="auto"/>
              <w:right w:val="single" w:sz="4" w:space="0" w:color="auto"/>
            </w:tcBorders>
            <w:shd w:val="clear" w:color="auto" w:fill="auto"/>
            <w:noWrap/>
            <w:hideMark/>
          </w:tcPr>
          <w:p w14:paraId="291F0FD0" w14:textId="2FD483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08" w:author="Houyem Rais" w:date="2024-02-22T15:03:00Z"/>
                <w:rFonts w:cs="Calibri"/>
                <w:sz w:val="18"/>
                <w:szCs w:val="18"/>
                <w:lang w:eastAsia="fr-FR"/>
              </w:rPr>
              <w:pPrChange w:id="12909" w:author="Houyem Rais" w:date="2024-02-22T15:03:00Z">
                <w:pPr>
                  <w:widowControl/>
                  <w:autoSpaceDE/>
                  <w:autoSpaceDN/>
                  <w:spacing w:before="0" w:after="0" w:line="240" w:lineRule="auto"/>
                  <w:jc w:val="center"/>
                </w:pPr>
              </w:pPrChange>
            </w:pPr>
            <w:del w:id="12910"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27AE6E96" w14:textId="19D9C5B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11" w:author="Houyem Rais" w:date="2024-02-22T15:03:00Z"/>
                <w:rFonts w:cs="Calibri"/>
                <w:sz w:val="18"/>
                <w:szCs w:val="18"/>
                <w:lang w:eastAsia="fr-FR"/>
              </w:rPr>
              <w:pPrChange w:id="12912" w:author="Houyem Rais" w:date="2024-02-22T15:03:00Z">
                <w:pPr>
                  <w:widowControl/>
                  <w:autoSpaceDE/>
                  <w:autoSpaceDN/>
                  <w:spacing w:before="0" w:after="0" w:line="240" w:lineRule="auto"/>
                  <w:jc w:val="center"/>
                </w:pPr>
              </w:pPrChange>
            </w:pPr>
            <w:del w:id="12913" w:author="Houyem Rais" w:date="2024-02-22T15:03:00Z">
              <w:r w:rsidRPr="00007B3E" w:rsidDel="00CB2812">
                <w:rPr>
                  <w:rFonts w:cs="Calibri"/>
                  <w:sz w:val="18"/>
                  <w:szCs w:val="18"/>
                  <w:lang w:eastAsia="fr-FR"/>
                </w:rPr>
                <w:delText>2</w:delText>
              </w:r>
            </w:del>
          </w:p>
        </w:tc>
        <w:tc>
          <w:tcPr>
            <w:tcW w:w="772" w:type="pct"/>
            <w:tcBorders>
              <w:top w:val="nil"/>
              <w:left w:val="nil"/>
              <w:bottom w:val="single" w:sz="4" w:space="0" w:color="auto"/>
              <w:right w:val="single" w:sz="4" w:space="0" w:color="auto"/>
            </w:tcBorders>
            <w:shd w:val="clear" w:color="auto" w:fill="auto"/>
            <w:noWrap/>
            <w:hideMark/>
          </w:tcPr>
          <w:p w14:paraId="69D54A07" w14:textId="2570CD8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14" w:author="Houyem Rais" w:date="2024-02-22T15:03:00Z"/>
                <w:rFonts w:cs="Calibri"/>
                <w:sz w:val="18"/>
                <w:szCs w:val="18"/>
                <w:lang w:eastAsia="fr-FR"/>
              </w:rPr>
              <w:pPrChange w:id="12915" w:author="Houyem Rais" w:date="2024-02-22T15:03:00Z">
                <w:pPr>
                  <w:widowControl/>
                  <w:autoSpaceDE/>
                  <w:autoSpaceDN/>
                  <w:spacing w:before="0" w:after="0" w:line="240" w:lineRule="auto"/>
                  <w:jc w:val="right"/>
                </w:pPr>
              </w:pPrChange>
            </w:pPr>
            <w:del w:id="12916" w:author="Houyem Rais" w:date="2024-02-22T15:03:00Z">
              <w:r w:rsidRPr="00007B3E" w:rsidDel="00CB2812">
                <w:rPr>
                  <w:rFonts w:cs="Calibri"/>
                  <w:sz w:val="18"/>
                  <w:szCs w:val="18"/>
                  <w:lang w:eastAsia="fr-FR"/>
                </w:rPr>
                <w:delText xml:space="preserve">18 269,01 </w:delText>
              </w:r>
            </w:del>
          </w:p>
        </w:tc>
        <w:tc>
          <w:tcPr>
            <w:tcW w:w="694" w:type="pct"/>
            <w:tcBorders>
              <w:top w:val="nil"/>
              <w:left w:val="nil"/>
              <w:bottom w:val="single" w:sz="4" w:space="0" w:color="auto"/>
              <w:right w:val="single" w:sz="4" w:space="0" w:color="auto"/>
            </w:tcBorders>
            <w:shd w:val="clear" w:color="auto" w:fill="auto"/>
            <w:noWrap/>
            <w:hideMark/>
          </w:tcPr>
          <w:p w14:paraId="3685F112" w14:textId="5116FA7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17" w:author="Houyem Rais" w:date="2024-02-22T15:03:00Z"/>
                <w:rFonts w:cs="Calibri"/>
                <w:sz w:val="18"/>
                <w:szCs w:val="18"/>
                <w:lang w:eastAsia="fr-FR"/>
              </w:rPr>
              <w:pPrChange w:id="12918" w:author="Houyem Rais" w:date="2024-02-22T15:03:00Z">
                <w:pPr>
                  <w:widowControl/>
                  <w:autoSpaceDE/>
                  <w:autoSpaceDN/>
                  <w:spacing w:before="0" w:after="0" w:line="240" w:lineRule="auto"/>
                  <w:jc w:val="right"/>
                </w:pPr>
              </w:pPrChange>
            </w:pPr>
            <w:del w:id="12919" w:author="Houyem Rais" w:date="2024-02-22T15:03:00Z">
              <w:r w:rsidRPr="00007B3E" w:rsidDel="00CB2812">
                <w:rPr>
                  <w:rFonts w:cs="Calibri"/>
                  <w:sz w:val="18"/>
                  <w:szCs w:val="18"/>
                  <w:lang w:eastAsia="fr-FR"/>
                </w:rPr>
                <w:delText xml:space="preserve">36 538,02 </w:delText>
              </w:r>
            </w:del>
          </w:p>
        </w:tc>
        <w:tc>
          <w:tcPr>
            <w:tcW w:w="994" w:type="pct"/>
            <w:tcBorders>
              <w:top w:val="nil"/>
              <w:left w:val="nil"/>
              <w:bottom w:val="single" w:sz="4" w:space="0" w:color="auto"/>
              <w:right w:val="single" w:sz="4" w:space="0" w:color="auto"/>
            </w:tcBorders>
            <w:shd w:val="clear" w:color="auto" w:fill="auto"/>
            <w:noWrap/>
            <w:hideMark/>
          </w:tcPr>
          <w:p w14:paraId="4B7E030D" w14:textId="52FE123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20" w:author="Houyem Rais" w:date="2024-02-22T15:03:00Z"/>
                <w:rFonts w:cs="Calibri"/>
                <w:sz w:val="18"/>
                <w:szCs w:val="18"/>
                <w:lang w:eastAsia="fr-FR"/>
              </w:rPr>
              <w:pPrChange w:id="12921" w:author="Houyem Rais" w:date="2024-02-22T15:03:00Z">
                <w:pPr>
                  <w:widowControl/>
                  <w:autoSpaceDE/>
                  <w:autoSpaceDN/>
                  <w:spacing w:before="0" w:after="0" w:line="240" w:lineRule="auto"/>
                  <w:jc w:val="left"/>
                </w:pPr>
              </w:pPrChange>
            </w:pPr>
            <w:del w:id="12922" w:author="Houyem Rais" w:date="2024-02-22T15:03:00Z">
              <w:r w:rsidRPr="00007B3E" w:rsidDel="00CB2812">
                <w:rPr>
                  <w:rFonts w:cs="Calibri"/>
                  <w:sz w:val="18"/>
                  <w:szCs w:val="18"/>
                  <w:lang w:eastAsia="fr-FR"/>
                </w:rPr>
                <w:delText> </w:delText>
              </w:r>
            </w:del>
          </w:p>
        </w:tc>
      </w:tr>
      <w:tr w:rsidR="00244D6F" w:rsidRPr="00007B3E" w:rsidDel="00CB2812" w14:paraId="6B7222BC" w14:textId="334701AD" w:rsidTr="005259CD">
        <w:trPr>
          <w:trHeight w:val="187"/>
          <w:del w:id="1292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AFAD39E" w14:textId="23BF8D5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24" w:author="Houyem Rais" w:date="2024-02-22T15:03:00Z"/>
                <w:rFonts w:cs="Calibri"/>
                <w:b/>
                <w:bCs/>
                <w:sz w:val="18"/>
                <w:szCs w:val="18"/>
                <w:lang w:eastAsia="fr-FR"/>
              </w:rPr>
              <w:pPrChange w:id="12925" w:author="Houyem Rais" w:date="2024-02-22T15:03:00Z">
                <w:pPr>
                  <w:widowControl/>
                  <w:autoSpaceDE/>
                  <w:autoSpaceDN/>
                  <w:spacing w:before="0" w:after="0" w:line="240" w:lineRule="auto"/>
                  <w:jc w:val="center"/>
                </w:pPr>
              </w:pPrChange>
            </w:pPr>
            <w:del w:id="12926"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73952611" w14:textId="6A70EE7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27" w:author="Houyem Rais" w:date="2024-02-22T15:03:00Z"/>
                <w:rFonts w:cs="Calibri"/>
                <w:sz w:val="18"/>
                <w:szCs w:val="18"/>
                <w:lang w:eastAsia="fr-FR"/>
              </w:rPr>
              <w:pPrChange w:id="12928" w:author="Houyem Rais" w:date="2024-02-22T15:03:00Z">
                <w:pPr>
                  <w:widowControl/>
                  <w:autoSpaceDE/>
                  <w:autoSpaceDN/>
                  <w:spacing w:before="0" w:after="0" w:line="240" w:lineRule="auto"/>
                  <w:jc w:val="left"/>
                </w:pPr>
              </w:pPrChange>
            </w:pPr>
            <w:del w:id="12929" w:author="Houyem Rais" w:date="2024-02-22T15:03:00Z">
              <w:r w:rsidRPr="00007B3E" w:rsidDel="00CB2812">
                <w:rPr>
                  <w:rFonts w:cs="Calibri"/>
                  <w:sz w:val="18"/>
                  <w:szCs w:val="18"/>
                  <w:lang w:eastAsia="fr-FR"/>
                </w:rPr>
                <w:delText xml:space="preserve">     d) UIC 60 E1 Tg 0,13 DG</w:delText>
              </w:r>
            </w:del>
          </w:p>
        </w:tc>
        <w:tc>
          <w:tcPr>
            <w:tcW w:w="234" w:type="pct"/>
            <w:tcBorders>
              <w:top w:val="nil"/>
              <w:left w:val="nil"/>
              <w:bottom w:val="single" w:sz="4" w:space="0" w:color="auto"/>
              <w:right w:val="single" w:sz="4" w:space="0" w:color="auto"/>
            </w:tcBorders>
            <w:shd w:val="clear" w:color="auto" w:fill="auto"/>
            <w:noWrap/>
            <w:hideMark/>
          </w:tcPr>
          <w:p w14:paraId="3BE259EE" w14:textId="1C80E40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30" w:author="Houyem Rais" w:date="2024-02-22T15:03:00Z"/>
                <w:rFonts w:cs="Calibri"/>
                <w:sz w:val="18"/>
                <w:szCs w:val="18"/>
                <w:lang w:eastAsia="fr-FR"/>
              </w:rPr>
              <w:pPrChange w:id="12931" w:author="Houyem Rais" w:date="2024-02-22T15:03:00Z">
                <w:pPr>
                  <w:widowControl/>
                  <w:autoSpaceDE/>
                  <w:autoSpaceDN/>
                  <w:spacing w:before="0" w:after="0" w:line="240" w:lineRule="auto"/>
                  <w:jc w:val="center"/>
                </w:pPr>
              </w:pPrChange>
            </w:pPr>
            <w:del w:id="12932"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75A0CDC2" w14:textId="174B4F1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33" w:author="Houyem Rais" w:date="2024-02-22T15:03:00Z"/>
                <w:rFonts w:cs="Calibri"/>
                <w:sz w:val="18"/>
                <w:szCs w:val="18"/>
                <w:lang w:eastAsia="fr-FR"/>
              </w:rPr>
              <w:pPrChange w:id="12934" w:author="Houyem Rais" w:date="2024-02-22T15:03:00Z">
                <w:pPr>
                  <w:widowControl/>
                  <w:autoSpaceDE/>
                  <w:autoSpaceDN/>
                  <w:spacing w:before="0" w:after="0" w:line="240" w:lineRule="auto"/>
                  <w:jc w:val="center"/>
                </w:pPr>
              </w:pPrChange>
            </w:pPr>
            <w:del w:id="12935" w:author="Houyem Rais" w:date="2024-02-22T15:03:00Z">
              <w:r w:rsidRPr="00007B3E" w:rsidDel="00CB2812">
                <w:rPr>
                  <w:rFonts w:cs="Calibri"/>
                  <w:sz w:val="18"/>
                  <w:szCs w:val="18"/>
                  <w:lang w:eastAsia="fr-FR"/>
                </w:rPr>
                <w:delText>2</w:delText>
              </w:r>
            </w:del>
          </w:p>
        </w:tc>
        <w:tc>
          <w:tcPr>
            <w:tcW w:w="772" w:type="pct"/>
            <w:tcBorders>
              <w:top w:val="nil"/>
              <w:left w:val="nil"/>
              <w:bottom w:val="single" w:sz="4" w:space="0" w:color="auto"/>
              <w:right w:val="single" w:sz="4" w:space="0" w:color="auto"/>
            </w:tcBorders>
            <w:shd w:val="clear" w:color="auto" w:fill="auto"/>
            <w:noWrap/>
            <w:hideMark/>
          </w:tcPr>
          <w:p w14:paraId="35028490" w14:textId="4EF5EB2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36" w:author="Houyem Rais" w:date="2024-02-22T15:03:00Z"/>
                <w:rFonts w:cs="Calibri"/>
                <w:sz w:val="18"/>
                <w:szCs w:val="18"/>
                <w:lang w:eastAsia="fr-FR"/>
              </w:rPr>
              <w:pPrChange w:id="12937" w:author="Houyem Rais" w:date="2024-02-22T15:03:00Z">
                <w:pPr>
                  <w:widowControl/>
                  <w:autoSpaceDE/>
                  <w:autoSpaceDN/>
                  <w:spacing w:before="0" w:after="0" w:line="240" w:lineRule="auto"/>
                  <w:jc w:val="right"/>
                </w:pPr>
              </w:pPrChange>
            </w:pPr>
            <w:del w:id="12938" w:author="Houyem Rais" w:date="2024-02-22T15:03:00Z">
              <w:r w:rsidRPr="00007B3E" w:rsidDel="00CB2812">
                <w:rPr>
                  <w:rFonts w:cs="Calibri"/>
                  <w:sz w:val="18"/>
                  <w:szCs w:val="18"/>
                  <w:lang w:eastAsia="fr-FR"/>
                </w:rPr>
                <w:delText xml:space="preserve">18 269,01 </w:delText>
              </w:r>
            </w:del>
          </w:p>
        </w:tc>
        <w:tc>
          <w:tcPr>
            <w:tcW w:w="694" w:type="pct"/>
            <w:tcBorders>
              <w:top w:val="nil"/>
              <w:left w:val="nil"/>
              <w:bottom w:val="single" w:sz="4" w:space="0" w:color="auto"/>
              <w:right w:val="single" w:sz="4" w:space="0" w:color="auto"/>
            </w:tcBorders>
            <w:shd w:val="clear" w:color="auto" w:fill="auto"/>
            <w:noWrap/>
            <w:hideMark/>
          </w:tcPr>
          <w:p w14:paraId="3CA4502B" w14:textId="43838B7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39" w:author="Houyem Rais" w:date="2024-02-22T15:03:00Z"/>
                <w:rFonts w:cs="Calibri"/>
                <w:sz w:val="18"/>
                <w:szCs w:val="18"/>
                <w:lang w:eastAsia="fr-FR"/>
              </w:rPr>
              <w:pPrChange w:id="12940" w:author="Houyem Rais" w:date="2024-02-22T15:03:00Z">
                <w:pPr>
                  <w:widowControl/>
                  <w:autoSpaceDE/>
                  <w:autoSpaceDN/>
                  <w:spacing w:before="0" w:after="0" w:line="240" w:lineRule="auto"/>
                  <w:jc w:val="right"/>
                </w:pPr>
              </w:pPrChange>
            </w:pPr>
            <w:del w:id="12941" w:author="Houyem Rais" w:date="2024-02-22T15:03:00Z">
              <w:r w:rsidRPr="00007B3E" w:rsidDel="00CB2812">
                <w:rPr>
                  <w:rFonts w:cs="Calibri"/>
                  <w:sz w:val="18"/>
                  <w:szCs w:val="18"/>
                  <w:lang w:eastAsia="fr-FR"/>
                </w:rPr>
                <w:delText xml:space="preserve">36 538,02 </w:delText>
              </w:r>
            </w:del>
          </w:p>
        </w:tc>
        <w:tc>
          <w:tcPr>
            <w:tcW w:w="994" w:type="pct"/>
            <w:tcBorders>
              <w:top w:val="nil"/>
              <w:left w:val="nil"/>
              <w:bottom w:val="single" w:sz="4" w:space="0" w:color="auto"/>
              <w:right w:val="single" w:sz="4" w:space="0" w:color="auto"/>
            </w:tcBorders>
            <w:shd w:val="clear" w:color="auto" w:fill="auto"/>
            <w:noWrap/>
            <w:hideMark/>
          </w:tcPr>
          <w:p w14:paraId="06A462E2" w14:textId="5FD2C11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42" w:author="Houyem Rais" w:date="2024-02-22T15:03:00Z"/>
                <w:rFonts w:cs="Calibri"/>
                <w:sz w:val="18"/>
                <w:szCs w:val="18"/>
                <w:lang w:eastAsia="fr-FR"/>
              </w:rPr>
              <w:pPrChange w:id="12943" w:author="Houyem Rais" w:date="2024-02-22T15:03:00Z">
                <w:pPr>
                  <w:widowControl/>
                  <w:autoSpaceDE/>
                  <w:autoSpaceDN/>
                  <w:spacing w:before="0" w:after="0" w:line="240" w:lineRule="auto"/>
                  <w:jc w:val="left"/>
                </w:pPr>
              </w:pPrChange>
            </w:pPr>
            <w:del w:id="12944" w:author="Houyem Rais" w:date="2024-02-22T15:03:00Z">
              <w:r w:rsidRPr="00007B3E" w:rsidDel="00CB2812">
                <w:rPr>
                  <w:rFonts w:cs="Calibri"/>
                  <w:sz w:val="18"/>
                  <w:szCs w:val="18"/>
                  <w:lang w:eastAsia="fr-FR"/>
                </w:rPr>
                <w:delText> </w:delText>
              </w:r>
            </w:del>
          </w:p>
        </w:tc>
      </w:tr>
      <w:tr w:rsidR="005259CD" w:rsidRPr="00007B3E" w:rsidDel="00CB2812" w14:paraId="45B7D758" w14:textId="11DC4537" w:rsidTr="005259CD">
        <w:trPr>
          <w:trHeight w:val="187"/>
          <w:del w:id="12945"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14AB6DB3" w14:textId="23D0CEA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46" w:author="Houyem Rais" w:date="2024-02-22T15:03:00Z"/>
                <w:rFonts w:cs="Calibri"/>
                <w:sz w:val="18"/>
                <w:szCs w:val="18"/>
                <w:lang w:eastAsia="fr-FR"/>
              </w:rPr>
              <w:pPrChange w:id="12947" w:author="Houyem Rais" w:date="2024-02-22T15:03:00Z">
                <w:pPr>
                  <w:widowControl/>
                  <w:autoSpaceDE/>
                  <w:autoSpaceDN/>
                  <w:spacing w:before="0" w:after="0" w:line="240" w:lineRule="auto"/>
                  <w:jc w:val="center"/>
                </w:pPr>
              </w:pPrChange>
            </w:pPr>
            <w:del w:id="12948" w:author="Houyem Rais" w:date="2024-02-22T15:03:00Z">
              <w:r w:rsidRPr="00007B3E" w:rsidDel="00CB2812">
                <w:rPr>
                  <w:rFonts w:cs="Calibri"/>
                  <w:sz w:val="18"/>
                  <w:szCs w:val="18"/>
                  <w:lang w:eastAsia="fr-FR"/>
                </w:rPr>
                <w:delText> </w:delText>
              </w:r>
            </w:del>
          </w:p>
        </w:tc>
        <w:tc>
          <w:tcPr>
            <w:tcW w:w="2148" w:type="pct"/>
            <w:gridSpan w:val="3"/>
            <w:tcBorders>
              <w:top w:val="single" w:sz="4" w:space="0" w:color="auto"/>
              <w:left w:val="single" w:sz="4" w:space="0" w:color="auto"/>
              <w:bottom w:val="single" w:sz="4" w:space="0" w:color="auto"/>
              <w:right w:val="nil"/>
            </w:tcBorders>
            <w:shd w:val="clear" w:color="auto" w:fill="auto"/>
            <w:noWrap/>
            <w:hideMark/>
          </w:tcPr>
          <w:p w14:paraId="0F9C38FB" w14:textId="70F3526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49" w:author="Houyem Rais" w:date="2024-02-22T15:03:00Z"/>
                <w:rFonts w:cs="Calibri"/>
                <w:b/>
                <w:bCs/>
                <w:sz w:val="18"/>
                <w:szCs w:val="18"/>
                <w:lang w:eastAsia="fr-FR"/>
              </w:rPr>
              <w:pPrChange w:id="12950" w:author="Houyem Rais" w:date="2024-02-22T15:03:00Z">
                <w:pPr>
                  <w:widowControl/>
                  <w:autoSpaceDE/>
                  <w:autoSpaceDN/>
                  <w:spacing w:before="0" w:after="0" w:line="240" w:lineRule="auto"/>
                  <w:jc w:val="left"/>
                </w:pPr>
              </w:pPrChange>
            </w:pPr>
            <w:del w:id="12951" w:author="Houyem Rais" w:date="2024-02-22T15:03:00Z">
              <w:r w:rsidRPr="00007B3E" w:rsidDel="00CB2812">
                <w:rPr>
                  <w:rFonts w:cs="Calibri"/>
                  <w:b/>
                  <w:bCs/>
                  <w:sz w:val="18"/>
                  <w:szCs w:val="18"/>
                  <w:lang w:eastAsia="fr-FR"/>
                </w:rPr>
                <w:delText>FOURNITURE DE MATERIEL ET MATERIAUX DE VOIE</w:delText>
              </w:r>
            </w:del>
          </w:p>
        </w:tc>
        <w:tc>
          <w:tcPr>
            <w:tcW w:w="772" w:type="pct"/>
            <w:tcBorders>
              <w:top w:val="nil"/>
              <w:left w:val="single" w:sz="4" w:space="0" w:color="auto"/>
              <w:bottom w:val="single" w:sz="4" w:space="0" w:color="auto"/>
              <w:right w:val="single" w:sz="4" w:space="0" w:color="auto"/>
            </w:tcBorders>
            <w:shd w:val="clear" w:color="auto" w:fill="auto"/>
            <w:noWrap/>
            <w:hideMark/>
          </w:tcPr>
          <w:p w14:paraId="7742BD90" w14:textId="4819688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52" w:author="Houyem Rais" w:date="2024-02-22T15:03:00Z"/>
                <w:rFonts w:cs="Calibri"/>
                <w:sz w:val="18"/>
                <w:szCs w:val="18"/>
                <w:lang w:eastAsia="fr-FR"/>
              </w:rPr>
              <w:pPrChange w:id="12953" w:author="Houyem Rais" w:date="2024-02-22T15:03:00Z">
                <w:pPr>
                  <w:widowControl/>
                  <w:autoSpaceDE/>
                  <w:autoSpaceDN/>
                  <w:spacing w:before="0" w:after="0" w:line="240" w:lineRule="auto"/>
                  <w:jc w:val="right"/>
                </w:pPr>
              </w:pPrChange>
            </w:pPr>
            <w:del w:id="12954" w:author="Houyem Rais" w:date="2024-02-22T15:03:00Z">
              <w:r w:rsidRPr="00007B3E" w:rsidDel="00CB2812">
                <w:rPr>
                  <w:rFonts w:cs="Calibri"/>
                  <w:sz w:val="18"/>
                  <w:szCs w:val="18"/>
                  <w:lang w:eastAsia="fr-FR"/>
                </w:rPr>
                <w:delText> </w:delText>
              </w:r>
            </w:del>
          </w:p>
        </w:tc>
        <w:tc>
          <w:tcPr>
            <w:tcW w:w="694" w:type="pct"/>
            <w:tcBorders>
              <w:top w:val="nil"/>
              <w:left w:val="nil"/>
              <w:bottom w:val="nil"/>
              <w:right w:val="nil"/>
            </w:tcBorders>
            <w:shd w:val="clear" w:color="auto" w:fill="auto"/>
            <w:noWrap/>
            <w:hideMark/>
          </w:tcPr>
          <w:p w14:paraId="566F28FC" w14:textId="11CBB6E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55" w:author="Houyem Rais" w:date="2024-02-22T15:03:00Z"/>
                <w:rFonts w:cs="Calibri"/>
                <w:sz w:val="18"/>
                <w:szCs w:val="18"/>
                <w:lang w:eastAsia="fr-FR"/>
              </w:rPr>
              <w:pPrChange w:id="12956" w:author="Houyem Rais" w:date="2024-02-22T15:03:00Z">
                <w:pPr>
                  <w:widowControl/>
                  <w:autoSpaceDE/>
                  <w:autoSpaceDN/>
                  <w:spacing w:before="0" w:after="0" w:line="240" w:lineRule="auto"/>
                  <w:jc w:val="right"/>
                </w:pPr>
              </w:pPrChange>
            </w:pPr>
          </w:p>
        </w:tc>
        <w:tc>
          <w:tcPr>
            <w:tcW w:w="994" w:type="pct"/>
            <w:tcBorders>
              <w:top w:val="nil"/>
              <w:left w:val="single" w:sz="4" w:space="0" w:color="auto"/>
              <w:bottom w:val="single" w:sz="4" w:space="0" w:color="auto"/>
              <w:right w:val="single" w:sz="4" w:space="0" w:color="auto"/>
            </w:tcBorders>
            <w:shd w:val="clear" w:color="auto" w:fill="auto"/>
            <w:noWrap/>
            <w:hideMark/>
          </w:tcPr>
          <w:p w14:paraId="01842624" w14:textId="22221DC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57" w:author="Houyem Rais" w:date="2024-02-22T15:03:00Z"/>
                <w:rFonts w:cs="Calibri"/>
                <w:sz w:val="18"/>
                <w:szCs w:val="18"/>
                <w:lang w:eastAsia="fr-FR"/>
              </w:rPr>
              <w:pPrChange w:id="12958" w:author="Houyem Rais" w:date="2024-02-22T15:03:00Z">
                <w:pPr>
                  <w:widowControl/>
                  <w:autoSpaceDE/>
                  <w:autoSpaceDN/>
                  <w:spacing w:before="0" w:after="0" w:line="240" w:lineRule="auto"/>
                  <w:jc w:val="left"/>
                </w:pPr>
              </w:pPrChange>
            </w:pPr>
            <w:del w:id="12959" w:author="Houyem Rais" w:date="2024-02-22T15:03:00Z">
              <w:r w:rsidRPr="00007B3E" w:rsidDel="00CB2812">
                <w:rPr>
                  <w:rFonts w:cs="Calibri"/>
                  <w:sz w:val="18"/>
                  <w:szCs w:val="18"/>
                  <w:lang w:eastAsia="fr-FR"/>
                </w:rPr>
                <w:delText> </w:delText>
              </w:r>
            </w:del>
          </w:p>
        </w:tc>
      </w:tr>
      <w:tr w:rsidR="00244D6F" w:rsidRPr="00007B3E" w:rsidDel="00CB2812" w14:paraId="0BA1829C" w14:textId="1F8BD83F" w:rsidTr="005259CD">
        <w:trPr>
          <w:trHeight w:val="187"/>
          <w:del w:id="1296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8CD2183" w14:textId="2E62E8A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61" w:author="Houyem Rais" w:date="2024-02-22T15:03:00Z"/>
                <w:rFonts w:cs="Calibri"/>
                <w:b/>
                <w:bCs/>
                <w:sz w:val="18"/>
                <w:szCs w:val="18"/>
                <w:lang w:eastAsia="fr-FR"/>
              </w:rPr>
              <w:pPrChange w:id="12962" w:author="Houyem Rais" w:date="2024-02-22T15:03:00Z">
                <w:pPr>
                  <w:widowControl/>
                  <w:autoSpaceDE/>
                  <w:autoSpaceDN/>
                  <w:spacing w:before="0" w:after="0" w:line="240" w:lineRule="auto"/>
                  <w:jc w:val="center"/>
                </w:pPr>
              </w:pPrChange>
            </w:pPr>
            <w:del w:id="12963" w:author="Houyem Rais" w:date="2024-02-22T15:03:00Z">
              <w:r w:rsidRPr="00007B3E" w:rsidDel="00CB2812">
                <w:rPr>
                  <w:rFonts w:cs="Calibri"/>
                  <w:b/>
                  <w:bCs/>
                  <w:sz w:val="18"/>
                  <w:szCs w:val="18"/>
                  <w:lang w:eastAsia="fr-FR"/>
                </w:rPr>
                <w:delText>303.11</w:delText>
              </w:r>
            </w:del>
          </w:p>
        </w:tc>
        <w:tc>
          <w:tcPr>
            <w:tcW w:w="1450" w:type="pct"/>
            <w:tcBorders>
              <w:top w:val="single" w:sz="4" w:space="0" w:color="auto"/>
              <w:left w:val="nil"/>
              <w:bottom w:val="single" w:sz="4" w:space="0" w:color="auto"/>
              <w:right w:val="single" w:sz="4" w:space="0" w:color="auto"/>
            </w:tcBorders>
            <w:shd w:val="clear" w:color="auto" w:fill="auto"/>
            <w:noWrap/>
            <w:hideMark/>
          </w:tcPr>
          <w:p w14:paraId="308B7C07" w14:textId="33C791E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64" w:author="Houyem Rais" w:date="2024-02-22T15:03:00Z"/>
                <w:rFonts w:cs="Calibri"/>
                <w:sz w:val="18"/>
                <w:szCs w:val="18"/>
                <w:lang w:eastAsia="fr-FR"/>
              </w:rPr>
              <w:pPrChange w:id="12965" w:author="Houyem Rais" w:date="2024-02-22T15:03:00Z">
                <w:pPr>
                  <w:widowControl/>
                  <w:autoSpaceDE/>
                  <w:autoSpaceDN/>
                  <w:spacing w:before="0" w:after="0" w:line="240" w:lineRule="auto"/>
                  <w:jc w:val="left"/>
                </w:pPr>
              </w:pPrChange>
            </w:pPr>
            <w:del w:id="12966" w:author="Houyem Rais" w:date="2024-02-22T15:03:00Z">
              <w:r w:rsidRPr="00007B3E" w:rsidDel="00CB2812">
                <w:rPr>
                  <w:rFonts w:cs="Calibri"/>
                  <w:sz w:val="18"/>
                  <w:szCs w:val="18"/>
                  <w:lang w:eastAsia="fr-FR"/>
                </w:rPr>
                <w:delText>Fourniture des rails  neuve UIC 60 E1 (60,21 kg/ml)</w:delText>
              </w:r>
            </w:del>
          </w:p>
        </w:tc>
        <w:tc>
          <w:tcPr>
            <w:tcW w:w="234" w:type="pct"/>
            <w:tcBorders>
              <w:top w:val="single" w:sz="4" w:space="0" w:color="auto"/>
              <w:left w:val="nil"/>
              <w:bottom w:val="single" w:sz="4" w:space="0" w:color="auto"/>
              <w:right w:val="single" w:sz="4" w:space="0" w:color="auto"/>
            </w:tcBorders>
            <w:shd w:val="clear" w:color="auto" w:fill="auto"/>
            <w:noWrap/>
            <w:hideMark/>
          </w:tcPr>
          <w:p w14:paraId="7221DF6C" w14:textId="5EB769F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67" w:author="Houyem Rais" w:date="2024-02-22T15:03:00Z"/>
                <w:rFonts w:cs="Calibri"/>
                <w:sz w:val="18"/>
                <w:szCs w:val="18"/>
                <w:lang w:eastAsia="fr-FR"/>
              </w:rPr>
              <w:pPrChange w:id="12968" w:author="Houyem Rais" w:date="2024-02-22T15:03:00Z">
                <w:pPr>
                  <w:widowControl/>
                  <w:autoSpaceDE/>
                  <w:autoSpaceDN/>
                  <w:spacing w:before="0" w:after="0" w:line="240" w:lineRule="auto"/>
                  <w:jc w:val="center"/>
                </w:pPr>
              </w:pPrChange>
            </w:pPr>
            <w:del w:id="12969" w:author="Houyem Rais" w:date="2024-02-22T15:03:00Z">
              <w:r w:rsidRPr="00007B3E" w:rsidDel="00CB2812">
                <w:rPr>
                  <w:rFonts w:cs="Calibri"/>
                  <w:sz w:val="18"/>
                  <w:szCs w:val="18"/>
                  <w:lang w:eastAsia="fr-FR"/>
                </w:rPr>
                <w:delText>T</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18852BFF" w14:textId="2BDD9A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70" w:author="Houyem Rais" w:date="2024-02-22T15:03:00Z"/>
                <w:rFonts w:cs="Calibri"/>
                <w:sz w:val="18"/>
                <w:szCs w:val="18"/>
                <w:lang w:eastAsia="fr-FR"/>
              </w:rPr>
              <w:pPrChange w:id="12971" w:author="Houyem Rais" w:date="2024-02-22T15:03:00Z">
                <w:pPr>
                  <w:widowControl/>
                  <w:autoSpaceDE/>
                  <w:autoSpaceDN/>
                  <w:spacing w:before="0" w:after="0" w:line="240" w:lineRule="auto"/>
                  <w:jc w:val="center"/>
                </w:pPr>
              </w:pPrChange>
            </w:pPr>
            <w:del w:id="12972" w:author="Houyem Rais" w:date="2024-02-22T15:03:00Z">
              <w:r w:rsidRPr="00007B3E" w:rsidDel="00CB2812">
                <w:rPr>
                  <w:rFonts w:cs="Calibri"/>
                  <w:sz w:val="18"/>
                  <w:szCs w:val="18"/>
                  <w:lang w:eastAsia="fr-FR"/>
                </w:rPr>
                <w:delText>9 000,000</w:delText>
              </w:r>
            </w:del>
          </w:p>
        </w:tc>
        <w:tc>
          <w:tcPr>
            <w:tcW w:w="772" w:type="pct"/>
            <w:tcBorders>
              <w:top w:val="nil"/>
              <w:left w:val="nil"/>
              <w:bottom w:val="single" w:sz="4" w:space="0" w:color="auto"/>
              <w:right w:val="single" w:sz="4" w:space="0" w:color="auto"/>
            </w:tcBorders>
            <w:shd w:val="clear" w:color="auto" w:fill="auto"/>
            <w:noWrap/>
            <w:hideMark/>
          </w:tcPr>
          <w:p w14:paraId="47F58F8E" w14:textId="33BE161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73" w:author="Houyem Rais" w:date="2024-02-22T15:03:00Z"/>
                <w:rFonts w:cs="Calibri"/>
                <w:sz w:val="18"/>
                <w:szCs w:val="18"/>
                <w:lang w:eastAsia="fr-FR"/>
              </w:rPr>
              <w:pPrChange w:id="12974" w:author="Houyem Rais" w:date="2024-02-22T15:03:00Z">
                <w:pPr>
                  <w:widowControl/>
                  <w:autoSpaceDE/>
                  <w:autoSpaceDN/>
                  <w:spacing w:before="0" w:after="0" w:line="240" w:lineRule="auto"/>
                  <w:jc w:val="right"/>
                </w:pPr>
              </w:pPrChange>
            </w:pPr>
            <w:del w:id="12975" w:author="Houyem Rais" w:date="2024-02-22T15:03:00Z">
              <w:r w:rsidRPr="00007B3E" w:rsidDel="00CB2812">
                <w:rPr>
                  <w:rFonts w:cs="Calibri"/>
                  <w:sz w:val="18"/>
                  <w:szCs w:val="18"/>
                  <w:lang w:eastAsia="fr-FR"/>
                </w:rPr>
                <w:delText xml:space="preserve">6 051,60 </w:delText>
              </w:r>
            </w:del>
          </w:p>
        </w:tc>
        <w:tc>
          <w:tcPr>
            <w:tcW w:w="694" w:type="pct"/>
            <w:tcBorders>
              <w:top w:val="single" w:sz="4" w:space="0" w:color="auto"/>
              <w:left w:val="nil"/>
              <w:bottom w:val="single" w:sz="4" w:space="0" w:color="auto"/>
              <w:right w:val="single" w:sz="4" w:space="0" w:color="auto"/>
            </w:tcBorders>
            <w:shd w:val="clear" w:color="auto" w:fill="auto"/>
            <w:noWrap/>
            <w:hideMark/>
          </w:tcPr>
          <w:p w14:paraId="32912416" w14:textId="629EF2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76" w:author="Houyem Rais" w:date="2024-02-22T15:03:00Z"/>
                <w:rFonts w:cs="Calibri"/>
                <w:sz w:val="18"/>
                <w:szCs w:val="18"/>
                <w:lang w:eastAsia="fr-FR"/>
              </w:rPr>
              <w:pPrChange w:id="12977" w:author="Houyem Rais" w:date="2024-02-22T15:03:00Z">
                <w:pPr>
                  <w:widowControl/>
                  <w:autoSpaceDE/>
                  <w:autoSpaceDN/>
                  <w:spacing w:before="0" w:after="0" w:line="240" w:lineRule="auto"/>
                  <w:jc w:val="right"/>
                </w:pPr>
              </w:pPrChange>
            </w:pPr>
            <w:del w:id="12978" w:author="Houyem Rais" w:date="2024-02-22T15:03:00Z">
              <w:r w:rsidRPr="00007B3E" w:rsidDel="00CB2812">
                <w:rPr>
                  <w:rFonts w:cs="Calibri"/>
                  <w:sz w:val="18"/>
                  <w:szCs w:val="18"/>
                  <w:lang w:eastAsia="fr-FR"/>
                </w:rPr>
                <w:delText xml:space="preserve">54 464 400,00 </w:delText>
              </w:r>
            </w:del>
          </w:p>
        </w:tc>
        <w:tc>
          <w:tcPr>
            <w:tcW w:w="994" w:type="pct"/>
            <w:tcBorders>
              <w:top w:val="nil"/>
              <w:left w:val="nil"/>
              <w:bottom w:val="single" w:sz="4" w:space="0" w:color="auto"/>
              <w:right w:val="single" w:sz="4" w:space="0" w:color="auto"/>
            </w:tcBorders>
            <w:shd w:val="clear" w:color="auto" w:fill="auto"/>
            <w:noWrap/>
            <w:hideMark/>
          </w:tcPr>
          <w:p w14:paraId="0522303F" w14:textId="4AB1BC2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79" w:author="Houyem Rais" w:date="2024-02-22T15:03:00Z"/>
                <w:rFonts w:cs="Calibri"/>
                <w:sz w:val="18"/>
                <w:szCs w:val="18"/>
                <w:lang w:eastAsia="fr-FR"/>
              </w:rPr>
              <w:pPrChange w:id="12980" w:author="Houyem Rais" w:date="2024-02-22T15:03:00Z">
                <w:pPr>
                  <w:widowControl/>
                  <w:autoSpaceDE/>
                  <w:autoSpaceDN/>
                  <w:spacing w:before="0" w:after="0" w:line="240" w:lineRule="auto"/>
                  <w:jc w:val="left"/>
                </w:pPr>
              </w:pPrChange>
            </w:pPr>
            <w:del w:id="12981" w:author="Houyem Rais" w:date="2024-02-22T15:03:00Z">
              <w:r w:rsidRPr="00007B3E" w:rsidDel="00CB2812">
                <w:rPr>
                  <w:rFonts w:cs="Calibri"/>
                  <w:sz w:val="18"/>
                  <w:szCs w:val="18"/>
                  <w:lang w:eastAsia="fr-FR"/>
                </w:rPr>
                <w:delText> </w:delText>
              </w:r>
            </w:del>
          </w:p>
        </w:tc>
      </w:tr>
      <w:tr w:rsidR="00244D6F" w:rsidRPr="00007B3E" w:rsidDel="00CB2812" w14:paraId="4B7236B8" w14:textId="349A3678" w:rsidTr="005259CD">
        <w:trPr>
          <w:trHeight w:val="187"/>
          <w:del w:id="12982"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E1C441B" w14:textId="6823FD8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83" w:author="Houyem Rais" w:date="2024-02-22T15:03:00Z"/>
                <w:rFonts w:cs="Calibri"/>
                <w:b/>
                <w:bCs/>
                <w:sz w:val="18"/>
                <w:szCs w:val="18"/>
                <w:lang w:eastAsia="fr-FR"/>
              </w:rPr>
              <w:pPrChange w:id="12984" w:author="Houyem Rais" w:date="2024-02-22T15:03:00Z">
                <w:pPr>
                  <w:widowControl/>
                  <w:autoSpaceDE/>
                  <w:autoSpaceDN/>
                  <w:spacing w:before="0" w:after="0" w:line="240" w:lineRule="auto"/>
                  <w:jc w:val="center"/>
                </w:pPr>
              </w:pPrChange>
            </w:pPr>
            <w:del w:id="12985" w:author="Houyem Rais" w:date="2024-02-22T15:03:00Z">
              <w:r w:rsidRPr="00007B3E" w:rsidDel="00CB2812">
                <w:rPr>
                  <w:rFonts w:cs="Calibri"/>
                  <w:b/>
                  <w:bCs/>
                  <w:sz w:val="18"/>
                  <w:szCs w:val="18"/>
                  <w:lang w:eastAsia="fr-FR"/>
                </w:rPr>
                <w:delText>303.12</w:delText>
              </w:r>
            </w:del>
          </w:p>
        </w:tc>
        <w:tc>
          <w:tcPr>
            <w:tcW w:w="1450" w:type="pct"/>
            <w:tcBorders>
              <w:top w:val="single" w:sz="4" w:space="0" w:color="auto"/>
              <w:left w:val="single" w:sz="4" w:space="0" w:color="auto"/>
              <w:bottom w:val="single" w:sz="4" w:space="0" w:color="auto"/>
              <w:right w:val="nil"/>
            </w:tcBorders>
            <w:shd w:val="clear" w:color="auto" w:fill="auto"/>
            <w:noWrap/>
            <w:hideMark/>
          </w:tcPr>
          <w:p w14:paraId="2D6DAACF" w14:textId="19697A5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86" w:author="Houyem Rais" w:date="2024-02-22T15:03:00Z"/>
                <w:rFonts w:cs="Calibri"/>
                <w:sz w:val="18"/>
                <w:szCs w:val="18"/>
                <w:lang w:eastAsia="fr-FR"/>
              </w:rPr>
              <w:pPrChange w:id="12987" w:author="Houyem Rais" w:date="2024-02-22T15:03:00Z">
                <w:pPr>
                  <w:widowControl/>
                  <w:autoSpaceDE/>
                  <w:autoSpaceDN/>
                  <w:spacing w:before="0" w:after="0" w:line="240" w:lineRule="auto"/>
                  <w:jc w:val="left"/>
                </w:pPr>
              </w:pPrChange>
            </w:pPr>
            <w:del w:id="12988" w:author="Houyem Rais" w:date="2024-02-22T15:03:00Z">
              <w:r w:rsidRPr="00007B3E" w:rsidDel="00CB2812">
                <w:rPr>
                  <w:rFonts w:cs="Calibri"/>
                  <w:sz w:val="18"/>
                  <w:szCs w:val="18"/>
                  <w:lang w:eastAsia="fr-FR"/>
                </w:rPr>
                <w:delText>Fourniture des appareils de voie type</w:delText>
              </w:r>
            </w:del>
          </w:p>
        </w:tc>
        <w:tc>
          <w:tcPr>
            <w:tcW w:w="234" w:type="pct"/>
            <w:tcBorders>
              <w:top w:val="single" w:sz="4" w:space="0" w:color="auto"/>
              <w:left w:val="nil"/>
              <w:bottom w:val="single" w:sz="4" w:space="0" w:color="auto"/>
              <w:right w:val="nil"/>
            </w:tcBorders>
            <w:shd w:val="clear" w:color="auto" w:fill="auto"/>
            <w:noWrap/>
            <w:hideMark/>
          </w:tcPr>
          <w:p w14:paraId="633E895C" w14:textId="3D10289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89" w:author="Houyem Rais" w:date="2024-02-22T15:03:00Z"/>
                <w:rFonts w:cs="Calibri"/>
                <w:sz w:val="18"/>
                <w:szCs w:val="18"/>
                <w:lang w:eastAsia="fr-FR"/>
              </w:rPr>
              <w:pPrChange w:id="12990" w:author="Houyem Rais" w:date="2024-02-22T15:03:00Z">
                <w:pPr>
                  <w:widowControl/>
                  <w:autoSpaceDE/>
                  <w:autoSpaceDN/>
                  <w:spacing w:before="0" w:after="0" w:line="240" w:lineRule="auto"/>
                  <w:jc w:val="center"/>
                </w:pPr>
              </w:pPrChange>
            </w:pPr>
            <w:del w:id="12991" w:author="Houyem Rais" w:date="2024-02-22T15:03:00Z">
              <w:r w:rsidRPr="00007B3E" w:rsidDel="00CB2812">
                <w:rPr>
                  <w:rFonts w:cs="Calibri"/>
                  <w:sz w:val="18"/>
                  <w:szCs w:val="18"/>
                  <w:lang w:eastAsia="fr-FR"/>
                </w:rPr>
                <w:delText> </w:delText>
              </w:r>
            </w:del>
          </w:p>
        </w:tc>
        <w:tc>
          <w:tcPr>
            <w:tcW w:w="464" w:type="pct"/>
            <w:tcBorders>
              <w:top w:val="single" w:sz="4" w:space="0" w:color="auto"/>
              <w:left w:val="nil"/>
              <w:bottom w:val="single" w:sz="4" w:space="0" w:color="auto"/>
              <w:right w:val="nil"/>
            </w:tcBorders>
            <w:shd w:val="clear" w:color="auto" w:fill="auto"/>
            <w:noWrap/>
            <w:hideMark/>
          </w:tcPr>
          <w:p w14:paraId="7128772B" w14:textId="7937A97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92" w:author="Houyem Rais" w:date="2024-02-22T15:03:00Z"/>
                <w:rFonts w:cs="Calibri"/>
                <w:sz w:val="18"/>
                <w:szCs w:val="18"/>
                <w:lang w:eastAsia="fr-FR"/>
              </w:rPr>
              <w:pPrChange w:id="12993" w:author="Houyem Rais" w:date="2024-02-22T15:03:00Z">
                <w:pPr>
                  <w:widowControl/>
                  <w:autoSpaceDE/>
                  <w:autoSpaceDN/>
                  <w:spacing w:before="0" w:after="0" w:line="240" w:lineRule="auto"/>
                  <w:jc w:val="center"/>
                </w:pPr>
              </w:pPrChange>
            </w:pPr>
            <w:del w:id="12994" w:author="Houyem Rais" w:date="2024-02-22T15:03:00Z">
              <w:r w:rsidRPr="00007B3E" w:rsidDel="00CB2812">
                <w:rPr>
                  <w:rFonts w:cs="Calibri"/>
                  <w:sz w:val="18"/>
                  <w:szCs w:val="18"/>
                  <w:lang w:eastAsia="fr-FR"/>
                </w:rPr>
                <w:delText> </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3870AA47" w14:textId="448F74D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95" w:author="Houyem Rais" w:date="2024-02-22T15:03:00Z"/>
                <w:rFonts w:cs="Calibri"/>
                <w:sz w:val="18"/>
                <w:szCs w:val="18"/>
                <w:lang w:eastAsia="fr-FR"/>
              </w:rPr>
              <w:pPrChange w:id="12996" w:author="Houyem Rais" w:date="2024-02-22T15:03:00Z">
                <w:pPr>
                  <w:widowControl/>
                  <w:autoSpaceDE/>
                  <w:autoSpaceDN/>
                  <w:spacing w:before="0" w:after="0" w:line="240" w:lineRule="auto"/>
                  <w:jc w:val="right"/>
                </w:pPr>
              </w:pPrChange>
            </w:pPr>
            <w:del w:id="12997" w:author="Houyem Rais" w:date="2024-02-22T15:03:00Z">
              <w:r w:rsidRPr="00007B3E" w:rsidDel="00CB2812">
                <w:rPr>
                  <w:rFonts w:cs="Calibri"/>
                  <w:sz w:val="18"/>
                  <w:szCs w:val="18"/>
                  <w:lang w:eastAsia="fr-FR"/>
                </w:rPr>
                <w:delText> </w:delText>
              </w:r>
            </w:del>
          </w:p>
        </w:tc>
        <w:tc>
          <w:tcPr>
            <w:tcW w:w="694" w:type="pct"/>
            <w:tcBorders>
              <w:top w:val="nil"/>
              <w:left w:val="nil"/>
              <w:bottom w:val="nil"/>
              <w:right w:val="nil"/>
            </w:tcBorders>
            <w:shd w:val="clear" w:color="auto" w:fill="auto"/>
            <w:noWrap/>
            <w:hideMark/>
          </w:tcPr>
          <w:p w14:paraId="554130CC" w14:textId="4E822EF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2998" w:author="Houyem Rais" w:date="2024-02-22T15:03:00Z"/>
                <w:rFonts w:cs="Calibri"/>
                <w:sz w:val="18"/>
                <w:szCs w:val="18"/>
                <w:lang w:eastAsia="fr-FR"/>
              </w:rPr>
              <w:pPrChange w:id="12999" w:author="Houyem Rais" w:date="2024-02-22T15:03:00Z">
                <w:pPr>
                  <w:widowControl/>
                  <w:autoSpaceDE/>
                  <w:autoSpaceDN/>
                  <w:spacing w:before="0" w:after="0" w:line="240" w:lineRule="auto"/>
                  <w:jc w:val="right"/>
                </w:pPr>
              </w:pPrChange>
            </w:pPr>
          </w:p>
        </w:tc>
        <w:tc>
          <w:tcPr>
            <w:tcW w:w="994" w:type="pct"/>
            <w:tcBorders>
              <w:top w:val="nil"/>
              <w:left w:val="single" w:sz="4" w:space="0" w:color="auto"/>
              <w:bottom w:val="single" w:sz="4" w:space="0" w:color="auto"/>
              <w:right w:val="single" w:sz="4" w:space="0" w:color="auto"/>
            </w:tcBorders>
            <w:shd w:val="clear" w:color="auto" w:fill="auto"/>
            <w:noWrap/>
            <w:hideMark/>
          </w:tcPr>
          <w:p w14:paraId="40F9D521" w14:textId="05DE1A0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00" w:author="Houyem Rais" w:date="2024-02-22T15:03:00Z"/>
                <w:rFonts w:cs="Calibri"/>
                <w:sz w:val="18"/>
                <w:szCs w:val="18"/>
                <w:lang w:eastAsia="fr-FR"/>
              </w:rPr>
              <w:pPrChange w:id="13001" w:author="Houyem Rais" w:date="2024-02-22T15:03:00Z">
                <w:pPr>
                  <w:widowControl/>
                  <w:autoSpaceDE/>
                  <w:autoSpaceDN/>
                  <w:spacing w:before="0" w:after="0" w:line="240" w:lineRule="auto"/>
                  <w:jc w:val="left"/>
                </w:pPr>
              </w:pPrChange>
            </w:pPr>
            <w:del w:id="13002" w:author="Houyem Rais" w:date="2024-02-22T15:03:00Z">
              <w:r w:rsidRPr="00007B3E" w:rsidDel="00CB2812">
                <w:rPr>
                  <w:rFonts w:cs="Calibri"/>
                  <w:sz w:val="18"/>
                  <w:szCs w:val="18"/>
                  <w:lang w:eastAsia="fr-FR"/>
                </w:rPr>
                <w:delText> </w:delText>
              </w:r>
            </w:del>
          </w:p>
        </w:tc>
      </w:tr>
      <w:tr w:rsidR="00244D6F" w:rsidRPr="00007B3E" w:rsidDel="00CB2812" w14:paraId="3EF2FFDE" w14:textId="1CEC18F2" w:rsidTr="005259CD">
        <w:trPr>
          <w:trHeight w:val="187"/>
          <w:del w:id="13003"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77AA019D" w14:textId="7ADB4FB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04" w:author="Houyem Rais" w:date="2024-02-22T15:03:00Z"/>
                <w:rFonts w:cs="Calibri"/>
                <w:b/>
                <w:bCs/>
                <w:sz w:val="18"/>
                <w:szCs w:val="18"/>
                <w:lang w:eastAsia="fr-FR"/>
              </w:rPr>
              <w:pPrChange w:id="13005" w:author="Houyem Rais" w:date="2024-02-22T15:03:00Z">
                <w:pPr>
                  <w:widowControl/>
                  <w:autoSpaceDE/>
                  <w:autoSpaceDN/>
                  <w:spacing w:before="0" w:after="0" w:line="240" w:lineRule="auto"/>
                  <w:jc w:val="center"/>
                </w:pPr>
              </w:pPrChange>
            </w:pPr>
            <w:del w:id="13006" w:author="Houyem Rais" w:date="2024-02-22T15:03:00Z">
              <w:r w:rsidRPr="00007B3E" w:rsidDel="00CB2812">
                <w:rPr>
                  <w:rFonts w:cs="Calibri"/>
                  <w:b/>
                  <w:bCs/>
                  <w:sz w:val="18"/>
                  <w:szCs w:val="18"/>
                  <w:lang w:eastAsia="fr-FR"/>
                </w:rPr>
                <w:delText> </w:delText>
              </w:r>
            </w:del>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500CDCE5" w14:textId="6F92766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07" w:author="Houyem Rais" w:date="2024-02-22T15:03:00Z"/>
                <w:rFonts w:cs="Calibri"/>
                <w:sz w:val="18"/>
                <w:szCs w:val="18"/>
                <w:lang w:eastAsia="fr-FR"/>
              </w:rPr>
              <w:pPrChange w:id="13008" w:author="Houyem Rais" w:date="2024-02-22T15:03:00Z">
                <w:pPr>
                  <w:widowControl/>
                  <w:autoSpaceDE/>
                  <w:autoSpaceDN/>
                  <w:spacing w:before="0" w:after="0" w:line="240" w:lineRule="auto"/>
                  <w:jc w:val="left"/>
                </w:pPr>
              </w:pPrChange>
            </w:pPr>
            <w:del w:id="13009" w:author="Houyem Rais" w:date="2024-02-22T15:03:00Z">
              <w:r w:rsidRPr="00007B3E" w:rsidDel="00CB2812">
                <w:rPr>
                  <w:rFonts w:cs="Calibri"/>
                  <w:sz w:val="18"/>
                  <w:szCs w:val="18"/>
                  <w:lang w:eastAsia="fr-FR"/>
                </w:rPr>
                <w:delText xml:space="preserve">     a) UIC 60 E1 Tg 0,085 DD</w:delText>
              </w:r>
            </w:del>
          </w:p>
        </w:tc>
        <w:tc>
          <w:tcPr>
            <w:tcW w:w="234" w:type="pct"/>
            <w:tcBorders>
              <w:top w:val="single" w:sz="4" w:space="0" w:color="auto"/>
              <w:left w:val="nil"/>
              <w:bottom w:val="single" w:sz="4" w:space="0" w:color="auto"/>
              <w:right w:val="single" w:sz="4" w:space="0" w:color="auto"/>
            </w:tcBorders>
            <w:shd w:val="clear" w:color="auto" w:fill="auto"/>
            <w:noWrap/>
            <w:hideMark/>
          </w:tcPr>
          <w:p w14:paraId="18831695" w14:textId="75C713C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10" w:author="Houyem Rais" w:date="2024-02-22T15:03:00Z"/>
                <w:rFonts w:cs="Calibri"/>
                <w:sz w:val="18"/>
                <w:szCs w:val="18"/>
                <w:lang w:eastAsia="fr-FR"/>
              </w:rPr>
              <w:pPrChange w:id="13011" w:author="Houyem Rais" w:date="2024-02-22T15:03:00Z">
                <w:pPr>
                  <w:widowControl/>
                  <w:autoSpaceDE/>
                  <w:autoSpaceDN/>
                  <w:spacing w:before="0" w:after="0" w:line="240" w:lineRule="auto"/>
                  <w:jc w:val="center"/>
                </w:pPr>
              </w:pPrChange>
            </w:pPr>
            <w:del w:id="13012" w:author="Houyem Rais" w:date="2024-02-22T15:03:00Z">
              <w:r w:rsidRPr="00007B3E" w:rsidDel="00CB2812">
                <w:rPr>
                  <w:rFonts w:cs="Calibri"/>
                  <w:sz w:val="18"/>
                  <w:szCs w:val="18"/>
                  <w:lang w:eastAsia="fr-FR"/>
                </w:rPr>
                <w:delText>U</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7806205A" w14:textId="6D417EC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13" w:author="Houyem Rais" w:date="2024-02-22T15:03:00Z"/>
                <w:rFonts w:cs="Calibri"/>
                <w:sz w:val="18"/>
                <w:szCs w:val="18"/>
                <w:lang w:eastAsia="fr-FR"/>
              </w:rPr>
              <w:pPrChange w:id="13014" w:author="Houyem Rais" w:date="2024-02-22T15:03:00Z">
                <w:pPr>
                  <w:widowControl/>
                  <w:autoSpaceDE/>
                  <w:autoSpaceDN/>
                  <w:spacing w:before="0" w:after="0" w:line="240" w:lineRule="auto"/>
                  <w:jc w:val="center"/>
                </w:pPr>
              </w:pPrChange>
            </w:pPr>
            <w:del w:id="13015" w:author="Houyem Rais" w:date="2024-02-22T15:03:00Z">
              <w:r w:rsidRPr="00007B3E" w:rsidDel="00CB2812">
                <w:rPr>
                  <w:rFonts w:cs="Calibri"/>
                  <w:sz w:val="18"/>
                  <w:szCs w:val="18"/>
                  <w:lang w:eastAsia="fr-FR"/>
                </w:rPr>
                <w:delText>12</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1E140ED0" w14:textId="4EF179B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16" w:author="Houyem Rais" w:date="2024-02-22T15:03:00Z"/>
                <w:rFonts w:cs="Calibri"/>
                <w:sz w:val="18"/>
                <w:szCs w:val="18"/>
                <w:lang w:eastAsia="fr-FR"/>
              </w:rPr>
              <w:pPrChange w:id="13017" w:author="Houyem Rais" w:date="2024-02-22T15:03:00Z">
                <w:pPr>
                  <w:widowControl/>
                  <w:autoSpaceDE/>
                  <w:autoSpaceDN/>
                  <w:spacing w:before="0" w:after="0" w:line="240" w:lineRule="auto"/>
                  <w:jc w:val="right"/>
                </w:pPr>
              </w:pPrChange>
            </w:pPr>
            <w:del w:id="13018" w:author="Houyem Rais" w:date="2024-02-22T15:03:00Z">
              <w:r w:rsidRPr="00007B3E" w:rsidDel="00CB2812">
                <w:rPr>
                  <w:rFonts w:cs="Calibri"/>
                  <w:sz w:val="18"/>
                  <w:szCs w:val="18"/>
                  <w:lang w:eastAsia="fr-FR"/>
                </w:rPr>
                <w:delText xml:space="preserve">570 906,60 </w:delText>
              </w:r>
            </w:del>
          </w:p>
        </w:tc>
        <w:tc>
          <w:tcPr>
            <w:tcW w:w="694" w:type="pct"/>
            <w:tcBorders>
              <w:top w:val="single" w:sz="4" w:space="0" w:color="auto"/>
              <w:left w:val="nil"/>
              <w:bottom w:val="single" w:sz="4" w:space="0" w:color="auto"/>
              <w:right w:val="single" w:sz="4" w:space="0" w:color="auto"/>
            </w:tcBorders>
            <w:shd w:val="clear" w:color="auto" w:fill="auto"/>
            <w:noWrap/>
            <w:hideMark/>
          </w:tcPr>
          <w:p w14:paraId="02890D9E" w14:textId="67261B2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19" w:author="Houyem Rais" w:date="2024-02-22T15:03:00Z"/>
                <w:rFonts w:cs="Calibri"/>
                <w:sz w:val="18"/>
                <w:szCs w:val="18"/>
                <w:lang w:eastAsia="fr-FR"/>
              </w:rPr>
              <w:pPrChange w:id="13020" w:author="Houyem Rais" w:date="2024-02-22T15:03:00Z">
                <w:pPr>
                  <w:widowControl/>
                  <w:autoSpaceDE/>
                  <w:autoSpaceDN/>
                  <w:spacing w:before="0" w:after="0" w:line="240" w:lineRule="auto"/>
                  <w:jc w:val="right"/>
                </w:pPr>
              </w:pPrChange>
            </w:pPr>
            <w:del w:id="13021" w:author="Houyem Rais" w:date="2024-02-22T15:03:00Z">
              <w:r w:rsidRPr="00007B3E" w:rsidDel="00CB2812">
                <w:rPr>
                  <w:rFonts w:cs="Calibri"/>
                  <w:sz w:val="18"/>
                  <w:szCs w:val="18"/>
                  <w:lang w:eastAsia="fr-FR"/>
                </w:rPr>
                <w:delText xml:space="preserve">6 850 879,20 </w:delText>
              </w:r>
            </w:del>
          </w:p>
        </w:tc>
        <w:tc>
          <w:tcPr>
            <w:tcW w:w="994" w:type="pct"/>
            <w:tcBorders>
              <w:top w:val="nil"/>
              <w:left w:val="nil"/>
              <w:bottom w:val="single" w:sz="4" w:space="0" w:color="auto"/>
              <w:right w:val="single" w:sz="4" w:space="0" w:color="auto"/>
            </w:tcBorders>
            <w:shd w:val="clear" w:color="auto" w:fill="auto"/>
            <w:noWrap/>
            <w:hideMark/>
          </w:tcPr>
          <w:p w14:paraId="5EDC27E2" w14:textId="638C6AD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22" w:author="Houyem Rais" w:date="2024-02-22T15:03:00Z"/>
                <w:rFonts w:cs="Calibri"/>
                <w:sz w:val="18"/>
                <w:szCs w:val="18"/>
                <w:lang w:eastAsia="fr-FR"/>
              </w:rPr>
              <w:pPrChange w:id="13023" w:author="Houyem Rais" w:date="2024-02-22T15:03:00Z">
                <w:pPr>
                  <w:widowControl/>
                  <w:autoSpaceDE/>
                  <w:autoSpaceDN/>
                  <w:spacing w:before="0" w:after="0" w:line="240" w:lineRule="auto"/>
                  <w:jc w:val="left"/>
                </w:pPr>
              </w:pPrChange>
            </w:pPr>
            <w:del w:id="13024" w:author="Houyem Rais" w:date="2024-02-22T15:03:00Z">
              <w:r w:rsidRPr="00007B3E" w:rsidDel="00CB2812">
                <w:rPr>
                  <w:rFonts w:cs="Calibri"/>
                  <w:sz w:val="18"/>
                  <w:szCs w:val="18"/>
                  <w:lang w:eastAsia="fr-FR"/>
                </w:rPr>
                <w:delText> </w:delText>
              </w:r>
            </w:del>
          </w:p>
        </w:tc>
      </w:tr>
      <w:tr w:rsidR="00244D6F" w:rsidRPr="00007B3E" w:rsidDel="00CB2812" w14:paraId="48EEB358" w14:textId="1CD8D01E" w:rsidTr="005259CD">
        <w:trPr>
          <w:trHeight w:val="187"/>
          <w:del w:id="13025"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0B4EAE4F" w14:textId="2CCB93C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26" w:author="Houyem Rais" w:date="2024-02-22T15:03:00Z"/>
                <w:rFonts w:cs="Calibri"/>
                <w:b/>
                <w:bCs/>
                <w:sz w:val="18"/>
                <w:szCs w:val="18"/>
                <w:lang w:eastAsia="fr-FR"/>
              </w:rPr>
              <w:pPrChange w:id="13027" w:author="Houyem Rais" w:date="2024-02-22T15:03:00Z">
                <w:pPr>
                  <w:widowControl/>
                  <w:autoSpaceDE/>
                  <w:autoSpaceDN/>
                  <w:spacing w:before="0" w:after="0" w:line="240" w:lineRule="auto"/>
                  <w:jc w:val="center"/>
                </w:pPr>
              </w:pPrChange>
            </w:pPr>
            <w:del w:id="13028"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6481CB30" w14:textId="21A3BD3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29" w:author="Houyem Rais" w:date="2024-02-22T15:03:00Z"/>
                <w:rFonts w:cs="Calibri"/>
                <w:sz w:val="18"/>
                <w:szCs w:val="18"/>
                <w:lang w:eastAsia="fr-FR"/>
              </w:rPr>
              <w:pPrChange w:id="13030" w:author="Houyem Rais" w:date="2024-02-22T15:03:00Z">
                <w:pPr>
                  <w:widowControl/>
                  <w:autoSpaceDE/>
                  <w:autoSpaceDN/>
                  <w:spacing w:before="0" w:after="0" w:line="240" w:lineRule="auto"/>
                  <w:jc w:val="left"/>
                </w:pPr>
              </w:pPrChange>
            </w:pPr>
            <w:del w:id="13031" w:author="Houyem Rais" w:date="2024-02-22T15:03:00Z">
              <w:r w:rsidRPr="00007B3E" w:rsidDel="00CB2812">
                <w:rPr>
                  <w:rFonts w:cs="Calibri"/>
                  <w:sz w:val="18"/>
                  <w:szCs w:val="18"/>
                  <w:lang w:eastAsia="fr-FR"/>
                </w:rPr>
                <w:delText xml:space="preserve">     b) UIC 60 E1 Tg 0,085 DG</w:delText>
              </w:r>
            </w:del>
          </w:p>
        </w:tc>
        <w:tc>
          <w:tcPr>
            <w:tcW w:w="234" w:type="pct"/>
            <w:tcBorders>
              <w:top w:val="nil"/>
              <w:left w:val="nil"/>
              <w:bottom w:val="single" w:sz="4" w:space="0" w:color="auto"/>
              <w:right w:val="single" w:sz="4" w:space="0" w:color="auto"/>
            </w:tcBorders>
            <w:shd w:val="clear" w:color="auto" w:fill="auto"/>
            <w:noWrap/>
            <w:hideMark/>
          </w:tcPr>
          <w:p w14:paraId="625CDD02" w14:textId="00A36D0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32" w:author="Houyem Rais" w:date="2024-02-22T15:03:00Z"/>
                <w:rFonts w:cs="Calibri"/>
                <w:sz w:val="18"/>
                <w:szCs w:val="18"/>
                <w:lang w:eastAsia="fr-FR"/>
              </w:rPr>
              <w:pPrChange w:id="13033" w:author="Houyem Rais" w:date="2024-02-22T15:03:00Z">
                <w:pPr>
                  <w:widowControl/>
                  <w:autoSpaceDE/>
                  <w:autoSpaceDN/>
                  <w:spacing w:before="0" w:after="0" w:line="240" w:lineRule="auto"/>
                  <w:jc w:val="center"/>
                </w:pPr>
              </w:pPrChange>
            </w:pPr>
            <w:del w:id="13034"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1F977723" w14:textId="0C4652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35" w:author="Houyem Rais" w:date="2024-02-22T15:03:00Z"/>
                <w:rFonts w:cs="Calibri"/>
                <w:sz w:val="18"/>
                <w:szCs w:val="18"/>
                <w:lang w:eastAsia="fr-FR"/>
              </w:rPr>
              <w:pPrChange w:id="13036" w:author="Houyem Rais" w:date="2024-02-22T15:03:00Z">
                <w:pPr>
                  <w:widowControl/>
                  <w:autoSpaceDE/>
                  <w:autoSpaceDN/>
                  <w:spacing w:before="0" w:after="0" w:line="240" w:lineRule="auto"/>
                  <w:jc w:val="center"/>
                </w:pPr>
              </w:pPrChange>
            </w:pPr>
            <w:del w:id="13037" w:author="Houyem Rais" w:date="2024-02-22T15:03:00Z">
              <w:r w:rsidRPr="00007B3E" w:rsidDel="00CB2812">
                <w:rPr>
                  <w:rFonts w:cs="Calibri"/>
                  <w:sz w:val="18"/>
                  <w:szCs w:val="18"/>
                  <w:lang w:eastAsia="fr-FR"/>
                </w:rPr>
                <w:delText>13</w:delText>
              </w:r>
            </w:del>
          </w:p>
        </w:tc>
        <w:tc>
          <w:tcPr>
            <w:tcW w:w="772" w:type="pct"/>
            <w:tcBorders>
              <w:top w:val="nil"/>
              <w:left w:val="nil"/>
              <w:bottom w:val="single" w:sz="4" w:space="0" w:color="auto"/>
              <w:right w:val="single" w:sz="4" w:space="0" w:color="auto"/>
            </w:tcBorders>
            <w:shd w:val="clear" w:color="auto" w:fill="auto"/>
            <w:noWrap/>
            <w:hideMark/>
          </w:tcPr>
          <w:p w14:paraId="10C2324A" w14:textId="7B210D2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38" w:author="Houyem Rais" w:date="2024-02-22T15:03:00Z"/>
                <w:rFonts w:cs="Calibri"/>
                <w:sz w:val="18"/>
                <w:szCs w:val="18"/>
                <w:lang w:eastAsia="fr-FR"/>
              </w:rPr>
              <w:pPrChange w:id="13039" w:author="Houyem Rais" w:date="2024-02-22T15:03:00Z">
                <w:pPr>
                  <w:widowControl/>
                  <w:autoSpaceDE/>
                  <w:autoSpaceDN/>
                  <w:spacing w:before="0" w:after="0" w:line="240" w:lineRule="auto"/>
                  <w:jc w:val="right"/>
                </w:pPr>
              </w:pPrChange>
            </w:pPr>
            <w:del w:id="13040" w:author="Houyem Rais" w:date="2024-02-22T15:03:00Z">
              <w:r w:rsidRPr="00007B3E" w:rsidDel="00CB2812">
                <w:rPr>
                  <w:rFonts w:cs="Calibri"/>
                  <w:sz w:val="18"/>
                  <w:szCs w:val="18"/>
                  <w:lang w:eastAsia="fr-FR"/>
                </w:rPr>
                <w:delText xml:space="preserve">570 906,60 </w:delText>
              </w:r>
            </w:del>
          </w:p>
        </w:tc>
        <w:tc>
          <w:tcPr>
            <w:tcW w:w="694" w:type="pct"/>
            <w:tcBorders>
              <w:top w:val="nil"/>
              <w:left w:val="nil"/>
              <w:bottom w:val="single" w:sz="4" w:space="0" w:color="auto"/>
              <w:right w:val="single" w:sz="4" w:space="0" w:color="auto"/>
            </w:tcBorders>
            <w:shd w:val="clear" w:color="auto" w:fill="auto"/>
            <w:noWrap/>
            <w:hideMark/>
          </w:tcPr>
          <w:p w14:paraId="050FF9AF" w14:textId="71ED61C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41" w:author="Houyem Rais" w:date="2024-02-22T15:03:00Z"/>
                <w:rFonts w:cs="Calibri"/>
                <w:sz w:val="18"/>
                <w:szCs w:val="18"/>
                <w:lang w:eastAsia="fr-FR"/>
              </w:rPr>
              <w:pPrChange w:id="13042" w:author="Houyem Rais" w:date="2024-02-22T15:03:00Z">
                <w:pPr>
                  <w:widowControl/>
                  <w:autoSpaceDE/>
                  <w:autoSpaceDN/>
                  <w:spacing w:before="0" w:after="0" w:line="240" w:lineRule="auto"/>
                  <w:jc w:val="right"/>
                </w:pPr>
              </w:pPrChange>
            </w:pPr>
            <w:del w:id="13043" w:author="Houyem Rais" w:date="2024-02-22T15:03:00Z">
              <w:r w:rsidRPr="00007B3E" w:rsidDel="00CB2812">
                <w:rPr>
                  <w:rFonts w:cs="Calibri"/>
                  <w:sz w:val="18"/>
                  <w:szCs w:val="18"/>
                  <w:lang w:eastAsia="fr-FR"/>
                </w:rPr>
                <w:delText xml:space="preserve">7 421 785,80 </w:delText>
              </w:r>
            </w:del>
          </w:p>
        </w:tc>
        <w:tc>
          <w:tcPr>
            <w:tcW w:w="994" w:type="pct"/>
            <w:tcBorders>
              <w:top w:val="nil"/>
              <w:left w:val="nil"/>
              <w:bottom w:val="single" w:sz="4" w:space="0" w:color="auto"/>
              <w:right w:val="single" w:sz="4" w:space="0" w:color="auto"/>
            </w:tcBorders>
            <w:shd w:val="clear" w:color="auto" w:fill="auto"/>
            <w:noWrap/>
            <w:hideMark/>
          </w:tcPr>
          <w:p w14:paraId="50EA55E9" w14:textId="76A7C26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44" w:author="Houyem Rais" w:date="2024-02-22T15:03:00Z"/>
                <w:rFonts w:cs="Calibri"/>
                <w:sz w:val="18"/>
                <w:szCs w:val="18"/>
                <w:lang w:eastAsia="fr-FR"/>
              </w:rPr>
              <w:pPrChange w:id="13045" w:author="Houyem Rais" w:date="2024-02-22T15:03:00Z">
                <w:pPr>
                  <w:widowControl/>
                  <w:autoSpaceDE/>
                  <w:autoSpaceDN/>
                  <w:spacing w:before="0" w:after="0" w:line="240" w:lineRule="auto"/>
                  <w:jc w:val="left"/>
                </w:pPr>
              </w:pPrChange>
            </w:pPr>
            <w:del w:id="13046" w:author="Houyem Rais" w:date="2024-02-22T15:03:00Z">
              <w:r w:rsidRPr="00007B3E" w:rsidDel="00CB2812">
                <w:rPr>
                  <w:rFonts w:cs="Calibri"/>
                  <w:sz w:val="18"/>
                  <w:szCs w:val="18"/>
                  <w:lang w:eastAsia="fr-FR"/>
                </w:rPr>
                <w:delText> </w:delText>
              </w:r>
            </w:del>
          </w:p>
        </w:tc>
      </w:tr>
      <w:tr w:rsidR="00244D6F" w:rsidRPr="00007B3E" w:rsidDel="00CB2812" w14:paraId="4F0547D3" w14:textId="3B0445F7" w:rsidTr="005259CD">
        <w:trPr>
          <w:trHeight w:val="187"/>
          <w:del w:id="13047" w:author="Houyem Rais" w:date="2024-02-22T15:03:00Z"/>
        </w:trPr>
        <w:tc>
          <w:tcPr>
            <w:tcW w:w="392" w:type="pct"/>
            <w:tcBorders>
              <w:top w:val="nil"/>
              <w:left w:val="single" w:sz="4" w:space="0" w:color="auto"/>
              <w:bottom w:val="nil"/>
              <w:right w:val="single" w:sz="4" w:space="0" w:color="auto"/>
            </w:tcBorders>
            <w:shd w:val="clear" w:color="auto" w:fill="auto"/>
            <w:noWrap/>
            <w:hideMark/>
          </w:tcPr>
          <w:p w14:paraId="08631FCC" w14:textId="67AE163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48" w:author="Houyem Rais" w:date="2024-02-22T15:03:00Z"/>
                <w:rFonts w:cs="Calibri"/>
                <w:b/>
                <w:bCs/>
                <w:sz w:val="18"/>
                <w:szCs w:val="18"/>
                <w:lang w:eastAsia="fr-FR"/>
              </w:rPr>
              <w:pPrChange w:id="13049" w:author="Houyem Rais" w:date="2024-02-22T15:03:00Z">
                <w:pPr>
                  <w:widowControl/>
                  <w:autoSpaceDE/>
                  <w:autoSpaceDN/>
                  <w:spacing w:before="0" w:after="0" w:line="240" w:lineRule="auto"/>
                  <w:jc w:val="center"/>
                </w:pPr>
              </w:pPrChange>
            </w:pPr>
            <w:del w:id="13050"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5DC78D01" w14:textId="06BAED9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51" w:author="Houyem Rais" w:date="2024-02-22T15:03:00Z"/>
                <w:rFonts w:cs="Calibri"/>
                <w:sz w:val="18"/>
                <w:szCs w:val="18"/>
                <w:lang w:eastAsia="fr-FR"/>
              </w:rPr>
              <w:pPrChange w:id="13052" w:author="Houyem Rais" w:date="2024-02-22T15:03:00Z">
                <w:pPr>
                  <w:widowControl/>
                  <w:autoSpaceDE/>
                  <w:autoSpaceDN/>
                  <w:spacing w:before="0" w:after="0" w:line="240" w:lineRule="auto"/>
                  <w:jc w:val="left"/>
                </w:pPr>
              </w:pPrChange>
            </w:pPr>
            <w:del w:id="13053" w:author="Houyem Rais" w:date="2024-02-22T15:03:00Z">
              <w:r w:rsidRPr="00007B3E" w:rsidDel="00CB2812">
                <w:rPr>
                  <w:rFonts w:cs="Calibri"/>
                  <w:sz w:val="18"/>
                  <w:szCs w:val="18"/>
                  <w:lang w:eastAsia="fr-FR"/>
                </w:rPr>
                <w:delText xml:space="preserve">     c) UIC 60 E1 Tg 0,13 DD</w:delText>
              </w:r>
            </w:del>
          </w:p>
        </w:tc>
        <w:tc>
          <w:tcPr>
            <w:tcW w:w="234" w:type="pct"/>
            <w:tcBorders>
              <w:top w:val="nil"/>
              <w:left w:val="nil"/>
              <w:bottom w:val="single" w:sz="4" w:space="0" w:color="auto"/>
              <w:right w:val="single" w:sz="4" w:space="0" w:color="auto"/>
            </w:tcBorders>
            <w:shd w:val="clear" w:color="auto" w:fill="auto"/>
            <w:noWrap/>
            <w:hideMark/>
          </w:tcPr>
          <w:p w14:paraId="4B794C89" w14:textId="5FCB8A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54" w:author="Houyem Rais" w:date="2024-02-22T15:03:00Z"/>
                <w:rFonts w:cs="Calibri"/>
                <w:sz w:val="18"/>
                <w:szCs w:val="18"/>
                <w:lang w:eastAsia="fr-FR"/>
              </w:rPr>
              <w:pPrChange w:id="13055" w:author="Houyem Rais" w:date="2024-02-22T15:03:00Z">
                <w:pPr>
                  <w:widowControl/>
                  <w:autoSpaceDE/>
                  <w:autoSpaceDN/>
                  <w:spacing w:before="0" w:after="0" w:line="240" w:lineRule="auto"/>
                  <w:jc w:val="center"/>
                </w:pPr>
              </w:pPrChange>
            </w:pPr>
            <w:del w:id="13056"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0779F033" w14:textId="7442BCD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57" w:author="Houyem Rais" w:date="2024-02-22T15:03:00Z"/>
                <w:rFonts w:cs="Calibri"/>
                <w:sz w:val="18"/>
                <w:szCs w:val="18"/>
                <w:lang w:eastAsia="fr-FR"/>
              </w:rPr>
              <w:pPrChange w:id="13058" w:author="Houyem Rais" w:date="2024-02-22T15:03:00Z">
                <w:pPr>
                  <w:widowControl/>
                  <w:autoSpaceDE/>
                  <w:autoSpaceDN/>
                  <w:spacing w:before="0" w:after="0" w:line="240" w:lineRule="auto"/>
                  <w:jc w:val="center"/>
                </w:pPr>
              </w:pPrChange>
            </w:pPr>
            <w:del w:id="13059" w:author="Houyem Rais" w:date="2024-02-22T15:03:00Z">
              <w:r w:rsidRPr="00007B3E" w:rsidDel="00CB2812">
                <w:rPr>
                  <w:rFonts w:cs="Calibri"/>
                  <w:sz w:val="18"/>
                  <w:szCs w:val="18"/>
                  <w:lang w:eastAsia="fr-FR"/>
                </w:rPr>
                <w:delText>2</w:delText>
              </w:r>
            </w:del>
          </w:p>
        </w:tc>
        <w:tc>
          <w:tcPr>
            <w:tcW w:w="772" w:type="pct"/>
            <w:tcBorders>
              <w:top w:val="nil"/>
              <w:left w:val="nil"/>
              <w:bottom w:val="single" w:sz="4" w:space="0" w:color="auto"/>
              <w:right w:val="single" w:sz="4" w:space="0" w:color="auto"/>
            </w:tcBorders>
            <w:shd w:val="clear" w:color="auto" w:fill="auto"/>
            <w:noWrap/>
            <w:hideMark/>
          </w:tcPr>
          <w:p w14:paraId="6C00927E" w14:textId="6554670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60" w:author="Houyem Rais" w:date="2024-02-22T15:03:00Z"/>
                <w:rFonts w:cs="Calibri"/>
                <w:sz w:val="18"/>
                <w:szCs w:val="18"/>
                <w:lang w:eastAsia="fr-FR"/>
              </w:rPr>
              <w:pPrChange w:id="13061" w:author="Houyem Rais" w:date="2024-02-22T15:03:00Z">
                <w:pPr>
                  <w:widowControl/>
                  <w:autoSpaceDE/>
                  <w:autoSpaceDN/>
                  <w:spacing w:before="0" w:after="0" w:line="240" w:lineRule="auto"/>
                  <w:jc w:val="right"/>
                </w:pPr>
              </w:pPrChange>
            </w:pPr>
            <w:del w:id="13062" w:author="Houyem Rais" w:date="2024-02-22T15:03:00Z">
              <w:r w:rsidRPr="00007B3E" w:rsidDel="00CB2812">
                <w:rPr>
                  <w:rFonts w:cs="Calibri"/>
                  <w:sz w:val="18"/>
                  <w:szCs w:val="18"/>
                  <w:lang w:eastAsia="fr-FR"/>
                </w:rPr>
                <w:delText xml:space="preserve">502 397,80 </w:delText>
              </w:r>
            </w:del>
          </w:p>
        </w:tc>
        <w:tc>
          <w:tcPr>
            <w:tcW w:w="694" w:type="pct"/>
            <w:tcBorders>
              <w:top w:val="nil"/>
              <w:left w:val="nil"/>
              <w:bottom w:val="single" w:sz="4" w:space="0" w:color="auto"/>
              <w:right w:val="single" w:sz="4" w:space="0" w:color="auto"/>
            </w:tcBorders>
            <w:shd w:val="clear" w:color="auto" w:fill="auto"/>
            <w:noWrap/>
            <w:hideMark/>
          </w:tcPr>
          <w:p w14:paraId="6D00CDED" w14:textId="139F2CC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63" w:author="Houyem Rais" w:date="2024-02-22T15:03:00Z"/>
                <w:rFonts w:cs="Calibri"/>
                <w:sz w:val="18"/>
                <w:szCs w:val="18"/>
                <w:lang w:eastAsia="fr-FR"/>
              </w:rPr>
              <w:pPrChange w:id="13064" w:author="Houyem Rais" w:date="2024-02-22T15:03:00Z">
                <w:pPr>
                  <w:widowControl/>
                  <w:autoSpaceDE/>
                  <w:autoSpaceDN/>
                  <w:spacing w:before="0" w:after="0" w:line="240" w:lineRule="auto"/>
                  <w:jc w:val="right"/>
                </w:pPr>
              </w:pPrChange>
            </w:pPr>
            <w:del w:id="13065" w:author="Houyem Rais" w:date="2024-02-22T15:03:00Z">
              <w:r w:rsidRPr="00007B3E" w:rsidDel="00CB2812">
                <w:rPr>
                  <w:rFonts w:cs="Calibri"/>
                  <w:sz w:val="18"/>
                  <w:szCs w:val="18"/>
                  <w:lang w:eastAsia="fr-FR"/>
                </w:rPr>
                <w:delText xml:space="preserve">1 004 795,60 </w:delText>
              </w:r>
            </w:del>
          </w:p>
        </w:tc>
        <w:tc>
          <w:tcPr>
            <w:tcW w:w="994" w:type="pct"/>
            <w:tcBorders>
              <w:top w:val="nil"/>
              <w:left w:val="nil"/>
              <w:bottom w:val="single" w:sz="4" w:space="0" w:color="auto"/>
              <w:right w:val="single" w:sz="4" w:space="0" w:color="auto"/>
            </w:tcBorders>
            <w:shd w:val="clear" w:color="auto" w:fill="auto"/>
            <w:noWrap/>
            <w:hideMark/>
          </w:tcPr>
          <w:p w14:paraId="52E8FB80" w14:textId="7929288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66" w:author="Houyem Rais" w:date="2024-02-22T15:03:00Z"/>
                <w:rFonts w:cs="Calibri"/>
                <w:sz w:val="18"/>
                <w:szCs w:val="18"/>
                <w:lang w:eastAsia="fr-FR"/>
              </w:rPr>
              <w:pPrChange w:id="13067" w:author="Houyem Rais" w:date="2024-02-22T15:03:00Z">
                <w:pPr>
                  <w:widowControl/>
                  <w:autoSpaceDE/>
                  <w:autoSpaceDN/>
                  <w:spacing w:before="0" w:after="0" w:line="240" w:lineRule="auto"/>
                  <w:jc w:val="left"/>
                </w:pPr>
              </w:pPrChange>
            </w:pPr>
            <w:del w:id="13068" w:author="Houyem Rais" w:date="2024-02-22T15:03:00Z">
              <w:r w:rsidRPr="00007B3E" w:rsidDel="00CB2812">
                <w:rPr>
                  <w:rFonts w:cs="Calibri"/>
                  <w:sz w:val="18"/>
                  <w:szCs w:val="18"/>
                  <w:lang w:eastAsia="fr-FR"/>
                </w:rPr>
                <w:delText> </w:delText>
              </w:r>
            </w:del>
          </w:p>
        </w:tc>
      </w:tr>
      <w:tr w:rsidR="00244D6F" w:rsidRPr="00007B3E" w:rsidDel="00CB2812" w14:paraId="4064C5F0" w14:textId="46D1E69E" w:rsidTr="005259CD">
        <w:trPr>
          <w:trHeight w:val="187"/>
          <w:del w:id="13069"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8A139D4" w14:textId="5BD7A30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70" w:author="Houyem Rais" w:date="2024-02-22T15:03:00Z"/>
                <w:rFonts w:cs="Calibri"/>
                <w:b/>
                <w:bCs/>
                <w:sz w:val="18"/>
                <w:szCs w:val="18"/>
                <w:lang w:eastAsia="fr-FR"/>
              </w:rPr>
              <w:pPrChange w:id="13071" w:author="Houyem Rais" w:date="2024-02-22T15:03:00Z">
                <w:pPr>
                  <w:widowControl/>
                  <w:autoSpaceDE/>
                  <w:autoSpaceDN/>
                  <w:spacing w:before="0" w:after="0" w:line="240" w:lineRule="auto"/>
                  <w:jc w:val="center"/>
                </w:pPr>
              </w:pPrChange>
            </w:pPr>
            <w:del w:id="13072" w:author="Houyem Rais" w:date="2024-02-22T15:03:00Z">
              <w:r w:rsidRPr="00007B3E" w:rsidDel="00CB2812">
                <w:rPr>
                  <w:rFonts w:cs="Calibri"/>
                  <w:b/>
                  <w:bCs/>
                  <w:sz w:val="18"/>
                  <w:szCs w:val="18"/>
                  <w:lang w:eastAsia="fr-FR"/>
                </w:rPr>
                <w:delText> </w:delText>
              </w:r>
            </w:del>
          </w:p>
        </w:tc>
        <w:tc>
          <w:tcPr>
            <w:tcW w:w="1450" w:type="pct"/>
            <w:tcBorders>
              <w:top w:val="nil"/>
              <w:left w:val="single" w:sz="4" w:space="0" w:color="auto"/>
              <w:bottom w:val="single" w:sz="4" w:space="0" w:color="auto"/>
              <w:right w:val="single" w:sz="4" w:space="0" w:color="auto"/>
            </w:tcBorders>
            <w:shd w:val="clear" w:color="auto" w:fill="auto"/>
            <w:noWrap/>
            <w:hideMark/>
          </w:tcPr>
          <w:p w14:paraId="7C343B20" w14:textId="61F3BD5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73" w:author="Houyem Rais" w:date="2024-02-22T15:03:00Z"/>
                <w:rFonts w:cs="Calibri"/>
                <w:sz w:val="18"/>
                <w:szCs w:val="18"/>
                <w:lang w:eastAsia="fr-FR"/>
              </w:rPr>
              <w:pPrChange w:id="13074" w:author="Houyem Rais" w:date="2024-02-22T15:03:00Z">
                <w:pPr>
                  <w:widowControl/>
                  <w:autoSpaceDE/>
                  <w:autoSpaceDN/>
                  <w:spacing w:before="0" w:after="0" w:line="240" w:lineRule="auto"/>
                  <w:jc w:val="left"/>
                </w:pPr>
              </w:pPrChange>
            </w:pPr>
            <w:del w:id="13075" w:author="Houyem Rais" w:date="2024-02-22T15:03:00Z">
              <w:r w:rsidRPr="00007B3E" w:rsidDel="00CB2812">
                <w:rPr>
                  <w:rFonts w:cs="Calibri"/>
                  <w:sz w:val="18"/>
                  <w:szCs w:val="18"/>
                  <w:lang w:eastAsia="fr-FR"/>
                </w:rPr>
                <w:delText xml:space="preserve">     d) UIC 60 E1 Tg 0,13 DG</w:delText>
              </w:r>
            </w:del>
          </w:p>
        </w:tc>
        <w:tc>
          <w:tcPr>
            <w:tcW w:w="234" w:type="pct"/>
            <w:tcBorders>
              <w:top w:val="nil"/>
              <w:left w:val="nil"/>
              <w:bottom w:val="single" w:sz="4" w:space="0" w:color="auto"/>
              <w:right w:val="single" w:sz="4" w:space="0" w:color="auto"/>
            </w:tcBorders>
            <w:shd w:val="clear" w:color="auto" w:fill="auto"/>
            <w:noWrap/>
            <w:hideMark/>
          </w:tcPr>
          <w:p w14:paraId="7ACD34E8" w14:textId="5A878A0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76" w:author="Houyem Rais" w:date="2024-02-22T15:03:00Z"/>
                <w:rFonts w:cs="Calibri"/>
                <w:sz w:val="18"/>
                <w:szCs w:val="18"/>
                <w:lang w:eastAsia="fr-FR"/>
              </w:rPr>
              <w:pPrChange w:id="13077" w:author="Houyem Rais" w:date="2024-02-22T15:03:00Z">
                <w:pPr>
                  <w:widowControl/>
                  <w:autoSpaceDE/>
                  <w:autoSpaceDN/>
                  <w:spacing w:before="0" w:after="0" w:line="240" w:lineRule="auto"/>
                  <w:jc w:val="center"/>
                </w:pPr>
              </w:pPrChange>
            </w:pPr>
            <w:del w:id="13078"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2D7392E8" w14:textId="3F00860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79" w:author="Houyem Rais" w:date="2024-02-22T15:03:00Z"/>
                <w:rFonts w:cs="Calibri"/>
                <w:sz w:val="18"/>
                <w:szCs w:val="18"/>
                <w:lang w:eastAsia="fr-FR"/>
              </w:rPr>
              <w:pPrChange w:id="13080" w:author="Houyem Rais" w:date="2024-02-22T15:03:00Z">
                <w:pPr>
                  <w:widowControl/>
                  <w:autoSpaceDE/>
                  <w:autoSpaceDN/>
                  <w:spacing w:before="0" w:after="0" w:line="240" w:lineRule="auto"/>
                  <w:jc w:val="center"/>
                </w:pPr>
              </w:pPrChange>
            </w:pPr>
            <w:del w:id="13081" w:author="Houyem Rais" w:date="2024-02-22T15:03:00Z">
              <w:r w:rsidRPr="00007B3E" w:rsidDel="00CB2812">
                <w:rPr>
                  <w:rFonts w:cs="Calibri"/>
                  <w:sz w:val="18"/>
                  <w:szCs w:val="18"/>
                  <w:lang w:eastAsia="fr-FR"/>
                </w:rPr>
                <w:delText>2</w:delText>
              </w:r>
            </w:del>
          </w:p>
        </w:tc>
        <w:tc>
          <w:tcPr>
            <w:tcW w:w="772" w:type="pct"/>
            <w:tcBorders>
              <w:top w:val="nil"/>
              <w:left w:val="nil"/>
              <w:bottom w:val="single" w:sz="4" w:space="0" w:color="auto"/>
              <w:right w:val="single" w:sz="4" w:space="0" w:color="auto"/>
            </w:tcBorders>
            <w:shd w:val="clear" w:color="auto" w:fill="auto"/>
            <w:noWrap/>
            <w:hideMark/>
          </w:tcPr>
          <w:p w14:paraId="45D7940A" w14:textId="29D2A6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82" w:author="Houyem Rais" w:date="2024-02-22T15:03:00Z"/>
                <w:rFonts w:cs="Calibri"/>
                <w:sz w:val="18"/>
                <w:szCs w:val="18"/>
                <w:lang w:eastAsia="fr-FR"/>
              </w:rPr>
              <w:pPrChange w:id="13083" w:author="Houyem Rais" w:date="2024-02-22T15:03:00Z">
                <w:pPr>
                  <w:widowControl/>
                  <w:autoSpaceDE/>
                  <w:autoSpaceDN/>
                  <w:spacing w:before="0" w:after="0" w:line="240" w:lineRule="auto"/>
                  <w:jc w:val="right"/>
                </w:pPr>
              </w:pPrChange>
            </w:pPr>
            <w:del w:id="13084" w:author="Houyem Rais" w:date="2024-02-22T15:03:00Z">
              <w:r w:rsidRPr="00007B3E" w:rsidDel="00CB2812">
                <w:rPr>
                  <w:rFonts w:cs="Calibri"/>
                  <w:sz w:val="18"/>
                  <w:szCs w:val="18"/>
                  <w:lang w:eastAsia="fr-FR"/>
                </w:rPr>
                <w:delText xml:space="preserve">502 397,80 </w:delText>
              </w:r>
            </w:del>
          </w:p>
        </w:tc>
        <w:tc>
          <w:tcPr>
            <w:tcW w:w="694" w:type="pct"/>
            <w:tcBorders>
              <w:top w:val="nil"/>
              <w:left w:val="nil"/>
              <w:bottom w:val="single" w:sz="4" w:space="0" w:color="auto"/>
              <w:right w:val="single" w:sz="4" w:space="0" w:color="auto"/>
            </w:tcBorders>
            <w:shd w:val="clear" w:color="auto" w:fill="auto"/>
            <w:noWrap/>
            <w:hideMark/>
          </w:tcPr>
          <w:p w14:paraId="7A572197" w14:textId="1F6DFE6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85" w:author="Houyem Rais" w:date="2024-02-22T15:03:00Z"/>
                <w:rFonts w:cs="Calibri"/>
                <w:sz w:val="18"/>
                <w:szCs w:val="18"/>
                <w:lang w:eastAsia="fr-FR"/>
              </w:rPr>
              <w:pPrChange w:id="13086" w:author="Houyem Rais" w:date="2024-02-22T15:03:00Z">
                <w:pPr>
                  <w:widowControl/>
                  <w:autoSpaceDE/>
                  <w:autoSpaceDN/>
                  <w:spacing w:before="0" w:after="0" w:line="240" w:lineRule="auto"/>
                  <w:jc w:val="right"/>
                </w:pPr>
              </w:pPrChange>
            </w:pPr>
            <w:del w:id="13087" w:author="Houyem Rais" w:date="2024-02-22T15:03:00Z">
              <w:r w:rsidRPr="00007B3E" w:rsidDel="00CB2812">
                <w:rPr>
                  <w:rFonts w:cs="Calibri"/>
                  <w:sz w:val="18"/>
                  <w:szCs w:val="18"/>
                  <w:lang w:eastAsia="fr-FR"/>
                </w:rPr>
                <w:delText xml:space="preserve">1 004 795,60 </w:delText>
              </w:r>
            </w:del>
          </w:p>
        </w:tc>
        <w:tc>
          <w:tcPr>
            <w:tcW w:w="994" w:type="pct"/>
            <w:tcBorders>
              <w:top w:val="nil"/>
              <w:left w:val="nil"/>
              <w:bottom w:val="single" w:sz="4" w:space="0" w:color="auto"/>
              <w:right w:val="single" w:sz="4" w:space="0" w:color="auto"/>
            </w:tcBorders>
            <w:shd w:val="clear" w:color="auto" w:fill="auto"/>
            <w:noWrap/>
            <w:hideMark/>
          </w:tcPr>
          <w:p w14:paraId="7BB09583" w14:textId="195E042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88" w:author="Houyem Rais" w:date="2024-02-22T15:03:00Z"/>
                <w:rFonts w:cs="Calibri"/>
                <w:sz w:val="18"/>
                <w:szCs w:val="18"/>
                <w:lang w:eastAsia="fr-FR"/>
              </w:rPr>
              <w:pPrChange w:id="13089" w:author="Houyem Rais" w:date="2024-02-22T15:03:00Z">
                <w:pPr>
                  <w:widowControl/>
                  <w:autoSpaceDE/>
                  <w:autoSpaceDN/>
                  <w:spacing w:before="0" w:after="0" w:line="240" w:lineRule="auto"/>
                  <w:jc w:val="left"/>
                </w:pPr>
              </w:pPrChange>
            </w:pPr>
            <w:del w:id="13090" w:author="Houyem Rais" w:date="2024-02-22T15:03:00Z">
              <w:r w:rsidRPr="00007B3E" w:rsidDel="00CB2812">
                <w:rPr>
                  <w:rFonts w:cs="Calibri"/>
                  <w:sz w:val="18"/>
                  <w:szCs w:val="18"/>
                  <w:lang w:eastAsia="fr-FR"/>
                </w:rPr>
                <w:delText> </w:delText>
              </w:r>
            </w:del>
          </w:p>
        </w:tc>
      </w:tr>
      <w:tr w:rsidR="00244D6F" w:rsidRPr="00007B3E" w:rsidDel="00CB2812" w14:paraId="09A4EE87" w14:textId="2D9EACF4" w:rsidTr="005259CD">
        <w:trPr>
          <w:trHeight w:val="187"/>
          <w:del w:id="13091"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750A720F" w14:textId="0FAFEEF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92" w:author="Houyem Rais" w:date="2024-02-22T15:03:00Z"/>
                <w:rFonts w:cs="Calibri"/>
                <w:b/>
                <w:bCs/>
                <w:sz w:val="18"/>
                <w:szCs w:val="18"/>
                <w:lang w:eastAsia="fr-FR"/>
              </w:rPr>
              <w:pPrChange w:id="13093" w:author="Houyem Rais" w:date="2024-02-22T15:03:00Z">
                <w:pPr>
                  <w:widowControl/>
                  <w:autoSpaceDE/>
                  <w:autoSpaceDN/>
                  <w:spacing w:before="0" w:after="0" w:line="240" w:lineRule="auto"/>
                  <w:jc w:val="center"/>
                </w:pPr>
              </w:pPrChange>
            </w:pPr>
            <w:del w:id="13094" w:author="Houyem Rais" w:date="2024-02-22T15:03:00Z">
              <w:r w:rsidRPr="00007B3E" w:rsidDel="00CB2812">
                <w:rPr>
                  <w:rFonts w:cs="Calibri"/>
                  <w:b/>
                  <w:bCs/>
                  <w:sz w:val="18"/>
                  <w:szCs w:val="18"/>
                  <w:lang w:eastAsia="fr-FR"/>
                </w:rPr>
                <w:delText>303.13</w:delText>
              </w:r>
            </w:del>
          </w:p>
        </w:tc>
        <w:tc>
          <w:tcPr>
            <w:tcW w:w="1450" w:type="pct"/>
            <w:tcBorders>
              <w:top w:val="nil"/>
              <w:left w:val="nil"/>
              <w:bottom w:val="single" w:sz="4" w:space="0" w:color="auto"/>
              <w:right w:val="single" w:sz="4" w:space="0" w:color="auto"/>
            </w:tcBorders>
            <w:shd w:val="clear" w:color="auto" w:fill="auto"/>
            <w:noWrap/>
            <w:hideMark/>
          </w:tcPr>
          <w:p w14:paraId="2CC69C8A" w14:textId="08EB4A0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95" w:author="Houyem Rais" w:date="2024-02-22T15:03:00Z"/>
                <w:rFonts w:cs="Calibri"/>
                <w:sz w:val="18"/>
                <w:szCs w:val="18"/>
                <w:lang w:eastAsia="fr-FR"/>
              </w:rPr>
              <w:pPrChange w:id="13096" w:author="Houyem Rais" w:date="2024-02-22T15:03:00Z">
                <w:pPr>
                  <w:widowControl/>
                  <w:autoSpaceDE/>
                  <w:autoSpaceDN/>
                  <w:spacing w:before="0" w:after="0" w:line="240" w:lineRule="auto"/>
                  <w:jc w:val="left"/>
                </w:pPr>
              </w:pPrChange>
            </w:pPr>
            <w:del w:id="13097" w:author="Houyem Rais" w:date="2024-02-22T15:03:00Z">
              <w:r w:rsidRPr="00007B3E" w:rsidDel="00CB2812">
                <w:rPr>
                  <w:rFonts w:cs="Calibri"/>
                  <w:sz w:val="18"/>
                  <w:szCs w:val="18"/>
                  <w:lang w:eastAsia="fr-FR"/>
                </w:rPr>
                <w:delText>Fourniture des traverses mono bloc</w:delText>
              </w:r>
            </w:del>
          </w:p>
        </w:tc>
        <w:tc>
          <w:tcPr>
            <w:tcW w:w="234" w:type="pct"/>
            <w:tcBorders>
              <w:top w:val="nil"/>
              <w:left w:val="nil"/>
              <w:bottom w:val="single" w:sz="4" w:space="0" w:color="auto"/>
              <w:right w:val="single" w:sz="4" w:space="0" w:color="auto"/>
            </w:tcBorders>
            <w:shd w:val="clear" w:color="auto" w:fill="auto"/>
            <w:noWrap/>
            <w:hideMark/>
          </w:tcPr>
          <w:p w14:paraId="5A7033F8" w14:textId="71036BB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098" w:author="Houyem Rais" w:date="2024-02-22T15:03:00Z"/>
                <w:rFonts w:cs="Calibri"/>
                <w:sz w:val="18"/>
                <w:szCs w:val="18"/>
                <w:lang w:eastAsia="fr-FR"/>
              </w:rPr>
              <w:pPrChange w:id="13099" w:author="Houyem Rais" w:date="2024-02-22T15:03:00Z">
                <w:pPr>
                  <w:widowControl/>
                  <w:autoSpaceDE/>
                  <w:autoSpaceDN/>
                  <w:spacing w:before="0" w:after="0" w:line="240" w:lineRule="auto"/>
                  <w:jc w:val="center"/>
                </w:pPr>
              </w:pPrChange>
            </w:pPr>
            <w:del w:id="13100"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1D86A922" w14:textId="08F7D6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01" w:author="Houyem Rais" w:date="2024-02-22T15:03:00Z"/>
                <w:rFonts w:cs="Calibri"/>
                <w:sz w:val="18"/>
                <w:szCs w:val="18"/>
                <w:lang w:eastAsia="fr-FR"/>
              </w:rPr>
              <w:pPrChange w:id="13102" w:author="Houyem Rais" w:date="2024-02-22T15:03:00Z">
                <w:pPr>
                  <w:widowControl/>
                  <w:autoSpaceDE/>
                  <w:autoSpaceDN/>
                  <w:spacing w:before="0" w:after="0" w:line="240" w:lineRule="auto"/>
                  <w:jc w:val="center"/>
                </w:pPr>
              </w:pPrChange>
            </w:pPr>
            <w:del w:id="13103" w:author="Houyem Rais" w:date="2024-02-22T15:03:00Z">
              <w:r w:rsidRPr="00007B3E" w:rsidDel="00CB2812">
                <w:rPr>
                  <w:rFonts w:cs="Calibri"/>
                  <w:sz w:val="18"/>
                  <w:szCs w:val="18"/>
                  <w:lang w:eastAsia="fr-FR"/>
                </w:rPr>
                <w:delText>120 000</w:delText>
              </w:r>
            </w:del>
          </w:p>
        </w:tc>
        <w:tc>
          <w:tcPr>
            <w:tcW w:w="772" w:type="pct"/>
            <w:tcBorders>
              <w:top w:val="nil"/>
              <w:left w:val="nil"/>
              <w:bottom w:val="single" w:sz="4" w:space="0" w:color="auto"/>
              <w:right w:val="single" w:sz="4" w:space="0" w:color="auto"/>
            </w:tcBorders>
            <w:shd w:val="clear" w:color="auto" w:fill="auto"/>
            <w:noWrap/>
            <w:hideMark/>
          </w:tcPr>
          <w:p w14:paraId="52133061" w14:textId="208B411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04" w:author="Houyem Rais" w:date="2024-02-22T15:03:00Z"/>
                <w:rFonts w:cs="Calibri"/>
                <w:sz w:val="18"/>
                <w:szCs w:val="18"/>
                <w:lang w:eastAsia="fr-FR"/>
              </w:rPr>
              <w:pPrChange w:id="13105" w:author="Houyem Rais" w:date="2024-02-22T15:03:00Z">
                <w:pPr>
                  <w:widowControl/>
                  <w:autoSpaceDE/>
                  <w:autoSpaceDN/>
                  <w:spacing w:before="0" w:after="0" w:line="240" w:lineRule="auto"/>
                  <w:jc w:val="right"/>
                </w:pPr>
              </w:pPrChange>
            </w:pPr>
            <w:del w:id="13106" w:author="Houyem Rais" w:date="2024-02-22T15:03:00Z">
              <w:r w:rsidRPr="00007B3E" w:rsidDel="00CB2812">
                <w:rPr>
                  <w:rFonts w:cs="Calibri"/>
                  <w:sz w:val="18"/>
                  <w:szCs w:val="18"/>
                  <w:lang w:eastAsia="fr-FR"/>
                </w:rPr>
                <w:delText xml:space="preserve">331,12 </w:delText>
              </w:r>
            </w:del>
          </w:p>
        </w:tc>
        <w:tc>
          <w:tcPr>
            <w:tcW w:w="694" w:type="pct"/>
            <w:tcBorders>
              <w:top w:val="nil"/>
              <w:left w:val="nil"/>
              <w:bottom w:val="single" w:sz="4" w:space="0" w:color="auto"/>
              <w:right w:val="single" w:sz="4" w:space="0" w:color="auto"/>
            </w:tcBorders>
            <w:shd w:val="clear" w:color="auto" w:fill="auto"/>
            <w:noWrap/>
            <w:hideMark/>
          </w:tcPr>
          <w:p w14:paraId="4533C777" w14:textId="335C3A3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07" w:author="Houyem Rais" w:date="2024-02-22T15:03:00Z"/>
                <w:rFonts w:cs="Calibri"/>
                <w:sz w:val="18"/>
                <w:szCs w:val="18"/>
                <w:lang w:eastAsia="fr-FR"/>
              </w:rPr>
              <w:pPrChange w:id="13108" w:author="Houyem Rais" w:date="2024-02-22T15:03:00Z">
                <w:pPr>
                  <w:widowControl/>
                  <w:autoSpaceDE/>
                  <w:autoSpaceDN/>
                  <w:spacing w:before="0" w:after="0" w:line="240" w:lineRule="auto"/>
                  <w:jc w:val="right"/>
                </w:pPr>
              </w:pPrChange>
            </w:pPr>
            <w:del w:id="13109" w:author="Houyem Rais" w:date="2024-02-22T15:03:00Z">
              <w:r w:rsidRPr="00007B3E" w:rsidDel="00CB2812">
                <w:rPr>
                  <w:rFonts w:cs="Calibri"/>
                  <w:sz w:val="18"/>
                  <w:szCs w:val="18"/>
                  <w:lang w:eastAsia="fr-FR"/>
                </w:rPr>
                <w:delText xml:space="preserve">39 734 400,00 </w:delText>
              </w:r>
            </w:del>
          </w:p>
        </w:tc>
        <w:tc>
          <w:tcPr>
            <w:tcW w:w="994" w:type="pct"/>
            <w:tcBorders>
              <w:top w:val="nil"/>
              <w:left w:val="nil"/>
              <w:bottom w:val="single" w:sz="4" w:space="0" w:color="auto"/>
              <w:right w:val="single" w:sz="4" w:space="0" w:color="auto"/>
            </w:tcBorders>
            <w:shd w:val="clear" w:color="auto" w:fill="auto"/>
            <w:noWrap/>
            <w:hideMark/>
          </w:tcPr>
          <w:p w14:paraId="6E77EBFB" w14:textId="3DEC4EF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10" w:author="Houyem Rais" w:date="2024-02-22T15:03:00Z"/>
                <w:rFonts w:cs="Calibri"/>
                <w:sz w:val="18"/>
                <w:szCs w:val="18"/>
                <w:lang w:eastAsia="fr-FR"/>
              </w:rPr>
              <w:pPrChange w:id="13111" w:author="Houyem Rais" w:date="2024-02-22T15:03:00Z">
                <w:pPr>
                  <w:widowControl/>
                  <w:autoSpaceDE/>
                  <w:autoSpaceDN/>
                  <w:spacing w:before="0" w:after="0" w:line="240" w:lineRule="auto"/>
                  <w:jc w:val="left"/>
                </w:pPr>
              </w:pPrChange>
            </w:pPr>
            <w:del w:id="13112" w:author="Houyem Rais" w:date="2024-02-22T15:03:00Z">
              <w:r w:rsidRPr="00007B3E" w:rsidDel="00CB2812">
                <w:rPr>
                  <w:rFonts w:cs="Calibri"/>
                  <w:sz w:val="18"/>
                  <w:szCs w:val="18"/>
                  <w:lang w:eastAsia="fr-FR"/>
                </w:rPr>
                <w:delText> </w:delText>
              </w:r>
            </w:del>
          </w:p>
        </w:tc>
      </w:tr>
      <w:tr w:rsidR="00244D6F" w:rsidRPr="00007B3E" w:rsidDel="00CB2812" w14:paraId="6A294FEF" w14:textId="486ACB2D" w:rsidTr="005259CD">
        <w:trPr>
          <w:trHeight w:val="187"/>
          <w:del w:id="1311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75F6BB7" w14:textId="1CA1EB6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14" w:author="Houyem Rais" w:date="2024-02-22T15:03:00Z"/>
                <w:rFonts w:cs="Calibri"/>
                <w:b/>
                <w:bCs/>
                <w:sz w:val="18"/>
                <w:szCs w:val="18"/>
                <w:lang w:eastAsia="fr-FR"/>
              </w:rPr>
              <w:pPrChange w:id="13115" w:author="Houyem Rais" w:date="2024-02-22T15:03:00Z">
                <w:pPr>
                  <w:widowControl/>
                  <w:autoSpaceDE/>
                  <w:autoSpaceDN/>
                  <w:spacing w:before="0" w:after="0" w:line="240" w:lineRule="auto"/>
                  <w:jc w:val="center"/>
                </w:pPr>
              </w:pPrChange>
            </w:pPr>
            <w:del w:id="13116" w:author="Houyem Rais" w:date="2024-02-22T15:03:00Z">
              <w:r w:rsidRPr="00007B3E" w:rsidDel="00CB2812">
                <w:rPr>
                  <w:rFonts w:cs="Calibri"/>
                  <w:b/>
                  <w:bCs/>
                  <w:sz w:val="18"/>
                  <w:szCs w:val="18"/>
                  <w:lang w:eastAsia="fr-FR"/>
                </w:rPr>
                <w:delText>303.14</w:delText>
              </w:r>
            </w:del>
          </w:p>
        </w:tc>
        <w:tc>
          <w:tcPr>
            <w:tcW w:w="1450" w:type="pct"/>
            <w:tcBorders>
              <w:top w:val="nil"/>
              <w:left w:val="nil"/>
              <w:bottom w:val="single" w:sz="4" w:space="0" w:color="auto"/>
              <w:right w:val="single" w:sz="4" w:space="0" w:color="auto"/>
            </w:tcBorders>
            <w:shd w:val="clear" w:color="auto" w:fill="auto"/>
            <w:noWrap/>
            <w:hideMark/>
          </w:tcPr>
          <w:p w14:paraId="42B40793" w14:textId="0D0C4F9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17" w:author="Houyem Rais" w:date="2024-02-22T15:03:00Z"/>
                <w:rFonts w:cs="Calibri"/>
                <w:sz w:val="18"/>
                <w:szCs w:val="18"/>
                <w:lang w:eastAsia="fr-FR"/>
              </w:rPr>
              <w:pPrChange w:id="13118" w:author="Houyem Rais" w:date="2024-02-22T15:03:00Z">
                <w:pPr>
                  <w:widowControl/>
                  <w:autoSpaceDE/>
                  <w:autoSpaceDN/>
                  <w:spacing w:before="0" w:after="0" w:line="240" w:lineRule="auto"/>
                  <w:jc w:val="left"/>
                </w:pPr>
              </w:pPrChange>
            </w:pPr>
            <w:del w:id="13119" w:author="Houyem Rais" w:date="2024-02-22T15:03:00Z">
              <w:r w:rsidRPr="00007B3E" w:rsidDel="00CB2812">
                <w:rPr>
                  <w:rFonts w:cs="Calibri"/>
                  <w:sz w:val="18"/>
                  <w:szCs w:val="18"/>
                  <w:lang w:eastAsia="fr-FR"/>
                </w:rPr>
                <w:delText>Fourniture du système d'attachés pour rails UIC 60 E1</w:delText>
              </w:r>
            </w:del>
          </w:p>
        </w:tc>
        <w:tc>
          <w:tcPr>
            <w:tcW w:w="234" w:type="pct"/>
            <w:tcBorders>
              <w:top w:val="nil"/>
              <w:left w:val="nil"/>
              <w:bottom w:val="single" w:sz="4" w:space="0" w:color="auto"/>
              <w:right w:val="single" w:sz="4" w:space="0" w:color="auto"/>
            </w:tcBorders>
            <w:shd w:val="clear" w:color="auto" w:fill="auto"/>
            <w:noWrap/>
            <w:hideMark/>
          </w:tcPr>
          <w:p w14:paraId="0F935FCE" w14:textId="1406BDD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20" w:author="Houyem Rais" w:date="2024-02-22T15:03:00Z"/>
                <w:rFonts w:cs="Calibri"/>
                <w:sz w:val="18"/>
                <w:szCs w:val="18"/>
                <w:lang w:eastAsia="fr-FR"/>
              </w:rPr>
              <w:pPrChange w:id="13121" w:author="Houyem Rais" w:date="2024-02-22T15:03:00Z">
                <w:pPr>
                  <w:widowControl/>
                  <w:autoSpaceDE/>
                  <w:autoSpaceDN/>
                  <w:spacing w:before="0" w:after="0" w:line="240" w:lineRule="auto"/>
                  <w:jc w:val="center"/>
                </w:pPr>
              </w:pPrChange>
            </w:pPr>
            <w:del w:id="13122"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23CF2DAA" w14:textId="34AC252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23" w:author="Houyem Rais" w:date="2024-02-22T15:03:00Z"/>
                <w:rFonts w:cs="Calibri"/>
                <w:sz w:val="18"/>
                <w:szCs w:val="18"/>
                <w:lang w:eastAsia="fr-FR"/>
              </w:rPr>
              <w:pPrChange w:id="13124" w:author="Houyem Rais" w:date="2024-02-22T15:03:00Z">
                <w:pPr>
                  <w:widowControl/>
                  <w:autoSpaceDE/>
                  <w:autoSpaceDN/>
                  <w:spacing w:before="0" w:after="0" w:line="240" w:lineRule="auto"/>
                  <w:jc w:val="center"/>
                </w:pPr>
              </w:pPrChange>
            </w:pPr>
            <w:del w:id="13125" w:author="Houyem Rais" w:date="2024-02-22T15:03:00Z">
              <w:r w:rsidRPr="00007B3E" w:rsidDel="00CB2812">
                <w:rPr>
                  <w:rFonts w:cs="Calibri"/>
                  <w:sz w:val="18"/>
                  <w:szCs w:val="18"/>
                  <w:lang w:eastAsia="fr-FR"/>
                </w:rPr>
                <w:delText>480 000</w:delText>
              </w:r>
            </w:del>
          </w:p>
        </w:tc>
        <w:tc>
          <w:tcPr>
            <w:tcW w:w="772" w:type="pct"/>
            <w:tcBorders>
              <w:top w:val="nil"/>
              <w:left w:val="nil"/>
              <w:bottom w:val="single" w:sz="4" w:space="0" w:color="auto"/>
              <w:right w:val="single" w:sz="4" w:space="0" w:color="auto"/>
            </w:tcBorders>
            <w:shd w:val="clear" w:color="auto" w:fill="auto"/>
            <w:noWrap/>
            <w:hideMark/>
          </w:tcPr>
          <w:p w14:paraId="5E17A5B4" w14:textId="2392936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26" w:author="Houyem Rais" w:date="2024-02-22T15:03:00Z"/>
                <w:rFonts w:cs="Calibri"/>
                <w:sz w:val="18"/>
                <w:szCs w:val="18"/>
                <w:lang w:eastAsia="fr-FR"/>
              </w:rPr>
              <w:pPrChange w:id="13127" w:author="Houyem Rais" w:date="2024-02-22T15:03:00Z">
                <w:pPr>
                  <w:widowControl/>
                  <w:autoSpaceDE/>
                  <w:autoSpaceDN/>
                  <w:spacing w:before="0" w:after="0" w:line="240" w:lineRule="auto"/>
                  <w:jc w:val="right"/>
                </w:pPr>
              </w:pPrChange>
            </w:pPr>
            <w:del w:id="13128" w:author="Houyem Rais" w:date="2024-02-22T15:03:00Z">
              <w:r w:rsidRPr="00007B3E" w:rsidDel="00CB2812">
                <w:rPr>
                  <w:rFonts w:cs="Calibri"/>
                  <w:sz w:val="18"/>
                  <w:szCs w:val="18"/>
                  <w:lang w:eastAsia="fr-FR"/>
                </w:rPr>
                <w:delText xml:space="preserve">34,25 </w:delText>
              </w:r>
            </w:del>
          </w:p>
        </w:tc>
        <w:tc>
          <w:tcPr>
            <w:tcW w:w="694" w:type="pct"/>
            <w:tcBorders>
              <w:top w:val="nil"/>
              <w:left w:val="nil"/>
              <w:bottom w:val="single" w:sz="4" w:space="0" w:color="auto"/>
              <w:right w:val="single" w:sz="4" w:space="0" w:color="auto"/>
            </w:tcBorders>
            <w:shd w:val="clear" w:color="auto" w:fill="auto"/>
            <w:noWrap/>
            <w:hideMark/>
          </w:tcPr>
          <w:p w14:paraId="4C3CC727" w14:textId="1D1A03A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29" w:author="Houyem Rais" w:date="2024-02-22T15:03:00Z"/>
                <w:rFonts w:cs="Calibri"/>
                <w:sz w:val="18"/>
                <w:szCs w:val="18"/>
                <w:lang w:eastAsia="fr-FR"/>
              </w:rPr>
              <w:pPrChange w:id="13130" w:author="Houyem Rais" w:date="2024-02-22T15:03:00Z">
                <w:pPr>
                  <w:widowControl/>
                  <w:autoSpaceDE/>
                  <w:autoSpaceDN/>
                  <w:spacing w:before="0" w:after="0" w:line="240" w:lineRule="auto"/>
                  <w:jc w:val="right"/>
                </w:pPr>
              </w:pPrChange>
            </w:pPr>
            <w:del w:id="13131" w:author="Houyem Rais" w:date="2024-02-22T15:03:00Z">
              <w:r w:rsidRPr="00007B3E" w:rsidDel="00CB2812">
                <w:rPr>
                  <w:rFonts w:cs="Calibri"/>
                  <w:sz w:val="18"/>
                  <w:szCs w:val="18"/>
                  <w:lang w:eastAsia="fr-FR"/>
                </w:rPr>
                <w:delText xml:space="preserve">16 440 000,00 </w:delText>
              </w:r>
            </w:del>
          </w:p>
        </w:tc>
        <w:tc>
          <w:tcPr>
            <w:tcW w:w="994" w:type="pct"/>
            <w:tcBorders>
              <w:top w:val="nil"/>
              <w:left w:val="nil"/>
              <w:bottom w:val="single" w:sz="4" w:space="0" w:color="auto"/>
              <w:right w:val="single" w:sz="4" w:space="0" w:color="auto"/>
            </w:tcBorders>
            <w:shd w:val="clear" w:color="auto" w:fill="auto"/>
            <w:noWrap/>
            <w:hideMark/>
          </w:tcPr>
          <w:p w14:paraId="52B0F810" w14:textId="779FCC3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32" w:author="Houyem Rais" w:date="2024-02-22T15:03:00Z"/>
                <w:rFonts w:cs="Calibri"/>
                <w:sz w:val="18"/>
                <w:szCs w:val="18"/>
                <w:lang w:eastAsia="fr-FR"/>
              </w:rPr>
              <w:pPrChange w:id="13133" w:author="Houyem Rais" w:date="2024-02-22T15:03:00Z">
                <w:pPr>
                  <w:widowControl/>
                  <w:autoSpaceDE/>
                  <w:autoSpaceDN/>
                  <w:spacing w:before="0" w:after="0" w:line="240" w:lineRule="auto"/>
                  <w:jc w:val="left"/>
                </w:pPr>
              </w:pPrChange>
            </w:pPr>
            <w:del w:id="13134" w:author="Houyem Rais" w:date="2024-02-22T15:03:00Z">
              <w:r w:rsidRPr="00007B3E" w:rsidDel="00CB2812">
                <w:rPr>
                  <w:rFonts w:cs="Calibri"/>
                  <w:sz w:val="18"/>
                  <w:szCs w:val="18"/>
                  <w:lang w:eastAsia="fr-FR"/>
                </w:rPr>
                <w:delText> </w:delText>
              </w:r>
            </w:del>
          </w:p>
        </w:tc>
      </w:tr>
      <w:tr w:rsidR="00244D6F" w:rsidRPr="00007B3E" w:rsidDel="00CB2812" w14:paraId="71EA7E34" w14:textId="5CE4AFD2" w:rsidTr="005259CD">
        <w:trPr>
          <w:trHeight w:val="187"/>
          <w:del w:id="1313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DEC60A9" w14:textId="00C5B1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36" w:author="Houyem Rais" w:date="2024-02-22T15:03:00Z"/>
                <w:rFonts w:cs="Calibri"/>
                <w:b/>
                <w:bCs/>
                <w:sz w:val="18"/>
                <w:szCs w:val="18"/>
                <w:lang w:eastAsia="fr-FR"/>
              </w:rPr>
              <w:pPrChange w:id="13137" w:author="Houyem Rais" w:date="2024-02-22T15:03:00Z">
                <w:pPr>
                  <w:widowControl/>
                  <w:autoSpaceDE/>
                  <w:autoSpaceDN/>
                  <w:spacing w:before="0" w:after="0" w:line="240" w:lineRule="auto"/>
                  <w:jc w:val="center"/>
                </w:pPr>
              </w:pPrChange>
            </w:pPr>
            <w:del w:id="13138" w:author="Houyem Rais" w:date="2024-02-22T15:03:00Z">
              <w:r w:rsidRPr="00007B3E" w:rsidDel="00CB2812">
                <w:rPr>
                  <w:rFonts w:cs="Calibri"/>
                  <w:b/>
                  <w:bCs/>
                  <w:sz w:val="18"/>
                  <w:szCs w:val="18"/>
                  <w:lang w:eastAsia="fr-FR"/>
                </w:rPr>
                <w:delText>303.15</w:delText>
              </w:r>
            </w:del>
          </w:p>
        </w:tc>
        <w:tc>
          <w:tcPr>
            <w:tcW w:w="1450" w:type="pct"/>
            <w:tcBorders>
              <w:top w:val="nil"/>
              <w:left w:val="nil"/>
              <w:bottom w:val="single" w:sz="4" w:space="0" w:color="auto"/>
              <w:right w:val="single" w:sz="4" w:space="0" w:color="auto"/>
            </w:tcBorders>
            <w:shd w:val="clear" w:color="auto" w:fill="auto"/>
            <w:noWrap/>
            <w:hideMark/>
          </w:tcPr>
          <w:p w14:paraId="00450F43" w14:textId="5D91D0B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39" w:author="Houyem Rais" w:date="2024-02-22T15:03:00Z"/>
                <w:rFonts w:cs="Calibri"/>
                <w:sz w:val="18"/>
                <w:szCs w:val="18"/>
                <w:lang w:eastAsia="fr-FR"/>
              </w:rPr>
              <w:pPrChange w:id="13140" w:author="Houyem Rais" w:date="2024-02-22T15:03:00Z">
                <w:pPr>
                  <w:widowControl/>
                  <w:autoSpaceDE/>
                  <w:autoSpaceDN/>
                  <w:spacing w:before="0" w:after="0" w:line="240" w:lineRule="auto"/>
                  <w:jc w:val="left"/>
                </w:pPr>
              </w:pPrChange>
            </w:pPr>
            <w:del w:id="13141" w:author="Houyem Rais" w:date="2024-02-22T15:03:00Z">
              <w:r w:rsidRPr="00007B3E" w:rsidDel="00CB2812">
                <w:rPr>
                  <w:rFonts w:cs="Calibri"/>
                  <w:sz w:val="18"/>
                  <w:szCs w:val="18"/>
                  <w:lang w:eastAsia="fr-FR"/>
                </w:rPr>
                <w:delText>Fourniture des semelles cannelée en caoutchouc</w:delText>
              </w:r>
            </w:del>
          </w:p>
        </w:tc>
        <w:tc>
          <w:tcPr>
            <w:tcW w:w="234" w:type="pct"/>
            <w:tcBorders>
              <w:top w:val="nil"/>
              <w:left w:val="nil"/>
              <w:bottom w:val="single" w:sz="4" w:space="0" w:color="auto"/>
              <w:right w:val="single" w:sz="4" w:space="0" w:color="auto"/>
            </w:tcBorders>
            <w:shd w:val="clear" w:color="auto" w:fill="auto"/>
            <w:noWrap/>
            <w:hideMark/>
          </w:tcPr>
          <w:p w14:paraId="746724F9" w14:textId="4640FE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42" w:author="Houyem Rais" w:date="2024-02-22T15:03:00Z"/>
                <w:rFonts w:cs="Calibri"/>
                <w:sz w:val="18"/>
                <w:szCs w:val="18"/>
                <w:lang w:eastAsia="fr-FR"/>
              </w:rPr>
              <w:pPrChange w:id="13143" w:author="Houyem Rais" w:date="2024-02-22T15:03:00Z">
                <w:pPr>
                  <w:widowControl/>
                  <w:autoSpaceDE/>
                  <w:autoSpaceDN/>
                  <w:spacing w:before="0" w:after="0" w:line="240" w:lineRule="auto"/>
                  <w:jc w:val="center"/>
                </w:pPr>
              </w:pPrChange>
            </w:pPr>
            <w:del w:id="13144"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34026809" w14:textId="0741670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45" w:author="Houyem Rais" w:date="2024-02-22T15:03:00Z"/>
                <w:rFonts w:cs="Calibri"/>
                <w:sz w:val="18"/>
                <w:szCs w:val="18"/>
                <w:lang w:eastAsia="fr-FR"/>
              </w:rPr>
              <w:pPrChange w:id="13146" w:author="Houyem Rais" w:date="2024-02-22T15:03:00Z">
                <w:pPr>
                  <w:widowControl/>
                  <w:autoSpaceDE/>
                  <w:autoSpaceDN/>
                  <w:spacing w:before="0" w:after="0" w:line="240" w:lineRule="auto"/>
                  <w:jc w:val="center"/>
                </w:pPr>
              </w:pPrChange>
            </w:pPr>
            <w:del w:id="13147" w:author="Houyem Rais" w:date="2024-02-22T15:03:00Z">
              <w:r w:rsidRPr="00007B3E" w:rsidDel="00CB2812">
                <w:rPr>
                  <w:rFonts w:cs="Calibri"/>
                  <w:sz w:val="18"/>
                  <w:szCs w:val="18"/>
                  <w:lang w:eastAsia="fr-FR"/>
                </w:rPr>
                <w:delText>240 000</w:delText>
              </w:r>
            </w:del>
          </w:p>
        </w:tc>
        <w:tc>
          <w:tcPr>
            <w:tcW w:w="772" w:type="pct"/>
            <w:tcBorders>
              <w:top w:val="nil"/>
              <w:left w:val="nil"/>
              <w:bottom w:val="single" w:sz="4" w:space="0" w:color="auto"/>
              <w:right w:val="single" w:sz="4" w:space="0" w:color="auto"/>
            </w:tcBorders>
            <w:shd w:val="clear" w:color="auto" w:fill="auto"/>
            <w:noWrap/>
            <w:hideMark/>
          </w:tcPr>
          <w:p w14:paraId="5B5DE1A2" w14:textId="7C36FB8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48" w:author="Houyem Rais" w:date="2024-02-22T15:03:00Z"/>
                <w:rFonts w:cs="Calibri"/>
                <w:sz w:val="18"/>
                <w:szCs w:val="18"/>
                <w:lang w:eastAsia="fr-FR"/>
              </w:rPr>
              <w:pPrChange w:id="13149" w:author="Houyem Rais" w:date="2024-02-22T15:03:00Z">
                <w:pPr>
                  <w:widowControl/>
                  <w:autoSpaceDE/>
                  <w:autoSpaceDN/>
                  <w:spacing w:before="0" w:after="0" w:line="240" w:lineRule="auto"/>
                  <w:jc w:val="right"/>
                </w:pPr>
              </w:pPrChange>
            </w:pPr>
            <w:del w:id="13150" w:author="Houyem Rais" w:date="2024-02-22T15:03:00Z">
              <w:r w:rsidRPr="00007B3E" w:rsidDel="00CB2812">
                <w:rPr>
                  <w:rFonts w:cs="Calibri"/>
                  <w:sz w:val="18"/>
                  <w:szCs w:val="18"/>
                  <w:lang w:eastAsia="fr-FR"/>
                </w:rPr>
                <w:delText xml:space="preserve">6,85 </w:delText>
              </w:r>
            </w:del>
          </w:p>
        </w:tc>
        <w:tc>
          <w:tcPr>
            <w:tcW w:w="694" w:type="pct"/>
            <w:tcBorders>
              <w:top w:val="nil"/>
              <w:left w:val="nil"/>
              <w:bottom w:val="single" w:sz="4" w:space="0" w:color="auto"/>
              <w:right w:val="single" w:sz="4" w:space="0" w:color="auto"/>
            </w:tcBorders>
            <w:shd w:val="clear" w:color="auto" w:fill="auto"/>
            <w:noWrap/>
            <w:hideMark/>
          </w:tcPr>
          <w:p w14:paraId="3BA5DED1" w14:textId="4FE4EE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51" w:author="Houyem Rais" w:date="2024-02-22T15:03:00Z"/>
                <w:rFonts w:cs="Calibri"/>
                <w:sz w:val="18"/>
                <w:szCs w:val="18"/>
                <w:lang w:eastAsia="fr-FR"/>
              </w:rPr>
              <w:pPrChange w:id="13152" w:author="Houyem Rais" w:date="2024-02-22T15:03:00Z">
                <w:pPr>
                  <w:widowControl/>
                  <w:autoSpaceDE/>
                  <w:autoSpaceDN/>
                  <w:spacing w:before="0" w:after="0" w:line="240" w:lineRule="auto"/>
                  <w:jc w:val="right"/>
                </w:pPr>
              </w:pPrChange>
            </w:pPr>
            <w:del w:id="13153" w:author="Houyem Rais" w:date="2024-02-22T15:03:00Z">
              <w:r w:rsidRPr="00007B3E" w:rsidDel="00CB2812">
                <w:rPr>
                  <w:rFonts w:cs="Calibri"/>
                  <w:sz w:val="18"/>
                  <w:szCs w:val="18"/>
                  <w:lang w:eastAsia="fr-FR"/>
                </w:rPr>
                <w:delText xml:space="preserve">1 644 000,00 </w:delText>
              </w:r>
            </w:del>
          </w:p>
        </w:tc>
        <w:tc>
          <w:tcPr>
            <w:tcW w:w="994" w:type="pct"/>
            <w:tcBorders>
              <w:top w:val="nil"/>
              <w:left w:val="nil"/>
              <w:bottom w:val="single" w:sz="4" w:space="0" w:color="auto"/>
              <w:right w:val="single" w:sz="4" w:space="0" w:color="auto"/>
            </w:tcBorders>
            <w:shd w:val="clear" w:color="auto" w:fill="auto"/>
            <w:noWrap/>
            <w:hideMark/>
          </w:tcPr>
          <w:p w14:paraId="6561BF08" w14:textId="0E51382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54" w:author="Houyem Rais" w:date="2024-02-22T15:03:00Z"/>
                <w:rFonts w:cs="Calibri"/>
                <w:sz w:val="18"/>
                <w:szCs w:val="18"/>
                <w:lang w:eastAsia="fr-FR"/>
              </w:rPr>
              <w:pPrChange w:id="13155" w:author="Houyem Rais" w:date="2024-02-22T15:03:00Z">
                <w:pPr>
                  <w:widowControl/>
                  <w:autoSpaceDE/>
                  <w:autoSpaceDN/>
                  <w:spacing w:before="0" w:after="0" w:line="240" w:lineRule="auto"/>
                  <w:jc w:val="left"/>
                </w:pPr>
              </w:pPrChange>
            </w:pPr>
            <w:del w:id="13156" w:author="Houyem Rais" w:date="2024-02-22T15:03:00Z">
              <w:r w:rsidRPr="00007B3E" w:rsidDel="00CB2812">
                <w:rPr>
                  <w:rFonts w:cs="Calibri"/>
                  <w:sz w:val="18"/>
                  <w:szCs w:val="18"/>
                  <w:lang w:eastAsia="fr-FR"/>
                </w:rPr>
                <w:delText> </w:delText>
              </w:r>
            </w:del>
          </w:p>
        </w:tc>
      </w:tr>
      <w:tr w:rsidR="00244D6F" w:rsidRPr="00007B3E" w:rsidDel="00CB2812" w14:paraId="344932AF" w14:textId="3FC48117" w:rsidTr="005259CD">
        <w:trPr>
          <w:trHeight w:val="187"/>
          <w:del w:id="1315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BF88B19" w14:textId="6873427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58" w:author="Houyem Rais" w:date="2024-02-22T15:03:00Z"/>
                <w:rFonts w:cs="Calibri"/>
                <w:b/>
                <w:bCs/>
                <w:sz w:val="18"/>
                <w:szCs w:val="18"/>
                <w:lang w:eastAsia="fr-FR"/>
              </w:rPr>
              <w:pPrChange w:id="13159" w:author="Houyem Rais" w:date="2024-02-22T15:03:00Z">
                <w:pPr>
                  <w:widowControl/>
                  <w:autoSpaceDE/>
                  <w:autoSpaceDN/>
                  <w:spacing w:before="0" w:after="0" w:line="240" w:lineRule="auto"/>
                  <w:jc w:val="center"/>
                </w:pPr>
              </w:pPrChange>
            </w:pPr>
            <w:del w:id="13160" w:author="Houyem Rais" w:date="2024-02-22T15:03:00Z">
              <w:r w:rsidRPr="00007B3E" w:rsidDel="00CB2812">
                <w:rPr>
                  <w:rFonts w:cs="Calibri"/>
                  <w:b/>
                  <w:bCs/>
                  <w:sz w:val="18"/>
                  <w:szCs w:val="18"/>
                  <w:lang w:eastAsia="fr-FR"/>
                </w:rPr>
                <w:delText>303.16</w:delText>
              </w:r>
            </w:del>
          </w:p>
        </w:tc>
        <w:tc>
          <w:tcPr>
            <w:tcW w:w="1450" w:type="pct"/>
            <w:tcBorders>
              <w:top w:val="nil"/>
              <w:left w:val="nil"/>
              <w:bottom w:val="single" w:sz="4" w:space="0" w:color="auto"/>
              <w:right w:val="single" w:sz="4" w:space="0" w:color="auto"/>
            </w:tcBorders>
            <w:shd w:val="clear" w:color="auto" w:fill="auto"/>
            <w:noWrap/>
            <w:hideMark/>
          </w:tcPr>
          <w:p w14:paraId="18FD21D0" w14:textId="742D0BE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61" w:author="Houyem Rais" w:date="2024-02-22T15:03:00Z"/>
                <w:rFonts w:cs="Calibri"/>
                <w:sz w:val="18"/>
                <w:szCs w:val="18"/>
                <w:lang w:eastAsia="fr-FR"/>
              </w:rPr>
              <w:pPrChange w:id="13162" w:author="Houyem Rais" w:date="2024-02-22T15:03:00Z">
                <w:pPr>
                  <w:widowControl/>
                  <w:autoSpaceDE/>
                  <w:autoSpaceDN/>
                  <w:spacing w:before="0" w:after="0" w:line="240" w:lineRule="auto"/>
                  <w:jc w:val="left"/>
                </w:pPr>
              </w:pPrChange>
            </w:pPr>
            <w:del w:id="13163" w:author="Houyem Rais" w:date="2024-02-22T15:03:00Z">
              <w:r w:rsidRPr="00007B3E" w:rsidDel="00CB2812">
                <w:rPr>
                  <w:rFonts w:cs="Calibri"/>
                  <w:sz w:val="18"/>
                  <w:szCs w:val="18"/>
                  <w:lang w:eastAsia="fr-FR"/>
                </w:rPr>
                <w:delText xml:space="preserve">Fourniture et pose d'un heurtoir </w:delText>
              </w:r>
            </w:del>
          </w:p>
        </w:tc>
        <w:tc>
          <w:tcPr>
            <w:tcW w:w="234" w:type="pct"/>
            <w:tcBorders>
              <w:top w:val="nil"/>
              <w:left w:val="nil"/>
              <w:bottom w:val="single" w:sz="4" w:space="0" w:color="auto"/>
              <w:right w:val="single" w:sz="4" w:space="0" w:color="auto"/>
            </w:tcBorders>
            <w:shd w:val="clear" w:color="auto" w:fill="auto"/>
            <w:noWrap/>
            <w:hideMark/>
          </w:tcPr>
          <w:p w14:paraId="4206F956" w14:textId="4BA4B85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64" w:author="Houyem Rais" w:date="2024-02-22T15:03:00Z"/>
                <w:rFonts w:cs="Calibri"/>
                <w:sz w:val="18"/>
                <w:szCs w:val="18"/>
                <w:lang w:eastAsia="fr-FR"/>
              </w:rPr>
              <w:pPrChange w:id="13165" w:author="Houyem Rais" w:date="2024-02-22T15:03:00Z">
                <w:pPr>
                  <w:widowControl/>
                  <w:autoSpaceDE/>
                  <w:autoSpaceDN/>
                  <w:spacing w:before="0" w:after="0" w:line="240" w:lineRule="auto"/>
                  <w:jc w:val="center"/>
                </w:pPr>
              </w:pPrChange>
            </w:pPr>
            <w:del w:id="13166"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20982ABE" w14:textId="03F0880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67" w:author="Houyem Rais" w:date="2024-02-22T15:03:00Z"/>
                <w:rFonts w:cs="Calibri"/>
                <w:sz w:val="18"/>
                <w:szCs w:val="18"/>
                <w:lang w:eastAsia="fr-FR"/>
              </w:rPr>
              <w:pPrChange w:id="13168" w:author="Houyem Rais" w:date="2024-02-22T15:03:00Z">
                <w:pPr>
                  <w:widowControl/>
                  <w:autoSpaceDE/>
                  <w:autoSpaceDN/>
                  <w:spacing w:before="0" w:after="0" w:line="240" w:lineRule="auto"/>
                  <w:jc w:val="center"/>
                </w:pPr>
              </w:pPrChange>
            </w:pPr>
            <w:del w:id="13169" w:author="Houyem Rais" w:date="2024-02-22T15:03:00Z">
              <w:r w:rsidRPr="00007B3E" w:rsidDel="00CB2812">
                <w:rPr>
                  <w:rFonts w:cs="Calibri"/>
                  <w:sz w:val="18"/>
                  <w:szCs w:val="18"/>
                  <w:lang w:eastAsia="fr-FR"/>
                </w:rPr>
                <w:delText>2</w:delText>
              </w:r>
            </w:del>
          </w:p>
        </w:tc>
        <w:tc>
          <w:tcPr>
            <w:tcW w:w="772" w:type="pct"/>
            <w:tcBorders>
              <w:top w:val="nil"/>
              <w:left w:val="nil"/>
              <w:bottom w:val="single" w:sz="4" w:space="0" w:color="auto"/>
              <w:right w:val="single" w:sz="4" w:space="0" w:color="auto"/>
            </w:tcBorders>
            <w:shd w:val="clear" w:color="auto" w:fill="auto"/>
            <w:noWrap/>
            <w:hideMark/>
          </w:tcPr>
          <w:p w14:paraId="08AC6DFA" w14:textId="33A8DDD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70" w:author="Houyem Rais" w:date="2024-02-22T15:03:00Z"/>
                <w:rFonts w:cs="Calibri"/>
                <w:sz w:val="18"/>
                <w:szCs w:val="18"/>
                <w:lang w:eastAsia="fr-FR"/>
              </w:rPr>
              <w:pPrChange w:id="13171" w:author="Houyem Rais" w:date="2024-02-22T15:03:00Z">
                <w:pPr>
                  <w:widowControl/>
                  <w:autoSpaceDE/>
                  <w:autoSpaceDN/>
                  <w:spacing w:before="0" w:after="0" w:line="240" w:lineRule="auto"/>
                  <w:jc w:val="right"/>
                </w:pPr>
              </w:pPrChange>
            </w:pPr>
            <w:del w:id="13172" w:author="Houyem Rais" w:date="2024-02-22T15:03:00Z">
              <w:r w:rsidRPr="00007B3E" w:rsidDel="00CB2812">
                <w:rPr>
                  <w:rFonts w:cs="Calibri"/>
                  <w:sz w:val="18"/>
                  <w:szCs w:val="18"/>
                  <w:lang w:eastAsia="fr-FR"/>
                </w:rPr>
                <w:delText xml:space="preserve">27 403,51 </w:delText>
              </w:r>
            </w:del>
          </w:p>
        </w:tc>
        <w:tc>
          <w:tcPr>
            <w:tcW w:w="694" w:type="pct"/>
            <w:tcBorders>
              <w:top w:val="nil"/>
              <w:left w:val="nil"/>
              <w:bottom w:val="single" w:sz="4" w:space="0" w:color="auto"/>
              <w:right w:val="single" w:sz="4" w:space="0" w:color="auto"/>
            </w:tcBorders>
            <w:shd w:val="clear" w:color="auto" w:fill="auto"/>
            <w:noWrap/>
            <w:hideMark/>
          </w:tcPr>
          <w:p w14:paraId="5A03D713" w14:textId="2BC5964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73" w:author="Houyem Rais" w:date="2024-02-22T15:03:00Z"/>
                <w:rFonts w:cs="Calibri"/>
                <w:sz w:val="18"/>
                <w:szCs w:val="18"/>
                <w:lang w:eastAsia="fr-FR"/>
              </w:rPr>
              <w:pPrChange w:id="13174" w:author="Houyem Rais" w:date="2024-02-22T15:03:00Z">
                <w:pPr>
                  <w:widowControl/>
                  <w:autoSpaceDE/>
                  <w:autoSpaceDN/>
                  <w:spacing w:before="0" w:after="0" w:line="240" w:lineRule="auto"/>
                  <w:jc w:val="right"/>
                </w:pPr>
              </w:pPrChange>
            </w:pPr>
            <w:del w:id="13175" w:author="Houyem Rais" w:date="2024-02-22T15:03:00Z">
              <w:r w:rsidRPr="00007B3E" w:rsidDel="00CB2812">
                <w:rPr>
                  <w:rFonts w:cs="Calibri"/>
                  <w:sz w:val="18"/>
                  <w:szCs w:val="18"/>
                  <w:lang w:eastAsia="fr-FR"/>
                </w:rPr>
                <w:delText xml:space="preserve">54 807,02 </w:delText>
              </w:r>
            </w:del>
          </w:p>
        </w:tc>
        <w:tc>
          <w:tcPr>
            <w:tcW w:w="994" w:type="pct"/>
            <w:tcBorders>
              <w:top w:val="nil"/>
              <w:left w:val="nil"/>
              <w:bottom w:val="single" w:sz="4" w:space="0" w:color="auto"/>
              <w:right w:val="single" w:sz="4" w:space="0" w:color="auto"/>
            </w:tcBorders>
            <w:shd w:val="clear" w:color="auto" w:fill="auto"/>
            <w:noWrap/>
            <w:hideMark/>
          </w:tcPr>
          <w:p w14:paraId="605EEA23" w14:textId="1CDC055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76" w:author="Houyem Rais" w:date="2024-02-22T15:03:00Z"/>
                <w:rFonts w:cs="Calibri"/>
                <w:sz w:val="18"/>
                <w:szCs w:val="18"/>
                <w:lang w:eastAsia="fr-FR"/>
              </w:rPr>
              <w:pPrChange w:id="13177" w:author="Houyem Rais" w:date="2024-02-22T15:03:00Z">
                <w:pPr>
                  <w:widowControl/>
                  <w:autoSpaceDE/>
                  <w:autoSpaceDN/>
                  <w:spacing w:before="0" w:after="0" w:line="240" w:lineRule="auto"/>
                  <w:jc w:val="left"/>
                </w:pPr>
              </w:pPrChange>
            </w:pPr>
            <w:del w:id="13178" w:author="Houyem Rais" w:date="2024-02-22T15:03:00Z">
              <w:r w:rsidRPr="00007B3E" w:rsidDel="00CB2812">
                <w:rPr>
                  <w:rFonts w:cs="Calibri"/>
                  <w:sz w:val="18"/>
                  <w:szCs w:val="18"/>
                  <w:lang w:eastAsia="fr-FR"/>
                </w:rPr>
                <w:delText> </w:delText>
              </w:r>
            </w:del>
          </w:p>
        </w:tc>
      </w:tr>
      <w:tr w:rsidR="00244D6F" w:rsidRPr="00007B3E" w:rsidDel="00CB2812" w14:paraId="78C3E350" w14:textId="5C4E0D6D" w:rsidTr="005259CD">
        <w:trPr>
          <w:trHeight w:val="187"/>
          <w:del w:id="13179" w:author="Houyem Rais" w:date="2024-02-22T15:03:00Z"/>
        </w:trPr>
        <w:tc>
          <w:tcPr>
            <w:tcW w:w="3312" w:type="pct"/>
            <w:gridSpan w:val="5"/>
            <w:tcBorders>
              <w:top w:val="single" w:sz="4" w:space="0" w:color="auto"/>
              <w:left w:val="single" w:sz="4" w:space="0" w:color="auto"/>
              <w:bottom w:val="single" w:sz="4" w:space="0" w:color="auto"/>
              <w:right w:val="single" w:sz="4" w:space="0" w:color="000000"/>
            </w:tcBorders>
            <w:shd w:val="clear" w:color="auto" w:fill="auto"/>
            <w:noWrap/>
            <w:hideMark/>
          </w:tcPr>
          <w:p w14:paraId="772A219D" w14:textId="3D10A8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80" w:author="Houyem Rais" w:date="2024-02-22T15:03:00Z"/>
                <w:rFonts w:cs="Calibri"/>
                <w:b/>
                <w:bCs/>
                <w:sz w:val="18"/>
                <w:szCs w:val="18"/>
                <w:lang w:eastAsia="fr-FR"/>
              </w:rPr>
              <w:pPrChange w:id="13181" w:author="Houyem Rais" w:date="2024-02-22T15:03:00Z">
                <w:pPr>
                  <w:widowControl/>
                  <w:autoSpaceDE/>
                  <w:autoSpaceDN/>
                  <w:spacing w:before="0" w:after="0" w:line="240" w:lineRule="auto"/>
                  <w:jc w:val="right"/>
                </w:pPr>
              </w:pPrChange>
            </w:pPr>
            <w:del w:id="13182" w:author="Houyem Rais" w:date="2024-02-22T15:03:00Z">
              <w:r w:rsidRPr="00007B3E" w:rsidDel="00CB2812">
                <w:rPr>
                  <w:rFonts w:cs="Calibri"/>
                  <w:b/>
                  <w:bCs/>
                  <w:sz w:val="18"/>
                  <w:szCs w:val="18"/>
                  <w:lang w:eastAsia="fr-FR"/>
                </w:rPr>
                <w:delText xml:space="preserve">TOTAL  Dinar Tunisien (TND) </w:delText>
              </w:r>
            </w:del>
          </w:p>
        </w:tc>
        <w:tc>
          <w:tcPr>
            <w:tcW w:w="694" w:type="pct"/>
            <w:tcBorders>
              <w:top w:val="nil"/>
              <w:left w:val="single" w:sz="4" w:space="0" w:color="auto"/>
              <w:bottom w:val="single" w:sz="4" w:space="0" w:color="auto"/>
              <w:right w:val="single" w:sz="4" w:space="0" w:color="auto"/>
            </w:tcBorders>
            <w:shd w:val="clear" w:color="000000" w:fill="F2F2F2"/>
            <w:noWrap/>
            <w:hideMark/>
          </w:tcPr>
          <w:p w14:paraId="26586D29" w14:textId="7E5E6A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83" w:author="Houyem Rais" w:date="2024-02-22T15:03:00Z"/>
                <w:rFonts w:cs="Calibri"/>
                <w:b/>
                <w:bCs/>
                <w:sz w:val="18"/>
                <w:szCs w:val="18"/>
                <w:lang w:eastAsia="fr-FR"/>
              </w:rPr>
              <w:pPrChange w:id="13184" w:author="Houyem Rais" w:date="2024-02-22T15:03:00Z">
                <w:pPr>
                  <w:widowControl/>
                  <w:autoSpaceDE/>
                  <w:autoSpaceDN/>
                  <w:spacing w:before="0" w:after="0" w:line="240" w:lineRule="auto"/>
                  <w:jc w:val="right"/>
                </w:pPr>
              </w:pPrChange>
            </w:pPr>
            <w:del w:id="13185" w:author="Houyem Rais" w:date="2024-02-22T15:03:00Z">
              <w:r w:rsidRPr="00007B3E" w:rsidDel="00CB2812">
                <w:rPr>
                  <w:rFonts w:cs="Calibri"/>
                  <w:b/>
                  <w:bCs/>
                  <w:sz w:val="18"/>
                  <w:szCs w:val="18"/>
                  <w:lang w:eastAsia="fr-FR"/>
                </w:rPr>
                <w:delText xml:space="preserve">180 910 000,00 </w:delText>
              </w:r>
            </w:del>
          </w:p>
        </w:tc>
        <w:tc>
          <w:tcPr>
            <w:tcW w:w="994" w:type="pct"/>
            <w:tcBorders>
              <w:top w:val="nil"/>
              <w:left w:val="nil"/>
              <w:bottom w:val="single" w:sz="4" w:space="0" w:color="auto"/>
              <w:right w:val="single" w:sz="4" w:space="0" w:color="auto"/>
            </w:tcBorders>
            <w:shd w:val="clear" w:color="auto" w:fill="auto"/>
            <w:noWrap/>
            <w:hideMark/>
          </w:tcPr>
          <w:p w14:paraId="296091BE" w14:textId="74C59E1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86" w:author="Houyem Rais" w:date="2024-02-22T15:03:00Z"/>
                <w:rFonts w:cs="Calibri"/>
                <w:sz w:val="18"/>
                <w:szCs w:val="18"/>
                <w:lang w:eastAsia="fr-FR"/>
              </w:rPr>
              <w:pPrChange w:id="13187" w:author="Houyem Rais" w:date="2024-02-22T15:03:00Z">
                <w:pPr>
                  <w:widowControl/>
                  <w:autoSpaceDE/>
                  <w:autoSpaceDN/>
                  <w:spacing w:before="0" w:after="0" w:line="240" w:lineRule="auto"/>
                  <w:jc w:val="left"/>
                </w:pPr>
              </w:pPrChange>
            </w:pPr>
            <w:del w:id="13188" w:author="Houyem Rais" w:date="2024-02-22T15:03:00Z">
              <w:r w:rsidRPr="00007B3E" w:rsidDel="00CB2812">
                <w:rPr>
                  <w:rFonts w:cs="Calibri"/>
                  <w:sz w:val="18"/>
                  <w:szCs w:val="18"/>
                  <w:lang w:eastAsia="fr-FR"/>
                </w:rPr>
                <w:delText> </w:delText>
              </w:r>
            </w:del>
          </w:p>
        </w:tc>
      </w:tr>
      <w:tr w:rsidR="00244D6F" w:rsidRPr="00007B3E" w:rsidDel="00CB2812" w14:paraId="30D8E598" w14:textId="34774E90" w:rsidTr="005259CD">
        <w:trPr>
          <w:trHeight w:val="187"/>
          <w:del w:id="13189" w:author="Houyem Rais" w:date="2024-02-22T15:03:00Z"/>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0DF4643C" w14:textId="17A3CA9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90" w:author="Houyem Rais" w:date="2024-02-22T15:03:00Z"/>
                <w:rFonts w:cs="Calibri"/>
                <w:b/>
                <w:bCs/>
                <w:sz w:val="18"/>
                <w:szCs w:val="18"/>
                <w:lang w:eastAsia="fr-FR"/>
              </w:rPr>
              <w:pPrChange w:id="13191" w:author="Houyem Rais" w:date="2024-02-22T15:03:00Z">
                <w:pPr>
                  <w:widowControl/>
                  <w:autoSpaceDE/>
                  <w:autoSpaceDN/>
                  <w:spacing w:before="0" w:after="0" w:line="240" w:lineRule="auto"/>
                  <w:jc w:val="center"/>
                </w:pPr>
              </w:pPrChange>
            </w:pPr>
            <w:del w:id="13192" w:author="Houyem Rais" w:date="2024-02-22T15:03:00Z">
              <w:r w:rsidRPr="00007B3E" w:rsidDel="00CB2812">
                <w:rPr>
                  <w:rFonts w:cs="Calibri"/>
                  <w:b/>
                  <w:bCs/>
                  <w:sz w:val="18"/>
                  <w:szCs w:val="18"/>
                  <w:lang w:eastAsia="fr-FR"/>
                </w:rPr>
                <w:delText> </w:delText>
              </w:r>
            </w:del>
          </w:p>
        </w:tc>
        <w:tc>
          <w:tcPr>
            <w:tcW w:w="1450" w:type="pct"/>
            <w:tcBorders>
              <w:top w:val="single" w:sz="4" w:space="0" w:color="auto"/>
              <w:left w:val="nil"/>
              <w:bottom w:val="single" w:sz="4" w:space="0" w:color="auto"/>
              <w:right w:val="single" w:sz="4" w:space="0" w:color="auto"/>
            </w:tcBorders>
            <w:shd w:val="clear" w:color="auto" w:fill="auto"/>
            <w:noWrap/>
            <w:hideMark/>
          </w:tcPr>
          <w:p w14:paraId="73B6021F" w14:textId="45EBEB1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93" w:author="Houyem Rais" w:date="2024-02-22T15:03:00Z"/>
                <w:rFonts w:cs="Calibri"/>
                <w:b/>
                <w:bCs/>
                <w:i/>
                <w:iCs/>
                <w:sz w:val="18"/>
                <w:szCs w:val="18"/>
                <w:lang w:eastAsia="fr-FR"/>
              </w:rPr>
              <w:pPrChange w:id="13194" w:author="Houyem Rais" w:date="2024-02-22T15:03:00Z">
                <w:pPr>
                  <w:widowControl/>
                  <w:autoSpaceDE/>
                  <w:autoSpaceDN/>
                  <w:spacing w:before="0" w:after="0" w:line="240" w:lineRule="auto"/>
                  <w:jc w:val="right"/>
                </w:pPr>
              </w:pPrChange>
            </w:pPr>
            <w:del w:id="13195" w:author="Houyem Rais" w:date="2024-02-22T15:03:00Z">
              <w:r w:rsidRPr="00007B3E" w:rsidDel="00CB2812">
                <w:rPr>
                  <w:rFonts w:cs="Calibri"/>
                  <w:b/>
                  <w:bCs/>
                  <w:i/>
                  <w:iCs/>
                  <w:sz w:val="18"/>
                  <w:szCs w:val="18"/>
                  <w:lang w:eastAsia="fr-FR"/>
                </w:rPr>
                <w:delText>Sous-total poste 300 :</w:delText>
              </w:r>
            </w:del>
          </w:p>
        </w:tc>
        <w:tc>
          <w:tcPr>
            <w:tcW w:w="234" w:type="pct"/>
            <w:tcBorders>
              <w:top w:val="single" w:sz="4" w:space="0" w:color="auto"/>
              <w:left w:val="nil"/>
              <w:bottom w:val="single" w:sz="4" w:space="0" w:color="auto"/>
              <w:right w:val="single" w:sz="4" w:space="0" w:color="auto"/>
            </w:tcBorders>
            <w:shd w:val="clear" w:color="auto" w:fill="auto"/>
            <w:noWrap/>
            <w:hideMark/>
          </w:tcPr>
          <w:p w14:paraId="287C6589" w14:textId="4D0686F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96" w:author="Houyem Rais" w:date="2024-02-22T15:03:00Z"/>
                <w:rFonts w:cs="Calibri"/>
                <w:sz w:val="18"/>
                <w:szCs w:val="18"/>
                <w:lang w:eastAsia="fr-FR"/>
              </w:rPr>
              <w:pPrChange w:id="13197" w:author="Houyem Rais" w:date="2024-02-22T15:03:00Z">
                <w:pPr>
                  <w:widowControl/>
                  <w:autoSpaceDE/>
                  <w:autoSpaceDN/>
                  <w:spacing w:before="0" w:after="0" w:line="240" w:lineRule="auto"/>
                  <w:jc w:val="center"/>
                </w:pPr>
              </w:pPrChange>
            </w:pPr>
            <w:del w:id="13198" w:author="Houyem Rais" w:date="2024-02-22T15:03:00Z">
              <w:r w:rsidRPr="00007B3E" w:rsidDel="00CB2812">
                <w:rPr>
                  <w:rFonts w:cs="Calibri"/>
                  <w:sz w:val="18"/>
                  <w:szCs w:val="18"/>
                  <w:lang w:eastAsia="fr-FR"/>
                </w:rPr>
                <w:delText> </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474FFF6D" w14:textId="056061B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199" w:author="Houyem Rais" w:date="2024-02-22T15:03:00Z"/>
                <w:rFonts w:cs="Calibri"/>
                <w:sz w:val="18"/>
                <w:szCs w:val="18"/>
                <w:lang w:eastAsia="fr-FR"/>
              </w:rPr>
              <w:pPrChange w:id="13200" w:author="Houyem Rais" w:date="2024-02-22T15:03:00Z">
                <w:pPr>
                  <w:widowControl/>
                  <w:autoSpaceDE/>
                  <w:autoSpaceDN/>
                  <w:spacing w:before="0" w:after="0" w:line="240" w:lineRule="auto"/>
                  <w:jc w:val="center"/>
                </w:pPr>
              </w:pPrChange>
            </w:pPr>
            <w:del w:id="13201" w:author="Houyem Rais" w:date="2024-02-22T15:03:00Z">
              <w:r w:rsidRPr="00007B3E" w:rsidDel="00CB2812">
                <w:rPr>
                  <w:rFonts w:cs="Calibri"/>
                  <w:sz w:val="18"/>
                  <w:szCs w:val="18"/>
                  <w:lang w:eastAsia="fr-FR"/>
                </w:rPr>
                <w:delText> </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6306DD73" w14:textId="33CF024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02" w:author="Houyem Rais" w:date="2024-02-22T15:03:00Z"/>
                <w:rFonts w:cs="Calibri"/>
                <w:sz w:val="18"/>
                <w:szCs w:val="18"/>
                <w:lang w:eastAsia="fr-FR"/>
              </w:rPr>
              <w:pPrChange w:id="13203" w:author="Houyem Rais" w:date="2024-02-22T15:03:00Z">
                <w:pPr>
                  <w:widowControl/>
                  <w:autoSpaceDE/>
                  <w:autoSpaceDN/>
                  <w:spacing w:before="0" w:after="0" w:line="240" w:lineRule="auto"/>
                  <w:jc w:val="center"/>
                </w:pPr>
              </w:pPrChange>
            </w:pPr>
            <w:del w:id="13204"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196A715A" w14:textId="0976058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05" w:author="Houyem Rais" w:date="2024-02-22T15:03:00Z"/>
                <w:rFonts w:cs="Calibri"/>
                <w:sz w:val="18"/>
                <w:szCs w:val="18"/>
                <w:lang w:eastAsia="fr-FR"/>
              </w:rPr>
              <w:pPrChange w:id="13206" w:author="Houyem Rais" w:date="2024-02-22T15:03:00Z">
                <w:pPr>
                  <w:widowControl/>
                  <w:autoSpaceDE/>
                  <w:autoSpaceDN/>
                  <w:spacing w:before="0" w:after="0" w:line="240" w:lineRule="auto"/>
                  <w:jc w:val="center"/>
                </w:pPr>
              </w:pPrChange>
            </w:pPr>
            <w:del w:id="13207"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238B44BE" w14:textId="472D6B3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08" w:author="Houyem Rais" w:date="2024-02-22T15:03:00Z"/>
                <w:rFonts w:cs="Calibri"/>
                <w:b/>
                <w:bCs/>
                <w:sz w:val="18"/>
                <w:szCs w:val="18"/>
                <w:lang w:eastAsia="fr-FR"/>
              </w:rPr>
              <w:pPrChange w:id="13209" w:author="Houyem Rais" w:date="2024-02-22T15:03:00Z">
                <w:pPr>
                  <w:widowControl/>
                  <w:autoSpaceDE/>
                  <w:autoSpaceDN/>
                  <w:spacing w:before="0" w:after="0" w:line="240" w:lineRule="auto"/>
                  <w:jc w:val="right"/>
                </w:pPr>
              </w:pPrChange>
            </w:pPr>
            <w:del w:id="13210" w:author="Houyem Rais" w:date="2024-02-22T15:03:00Z">
              <w:r w:rsidRPr="00007B3E" w:rsidDel="00CB2812">
                <w:rPr>
                  <w:rFonts w:cs="Calibri"/>
                  <w:b/>
                  <w:bCs/>
                  <w:sz w:val="18"/>
                  <w:szCs w:val="18"/>
                  <w:lang w:eastAsia="fr-FR"/>
                </w:rPr>
                <w:delText>208 630 000</w:delText>
              </w:r>
            </w:del>
          </w:p>
        </w:tc>
      </w:tr>
      <w:tr w:rsidR="00244D6F" w:rsidRPr="00007B3E" w:rsidDel="00CB2812" w14:paraId="2908FF2E" w14:textId="3FBBDF44" w:rsidTr="005259CD">
        <w:trPr>
          <w:trHeight w:val="376"/>
          <w:del w:id="1321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BECD762" w14:textId="0839BFB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12" w:author="Houyem Rais" w:date="2024-02-22T15:03:00Z"/>
                <w:rFonts w:cs="Calibri"/>
                <w:b/>
                <w:bCs/>
                <w:sz w:val="18"/>
                <w:szCs w:val="18"/>
                <w:lang w:eastAsia="fr-FR"/>
              </w:rPr>
              <w:pPrChange w:id="13213" w:author="Houyem Rais" w:date="2024-02-22T15:03:00Z">
                <w:pPr>
                  <w:widowControl/>
                  <w:autoSpaceDE/>
                  <w:autoSpaceDN/>
                  <w:spacing w:before="0" w:after="0" w:line="240" w:lineRule="auto"/>
                  <w:jc w:val="center"/>
                </w:pPr>
              </w:pPrChange>
            </w:pPr>
            <w:del w:id="13214"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hideMark/>
          </w:tcPr>
          <w:p w14:paraId="180F71F1" w14:textId="17BB733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15" w:author="Houyem Rais" w:date="2024-02-22T15:03:00Z"/>
                <w:rFonts w:cs="Calibri"/>
                <w:b/>
                <w:bCs/>
                <w:sz w:val="18"/>
                <w:szCs w:val="18"/>
                <w:lang w:eastAsia="fr-FR"/>
              </w:rPr>
              <w:pPrChange w:id="13216" w:author="Houyem Rais" w:date="2024-02-22T15:03:00Z">
                <w:pPr>
                  <w:widowControl/>
                  <w:autoSpaceDE/>
                  <w:autoSpaceDN/>
                  <w:spacing w:before="0" w:after="0" w:line="240" w:lineRule="auto"/>
                  <w:jc w:val="left"/>
                </w:pPr>
              </w:pPrChange>
            </w:pPr>
            <w:del w:id="13217" w:author="Houyem Rais" w:date="2024-02-22T15:03:00Z">
              <w:r w:rsidRPr="00007B3E" w:rsidDel="00CB2812">
                <w:rPr>
                  <w:rFonts w:cs="Calibri"/>
                  <w:b/>
                  <w:bCs/>
                  <w:sz w:val="18"/>
                  <w:szCs w:val="18"/>
                  <w:lang w:eastAsia="fr-FR"/>
                </w:rPr>
                <w:delText>POSTE 400 : CHAUSSEES DES RETABLISSEMENTS DE COMMUNICATION</w:delText>
              </w:r>
            </w:del>
          </w:p>
        </w:tc>
        <w:tc>
          <w:tcPr>
            <w:tcW w:w="234" w:type="pct"/>
            <w:tcBorders>
              <w:top w:val="nil"/>
              <w:left w:val="nil"/>
              <w:bottom w:val="single" w:sz="4" w:space="0" w:color="auto"/>
              <w:right w:val="single" w:sz="4" w:space="0" w:color="auto"/>
            </w:tcBorders>
            <w:shd w:val="clear" w:color="auto" w:fill="auto"/>
            <w:noWrap/>
            <w:hideMark/>
          </w:tcPr>
          <w:p w14:paraId="2392EBE4" w14:textId="0700B7A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18" w:author="Houyem Rais" w:date="2024-02-22T15:03:00Z"/>
                <w:rFonts w:cs="Calibri"/>
                <w:sz w:val="18"/>
                <w:szCs w:val="18"/>
                <w:lang w:eastAsia="fr-FR"/>
              </w:rPr>
              <w:pPrChange w:id="13219" w:author="Houyem Rais" w:date="2024-02-22T15:03:00Z">
                <w:pPr>
                  <w:widowControl/>
                  <w:autoSpaceDE/>
                  <w:autoSpaceDN/>
                  <w:spacing w:before="0" w:after="0" w:line="240" w:lineRule="auto"/>
                  <w:jc w:val="center"/>
                </w:pPr>
              </w:pPrChange>
            </w:pPr>
            <w:del w:id="13220"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56704C4A" w14:textId="7B0E53C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21" w:author="Houyem Rais" w:date="2024-02-22T15:03:00Z"/>
                <w:rFonts w:cs="Calibri"/>
                <w:color w:val="000000"/>
                <w:sz w:val="18"/>
                <w:szCs w:val="18"/>
                <w:lang w:eastAsia="fr-FR"/>
              </w:rPr>
              <w:pPrChange w:id="13222" w:author="Houyem Rais" w:date="2024-02-22T15:03:00Z">
                <w:pPr>
                  <w:widowControl/>
                  <w:autoSpaceDE/>
                  <w:autoSpaceDN/>
                  <w:spacing w:before="0" w:after="0" w:line="240" w:lineRule="auto"/>
                  <w:jc w:val="center"/>
                </w:pPr>
              </w:pPrChange>
            </w:pPr>
            <w:del w:id="13223"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2D2B9125" w14:textId="4847FF3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24" w:author="Houyem Rais" w:date="2024-02-22T15:03:00Z"/>
                <w:rFonts w:cs="Calibri"/>
                <w:color w:val="000000"/>
                <w:sz w:val="18"/>
                <w:szCs w:val="18"/>
                <w:lang w:eastAsia="fr-FR"/>
              </w:rPr>
              <w:pPrChange w:id="13225" w:author="Houyem Rais" w:date="2024-02-22T15:03:00Z">
                <w:pPr>
                  <w:widowControl/>
                  <w:autoSpaceDE/>
                  <w:autoSpaceDN/>
                  <w:spacing w:before="0" w:after="0" w:line="240" w:lineRule="auto"/>
                  <w:jc w:val="center"/>
                </w:pPr>
              </w:pPrChange>
            </w:pPr>
            <w:del w:id="13226"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B6BFF3F" w14:textId="5B6932A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27" w:author="Houyem Rais" w:date="2024-02-22T15:03:00Z"/>
                <w:rFonts w:cs="Calibri"/>
                <w:color w:val="000000"/>
                <w:sz w:val="18"/>
                <w:szCs w:val="18"/>
                <w:lang w:eastAsia="fr-FR"/>
              </w:rPr>
              <w:pPrChange w:id="13228" w:author="Houyem Rais" w:date="2024-02-22T15:03:00Z">
                <w:pPr>
                  <w:widowControl/>
                  <w:autoSpaceDE/>
                  <w:autoSpaceDN/>
                  <w:spacing w:before="0" w:after="0" w:line="240" w:lineRule="auto"/>
                  <w:jc w:val="center"/>
                </w:pPr>
              </w:pPrChange>
            </w:pPr>
            <w:del w:id="13229" w:author="Houyem Rais" w:date="2024-02-22T15:03:00Z">
              <w:r w:rsidRPr="00007B3E" w:rsidDel="00CB2812">
                <w:rPr>
                  <w:rFonts w:cs="Calibri"/>
                  <w:color w:val="000000"/>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792C06AC" w14:textId="2B8C483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30" w:author="Houyem Rais" w:date="2024-02-22T15:03:00Z"/>
                <w:rFonts w:cs="Calibri"/>
                <w:color w:val="000000"/>
                <w:sz w:val="18"/>
                <w:szCs w:val="18"/>
                <w:lang w:eastAsia="fr-FR"/>
              </w:rPr>
              <w:pPrChange w:id="13231" w:author="Houyem Rais" w:date="2024-02-22T15:03:00Z">
                <w:pPr>
                  <w:widowControl/>
                  <w:autoSpaceDE/>
                  <w:autoSpaceDN/>
                  <w:spacing w:before="0" w:after="0" w:line="240" w:lineRule="auto"/>
                  <w:jc w:val="center"/>
                </w:pPr>
              </w:pPrChange>
            </w:pPr>
            <w:del w:id="13232" w:author="Houyem Rais" w:date="2024-02-22T15:03:00Z">
              <w:r w:rsidRPr="00007B3E" w:rsidDel="00CB2812">
                <w:rPr>
                  <w:rFonts w:cs="Calibri"/>
                  <w:color w:val="000000"/>
                  <w:sz w:val="18"/>
                  <w:szCs w:val="18"/>
                  <w:lang w:eastAsia="fr-FR"/>
                </w:rPr>
                <w:delText> </w:delText>
              </w:r>
            </w:del>
          </w:p>
        </w:tc>
      </w:tr>
      <w:tr w:rsidR="00244D6F" w:rsidRPr="00007B3E" w:rsidDel="00CB2812" w14:paraId="50CF5719" w14:textId="7468BDEF" w:rsidTr="005259CD">
        <w:trPr>
          <w:trHeight w:val="187"/>
          <w:del w:id="1323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9324394" w14:textId="7EF5EA1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34" w:author="Houyem Rais" w:date="2024-02-22T15:03:00Z"/>
                <w:rFonts w:cs="Calibri"/>
                <w:b/>
                <w:bCs/>
                <w:sz w:val="18"/>
                <w:szCs w:val="18"/>
                <w:lang w:eastAsia="fr-FR"/>
              </w:rPr>
              <w:pPrChange w:id="13235" w:author="Houyem Rais" w:date="2024-02-22T15:03:00Z">
                <w:pPr>
                  <w:widowControl/>
                  <w:autoSpaceDE/>
                  <w:autoSpaceDN/>
                  <w:spacing w:before="0" w:after="0" w:line="240" w:lineRule="auto"/>
                  <w:jc w:val="center"/>
                </w:pPr>
              </w:pPrChange>
            </w:pPr>
            <w:del w:id="13236"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7857639F" w14:textId="2B1F28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37" w:author="Houyem Rais" w:date="2024-02-22T15:03:00Z"/>
                <w:rFonts w:cs="Calibri"/>
                <w:sz w:val="18"/>
                <w:szCs w:val="18"/>
                <w:lang w:eastAsia="fr-FR"/>
              </w:rPr>
              <w:pPrChange w:id="13238" w:author="Houyem Rais" w:date="2024-02-22T15:03:00Z">
                <w:pPr>
                  <w:widowControl/>
                  <w:autoSpaceDE/>
                  <w:autoSpaceDN/>
                  <w:spacing w:before="0" w:after="0" w:line="240" w:lineRule="auto"/>
                  <w:jc w:val="left"/>
                </w:pPr>
              </w:pPrChange>
            </w:pPr>
            <w:del w:id="13239" w:author="Houyem Rais" w:date="2024-02-22T15:03:00Z">
              <w:r w:rsidRPr="00007B3E" w:rsidDel="00CB2812">
                <w:rPr>
                  <w:rFonts w:cs="Calibri"/>
                  <w:sz w:val="18"/>
                  <w:szCs w:val="18"/>
                  <w:lang w:eastAsia="fr-FR"/>
                </w:rPr>
                <w:delText>RETABLISSEMENT TYPE 1</w:delText>
              </w:r>
            </w:del>
          </w:p>
        </w:tc>
        <w:tc>
          <w:tcPr>
            <w:tcW w:w="234" w:type="pct"/>
            <w:tcBorders>
              <w:top w:val="nil"/>
              <w:left w:val="nil"/>
              <w:bottom w:val="single" w:sz="4" w:space="0" w:color="auto"/>
              <w:right w:val="single" w:sz="4" w:space="0" w:color="auto"/>
            </w:tcBorders>
            <w:shd w:val="clear" w:color="auto" w:fill="auto"/>
            <w:noWrap/>
            <w:hideMark/>
          </w:tcPr>
          <w:p w14:paraId="4B95C951" w14:textId="258E2C7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40" w:author="Houyem Rais" w:date="2024-02-22T15:03:00Z"/>
                <w:rFonts w:cs="Calibri"/>
                <w:sz w:val="18"/>
                <w:szCs w:val="18"/>
                <w:lang w:eastAsia="fr-FR"/>
              </w:rPr>
              <w:pPrChange w:id="13241" w:author="Houyem Rais" w:date="2024-02-22T15:03:00Z">
                <w:pPr>
                  <w:widowControl/>
                  <w:autoSpaceDE/>
                  <w:autoSpaceDN/>
                  <w:spacing w:before="0" w:after="0" w:line="240" w:lineRule="auto"/>
                  <w:jc w:val="center"/>
                </w:pPr>
              </w:pPrChange>
            </w:pPr>
            <w:del w:id="13242"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4C58FA52" w14:textId="22DF494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43" w:author="Houyem Rais" w:date="2024-02-22T15:03:00Z"/>
                <w:rFonts w:cs="Calibri"/>
                <w:color w:val="000000"/>
                <w:sz w:val="18"/>
                <w:szCs w:val="18"/>
                <w:lang w:eastAsia="fr-FR"/>
              </w:rPr>
              <w:pPrChange w:id="13244" w:author="Houyem Rais" w:date="2024-02-22T15:03:00Z">
                <w:pPr>
                  <w:widowControl/>
                  <w:autoSpaceDE/>
                  <w:autoSpaceDN/>
                  <w:spacing w:before="0" w:after="0" w:line="240" w:lineRule="auto"/>
                  <w:jc w:val="center"/>
                </w:pPr>
              </w:pPrChange>
            </w:pPr>
            <w:del w:id="13245"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0C880A16" w14:textId="1B88AB0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46" w:author="Houyem Rais" w:date="2024-02-22T15:03:00Z"/>
                <w:rFonts w:cs="Calibri"/>
                <w:color w:val="000000"/>
                <w:sz w:val="18"/>
                <w:szCs w:val="18"/>
                <w:lang w:eastAsia="fr-FR"/>
              </w:rPr>
              <w:pPrChange w:id="13247" w:author="Houyem Rais" w:date="2024-02-22T15:03:00Z">
                <w:pPr>
                  <w:widowControl/>
                  <w:autoSpaceDE/>
                  <w:autoSpaceDN/>
                  <w:spacing w:before="0" w:after="0" w:line="240" w:lineRule="auto"/>
                  <w:jc w:val="center"/>
                </w:pPr>
              </w:pPrChange>
            </w:pPr>
            <w:del w:id="13248"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59F7AFDA" w14:textId="29B6D00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49" w:author="Houyem Rais" w:date="2024-02-22T15:03:00Z"/>
                <w:rFonts w:cs="Calibri"/>
                <w:color w:val="000000"/>
                <w:sz w:val="18"/>
                <w:szCs w:val="18"/>
                <w:lang w:eastAsia="fr-FR"/>
              </w:rPr>
              <w:pPrChange w:id="13250" w:author="Houyem Rais" w:date="2024-02-22T15:03:00Z">
                <w:pPr>
                  <w:widowControl/>
                  <w:autoSpaceDE/>
                  <w:autoSpaceDN/>
                  <w:spacing w:before="0" w:after="0" w:line="240" w:lineRule="auto"/>
                  <w:jc w:val="center"/>
                </w:pPr>
              </w:pPrChange>
            </w:pPr>
            <w:del w:id="13251" w:author="Houyem Rais" w:date="2024-02-22T15:03:00Z">
              <w:r w:rsidRPr="00007B3E" w:rsidDel="00CB2812">
                <w:rPr>
                  <w:rFonts w:cs="Calibri"/>
                  <w:color w:val="000000"/>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0E223170" w14:textId="6554771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52" w:author="Houyem Rais" w:date="2024-02-22T15:03:00Z"/>
                <w:rFonts w:cs="Calibri"/>
                <w:color w:val="000000"/>
                <w:sz w:val="18"/>
                <w:szCs w:val="18"/>
                <w:lang w:eastAsia="fr-FR"/>
              </w:rPr>
              <w:pPrChange w:id="13253" w:author="Houyem Rais" w:date="2024-02-22T15:03:00Z">
                <w:pPr>
                  <w:widowControl/>
                  <w:autoSpaceDE/>
                  <w:autoSpaceDN/>
                  <w:spacing w:before="0" w:after="0" w:line="240" w:lineRule="auto"/>
                  <w:jc w:val="center"/>
                </w:pPr>
              </w:pPrChange>
            </w:pPr>
            <w:del w:id="13254" w:author="Houyem Rais" w:date="2024-02-22T15:03:00Z">
              <w:r w:rsidRPr="00007B3E" w:rsidDel="00CB2812">
                <w:rPr>
                  <w:rFonts w:cs="Calibri"/>
                  <w:color w:val="000000"/>
                  <w:sz w:val="18"/>
                  <w:szCs w:val="18"/>
                  <w:lang w:eastAsia="fr-FR"/>
                </w:rPr>
                <w:delText> </w:delText>
              </w:r>
            </w:del>
          </w:p>
        </w:tc>
      </w:tr>
      <w:tr w:rsidR="00244D6F" w:rsidRPr="00007B3E" w:rsidDel="00CB2812" w14:paraId="5F3C2E3C" w14:textId="61A7B098" w:rsidTr="005259CD">
        <w:trPr>
          <w:trHeight w:val="213"/>
          <w:del w:id="1325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D4D49E0" w14:textId="770296C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56" w:author="Houyem Rais" w:date="2024-02-22T15:03:00Z"/>
                <w:rFonts w:cs="Calibri"/>
                <w:b/>
                <w:bCs/>
                <w:sz w:val="18"/>
                <w:szCs w:val="18"/>
                <w:lang w:eastAsia="fr-FR"/>
              </w:rPr>
              <w:pPrChange w:id="13257" w:author="Houyem Rais" w:date="2024-02-22T15:03:00Z">
                <w:pPr>
                  <w:widowControl/>
                  <w:autoSpaceDE/>
                  <w:autoSpaceDN/>
                  <w:spacing w:before="0" w:after="0" w:line="240" w:lineRule="auto"/>
                  <w:jc w:val="center"/>
                </w:pPr>
              </w:pPrChange>
            </w:pPr>
            <w:del w:id="13258" w:author="Houyem Rais" w:date="2024-02-22T15:03:00Z">
              <w:r w:rsidRPr="00007B3E" w:rsidDel="00CB2812">
                <w:rPr>
                  <w:rFonts w:cs="Calibri"/>
                  <w:b/>
                  <w:bCs/>
                  <w:sz w:val="18"/>
                  <w:szCs w:val="18"/>
                  <w:lang w:eastAsia="fr-FR"/>
                </w:rPr>
                <w:delText>401</w:delText>
              </w:r>
            </w:del>
          </w:p>
        </w:tc>
        <w:tc>
          <w:tcPr>
            <w:tcW w:w="1450" w:type="pct"/>
            <w:tcBorders>
              <w:top w:val="nil"/>
              <w:left w:val="nil"/>
              <w:bottom w:val="single" w:sz="4" w:space="0" w:color="auto"/>
              <w:right w:val="single" w:sz="4" w:space="0" w:color="auto"/>
            </w:tcBorders>
            <w:shd w:val="clear" w:color="auto" w:fill="auto"/>
            <w:noWrap/>
            <w:hideMark/>
          </w:tcPr>
          <w:p w14:paraId="5917F083" w14:textId="438FFB5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59" w:author="Houyem Rais" w:date="2024-02-22T15:03:00Z"/>
                <w:rFonts w:cs="Calibri"/>
                <w:sz w:val="18"/>
                <w:szCs w:val="18"/>
                <w:lang w:eastAsia="fr-FR"/>
              </w:rPr>
              <w:pPrChange w:id="13260" w:author="Houyem Rais" w:date="2024-02-22T15:03:00Z">
                <w:pPr>
                  <w:widowControl/>
                  <w:autoSpaceDE/>
                  <w:autoSpaceDN/>
                  <w:spacing w:before="0" w:after="0" w:line="240" w:lineRule="auto"/>
                  <w:jc w:val="left"/>
                </w:pPr>
              </w:pPrChange>
            </w:pPr>
            <w:del w:id="13261" w:author="Houyem Rais" w:date="2024-02-22T15:03:00Z">
              <w:r w:rsidRPr="00007B3E" w:rsidDel="00CB2812">
                <w:rPr>
                  <w:rFonts w:cs="Calibri"/>
                  <w:sz w:val="18"/>
                  <w:szCs w:val="18"/>
                  <w:lang w:eastAsia="fr-FR"/>
                </w:rPr>
                <w:delText>Fourniture et mise en œuvre de la grave concassée non traitée 0/31,5mm</w:delText>
              </w:r>
            </w:del>
          </w:p>
        </w:tc>
        <w:tc>
          <w:tcPr>
            <w:tcW w:w="234" w:type="pct"/>
            <w:tcBorders>
              <w:top w:val="nil"/>
              <w:left w:val="nil"/>
              <w:bottom w:val="single" w:sz="4" w:space="0" w:color="auto"/>
              <w:right w:val="single" w:sz="4" w:space="0" w:color="auto"/>
            </w:tcBorders>
            <w:shd w:val="clear" w:color="auto" w:fill="auto"/>
            <w:noWrap/>
            <w:hideMark/>
          </w:tcPr>
          <w:p w14:paraId="0672BF24" w14:textId="0DC582A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62" w:author="Houyem Rais" w:date="2024-02-22T15:03:00Z"/>
                <w:rFonts w:cs="Calibri"/>
                <w:sz w:val="18"/>
                <w:szCs w:val="18"/>
                <w:lang w:eastAsia="fr-FR"/>
              </w:rPr>
              <w:pPrChange w:id="13263" w:author="Houyem Rais" w:date="2024-02-22T15:03:00Z">
                <w:pPr>
                  <w:widowControl/>
                  <w:autoSpaceDE/>
                  <w:autoSpaceDN/>
                  <w:spacing w:before="0" w:after="0" w:line="240" w:lineRule="auto"/>
                  <w:jc w:val="center"/>
                </w:pPr>
              </w:pPrChange>
            </w:pPr>
            <w:del w:id="13264"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7B1B6A9E" w14:textId="0BE0A63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65" w:author="Houyem Rais" w:date="2024-02-22T15:03:00Z"/>
                <w:rFonts w:cs="Calibri"/>
                <w:color w:val="000000"/>
                <w:sz w:val="18"/>
                <w:szCs w:val="18"/>
                <w:lang w:eastAsia="fr-FR"/>
              </w:rPr>
              <w:pPrChange w:id="13266" w:author="Houyem Rais" w:date="2024-02-22T15:03:00Z">
                <w:pPr>
                  <w:widowControl/>
                  <w:autoSpaceDE/>
                  <w:autoSpaceDN/>
                  <w:spacing w:before="0" w:after="0" w:line="240" w:lineRule="auto"/>
                  <w:jc w:val="center"/>
                </w:pPr>
              </w:pPrChange>
            </w:pPr>
            <w:del w:id="13267" w:author="Houyem Rais" w:date="2024-02-22T15:03:00Z">
              <w:r w:rsidRPr="00007B3E" w:rsidDel="00CB2812">
                <w:rPr>
                  <w:rFonts w:cs="Calibri"/>
                  <w:color w:val="000000"/>
                  <w:sz w:val="18"/>
                  <w:szCs w:val="18"/>
                  <w:lang w:eastAsia="fr-FR"/>
                </w:rPr>
                <w:delText>7000</w:delText>
              </w:r>
            </w:del>
          </w:p>
        </w:tc>
        <w:tc>
          <w:tcPr>
            <w:tcW w:w="772" w:type="pct"/>
            <w:tcBorders>
              <w:top w:val="nil"/>
              <w:left w:val="nil"/>
              <w:bottom w:val="single" w:sz="4" w:space="0" w:color="auto"/>
              <w:right w:val="single" w:sz="4" w:space="0" w:color="auto"/>
            </w:tcBorders>
            <w:shd w:val="clear" w:color="auto" w:fill="auto"/>
            <w:noWrap/>
            <w:hideMark/>
          </w:tcPr>
          <w:p w14:paraId="65D6257C" w14:textId="02CC93D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68" w:author="Houyem Rais" w:date="2024-02-22T15:03:00Z"/>
                <w:rFonts w:cs="Calibri"/>
                <w:color w:val="000000"/>
                <w:sz w:val="18"/>
                <w:szCs w:val="18"/>
                <w:lang w:eastAsia="fr-FR"/>
              </w:rPr>
              <w:pPrChange w:id="13269" w:author="Houyem Rais" w:date="2024-02-22T15:03:00Z">
                <w:pPr>
                  <w:widowControl/>
                  <w:autoSpaceDE/>
                  <w:autoSpaceDN/>
                  <w:spacing w:before="0" w:after="0" w:line="240" w:lineRule="auto"/>
                  <w:jc w:val="right"/>
                </w:pPr>
              </w:pPrChange>
            </w:pPr>
            <w:del w:id="13270" w:author="Houyem Rais" w:date="2024-02-22T15:03:00Z">
              <w:r w:rsidRPr="00007B3E" w:rsidDel="00CB2812">
                <w:rPr>
                  <w:rFonts w:cs="Calibri"/>
                  <w:color w:val="000000"/>
                  <w:sz w:val="18"/>
                  <w:szCs w:val="18"/>
                  <w:lang w:eastAsia="fr-FR"/>
                </w:rPr>
                <w:delText>35,000</w:delText>
              </w:r>
            </w:del>
          </w:p>
        </w:tc>
        <w:tc>
          <w:tcPr>
            <w:tcW w:w="694" w:type="pct"/>
            <w:tcBorders>
              <w:top w:val="nil"/>
              <w:left w:val="nil"/>
              <w:bottom w:val="single" w:sz="4" w:space="0" w:color="auto"/>
              <w:right w:val="single" w:sz="4" w:space="0" w:color="auto"/>
            </w:tcBorders>
            <w:shd w:val="clear" w:color="auto" w:fill="auto"/>
            <w:noWrap/>
            <w:hideMark/>
          </w:tcPr>
          <w:p w14:paraId="6368EA13" w14:textId="2C01D04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71" w:author="Houyem Rais" w:date="2024-02-22T15:03:00Z"/>
                <w:rFonts w:cs="Calibri"/>
                <w:sz w:val="18"/>
                <w:szCs w:val="18"/>
                <w:lang w:eastAsia="fr-FR"/>
              </w:rPr>
              <w:pPrChange w:id="13272" w:author="Houyem Rais" w:date="2024-02-22T15:03:00Z">
                <w:pPr>
                  <w:widowControl/>
                  <w:autoSpaceDE/>
                  <w:autoSpaceDN/>
                  <w:spacing w:before="0" w:after="0" w:line="240" w:lineRule="auto"/>
                  <w:jc w:val="right"/>
                </w:pPr>
              </w:pPrChange>
            </w:pPr>
            <w:del w:id="13273" w:author="Houyem Rais" w:date="2024-02-22T15:03:00Z">
              <w:r w:rsidRPr="00007B3E" w:rsidDel="00CB2812">
                <w:rPr>
                  <w:rFonts w:cs="Calibri"/>
                  <w:sz w:val="18"/>
                  <w:szCs w:val="18"/>
                  <w:lang w:eastAsia="fr-FR"/>
                </w:rPr>
                <w:delText>245 000,000</w:delText>
              </w:r>
            </w:del>
          </w:p>
        </w:tc>
        <w:tc>
          <w:tcPr>
            <w:tcW w:w="994" w:type="pct"/>
            <w:tcBorders>
              <w:top w:val="nil"/>
              <w:left w:val="nil"/>
              <w:bottom w:val="single" w:sz="4" w:space="0" w:color="auto"/>
              <w:right w:val="single" w:sz="4" w:space="0" w:color="auto"/>
            </w:tcBorders>
            <w:shd w:val="clear" w:color="auto" w:fill="auto"/>
            <w:noWrap/>
            <w:hideMark/>
          </w:tcPr>
          <w:p w14:paraId="4AE8C78C" w14:textId="1DC31FC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74" w:author="Houyem Rais" w:date="2024-02-22T15:03:00Z"/>
                <w:rFonts w:cs="Calibri"/>
                <w:color w:val="000000"/>
                <w:sz w:val="18"/>
                <w:szCs w:val="18"/>
                <w:lang w:eastAsia="fr-FR"/>
              </w:rPr>
              <w:pPrChange w:id="13275" w:author="Houyem Rais" w:date="2024-02-22T15:03:00Z">
                <w:pPr>
                  <w:widowControl/>
                  <w:autoSpaceDE/>
                  <w:autoSpaceDN/>
                  <w:spacing w:before="0" w:after="0" w:line="240" w:lineRule="auto"/>
                  <w:jc w:val="center"/>
                </w:pPr>
              </w:pPrChange>
            </w:pPr>
            <w:del w:id="13276" w:author="Houyem Rais" w:date="2024-02-22T15:03:00Z">
              <w:r w:rsidRPr="00007B3E" w:rsidDel="00CB2812">
                <w:rPr>
                  <w:rFonts w:cs="Calibri"/>
                  <w:color w:val="000000"/>
                  <w:sz w:val="18"/>
                  <w:szCs w:val="18"/>
                  <w:lang w:eastAsia="fr-FR"/>
                </w:rPr>
                <w:delText> </w:delText>
              </w:r>
            </w:del>
          </w:p>
        </w:tc>
      </w:tr>
      <w:tr w:rsidR="00244D6F" w:rsidRPr="00007B3E" w:rsidDel="00CB2812" w14:paraId="363AE0C7" w14:textId="68359FCB" w:rsidTr="005259CD">
        <w:trPr>
          <w:trHeight w:val="213"/>
          <w:del w:id="1327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2C68E9D" w14:textId="0F006A4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78" w:author="Houyem Rais" w:date="2024-02-22T15:03:00Z"/>
                <w:rFonts w:cs="Calibri"/>
                <w:b/>
                <w:bCs/>
                <w:sz w:val="18"/>
                <w:szCs w:val="18"/>
                <w:lang w:eastAsia="fr-FR"/>
              </w:rPr>
              <w:pPrChange w:id="13279" w:author="Houyem Rais" w:date="2024-02-22T15:03:00Z">
                <w:pPr>
                  <w:widowControl/>
                  <w:autoSpaceDE/>
                  <w:autoSpaceDN/>
                  <w:spacing w:before="0" w:after="0" w:line="240" w:lineRule="auto"/>
                  <w:jc w:val="center"/>
                </w:pPr>
              </w:pPrChange>
            </w:pPr>
            <w:del w:id="13280" w:author="Houyem Rais" w:date="2024-02-22T15:03:00Z">
              <w:r w:rsidRPr="00007B3E" w:rsidDel="00CB2812">
                <w:rPr>
                  <w:rFonts w:cs="Calibri"/>
                  <w:b/>
                  <w:bCs/>
                  <w:sz w:val="18"/>
                  <w:szCs w:val="18"/>
                  <w:lang w:eastAsia="fr-FR"/>
                </w:rPr>
                <w:delText>402</w:delText>
              </w:r>
            </w:del>
          </w:p>
        </w:tc>
        <w:tc>
          <w:tcPr>
            <w:tcW w:w="1450" w:type="pct"/>
            <w:tcBorders>
              <w:top w:val="nil"/>
              <w:left w:val="nil"/>
              <w:bottom w:val="single" w:sz="4" w:space="0" w:color="auto"/>
              <w:right w:val="single" w:sz="4" w:space="0" w:color="auto"/>
            </w:tcBorders>
            <w:shd w:val="clear" w:color="auto" w:fill="auto"/>
            <w:noWrap/>
            <w:hideMark/>
          </w:tcPr>
          <w:p w14:paraId="3659D635" w14:textId="03534A1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81" w:author="Houyem Rais" w:date="2024-02-22T15:03:00Z"/>
                <w:rFonts w:cs="Calibri"/>
                <w:sz w:val="18"/>
                <w:szCs w:val="18"/>
                <w:lang w:eastAsia="fr-FR"/>
              </w:rPr>
              <w:pPrChange w:id="13282" w:author="Houyem Rais" w:date="2024-02-22T15:03:00Z">
                <w:pPr>
                  <w:widowControl/>
                  <w:autoSpaceDE/>
                  <w:autoSpaceDN/>
                  <w:spacing w:before="0" w:after="0" w:line="240" w:lineRule="auto"/>
                  <w:jc w:val="left"/>
                </w:pPr>
              </w:pPrChange>
            </w:pPr>
            <w:del w:id="13283" w:author="Houyem Rais" w:date="2024-02-22T15:03:00Z">
              <w:r w:rsidRPr="00007B3E" w:rsidDel="00CB2812">
                <w:rPr>
                  <w:rFonts w:cs="Calibri"/>
                  <w:sz w:val="18"/>
                  <w:szCs w:val="18"/>
                  <w:lang w:eastAsia="fr-FR"/>
                </w:rPr>
                <w:delText>Fourniture et mise en œuvre de la grave Reconstituée et Humidifiée GRH</w:delText>
              </w:r>
            </w:del>
          </w:p>
        </w:tc>
        <w:tc>
          <w:tcPr>
            <w:tcW w:w="234" w:type="pct"/>
            <w:tcBorders>
              <w:top w:val="nil"/>
              <w:left w:val="nil"/>
              <w:bottom w:val="single" w:sz="4" w:space="0" w:color="auto"/>
              <w:right w:val="single" w:sz="4" w:space="0" w:color="auto"/>
            </w:tcBorders>
            <w:shd w:val="clear" w:color="auto" w:fill="auto"/>
            <w:noWrap/>
            <w:hideMark/>
          </w:tcPr>
          <w:p w14:paraId="2F7B796F" w14:textId="7A284F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84" w:author="Houyem Rais" w:date="2024-02-22T15:03:00Z"/>
                <w:rFonts w:cs="Calibri"/>
                <w:sz w:val="18"/>
                <w:szCs w:val="18"/>
                <w:lang w:eastAsia="fr-FR"/>
              </w:rPr>
              <w:pPrChange w:id="13285" w:author="Houyem Rais" w:date="2024-02-22T15:03:00Z">
                <w:pPr>
                  <w:widowControl/>
                  <w:autoSpaceDE/>
                  <w:autoSpaceDN/>
                  <w:spacing w:before="0" w:after="0" w:line="240" w:lineRule="auto"/>
                  <w:jc w:val="center"/>
                </w:pPr>
              </w:pPrChange>
            </w:pPr>
            <w:del w:id="13286"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2EEE6A6C" w14:textId="10F9587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87" w:author="Houyem Rais" w:date="2024-02-22T15:03:00Z"/>
                <w:rFonts w:cs="Calibri"/>
                <w:color w:val="000000"/>
                <w:sz w:val="18"/>
                <w:szCs w:val="18"/>
                <w:lang w:eastAsia="fr-FR"/>
              </w:rPr>
              <w:pPrChange w:id="13288" w:author="Houyem Rais" w:date="2024-02-22T15:03:00Z">
                <w:pPr>
                  <w:widowControl/>
                  <w:autoSpaceDE/>
                  <w:autoSpaceDN/>
                  <w:spacing w:before="0" w:after="0" w:line="240" w:lineRule="auto"/>
                  <w:jc w:val="center"/>
                </w:pPr>
              </w:pPrChange>
            </w:pPr>
            <w:del w:id="13289" w:author="Houyem Rais" w:date="2024-02-22T15:03:00Z">
              <w:r w:rsidRPr="00007B3E" w:rsidDel="00CB2812">
                <w:rPr>
                  <w:rFonts w:cs="Calibri"/>
                  <w:color w:val="000000"/>
                  <w:sz w:val="18"/>
                  <w:szCs w:val="18"/>
                  <w:lang w:eastAsia="fr-FR"/>
                </w:rPr>
                <w:delText>4000</w:delText>
              </w:r>
            </w:del>
          </w:p>
        </w:tc>
        <w:tc>
          <w:tcPr>
            <w:tcW w:w="772" w:type="pct"/>
            <w:tcBorders>
              <w:top w:val="nil"/>
              <w:left w:val="nil"/>
              <w:bottom w:val="single" w:sz="4" w:space="0" w:color="auto"/>
              <w:right w:val="single" w:sz="4" w:space="0" w:color="auto"/>
            </w:tcBorders>
            <w:shd w:val="clear" w:color="auto" w:fill="auto"/>
            <w:noWrap/>
            <w:hideMark/>
          </w:tcPr>
          <w:p w14:paraId="0B757593" w14:textId="7F4CE8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90" w:author="Houyem Rais" w:date="2024-02-22T15:03:00Z"/>
                <w:rFonts w:cs="Calibri"/>
                <w:color w:val="000000"/>
                <w:sz w:val="18"/>
                <w:szCs w:val="18"/>
                <w:lang w:eastAsia="fr-FR"/>
              </w:rPr>
              <w:pPrChange w:id="13291" w:author="Houyem Rais" w:date="2024-02-22T15:03:00Z">
                <w:pPr>
                  <w:widowControl/>
                  <w:autoSpaceDE/>
                  <w:autoSpaceDN/>
                  <w:spacing w:before="0" w:after="0" w:line="240" w:lineRule="auto"/>
                  <w:jc w:val="right"/>
                </w:pPr>
              </w:pPrChange>
            </w:pPr>
            <w:del w:id="13292" w:author="Houyem Rais" w:date="2024-02-22T15:03:00Z">
              <w:r w:rsidRPr="00007B3E" w:rsidDel="00CB2812">
                <w:rPr>
                  <w:rFonts w:cs="Calibri"/>
                  <w:color w:val="000000"/>
                  <w:sz w:val="18"/>
                  <w:szCs w:val="18"/>
                  <w:lang w:eastAsia="fr-FR"/>
                </w:rPr>
                <w:delText>50,000</w:delText>
              </w:r>
            </w:del>
          </w:p>
        </w:tc>
        <w:tc>
          <w:tcPr>
            <w:tcW w:w="694" w:type="pct"/>
            <w:tcBorders>
              <w:top w:val="nil"/>
              <w:left w:val="nil"/>
              <w:bottom w:val="single" w:sz="4" w:space="0" w:color="auto"/>
              <w:right w:val="single" w:sz="4" w:space="0" w:color="auto"/>
            </w:tcBorders>
            <w:shd w:val="clear" w:color="auto" w:fill="auto"/>
            <w:noWrap/>
            <w:hideMark/>
          </w:tcPr>
          <w:p w14:paraId="342C2EB1" w14:textId="5838287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93" w:author="Houyem Rais" w:date="2024-02-22T15:03:00Z"/>
                <w:rFonts w:cs="Calibri"/>
                <w:sz w:val="18"/>
                <w:szCs w:val="18"/>
                <w:lang w:eastAsia="fr-FR"/>
              </w:rPr>
              <w:pPrChange w:id="13294" w:author="Houyem Rais" w:date="2024-02-22T15:03:00Z">
                <w:pPr>
                  <w:widowControl/>
                  <w:autoSpaceDE/>
                  <w:autoSpaceDN/>
                  <w:spacing w:before="0" w:after="0" w:line="240" w:lineRule="auto"/>
                  <w:jc w:val="right"/>
                </w:pPr>
              </w:pPrChange>
            </w:pPr>
            <w:del w:id="13295" w:author="Houyem Rais" w:date="2024-02-22T15:03:00Z">
              <w:r w:rsidRPr="00007B3E" w:rsidDel="00CB2812">
                <w:rPr>
                  <w:rFonts w:cs="Calibri"/>
                  <w:sz w:val="18"/>
                  <w:szCs w:val="18"/>
                  <w:lang w:eastAsia="fr-FR"/>
                </w:rPr>
                <w:delText>200 000,000</w:delText>
              </w:r>
            </w:del>
          </w:p>
        </w:tc>
        <w:tc>
          <w:tcPr>
            <w:tcW w:w="994" w:type="pct"/>
            <w:tcBorders>
              <w:top w:val="nil"/>
              <w:left w:val="nil"/>
              <w:bottom w:val="single" w:sz="4" w:space="0" w:color="auto"/>
              <w:right w:val="single" w:sz="4" w:space="0" w:color="auto"/>
            </w:tcBorders>
            <w:shd w:val="clear" w:color="auto" w:fill="auto"/>
            <w:noWrap/>
            <w:hideMark/>
          </w:tcPr>
          <w:p w14:paraId="1E080F2D" w14:textId="4655E4C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296" w:author="Houyem Rais" w:date="2024-02-22T15:03:00Z"/>
                <w:rFonts w:cs="Calibri"/>
                <w:color w:val="000000"/>
                <w:sz w:val="18"/>
                <w:szCs w:val="18"/>
                <w:lang w:eastAsia="fr-FR"/>
              </w:rPr>
              <w:pPrChange w:id="13297" w:author="Houyem Rais" w:date="2024-02-22T15:03:00Z">
                <w:pPr>
                  <w:widowControl/>
                  <w:autoSpaceDE/>
                  <w:autoSpaceDN/>
                  <w:spacing w:before="0" w:after="0" w:line="240" w:lineRule="auto"/>
                  <w:jc w:val="center"/>
                </w:pPr>
              </w:pPrChange>
            </w:pPr>
            <w:del w:id="13298" w:author="Houyem Rais" w:date="2024-02-22T15:03:00Z">
              <w:r w:rsidRPr="00007B3E" w:rsidDel="00CB2812">
                <w:rPr>
                  <w:rFonts w:cs="Calibri"/>
                  <w:color w:val="000000"/>
                  <w:sz w:val="18"/>
                  <w:szCs w:val="18"/>
                  <w:lang w:eastAsia="fr-FR"/>
                </w:rPr>
                <w:delText> </w:delText>
              </w:r>
            </w:del>
          </w:p>
        </w:tc>
      </w:tr>
      <w:tr w:rsidR="00244D6F" w:rsidRPr="00007B3E" w:rsidDel="00CB2812" w14:paraId="1AB7BE90" w14:textId="58448F33" w:rsidTr="005259CD">
        <w:trPr>
          <w:trHeight w:val="213"/>
          <w:del w:id="13299"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BCE0B50" w14:textId="7513D4E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00" w:author="Houyem Rais" w:date="2024-02-22T15:03:00Z"/>
                <w:rFonts w:cs="Calibri"/>
                <w:b/>
                <w:bCs/>
                <w:sz w:val="18"/>
                <w:szCs w:val="18"/>
                <w:lang w:eastAsia="fr-FR"/>
              </w:rPr>
              <w:pPrChange w:id="13301" w:author="Houyem Rais" w:date="2024-02-22T15:03:00Z">
                <w:pPr>
                  <w:widowControl/>
                  <w:autoSpaceDE/>
                  <w:autoSpaceDN/>
                  <w:spacing w:before="0" w:after="0" w:line="240" w:lineRule="auto"/>
                  <w:jc w:val="center"/>
                </w:pPr>
              </w:pPrChange>
            </w:pPr>
            <w:del w:id="13302" w:author="Houyem Rais" w:date="2024-02-22T15:03:00Z">
              <w:r w:rsidRPr="00007B3E" w:rsidDel="00CB2812">
                <w:rPr>
                  <w:rFonts w:cs="Calibri"/>
                  <w:b/>
                  <w:bCs/>
                  <w:sz w:val="18"/>
                  <w:szCs w:val="18"/>
                  <w:lang w:eastAsia="fr-FR"/>
                </w:rPr>
                <w:delText>403</w:delText>
              </w:r>
            </w:del>
          </w:p>
        </w:tc>
        <w:tc>
          <w:tcPr>
            <w:tcW w:w="1450" w:type="pct"/>
            <w:tcBorders>
              <w:top w:val="nil"/>
              <w:left w:val="nil"/>
              <w:bottom w:val="single" w:sz="4" w:space="0" w:color="auto"/>
              <w:right w:val="single" w:sz="4" w:space="0" w:color="auto"/>
            </w:tcBorders>
            <w:shd w:val="clear" w:color="auto" w:fill="auto"/>
            <w:noWrap/>
            <w:hideMark/>
          </w:tcPr>
          <w:p w14:paraId="7A94A771" w14:textId="628CA9A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03" w:author="Houyem Rais" w:date="2024-02-22T15:03:00Z"/>
                <w:rFonts w:cs="Calibri"/>
                <w:sz w:val="18"/>
                <w:szCs w:val="18"/>
                <w:lang w:eastAsia="fr-FR"/>
              </w:rPr>
              <w:pPrChange w:id="13304" w:author="Houyem Rais" w:date="2024-02-22T15:03:00Z">
                <w:pPr>
                  <w:widowControl/>
                  <w:autoSpaceDE/>
                  <w:autoSpaceDN/>
                  <w:spacing w:before="0" w:after="0" w:line="240" w:lineRule="auto"/>
                  <w:jc w:val="left"/>
                </w:pPr>
              </w:pPrChange>
            </w:pPr>
            <w:del w:id="13305" w:author="Houyem Rais" w:date="2024-02-22T15:03:00Z">
              <w:r w:rsidRPr="00007B3E" w:rsidDel="00CB2812">
                <w:rPr>
                  <w:rFonts w:cs="Calibri"/>
                  <w:sz w:val="18"/>
                  <w:szCs w:val="18"/>
                  <w:lang w:eastAsia="fr-FR"/>
                </w:rPr>
                <w:delText>Imprégnation</w:delText>
              </w:r>
            </w:del>
          </w:p>
        </w:tc>
        <w:tc>
          <w:tcPr>
            <w:tcW w:w="234" w:type="pct"/>
            <w:tcBorders>
              <w:top w:val="nil"/>
              <w:left w:val="nil"/>
              <w:bottom w:val="single" w:sz="4" w:space="0" w:color="auto"/>
              <w:right w:val="single" w:sz="4" w:space="0" w:color="auto"/>
            </w:tcBorders>
            <w:shd w:val="clear" w:color="auto" w:fill="auto"/>
            <w:noWrap/>
            <w:hideMark/>
          </w:tcPr>
          <w:p w14:paraId="33E8A0C6" w14:textId="678BF1F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06" w:author="Houyem Rais" w:date="2024-02-22T15:03:00Z"/>
                <w:rFonts w:cs="Calibri"/>
                <w:sz w:val="18"/>
                <w:szCs w:val="18"/>
                <w:lang w:eastAsia="fr-FR"/>
              </w:rPr>
              <w:pPrChange w:id="13307" w:author="Houyem Rais" w:date="2024-02-22T15:03:00Z">
                <w:pPr>
                  <w:widowControl/>
                  <w:autoSpaceDE/>
                  <w:autoSpaceDN/>
                  <w:spacing w:before="0" w:after="0" w:line="240" w:lineRule="auto"/>
                  <w:jc w:val="center"/>
                </w:pPr>
              </w:pPrChange>
            </w:pPr>
            <w:del w:id="13308"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2</w:delText>
              </w:r>
            </w:del>
          </w:p>
        </w:tc>
        <w:tc>
          <w:tcPr>
            <w:tcW w:w="464" w:type="pct"/>
            <w:tcBorders>
              <w:top w:val="nil"/>
              <w:left w:val="nil"/>
              <w:bottom w:val="single" w:sz="4" w:space="0" w:color="auto"/>
              <w:right w:val="single" w:sz="4" w:space="0" w:color="auto"/>
            </w:tcBorders>
            <w:shd w:val="clear" w:color="auto" w:fill="auto"/>
            <w:noWrap/>
            <w:hideMark/>
          </w:tcPr>
          <w:p w14:paraId="7E6C962E" w14:textId="7CA2B0F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09" w:author="Houyem Rais" w:date="2024-02-22T15:03:00Z"/>
                <w:rFonts w:cs="Calibri"/>
                <w:color w:val="000000"/>
                <w:sz w:val="18"/>
                <w:szCs w:val="18"/>
                <w:lang w:eastAsia="fr-FR"/>
              </w:rPr>
              <w:pPrChange w:id="13310" w:author="Houyem Rais" w:date="2024-02-22T15:03:00Z">
                <w:pPr>
                  <w:widowControl/>
                  <w:autoSpaceDE/>
                  <w:autoSpaceDN/>
                  <w:spacing w:before="0" w:after="0" w:line="240" w:lineRule="auto"/>
                  <w:jc w:val="center"/>
                </w:pPr>
              </w:pPrChange>
            </w:pPr>
            <w:del w:id="13311" w:author="Houyem Rais" w:date="2024-02-22T15:03:00Z">
              <w:r w:rsidRPr="00007B3E" w:rsidDel="00CB2812">
                <w:rPr>
                  <w:rFonts w:cs="Calibri"/>
                  <w:color w:val="000000"/>
                  <w:sz w:val="18"/>
                  <w:szCs w:val="18"/>
                  <w:lang w:eastAsia="fr-FR"/>
                </w:rPr>
                <w:delText>17000</w:delText>
              </w:r>
            </w:del>
          </w:p>
        </w:tc>
        <w:tc>
          <w:tcPr>
            <w:tcW w:w="772" w:type="pct"/>
            <w:tcBorders>
              <w:top w:val="nil"/>
              <w:left w:val="nil"/>
              <w:bottom w:val="single" w:sz="4" w:space="0" w:color="auto"/>
              <w:right w:val="single" w:sz="4" w:space="0" w:color="auto"/>
            </w:tcBorders>
            <w:shd w:val="clear" w:color="auto" w:fill="auto"/>
            <w:noWrap/>
            <w:hideMark/>
          </w:tcPr>
          <w:p w14:paraId="26CA6324" w14:textId="22A488E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12" w:author="Houyem Rais" w:date="2024-02-22T15:03:00Z"/>
                <w:rFonts w:cs="Calibri"/>
                <w:color w:val="000000"/>
                <w:sz w:val="18"/>
                <w:szCs w:val="18"/>
                <w:lang w:eastAsia="fr-FR"/>
              </w:rPr>
              <w:pPrChange w:id="13313" w:author="Houyem Rais" w:date="2024-02-22T15:03:00Z">
                <w:pPr>
                  <w:widowControl/>
                  <w:autoSpaceDE/>
                  <w:autoSpaceDN/>
                  <w:spacing w:before="0" w:after="0" w:line="240" w:lineRule="auto"/>
                  <w:jc w:val="right"/>
                </w:pPr>
              </w:pPrChange>
            </w:pPr>
            <w:del w:id="13314" w:author="Houyem Rais" w:date="2024-02-22T15:03:00Z">
              <w:r w:rsidRPr="00007B3E" w:rsidDel="00CB2812">
                <w:rPr>
                  <w:rFonts w:cs="Calibri"/>
                  <w:color w:val="000000"/>
                  <w:sz w:val="18"/>
                  <w:szCs w:val="18"/>
                  <w:lang w:eastAsia="fr-FR"/>
                </w:rPr>
                <w:delText>3,000</w:delText>
              </w:r>
            </w:del>
          </w:p>
        </w:tc>
        <w:tc>
          <w:tcPr>
            <w:tcW w:w="694" w:type="pct"/>
            <w:tcBorders>
              <w:top w:val="nil"/>
              <w:left w:val="nil"/>
              <w:bottom w:val="single" w:sz="4" w:space="0" w:color="auto"/>
              <w:right w:val="single" w:sz="4" w:space="0" w:color="auto"/>
            </w:tcBorders>
            <w:shd w:val="clear" w:color="auto" w:fill="auto"/>
            <w:noWrap/>
            <w:hideMark/>
          </w:tcPr>
          <w:p w14:paraId="3D4A1C71" w14:textId="27DD275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15" w:author="Houyem Rais" w:date="2024-02-22T15:03:00Z"/>
                <w:rFonts w:cs="Calibri"/>
                <w:sz w:val="18"/>
                <w:szCs w:val="18"/>
                <w:lang w:eastAsia="fr-FR"/>
              </w:rPr>
              <w:pPrChange w:id="13316" w:author="Houyem Rais" w:date="2024-02-22T15:03:00Z">
                <w:pPr>
                  <w:widowControl/>
                  <w:autoSpaceDE/>
                  <w:autoSpaceDN/>
                  <w:spacing w:before="0" w:after="0" w:line="240" w:lineRule="auto"/>
                  <w:jc w:val="right"/>
                </w:pPr>
              </w:pPrChange>
            </w:pPr>
            <w:del w:id="13317" w:author="Houyem Rais" w:date="2024-02-22T15:03:00Z">
              <w:r w:rsidRPr="00007B3E" w:rsidDel="00CB2812">
                <w:rPr>
                  <w:rFonts w:cs="Calibri"/>
                  <w:sz w:val="18"/>
                  <w:szCs w:val="18"/>
                  <w:lang w:eastAsia="fr-FR"/>
                </w:rPr>
                <w:delText>51 000,000</w:delText>
              </w:r>
            </w:del>
          </w:p>
        </w:tc>
        <w:tc>
          <w:tcPr>
            <w:tcW w:w="994" w:type="pct"/>
            <w:tcBorders>
              <w:top w:val="nil"/>
              <w:left w:val="nil"/>
              <w:bottom w:val="single" w:sz="4" w:space="0" w:color="auto"/>
              <w:right w:val="single" w:sz="4" w:space="0" w:color="auto"/>
            </w:tcBorders>
            <w:shd w:val="clear" w:color="auto" w:fill="auto"/>
            <w:noWrap/>
            <w:hideMark/>
          </w:tcPr>
          <w:p w14:paraId="5F31F603" w14:textId="066127E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18" w:author="Houyem Rais" w:date="2024-02-22T15:03:00Z"/>
                <w:rFonts w:cs="Calibri"/>
                <w:color w:val="000000"/>
                <w:sz w:val="18"/>
                <w:szCs w:val="18"/>
                <w:lang w:eastAsia="fr-FR"/>
              </w:rPr>
              <w:pPrChange w:id="13319" w:author="Houyem Rais" w:date="2024-02-22T15:03:00Z">
                <w:pPr>
                  <w:widowControl/>
                  <w:autoSpaceDE/>
                  <w:autoSpaceDN/>
                  <w:spacing w:before="0" w:after="0" w:line="240" w:lineRule="auto"/>
                  <w:jc w:val="center"/>
                </w:pPr>
              </w:pPrChange>
            </w:pPr>
            <w:del w:id="13320" w:author="Houyem Rais" w:date="2024-02-22T15:03:00Z">
              <w:r w:rsidRPr="00007B3E" w:rsidDel="00CB2812">
                <w:rPr>
                  <w:rFonts w:cs="Calibri"/>
                  <w:color w:val="000000"/>
                  <w:sz w:val="18"/>
                  <w:szCs w:val="18"/>
                  <w:lang w:eastAsia="fr-FR"/>
                </w:rPr>
                <w:delText> </w:delText>
              </w:r>
            </w:del>
          </w:p>
        </w:tc>
      </w:tr>
      <w:tr w:rsidR="00244D6F" w:rsidRPr="00007B3E" w:rsidDel="00CB2812" w14:paraId="6ED8F1DF" w14:textId="57835346" w:rsidTr="005259CD">
        <w:trPr>
          <w:trHeight w:val="213"/>
          <w:del w:id="1332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6165C41" w14:textId="1AD59BB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22" w:author="Houyem Rais" w:date="2024-02-22T15:03:00Z"/>
                <w:rFonts w:cs="Calibri"/>
                <w:b/>
                <w:bCs/>
                <w:sz w:val="18"/>
                <w:szCs w:val="18"/>
                <w:lang w:eastAsia="fr-FR"/>
              </w:rPr>
              <w:pPrChange w:id="13323" w:author="Houyem Rais" w:date="2024-02-22T15:03:00Z">
                <w:pPr>
                  <w:widowControl/>
                  <w:autoSpaceDE/>
                  <w:autoSpaceDN/>
                  <w:spacing w:before="0" w:after="0" w:line="240" w:lineRule="auto"/>
                  <w:jc w:val="center"/>
                </w:pPr>
              </w:pPrChange>
            </w:pPr>
            <w:del w:id="13324" w:author="Houyem Rais" w:date="2024-02-22T15:03:00Z">
              <w:r w:rsidRPr="00007B3E" w:rsidDel="00CB2812">
                <w:rPr>
                  <w:rFonts w:cs="Calibri"/>
                  <w:b/>
                  <w:bCs/>
                  <w:sz w:val="18"/>
                  <w:szCs w:val="18"/>
                  <w:lang w:eastAsia="fr-FR"/>
                </w:rPr>
                <w:delText>404</w:delText>
              </w:r>
            </w:del>
          </w:p>
        </w:tc>
        <w:tc>
          <w:tcPr>
            <w:tcW w:w="1450" w:type="pct"/>
            <w:tcBorders>
              <w:top w:val="nil"/>
              <w:left w:val="nil"/>
              <w:bottom w:val="single" w:sz="4" w:space="0" w:color="auto"/>
              <w:right w:val="single" w:sz="4" w:space="0" w:color="auto"/>
            </w:tcBorders>
            <w:shd w:val="clear" w:color="auto" w:fill="auto"/>
            <w:noWrap/>
            <w:hideMark/>
          </w:tcPr>
          <w:p w14:paraId="72DDD718" w14:textId="751DA9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25" w:author="Houyem Rais" w:date="2024-02-22T15:03:00Z"/>
                <w:rFonts w:cs="Calibri"/>
                <w:sz w:val="18"/>
                <w:szCs w:val="18"/>
                <w:lang w:eastAsia="fr-FR"/>
              </w:rPr>
              <w:pPrChange w:id="13326" w:author="Houyem Rais" w:date="2024-02-22T15:03:00Z">
                <w:pPr>
                  <w:widowControl/>
                  <w:autoSpaceDE/>
                  <w:autoSpaceDN/>
                  <w:spacing w:before="0" w:after="0" w:line="240" w:lineRule="auto"/>
                  <w:jc w:val="left"/>
                </w:pPr>
              </w:pPrChange>
            </w:pPr>
            <w:del w:id="13327" w:author="Houyem Rais" w:date="2024-02-22T15:03:00Z">
              <w:r w:rsidRPr="00007B3E" w:rsidDel="00CB2812">
                <w:rPr>
                  <w:rFonts w:cs="Calibri"/>
                  <w:sz w:val="18"/>
                  <w:szCs w:val="18"/>
                  <w:lang w:eastAsia="fr-FR"/>
                </w:rPr>
                <w:delText>Couche d'accrochage</w:delText>
              </w:r>
            </w:del>
          </w:p>
        </w:tc>
        <w:tc>
          <w:tcPr>
            <w:tcW w:w="234" w:type="pct"/>
            <w:tcBorders>
              <w:top w:val="nil"/>
              <w:left w:val="nil"/>
              <w:bottom w:val="single" w:sz="4" w:space="0" w:color="auto"/>
              <w:right w:val="single" w:sz="4" w:space="0" w:color="auto"/>
            </w:tcBorders>
            <w:shd w:val="clear" w:color="auto" w:fill="auto"/>
            <w:noWrap/>
            <w:hideMark/>
          </w:tcPr>
          <w:p w14:paraId="43919760" w14:textId="31D2F84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28" w:author="Houyem Rais" w:date="2024-02-22T15:03:00Z"/>
                <w:rFonts w:cs="Calibri"/>
                <w:sz w:val="18"/>
                <w:szCs w:val="18"/>
                <w:lang w:eastAsia="fr-FR"/>
              </w:rPr>
              <w:pPrChange w:id="13329" w:author="Houyem Rais" w:date="2024-02-22T15:03:00Z">
                <w:pPr>
                  <w:widowControl/>
                  <w:autoSpaceDE/>
                  <w:autoSpaceDN/>
                  <w:spacing w:before="0" w:after="0" w:line="240" w:lineRule="auto"/>
                  <w:jc w:val="center"/>
                </w:pPr>
              </w:pPrChange>
            </w:pPr>
            <w:del w:id="13330"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2</w:delText>
              </w:r>
            </w:del>
          </w:p>
        </w:tc>
        <w:tc>
          <w:tcPr>
            <w:tcW w:w="464" w:type="pct"/>
            <w:tcBorders>
              <w:top w:val="nil"/>
              <w:left w:val="nil"/>
              <w:bottom w:val="single" w:sz="4" w:space="0" w:color="auto"/>
              <w:right w:val="single" w:sz="4" w:space="0" w:color="auto"/>
            </w:tcBorders>
            <w:shd w:val="clear" w:color="auto" w:fill="auto"/>
            <w:noWrap/>
            <w:hideMark/>
          </w:tcPr>
          <w:p w14:paraId="436907D4" w14:textId="3E4FD58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31" w:author="Houyem Rais" w:date="2024-02-22T15:03:00Z"/>
                <w:rFonts w:cs="Calibri"/>
                <w:color w:val="000000"/>
                <w:sz w:val="18"/>
                <w:szCs w:val="18"/>
                <w:lang w:eastAsia="fr-FR"/>
              </w:rPr>
              <w:pPrChange w:id="13332" w:author="Houyem Rais" w:date="2024-02-22T15:03:00Z">
                <w:pPr>
                  <w:widowControl/>
                  <w:autoSpaceDE/>
                  <w:autoSpaceDN/>
                  <w:spacing w:before="0" w:after="0" w:line="240" w:lineRule="auto"/>
                  <w:jc w:val="center"/>
                </w:pPr>
              </w:pPrChange>
            </w:pPr>
            <w:del w:id="13333" w:author="Houyem Rais" w:date="2024-02-22T15:03:00Z">
              <w:r w:rsidRPr="00007B3E" w:rsidDel="00CB2812">
                <w:rPr>
                  <w:rFonts w:cs="Calibri"/>
                  <w:color w:val="000000"/>
                  <w:sz w:val="18"/>
                  <w:szCs w:val="18"/>
                  <w:lang w:eastAsia="fr-FR"/>
                </w:rPr>
                <w:delText>16000</w:delText>
              </w:r>
            </w:del>
          </w:p>
        </w:tc>
        <w:tc>
          <w:tcPr>
            <w:tcW w:w="772" w:type="pct"/>
            <w:tcBorders>
              <w:top w:val="nil"/>
              <w:left w:val="nil"/>
              <w:bottom w:val="single" w:sz="4" w:space="0" w:color="auto"/>
              <w:right w:val="single" w:sz="4" w:space="0" w:color="auto"/>
            </w:tcBorders>
            <w:shd w:val="clear" w:color="auto" w:fill="auto"/>
            <w:noWrap/>
            <w:hideMark/>
          </w:tcPr>
          <w:p w14:paraId="2F5E3492" w14:textId="20B3BA7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34" w:author="Houyem Rais" w:date="2024-02-22T15:03:00Z"/>
                <w:rFonts w:cs="Calibri"/>
                <w:color w:val="000000"/>
                <w:sz w:val="18"/>
                <w:szCs w:val="18"/>
                <w:lang w:eastAsia="fr-FR"/>
              </w:rPr>
              <w:pPrChange w:id="13335" w:author="Houyem Rais" w:date="2024-02-22T15:03:00Z">
                <w:pPr>
                  <w:widowControl/>
                  <w:autoSpaceDE/>
                  <w:autoSpaceDN/>
                  <w:spacing w:before="0" w:after="0" w:line="240" w:lineRule="auto"/>
                  <w:jc w:val="right"/>
                </w:pPr>
              </w:pPrChange>
            </w:pPr>
            <w:del w:id="13336" w:author="Houyem Rais" w:date="2024-02-22T15:03:00Z">
              <w:r w:rsidRPr="00007B3E" w:rsidDel="00CB2812">
                <w:rPr>
                  <w:rFonts w:cs="Calibri"/>
                  <w:color w:val="000000"/>
                  <w:sz w:val="18"/>
                  <w:szCs w:val="18"/>
                  <w:lang w:eastAsia="fr-FR"/>
                </w:rPr>
                <w:delText>1,200</w:delText>
              </w:r>
            </w:del>
          </w:p>
        </w:tc>
        <w:tc>
          <w:tcPr>
            <w:tcW w:w="694" w:type="pct"/>
            <w:tcBorders>
              <w:top w:val="nil"/>
              <w:left w:val="nil"/>
              <w:bottom w:val="single" w:sz="4" w:space="0" w:color="auto"/>
              <w:right w:val="single" w:sz="4" w:space="0" w:color="auto"/>
            </w:tcBorders>
            <w:shd w:val="clear" w:color="auto" w:fill="auto"/>
            <w:noWrap/>
            <w:hideMark/>
          </w:tcPr>
          <w:p w14:paraId="4C1395BD" w14:textId="4A5E857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37" w:author="Houyem Rais" w:date="2024-02-22T15:03:00Z"/>
                <w:rFonts w:cs="Calibri"/>
                <w:sz w:val="18"/>
                <w:szCs w:val="18"/>
                <w:lang w:eastAsia="fr-FR"/>
              </w:rPr>
              <w:pPrChange w:id="13338" w:author="Houyem Rais" w:date="2024-02-22T15:03:00Z">
                <w:pPr>
                  <w:widowControl/>
                  <w:autoSpaceDE/>
                  <w:autoSpaceDN/>
                  <w:spacing w:before="0" w:after="0" w:line="240" w:lineRule="auto"/>
                  <w:jc w:val="right"/>
                </w:pPr>
              </w:pPrChange>
            </w:pPr>
            <w:del w:id="13339" w:author="Houyem Rais" w:date="2024-02-22T15:03:00Z">
              <w:r w:rsidRPr="00007B3E" w:rsidDel="00CB2812">
                <w:rPr>
                  <w:rFonts w:cs="Calibri"/>
                  <w:sz w:val="18"/>
                  <w:szCs w:val="18"/>
                  <w:lang w:eastAsia="fr-FR"/>
                </w:rPr>
                <w:delText>19 200,000</w:delText>
              </w:r>
            </w:del>
          </w:p>
        </w:tc>
        <w:tc>
          <w:tcPr>
            <w:tcW w:w="994" w:type="pct"/>
            <w:tcBorders>
              <w:top w:val="nil"/>
              <w:left w:val="nil"/>
              <w:bottom w:val="single" w:sz="4" w:space="0" w:color="auto"/>
              <w:right w:val="single" w:sz="4" w:space="0" w:color="auto"/>
            </w:tcBorders>
            <w:shd w:val="clear" w:color="auto" w:fill="auto"/>
            <w:noWrap/>
            <w:hideMark/>
          </w:tcPr>
          <w:p w14:paraId="26643F31" w14:textId="4219168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40" w:author="Houyem Rais" w:date="2024-02-22T15:03:00Z"/>
                <w:rFonts w:cs="Calibri"/>
                <w:color w:val="000000"/>
                <w:sz w:val="18"/>
                <w:szCs w:val="18"/>
                <w:lang w:eastAsia="fr-FR"/>
              </w:rPr>
              <w:pPrChange w:id="13341" w:author="Houyem Rais" w:date="2024-02-22T15:03:00Z">
                <w:pPr>
                  <w:widowControl/>
                  <w:autoSpaceDE/>
                  <w:autoSpaceDN/>
                  <w:spacing w:before="0" w:after="0" w:line="240" w:lineRule="auto"/>
                  <w:jc w:val="center"/>
                </w:pPr>
              </w:pPrChange>
            </w:pPr>
            <w:del w:id="13342" w:author="Houyem Rais" w:date="2024-02-22T15:03:00Z">
              <w:r w:rsidRPr="00007B3E" w:rsidDel="00CB2812">
                <w:rPr>
                  <w:rFonts w:cs="Calibri"/>
                  <w:color w:val="000000"/>
                  <w:sz w:val="18"/>
                  <w:szCs w:val="18"/>
                  <w:lang w:eastAsia="fr-FR"/>
                </w:rPr>
                <w:delText> </w:delText>
              </w:r>
            </w:del>
          </w:p>
        </w:tc>
      </w:tr>
      <w:tr w:rsidR="00244D6F" w:rsidRPr="00007B3E" w:rsidDel="00CB2812" w14:paraId="24C81DAF" w14:textId="2BA258C7" w:rsidTr="005259CD">
        <w:trPr>
          <w:trHeight w:val="213"/>
          <w:del w:id="1334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3C3E543" w14:textId="03A4EEC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44" w:author="Houyem Rais" w:date="2024-02-22T15:03:00Z"/>
                <w:rFonts w:cs="Calibri"/>
                <w:b/>
                <w:bCs/>
                <w:sz w:val="18"/>
                <w:szCs w:val="18"/>
                <w:lang w:eastAsia="fr-FR"/>
              </w:rPr>
              <w:pPrChange w:id="13345" w:author="Houyem Rais" w:date="2024-02-22T15:03:00Z">
                <w:pPr>
                  <w:widowControl/>
                  <w:autoSpaceDE/>
                  <w:autoSpaceDN/>
                  <w:spacing w:before="0" w:after="0" w:line="240" w:lineRule="auto"/>
                  <w:jc w:val="center"/>
                </w:pPr>
              </w:pPrChange>
            </w:pPr>
            <w:del w:id="13346" w:author="Houyem Rais" w:date="2024-02-22T15:03:00Z">
              <w:r w:rsidRPr="00007B3E" w:rsidDel="00CB2812">
                <w:rPr>
                  <w:rFonts w:cs="Calibri"/>
                  <w:b/>
                  <w:bCs/>
                  <w:sz w:val="18"/>
                  <w:szCs w:val="18"/>
                  <w:lang w:eastAsia="fr-FR"/>
                </w:rPr>
                <w:delText>405</w:delText>
              </w:r>
            </w:del>
          </w:p>
        </w:tc>
        <w:tc>
          <w:tcPr>
            <w:tcW w:w="1450" w:type="pct"/>
            <w:tcBorders>
              <w:top w:val="nil"/>
              <w:left w:val="nil"/>
              <w:bottom w:val="single" w:sz="4" w:space="0" w:color="auto"/>
              <w:right w:val="single" w:sz="4" w:space="0" w:color="auto"/>
            </w:tcBorders>
            <w:shd w:val="clear" w:color="auto" w:fill="auto"/>
            <w:noWrap/>
            <w:hideMark/>
          </w:tcPr>
          <w:p w14:paraId="5D3EE885" w14:textId="6A56F42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47" w:author="Houyem Rais" w:date="2024-02-22T15:03:00Z"/>
                <w:rFonts w:cs="Calibri"/>
                <w:sz w:val="18"/>
                <w:szCs w:val="18"/>
                <w:lang w:eastAsia="fr-FR"/>
              </w:rPr>
              <w:pPrChange w:id="13348" w:author="Houyem Rais" w:date="2024-02-22T15:03:00Z">
                <w:pPr>
                  <w:widowControl/>
                  <w:autoSpaceDE/>
                  <w:autoSpaceDN/>
                  <w:spacing w:before="0" w:after="0" w:line="240" w:lineRule="auto"/>
                  <w:jc w:val="left"/>
                </w:pPr>
              </w:pPrChange>
            </w:pPr>
            <w:del w:id="13349" w:author="Houyem Rais" w:date="2024-02-22T15:03:00Z">
              <w:r w:rsidRPr="00007B3E" w:rsidDel="00CB2812">
                <w:rPr>
                  <w:rFonts w:cs="Calibri"/>
                  <w:sz w:val="18"/>
                  <w:szCs w:val="18"/>
                  <w:lang w:eastAsia="fr-FR"/>
                </w:rPr>
                <w:delText>Fourniture et mise en œuvre du béton bitumineux</w:delText>
              </w:r>
            </w:del>
          </w:p>
        </w:tc>
        <w:tc>
          <w:tcPr>
            <w:tcW w:w="234" w:type="pct"/>
            <w:tcBorders>
              <w:top w:val="nil"/>
              <w:left w:val="nil"/>
              <w:bottom w:val="single" w:sz="4" w:space="0" w:color="auto"/>
              <w:right w:val="single" w:sz="4" w:space="0" w:color="auto"/>
            </w:tcBorders>
            <w:shd w:val="clear" w:color="auto" w:fill="auto"/>
            <w:noWrap/>
            <w:hideMark/>
          </w:tcPr>
          <w:p w14:paraId="516B2476" w14:textId="1507AC1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50" w:author="Houyem Rais" w:date="2024-02-22T15:03:00Z"/>
                <w:rFonts w:cs="Calibri"/>
                <w:sz w:val="18"/>
                <w:szCs w:val="18"/>
                <w:lang w:eastAsia="fr-FR"/>
              </w:rPr>
              <w:pPrChange w:id="13351" w:author="Houyem Rais" w:date="2024-02-22T15:03:00Z">
                <w:pPr>
                  <w:widowControl/>
                  <w:autoSpaceDE/>
                  <w:autoSpaceDN/>
                  <w:spacing w:before="0" w:after="0" w:line="240" w:lineRule="auto"/>
                  <w:jc w:val="center"/>
                </w:pPr>
              </w:pPrChange>
            </w:pPr>
            <w:del w:id="13352"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16629D29" w14:textId="42C43DC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53" w:author="Houyem Rais" w:date="2024-02-22T15:03:00Z"/>
                <w:rFonts w:cs="Calibri"/>
                <w:color w:val="000000"/>
                <w:sz w:val="18"/>
                <w:szCs w:val="18"/>
                <w:lang w:eastAsia="fr-FR"/>
              </w:rPr>
              <w:pPrChange w:id="13354" w:author="Houyem Rais" w:date="2024-02-22T15:03:00Z">
                <w:pPr>
                  <w:widowControl/>
                  <w:autoSpaceDE/>
                  <w:autoSpaceDN/>
                  <w:spacing w:before="0" w:after="0" w:line="240" w:lineRule="auto"/>
                  <w:jc w:val="center"/>
                </w:pPr>
              </w:pPrChange>
            </w:pPr>
            <w:del w:id="13355" w:author="Houyem Rais" w:date="2024-02-22T15:03:00Z">
              <w:r w:rsidRPr="00007B3E" w:rsidDel="00CB2812">
                <w:rPr>
                  <w:rFonts w:cs="Calibri"/>
                  <w:color w:val="000000"/>
                  <w:sz w:val="18"/>
                  <w:szCs w:val="18"/>
                  <w:lang w:eastAsia="fr-FR"/>
                </w:rPr>
                <w:delText>1000</w:delText>
              </w:r>
            </w:del>
          </w:p>
        </w:tc>
        <w:tc>
          <w:tcPr>
            <w:tcW w:w="772" w:type="pct"/>
            <w:tcBorders>
              <w:top w:val="nil"/>
              <w:left w:val="nil"/>
              <w:bottom w:val="single" w:sz="4" w:space="0" w:color="auto"/>
              <w:right w:val="single" w:sz="4" w:space="0" w:color="auto"/>
            </w:tcBorders>
            <w:shd w:val="clear" w:color="auto" w:fill="auto"/>
            <w:noWrap/>
            <w:hideMark/>
          </w:tcPr>
          <w:p w14:paraId="6033DCA6" w14:textId="371F17B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56" w:author="Houyem Rais" w:date="2024-02-22T15:03:00Z"/>
                <w:rFonts w:cs="Calibri"/>
                <w:color w:val="000000"/>
                <w:sz w:val="18"/>
                <w:szCs w:val="18"/>
                <w:lang w:eastAsia="fr-FR"/>
              </w:rPr>
              <w:pPrChange w:id="13357" w:author="Houyem Rais" w:date="2024-02-22T15:03:00Z">
                <w:pPr>
                  <w:widowControl/>
                  <w:autoSpaceDE/>
                  <w:autoSpaceDN/>
                  <w:spacing w:before="0" w:after="0" w:line="240" w:lineRule="auto"/>
                  <w:jc w:val="right"/>
                </w:pPr>
              </w:pPrChange>
            </w:pPr>
            <w:del w:id="13358" w:author="Houyem Rais" w:date="2024-02-22T15:03:00Z">
              <w:r w:rsidRPr="00007B3E" w:rsidDel="00CB2812">
                <w:rPr>
                  <w:rFonts w:cs="Calibri"/>
                  <w:color w:val="000000"/>
                  <w:sz w:val="18"/>
                  <w:szCs w:val="18"/>
                  <w:lang w:eastAsia="fr-FR"/>
                </w:rPr>
                <w:delText>380,000</w:delText>
              </w:r>
            </w:del>
          </w:p>
        </w:tc>
        <w:tc>
          <w:tcPr>
            <w:tcW w:w="694" w:type="pct"/>
            <w:tcBorders>
              <w:top w:val="nil"/>
              <w:left w:val="nil"/>
              <w:bottom w:val="single" w:sz="4" w:space="0" w:color="auto"/>
              <w:right w:val="single" w:sz="4" w:space="0" w:color="auto"/>
            </w:tcBorders>
            <w:shd w:val="clear" w:color="auto" w:fill="auto"/>
            <w:noWrap/>
            <w:hideMark/>
          </w:tcPr>
          <w:p w14:paraId="40A4B355" w14:textId="30EDD4D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59" w:author="Houyem Rais" w:date="2024-02-22T15:03:00Z"/>
                <w:rFonts w:cs="Calibri"/>
                <w:sz w:val="18"/>
                <w:szCs w:val="18"/>
                <w:lang w:eastAsia="fr-FR"/>
              </w:rPr>
              <w:pPrChange w:id="13360" w:author="Houyem Rais" w:date="2024-02-22T15:03:00Z">
                <w:pPr>
                  <w:widowControl/>
                  <w:autoSpaceDE/>
                  <w:autoSpaceDN/>
                  <w:spacing w:before="0" w:after="0" w:line="240" w:lineRule="auto"/>
                  <w:jc w:val="right"/>
                </w:pPr>
              </w:pPrChange>
            </w:pPr>
            <w:del w:id="13361" w:author="Houyem Rais" w:date="2024-02-22T15:03:00Z">
              <w:r w:rsidRPr="00007B3E" w:rsidDel="00CB2812">
                <w:rPr>
                  <w:rFonts w:cs="Calibri"/>
                  <w:sz w:val="18"/>
                  <w:szCs w:val="18"/>
                  <w:lang w:eastAsia="fr-FR"/>
                </w:rPr>
                <w:delText>380 000,000</w:delText>
              </w:r>
            </w:del>
          </w:p>
        </w:tc>
        <w:tc>
          <w:tcPr>
            <w:tcW w:w="994" w:type="pct"/>
            <w:tcBorders>
              <w:top w:val="nil"/>
              <w:left w:val="nil"/>
              <w:bottom w:val="single" w:sz="4" w:space="0" w:color="auto"/>
              <w:right w:val="single" w:sz="4" w:space="0" w:color="auto"/>
            </w:tcBorders>
            <w:shd w:val="clear" w:color="auto" w:fill="auto"/>
            <w:noWrap/>
            <w:hideMark/>
          </w:tcPr>
          <w:p w14:paraId="0980945B" w14:textId="40DAF97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62" w:author="Houyem Rais" w:date="2024-02-22T15:03:00Z"/>
                <w:rFonts w:cs="Calibri"/>
                <w:color w:val="000000"/>
                <w:sz w:val="18"/>
                <w:szCs w:val="18"/>
                <w:lang w:eastAsia="fr-FR"/>
              </w:rPr>
              <w:pPrChange w:id="13363" w:author="Houyem Rais" w:date="2024-02-22T15:03:00Z">
                <w:pPr>
                  <w:widowControl/>
                  <w:autoSpaceDE/>
                  <w:autoSpaceDN/>
                  <w:spacing w:before="0" w:after="0" w:line="240" w:lineRule="auto"/>
                  <w:jc w:val="center"/>
                </w:pPr>
              </w:pPrChange>
            </w:pPr>
            <w:del w:id="13364" w:author="Houyem Rais" w:date="2024-02-22T15:03:00Z">
              <w:r w:rsidRPr="00007B3E" w:rsidDel="00CB2812">
                <w:rPr>
                  <w:rFonts w:cs="Calibri"/>
                  <w:color w:val="000000"/>
                  <w:sz w:val="18"/>
                  <w:szCs w:val="18"/>
                  <w:lang w:eastAsia="fr-FR"/>
                </w:rPr>
                <w:delText> </w:delText>
              </w:r>
            </w:del>
          </w:p>
        </w:tc>
      </w:tr>
      <w:tr w:rsidR="00244D6F" w:rsidRPr="00007B3E" w:rsidDel="00CB2812" w14:paraId="2AA9EE59" w14:textId="16A6E31F" w:rsidTr="005259CD">
        <w:trPr>
          <w:trHeight w:val="187"/>
          <w:del w:id="1336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C278603" w14:textId="0FA156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66" w:author="Houyem Rais" w:date="2024-02-22T15:03:00Z"/>
                <w:rFonts w:cs="Calibri"/>
                <w:b/>
                <w:bCs/>
                <w:sz w:val="18"/>
                <w:szCs w:val="18"/>
                <w:lang w:eastAsia="fr-FR"/>
              </w:rPr>
              <w:pPrChange w:id="13367" w:author="Houyem Rais" w:date="2024-02-22T15:03:00Z">
                <w:pPr>
                  <w:widowControl/>
                  <w:autoSpaceDE/>
                  <w:autoSpaceDN/>
                  <w:spacing w:before="0" w:after="0" w:line="240" w:lineRule="auto"/>
                  <w:jc w:val="center"/>
                </w:pPr>
              </w:pPrChange>
            </w:pPr>
            <w:del w:id="13368"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034CE6DA" w14:textId="7C3017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69" w:author="Houyem Rais" w:date="2024-02-22T15:03:00Z"/>
                <w:rFonts w:cs="Calibri"/>
                <w:sz w:val="18"/>
                <w:szCs w:val="18"/>
                <w:lang w:eastAsia="fr-FR"/>
              </w:rPr>
              <w:pPrChange w:id="13370" w:author="Houyem Rais" w:date="2024-02-22T15:03:00Z">
                <w:pPr>
                  <w:widowControl/>
                  <w:autoSpaceDE/>
                  <w:autoSpaceDN/>
                  <w:spacing w:before="0" w:after="0" w:line="240" w:lineRule="auto"/>
                  <w:jc w:val="left"/>
                </w:pPr>
              </w:pPrChange>
            </w:pPr>
            <w:del w:id="13371" w:author="Houyem Rais" w:date="2024-02-22T15:03:00Z">
              <w:r w:rsidRPr="00007B3E" w:rsidDel="00CB2812">
                <w:rPr>
                  <w:rFonts w:cs="Calibri"/>
                  <w:sz w:val="18"/>
                  <w:szCs w:val="18"/>
                  <w:lang w:eastAsia="fr-FR"/>
                </w:rPr>
                <w:delText>RETABLISSEMENT TYPE 2</w:delText>
              </w:r>
            </w:del>
          </w:p>
        </w:tc>
        <w:tc>
          <w:tcPr>
            <w:tcW w:w="234" w:type="pct"/>
            <w:tcBorders>
              <w:top w:val="nil"/>
              <w:left w:val="nil"/>
              <w:bottom w:val="single" w:sz="4" w:space="0" w:color="auto"/>
              <w:right w:val="single" w:sz="4" w:space="0" w:color="auto"/>
            </w:tcBorders>
            <w:shd w:val="clear" w:color="auto" w:fill="auto"/>
            <w:noWrap/>
            <w:hideMark/>
          </w:tcPr>
          <w:p w14:paraId="3840F0CB" w14:textId="472CAA8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72" w:author="Houyem Rais" w:date="2024-02-22T15:03:00Z"/>
                <w:rFonts w:cs="Calibri"/>
                <w:sz w:val="18"/>
                <w:szCs w:val="18"/>
                <w:lang w:eastAsia="fr-FR"/>
              </w:rPr>
              <w:pPrChange w:id="13373" w:author="Houyem Rais" w:date="2024-02-22T15:03:00Z">
                <w:pPr>
                  <w:widowControl/>
                  <w:autoSpaceDE/>
                  <w:autoSpaceDN/>
                  <w:spacing w:before="0" w:after="0" w:line="240" w:lineRule="auto"/>
                  <w:jc w:val="center"/>
                </w:pPr>
              </w:pPrChange>
            </w:pPr>
            <w:del w:id="13374"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2E626D0C" w14:textId="00B2C69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75" w:author="Houyem Rais" w:date="2024-02-22T15:03:00Z"/>
                <w:rFonts w:cs="Calibri"/>
                <w:color w:val="000000"/>
                <w:sz w:val="18"/>
                <w:szCs w:val="18"/>
                <w:lang w:eastAsia="fr-FR"/>
              </w:rPr>
              <w:pPrChange w:id="13376" w:author="Houyem Rais" w:date="2024-02-22T15:03:00Z">
                <w:pPr>
                  <w:widowControl/>
                  <w:autoSpaceDE/>
                  <w:autoSpaceDN/>
                  <w:spacing w:before="0" w:after="0" w:line="240" w:lineRule="auto"/>
                  <w:jc w:val="center"/>
                </w:pPr>
              </w:pPrChange>
            </w:pPr>
            <w:del w:id="13377"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10FE32EA" w14:textId="6F4A4C4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78" w:author="Houyem Rais" w:date="2024-02-22T15:03:00Z"/>
                <w:rFonts w:cs="Calibri"/>
                <w:color w:val="000000"/>
                <w:sz w:val="18"/>
                <w:szCs w:val="18"/>
                <w:lang w:eastAsia="fr-FR"/>
              </w:rPr>
              <w:pPrChange w:id="13379" w:author="Houyem Rais" w:date="2024-02-22T15:03:00Z">
                <w:pPr>
                  <w:widowControl/>
                  <w:autoSpaceDE/>
                  <w:autoSpaceDN/>
                  <w:spacing w:before="0" w:after="0" w:line="240" w:lineRule="auto"/>
                  <w:jc w:val="left"/>
                </w:pPr>
              </w:pPrChange>
            </w:pPr>
            <w:del w:id="13380"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02F3EE6A" w14:textId="484F2F3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81" w:author="Houyem Rais" w:date="2024-02-22T15:03:00Z"/>
                <w:rFonts w:cs="Calibri"/>
                <w:sz w:val="18"/>
                <w:szCs w:val="18"/>
                <w:lang w:eastAsia="fr-FR"/>
              </w:rPr>
              <w:pPrChange w:id="13382" w:author="Houyem Rais" w:date="2024-02-22T15:03:00Z">
                <w:pPr>
                  <w:widowControl/>
                  <w:autoSpaceDE/>
                  <w:autoSpaceDN/>
                  <w:spacing w:before="0" w:after="0" w:line="240" w:lineRule="auto"/>
                  <w:jc w:val="left"/>
                </w:pPr>
              </w:pPrChange>
            </w:pPr>
            <w:del w:id="13383"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630DFCD9" w14:textId="6101A1B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84" w:author="Houyem Rais" w:date="2024-02-22T15:03:00Z"/>
                <w:rFonts w:cs="Calibri"/>
                <w:color w:val="000000"/>
                <w:sz w:val="18"/>
                <w:szCs w:val="18"/>
                <w:lang w:eastAsia="fr-FR"/>
              </w:rPr>
              <w:pPrChange w:id="13385" w:author="Houyem Rais" w:date="2024-02-22T15:03:00Z">
                <w:pPr>
                  <w:widowControl/>
                  <w:autoSpaceDE/>
                  <w:autoSpaceDN/>
                  <w:spacing w:before="0" w:after="0" w:line="240" w:lineRule="auto"/>
                  <w:jc w:val="center"/>
                </w:pPr>
              </w:pPrChange>
            </w:pPr>
            <w:del w:id="13386" w:author="Houyem Rais" w:date="2024-02-22T15:03:00Z">
              <w:r w:rsidRPr="00007B3E" w:rsidDel="00CB2812">
                <w:rPr>
                  <w:rFonts w:cs="Calibri"/>
                  <w:color w:val="000000"/>
                  <w:sz w:val="18"/>
                  <w:szCs w:val="18"/>
                  <w:lang w:eastAsia="fr-FR"/>
                </w:rPr>
                <w:delText> </w:delText>
              </w:r>
            </w:del>
          </w:p>
        </w:tc>
      </w:tr>
      <w:tr w:rsidR="00244D6F" w:rsidRPr="00007B3E" w:rsidDel="00CB2812" w14:paraId="3848D615" w14:textId="14AEE9BE" w:rsidTr="005259CD">
        <w:trPr>
          <w:trHeight w:val="213"/>
          <w:del w:id="1338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4298AD2" w14:textId="61D7384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88" w:author="Houyem Rais" w:date="2024-02-22T15:03:00Z"/>
                <w:rFonts w:cs="Calibri"/>
                <w:b/>
                <w:bCs/>
                <w:sz w:val="18"/>
                <w:szCs w:val="18"/>
                <w:lang w:eastAsia="fr-FR"/>
              </w:rPr>
              <w:pPrChange w:id="13389" w:author="Houyem Rais" w:date="2024-02-22T15:03:00Z">
                <w:pPr>
                  <w:widowControl/>
                  <w:autoSpaceDE/>
                  <w:autoSpaceDN/>
                  <w:spacing w:before="0" w:after="0" w:line="240" w:lineRule="auto"/>
                  <w:jc w:val="center"/>
                </w:pPr>
              </w:pPrChange>
            </w:pPr>
            <w:del w:id="13390" w:author="Houyem Rais" w:date="2024-02-22T15:03:00Z">
              <w:r w:rsidRPr="00007B3E" w:rsidDel="00CB2812">
                <w:rPr>
                  <w:rFonts w:cs="Calibri"/>
                  <w:b/>
                  <w:bCs/>
                  <w:sz w:val="18"/>
                  <w:szCs w:val="18"/>
                  <w:lang w:eastAsia="fr-FR"/>
                </w:rPr>
                <w:delText>406</w:delText>
              </w:r>
            </w:del>
          </w:p>
        </w:tc>
        <w:tc>
          <w:tcPr>
            <w:tcW w:w="1450" w:type="pct"/>
            <w:tcBorders>
              <w:top w:val="nil"/>
              <w:left w:val="nil"/>
              <w:bottom w:val="single" w:sz="4" w:space="0" w:color="auto"/>
              <w:right w:val="single" w:sz="4" w:space="0" w:color="auto"/>
            </w:tcBorders>
            <w:shd w:val="clear" w:color="auto" w:fill="auto"/>
            <w:noWrap/>
            <w:hideMark/>
          </w:tcPr>
          <w:p w14:paraId="58BF86DC" w14:textId="05BE22F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91" w:author="Houyem Rais" w:date="2024-02-22T15:03:00Z"/>
                <w:rFonts w:cs="Calibri"/>
                <w:sz w:val="18"/>
                <w:szCs w:val="18"/>
                <w:lang w:eastAsia="fr-FR"/>
              </w:rPr>
              <w:pPrChange w:id="13392" w:author="Houyem Rais" w:date="2024-02-22T15:03:00Z">
                <w:pPr>
                  <w:widowControl/>
                  <w:autoSpaceDE/>
                  <w:autoSpaceDN/>
                  <w:spacing w:before="0" w:after="0" w:line="240" w:lineRule="auto"/>
                  <w:jc w:val="left"/>
                </w:pPr>
              </w:pPrChange>
            </w:pPr>
            <w:del w:id="13393" w:author="Houyem Rais" w:date="2024-02-22T15:03:00Z">
              <w:r w:rsidRPr="00007B3E" w:rsidDel="00CB2812">
                <w:rPr>
                  <w:rFonts w:cs="Calibri"/>
                  <w:sz w:val="18"/>
                  <w:szCs w:val="18"/>
                  <w:lang w:eastAsia="fr-FR"/>
                </w:rPr>
                <w:delText>Fourniture et mise en œuvre de la grave concassée non traitée 0/31,5mm</w:delText>
              </w:r>
            </w:del>
          </w:p>
        </w:tc>
        <w:tc>
          <w:tcPr>
            <w:tcW w:w="234" w:type="pct"/>
            <w:tcBorders>
              <w:top w:val="nil"/>
              <w:left w:val="nil"/>
              <w:bottom w:val="single" w:sz="4" w:space="0" w:color="auto"/>
              <w:right w:val="single" w:sz="4" w:space="0" w:color="auto"/>
            </w:tcBorders>
            <w:shd w:val="clear" w:color="auto" w:fill="auto"/>
            <w:noWrap/>
            <w:hideMark/>
          </w:tcPr>
          <w:p w14:paraId="46A58754" w14:textId="5E0106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94" w:author="Houyem Rais" w:date="2024-02-22T15:03:00Z"/>
                <w:rFonts w:cs="Calibri"/>
                <w:sz w:val="18"/>
                <w:szCs w:val="18"/>
                <w:lang w:eastAsia="fr-FR"/>
              </w:rPr>
              <w:pPrChange w:id="13395" w:author="Houyem Rais" w:date="2024-02-22T15:03:00Z">
                <w:pPr>
                  <w:widowControl/>
                  <w:autoSpaceDE/>
                  <w:autoSpaceDN/>
                  <w:spacing w:before="0" w:after="0" w:line="240" w:lineRule="auto"/>
                  <w:jc w:val="center"/>
                </w:pPr>
              </w:pPrChange>
            </w:pPr>
            <w:del w:id="13396"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57458073" w14:textId="51E451C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397" w:author="Houyem Rais" w:date="2024-02-22T15:03:00Z"/>
                <w:rFonts w:cs="Calibri"/>
                <w:color w:val="000000"/>
                <w:sz w:val="18"/>
                <w:szCs w:val="18"/>
                <w:lang w:eastAsia="fr-FR"/>
              </w:rPr>
              <w:pPrChange w:id="13398" w:author="Houyem Rais" w:date="2024-02-22T15:03:00Z">
                <w:pPr>
                  <w:widowControl/>
                  <w:autoSpaceDE/>
                  <w:autoSpaceDN/>
                  <w:spacing w:before="0" w:after="0" w:line="240" w:lineRule="auto"/>
                  <w:jc w:val="center"/>
                </w:pPr>
              </w:pPrChange>
            </w:pPr>
            <w:del w:id="13399" w:author="Houyem Rais" w:date="2024-02-22T15:03:00Z">
              <w:r w:rsidRPr="00007B3E" w:rsidDel="00CB2812">
                <w:rPr>
                  <w:rFonts w:cs="Calibri"/>
                  <w:color w:val="000000"/>
                  <w:sz w:val="18"/>
                  <w:szCs w:val="18"/>
                  <w:lang w:eastAsia="fr-FR"/>
                </w:rPr>
                <w:delText>31000</w:delText>
              </w:r>
            </w:del>
          </w:p>
        </w:tc>
        <w:tc>
          <w:tcPr>
            <w:tcW w:w="772" w:type="pct"/>
            <w:tcBorders>
              <w:top w:val="nil"/>
              <w:left w:val="nil"/>
              <w:bottom w:val="single" w:sz="4" w:space="0" w:color="auto"/>
              <w:right w:val="single" w:sz="4" w:space="0" w:color="auto"/>
            </w:tcBorders>
            <w:shd w:val="clear" w:color="auto" w:fill="auto"/>
            <w:noWrap/>
            <w:hideMark/>
          </w:tcPr>
          <w:p w14:paraId="205D9AF0" w14:textId="0A1F57D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00" w:author="Houyem Rais" w:date="2024-02-22T15:03:00Z"/>
                <w:rFonts w:cs="Calibri"/>
                <w:color w:val="000000"/>
                <w:sz w:val="18"/>
                <w:szCs w:val="18"/>
                <w:lang w:eastAsia="fr-FR"/>
              </w:rPr>
              <w:pPrChange w:id="13401" w:author="Houyem Rais" w:date="2024-02-22T15:03:00Z">
                <w:pPr>
                  <w:widowControl/>
                  <w:autoSpaceDE/>
                  <w:autoSpaceDN/>
                  <w:spacing w:before="0" w:after="0" w:line="240" w:lineRule="auto"/>
                  <w:jc w:val="right"/>
                </w:pPr>
              </w:pPrChange>
            </w:pPr>
            <w:del w:id="13402" w:author="Houyem Rais" w:date="2024-02-22T15:03:00Z">
              <w:r w:rsidRPr="00007B3E" w:rsidDel="00CB2812">
                <w:rPr>
                  <w:rFonts w:cs="Calibri"/>
                  <w:color w:val="000000"/>
                  <w:sz w:val="18"/>
                  <w:szCs w:val="18"/>
                  <w:lang w:eastAsia="fr-FR"/>
                </w:rPr>
                <w:delText>35,000</w:delText>
              </w:r>
            </w:del>
          </w:p>
        </w:tc>
        <w:tc>
          <w:tcPr>
            <w:tcW w:w="694" w:type="pct"/>
            <w:tcBorders>
              <w:top w:val="nil"/>
              <w:left w:val="nil"/>
              <w:bottom w:val="single" w:sz="4" w:space="0" w:color="auto"/>
              <w:right w:val="single" w:sz="4" w:space="0" w:color="auto"/>
            </w:tcBorders>
            <w:shd w:val="clear" w:color="auto" w:fill="auto"/>
            <w:noWrap/>
            <w:hideMark/>
          </w:tcPr>
          <w:p w14:paraId="420DB6E3" w14:textId="1B84978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03" w:author="Houyem Rais" w:date="2024-02-22T15:03:00Z"/>
                <w:rFonts w:cs="Calibri"/>
                <w:sz w:val="18"/>
                <w:szCs w:val="18"/>
                <w:lang w:eastAsia="fr-FR"/>
              </w:rPr>
              <w:pPrChange w:id="13404" w:author="Houyem Rais" w:date="2024-02-22T15:03:00Z">
                <w:pPr>
                  <w:widowControl/>
                  <w:autoSpaceDE/>
                  <w:autoSpaceDN/>
                  <w:spacing w:before="0" w:after="0" w:line="240" w:lineRule="auto"/>
                  <w:jc w:val="right"/>
                </w:pPr>
              </w:pPrChange>
            </w:pPr>
            <w:del w:id="13405" w:author="Houyem Rais" w:date="2024-02-22T15:03:00Z">
              <w:r w:rsidRPr="00007B3E" w:rsidDel="00CB2812">
                <w:rPr>
                  <w:rFonts w:cs="Calibri"/>
                  <w:sz w:val="18"/>
                  <w:szCs w:val="18"/>
                  <w:lang w:eastAsia="fr-FR"/>
                </w:rPr>
                <w:delText>1 085 000,000</w:delText>
              </w:r>
            </w:del>
          </w:p>
        </w:tc>
        <w:tc>
          <w:tcPr>
            <w:tcW w:w="994" w:type="pct"/>
            <w:tcBorders>
              <w:top w:val="nil"/>
              <w:left w:val="nil"/>
              <w:bottom w:val="single" w:sz="4" w:space="0" w:color="auto"/>
              <w:right w:val="single" w:sz="4" w:space="0" w:color="auto"/>
            </w:tcBorders>
            <w:shd w:val="clear" w:color="auto" w:fill="auto"/>
            <w:noWrap/>
            <w:hideMark/>
          </w:tcPr>
          <w:p w14:paraId="232E0A2B" w14:textId="6EAD980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06" w:author="Houyem Rais" w:date="2024-02-22T15:03:00Z"/>
                <w:rFonts w:cs="Calibri"/>
                <w:color w:val="000000"/>
                <w:sz w:val="18"/>
                <w:szCs w:val="18"/>
                <w:lang w:eastAsia="fr-FR"/>
              </w:rPr>
              <w:pPrChange w:id="13407" w:author="Houyem Rais" w:date="2024-02-22T15:03:00Z">
                <w:pPr>
                  <w:widowControl/>
                  <w:autoSpaceDE/>
                  <w:autoSpaceDN/>
                  <w:spacing w:before="0" w:after="0" w:line="240" w:lineRule="auto"/>
                  <w:jc w:val="center"/>
                </w:pPr>
              </w:pPrChange>
            </w:pPr>
            <w:del w:id="13408" w:author="Houyem Rais" w:date="2024-02-22T15:03:00Z">
              <w:r w:rsidRPr="00007B3E" w:rsidDel="00CB2812">
                <w:rPr>
                  <w:rFonts w:cs="Calibri"/>
                  <w:color w:val="000000"/>
                  <w:sz w:val="18"/>
                  <w:szCs w:val="18"/>
                  <w:lang w:eastAsia="fr-FR"/>
                </w:rPr>
                <w:delText> </w:delText>
              </w:r>
            </w:del>
          </w:p>
        </w:tc>
      </w:tr>
      <w:tr w:rsidR="00244D6F" w:rsidRPr="00007B3E" w:rsidDel="00CB2812" w14:paraId="03119AB7" w14:textId="68AFEC9A" w:rsidTr="005259CD">
        <w:trPr>
          <w:trHeight w:val="213"/>
          <w:del w:id="13409"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D49C1E3" w14:textId="4A983CF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10" w:author="Houyem Rais" w:date="2024-02-22T15:03:00Z"/>
                <w:rFonts w:cs="Calibri"/>
                <w:b/>
                <w:bCs/>
                <w:sz w:val="18"/>
                <w:szCs w:val="18"/>
                <w:lang w:eastAsia="fr-FR"/>
              </w:rPr>
              <w:pPrChange w:id="13411" w:author="Houyem Rais" w:date="2024-02-22T15:03:00Z">
                <w:pPr>
                  <w:widowControl/>
                  <w:autoSpaceDE/>
                  <w:autoSpaceDN/>
                  <w:spacing w:before="0" w:after="0" w:line="240" w:lineRule="auto"/>
                  <w:jc w:val="center"/>
                </w:pPr>
              </w:pPrChange>
            </w:pPr>
            <w:del w:id="13412" w:author="Houyem Rais" w:date="2024-02-22T15:03:00Z">
              <w:r w:rsidRPr="00007B3E" w:rsidDel="00CB2812">
                <w:rPr>
                  <w:rFonts w:cs="Calibri"/>
                  <w:b/>
                  <w:bCs/>
                  <w:sz w:val="18"/>
                  <w:szCs w:val="18"/>
                  <w:lang w:eastAsia="fr-FR"/>
                </w:rPr>
                <w:delText>407</w:delText>
              </w:r>
            </w:del>
          </w:p>
        </w:tc>
        <w:tc>
          <w:tcPr>
            <w:tcW w:w="1450" w:type="pct"/>
            <w:tcBorders>
              <w:top w:val="nil"/>
              <w:left w:val="nil"/>
              <w:bottom w:val="single" w:sz="4" w:space="0" w:color="auto"/>
              <w:right w:val="single" w:sz="4" w:space="0" w:color="auto"/>
            </w:tcBorders>
            <w:shd w:val="clear" w:color="auto" w:fill="auto"/>
            <w:noWrap/>
            <w:hideMark/>
          </w:tcPr>
          <w:p w14:paraId="71A00EA2" w14:textId="7C3C352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13" w:author="Houyem Rais" w:date="2024-02-22T15:03:00Z"/>
                <w:rFonts w:cs="Calibri"/>
                <w:sz w:val="18"/>
                <w:szCs w:val="18"/>
                <w:lang w:eastAsia="fr-FR"/>
              </w:rPr>
              <w:pPrChange w:id="13414" w:author="Houyem Rais" w:date="2024-02-22T15:03:00Z">
                <w:pPr>
                  <w:widowControl/>
                  <w:autoSpaceDE/>
                  <w:autoSpaceDN/>
                  <w:spacing w:before="0" w:after="0" w:line="240" w:lineRule="auto"/>
                  <w:jc w:val="left"/>
                </w:pPr>
              </w:pPrChange>
            </w:pPr>
            <w:del w:id="13415" w:author="Houyem Rais" w:date="2024-02-22T15:03:00Z">
              <w:r w:rsidRPr="00007B3E" w:rsidDel="00CB2812">
                <w:rPr>
                  <w:rFonts w:cs="Calibri"/>
                  <w:sz w:val="18"/>
                  <w:szCs w:val="18"/>
                  <w:lang w:eastAsia="fr-FR"/>
                </w:rPr>
                <w:delText>Fourniture et mise en œuvre de la grave Reconstituée et Humidifiée GRH</w:delText>
              </w:r>
            </w:del>
          </w:p>
        </w:tc>
        <w:tc>
          <w:tcPr>
            <w:tcW w:w="234" w:type="pct"/>
            <w:tcBorders>
              <w:top w:val="nil"/>
              <w:left w:val="nil"/>
              <w:bottom w:val="single" w:sz="4" w:space="0" w:color="auto"/>
              <w:right w:val="single" w:sz="4" w:space="0" w:color="auto"/>
            </w:tcBorders>
            <w:shd w:val="clear" w:color="auto" w:fill="auto"/>
            <w:noWrap/>
            <w:hideMark/>
          </w:tcPr>
          <w:p w14:paraId="245E4FA5" w14:textId="5B2C744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16" w:author="Houyem Rais" w:date="2024-02-22T15:03:00Z"/>
                <w:rFonts w:cs="Calibri"/>
                <w:sz w:val="18"/>
                <w:szCs w:val="18"/>
                <w:lang w:eastAsia="fr-FR"/>
              </w:rPr>
              <w:pPrChange w:id="13417" w:author="Houyem Rais" w:date="2024-02-22T15:03:00Z">
                <w:pPr>
                  <w:widowControl/>
                  <w:autoSpaceDE/>
                  <w:autoSpaceDN/>
                  <w:spacing w:before="0" w:after="0" w:line="240" w:lineRule="auto"/>
                  <w:jc w:val="center"/>
                </w:pPr>
              </w:pPrChange>
            </w:pPr>
            <w:del w:id="13418"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51222AE8" w14:textId="714E2E2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19" w:author="Houyem Rais" w:date="2024-02-22T15:03:00Z"/>
                <w:rFonts w:cs="Calibri"/>
                <w:color w:val="000000"/>
                <w:sz w:val="18"/>
                <w:szCs w:val="18"/>
                <w:lang w:eastAsia="fr-FR"/>
              </w:rPr>
              <w:pPrChange w:id="13420" w:author="Houyem Rais" w:date="2024-02-22T15:03:00Z">
                <w:pPr>
                  <w:widowControl/>
                  <w:autoSpaceDE/>
                  <w:autoSpaceDN/>
                  <w:spacing w:before="0" w:after="0" w:line="240" w:lineRule="auto"/>
                  <w:jc w:val="center"/>
                </w:pPr>
              </w:pPrChange>
            </w:pPr>
            <w:del w:id="13421" w:author="Houyem Rais" w:date="2024-02-22T15:03:00Z">
              <w:r w:rsidRPr="00007B3E" w:rsidDel="00CB2812">
                <w:rPr>
                  <w:rFonts w:cs="Calibri"/>
                  <w:color w:val="000000"/>
                  <w:sz w:val="18"/>
                  <w:szCs w:val="18"/>
                  <w:lang w:eastAsia="fr-FR"/>
                </w:rPr>
                <w:delText>14000</w:delText>
              </w:r>
            </w:del>
          </w:p>
        </w:tc>
        <w:tc>
          <w:tcPr>
            <w:tcW w:w="772" w:type="pct"/>
            <w:tcBorders>
              <w:top w:val="nil"/>
              <w:left w:val="nil"/>
              <w:bottom w:val="single" w:sz="4" w:space="0" w:color="auto"/>
              <w:right w:val="single" w:sz="4" w:space="0" w:color="auto"/>
            </w:tcBorders>
            <w:shd w:val="clear" w:color="auto" w:fill="auto"/>
            <w:noWrap/>
            <w:hideMark/>
          </w:tcPr>
          <w:p w14:paraId="26D4E870" w14:textId="5A035A3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22" w:author="Houyem Rais" w:date="2024-02-22T15:03:00Z"/>
                <w:rFonts w:cs="Calibri"/>
                <w:color w:val="000000"/>
                <w:sz w:val="18"/>
                <w:szCs w:val="18"/>
                <w:lang w:eastAsia="fr-FR"/>
              </w:rPr>
              <w:pPrChange w:id="13423" w:author="Houyem Rais" w:date="2024-02-22T15:03:00Z">
                <w:pPr>
                  <w:widowControl/>
                  <w:autoSpaceDE/>
                  <w:autoSpaceDN/>
                  <w:spacing w:before="0" w:after="0" w:line="240" w:lineRule="auto"/>
                  <w:jc w:val="right"/>
                </w:pPr>
              </w:pPrChange>
            </w:pPr>
            <w:del w:id="13424" w:author="Houyem Rais" w:date="2024-02-22T15:03:00Z">
              <w:r w:rsidRPr="00007B3E" w:rsidDel="00CB2812">
                <w:rPr>
                  <w:rFonts w:cs="Calibri"/>
                  <w:color w:val="000000"/>
                  <w:sz w:val="18"/>
                  <w:szCs w:val="18"/>
                  <w:lang w:eastAsia="fr-FR"/>
                </w:rPr>
                <w:delText>50,000</w:delText>
              </w:r>
            </w:del>
          </w:p>
        </w:tc>
        <w:tc>
          <w:tcPr>
            <w:tcW w:w="694" w:type="pct"/>
            <w:tcBorders>
              <w:top w:val="nil"/>
              <w:left w:val="nil"/>
              <w:bottom w:val="single" w:sz="4" w:space="0" w:color="auto"/>
              <w:right w:val="single" w:sz="4" w:space="0" w:color="auto"/>
            </w:tcBorders>
            <w:shd w:val="clear" w:color="auto" w:fill="auto"/>
            <w:noWrap/>
            <w:hideMark/>
          </w:tcPr>
          <w:p w14:paraId="50E5E894" w14:textId="653E2AC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25" w:author="Houyem Rais" w:date="2024-02-22T15:03:00Z"/>
                <w:rFonts w:cs="Calibri"/>
                <w:sz w:val="18"/>
                <w:szCs w:val="18"/>
                <w:lang w:eastAsia="fr-FR"/>
              </w:rPr>
              <w:pPrChange w:id="13426" w:author="Houyem Rais" w:date="2024-02-22T15:03:00Z">
                <w:pPr>
                  <w:widowControl/>
                  <w:autoSpaceDE/>
                  <w:autoSpaceDN/>
                  <w:spacing w:before="0" w:after="0" w:line="240" w:lineRule="auto"/>
                  <w:jc w:val="right"/>
                </w:pPr>
              </w:pPrChange>
            </w:pPr>
            <w:del w:id="13427" w:author="Houyem Rais" w:date="2024-02-22T15:03:00Z">
              <w:r w:rsidRPr="00007B3E" w:rsidDel="00CB2812">
                <w:rPr>
                  <w:rFonts w:cs="Calibri"/>
                  <w:sz w:val="18"/>
                  <w:szCs w:val="18"/>
                  <w:lang w:eastAsia="fr-FR"/>
                </w:rPr>
                <w:delText>700 000,000</w:delText>
              </w:r>
            </w:del>
          </w:p>
        </w:tc>
        <w:tc>
          <w:tcPr>
            <w:tcW w:w="994" w:type="pct"/>
            <w:tcBorders>
              <w:top w:val="nil"/>
              <w:left w:val="nil"/>
              <w:bottom w:val="single" w:sz="4" w:space="0" w:color="auto"/>
              <w:right w:val="single" w:sz="4" w:space="0" w:color="auto"/>
            </w:tcBorders>
            <w:shd w:val="clear" w:color="auto" w:fill="auto"/>
            <w:noWrap/>
            <w:hideMark/>
          </w:tcPr>
          <w:p w14:paraId="1F185214" w14:textId="3254579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28" w:author="Houyem Rais" w:date="2024-02-22T15:03:00Z"/>
                <w:rFonts w:cs="Calibri"/>
                <w:color w:val="000000"/>
                <w:sz w:val="18"/>
                <w:szCs w:val="18"/>
                <w:lang w:eastAsia="fr-FR"/>
              </w:rPr>
              <w:pPrChange w:id="13429" w:author="Houyem Rais" w:date="2024-02-22T15:03:00Z">
                <w:pPr>
                  <w:widowControl/>
                  <w:autoSpaceDE/>
                  <w:autoSpaceDN/>
                  <w:spacing w:before="0" w:after="0" w:line="240" w:lineRule="auto"/>
                  <w:jc w:val="center"/>
                </w:pPr>
              </w:pPrChange>
            </w:pPr>
            <w:del w:id="13430" w:author="Houyem Rais" w:date="2024-02-22T15:03:00Z">
              <w:r w:rsidRPr="00007B3E" w:rsidDel="00CB2812">
                <w:rPr>
                  <w:rFonts w:cs="Calibri"/>
                  <w:color w:val="000000"/>
                  <w:sz w:val="18"/>
                  <w:szCs w:val="18"/>
                  <w:lang w:eastAsia="fr-FR"/>
                </w:rPr>
                <w:delText> </w:delText>
              </w:r>
            </w:del>
          </w:p>
        </w:tc>
      </w:tr>
      <w:tr w:rsidR="00244D6F" w:rsidRPr="00007B3E" w:rsidDel="00CB2812" w14:paraId="67C03378" w14:textId="13231180" w:rsidTr="005259CD">
        <w:trPr>
          <w:trHeight w:val="213"/>
          <w:del w:id="1343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56922F7" w14:textId="771AEF2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32" w:author="Houyem Rais" w:date="2024-02-22T15:03:00Z"/>
                <w:rFonts w:cs="Calibri"/>
                <w:b/>
                <w:bCs/>
                <w:sz w:val="18"/>
                <w:szCs w:val="18"/>
                <w:lang w:eastAsia="fr-FR"/>
              </w:rPr>
              <w:pPrChange w:id="13433" w:author="Houyem Rais" w:date="2024-02-22T15:03:00Z">
                <w:pPr>
                  <w:widowControl/>
                  <w:autoSpaceDE/>
                  <w:autoSpaceDN/>
                  <w:spacing w:before="0" w:after="0" w:line="240" w:lineRule="auto"/>
                  <w:jc w:val="center"/>
                </w:pPr>
              </w:pPrChange>
            </w:pPr>
            <w:del w:id="13434" w:author="Houyem Rais" w:date="2024-02-22T15:03:00Z">
              <w:r w:rsidRPr="00007B3E" w:rsidDel="00CB2812">
                <w:rPr>
                  <w:rFonts w:cs="Calibri"/>
                  <w:b/>
                  <w:bCs/>
                  <w:sz w:val="18"/>
                  <w:szCs w:val="18"/>
                  <w:lang w:eastAsia="fr-FR"/>
                </w:rPr>
                <w:delText>408</w:delText>
              </w:r>
            </w:del>
          </w:p>
        </w:tc>
        <w:tc>
          <w:tcPr>
            <w:tcW w:w="1450" w:type="pct"/>
            <w:tcBorders>
              <w:top w:val="nil"/>
              <w:left w:val="nil"/>
              <w:bottom w:val="single" w:sz="4" w:space="0" w:color="auto"/>
              <w:right w:val="single" w:sz="4" w:space="0" w:color="auto"/>
            </w:tcBorders>
            <w:shd w:val="clear" w:color="auto" w:fill="auto"/>
            <w:noWrap/>
            <w:hideMark/>
          </w:tcPr>
          <w:p w14:paraId="3D6F3852" w14:textId="6EB9F10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35" w:author="Houyem Rais" w:date="2024-02-22T15:03:00Z"/>
                <w:rFonts w:cs="Calibri"/>
                <w:sz w:val="18"/>
                <w:szCs w:val="18"/>
                <w:lang w:eastAsia="fr-FR"/>
              </w:rPr>
              <w:pPrChange w:id="13436" w:author="Houyem Rais" w:date="2024-02-22T15:03:00Z">
                <w:pPr>
                  <w:widowControl/>
                  <w:autoSpaceDE/>
                  <w:autoSpaceDN/>
                  <w:spacing w:before="0" w:after="0" w:line="240" w:lineRule="auto"/>
                  <w:jc w:val="left"/>
                </w:pPr>
              </w:pPrChange>
            </w:pPr>
            <w:del w:id="13437" w:author="Houyem Rais" w:date="2024-02-22T15:03:00Z">
              <w:r w:rsidRPr="00007B3E" w:rsidDel="00CB2812">
                <w:rPr>
                  <w:rFonts w:cs="Calibri"/>
                  <w:sz w:val="18"/>
                  <w:szCs w:val="18"/>
                  <w:lang w:eastAsia="fr-FR"/>
                </w:rPr>
                <w:delText>Imprégnation</w:delText>
              </w:r>
            </w:del>
          </w:p>
        </w:tc>
        <w:tc>
          <w:tcPr>
            <w:tcW w:w="234" w:type="pct"/>
            <w:tcBorders>
              <w:top w:val="nil"/>
              <w:left w:val="nil"/>
              <w:bottom w:val="single" w:sz="4" w:space="0" w:color="auto"/>
              <w:right w:val="single" w:sz="4" w:space="0" w:color="auto"/>
            </w:tcBorders>
            <w:shd w:val="clear" w:color="auto" w:fill="auto"/>
            <w:noWrap/>
            <w:hideMark/>
          </w:tcPr>
          <w:p w14:paraId="6ED0836B" w14:textId="62B1AAE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38" w:author="Houyem Rais" w:date="2024-02-22T15:03:00Z"/>
                <w:rFonts w:cs="Calibri"/>
                <w:sz w:val="18"/>
                <w:szCs w:val="18"/>
                <w:lang w:eastAsia="fr-FR"/>
              </w:rPr>
              <w:pPrChange w:id="13439" w:author="Houyem Rais" w:date="2024-02-22T15:03:00Z">
                <w:pPr>
                  <w:widowControl/>
                  <w:autoSpaceDE/>
                  <w:autoSpaceDN/>
                  <w:spacing w:before="0" w:after="0" w:line="240" w:lineRule="auto"/>
                  <w:jc w:val="center"/>
                </w:pPr>
              </w:pPrChange>
            </w:pPr>
            <w:del w:id="13440"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2</w:delText>
              </w:r>
            </w:del>
          </w:p>
        </w:tc>
        <w:tc>
          <w:tcPr>
            <w:tcW w:w="464" w:type="pct"/>
            <w:tcBorders>
              <w:top w:val="nil"/>
              <w:left w:val="nil"/>
              <w:bottom w:val="single" w:sz="4" w:space="0" w:color="auto"/>
              <w:right w:val="single" w:sz="4" w:space="0" w:color="auto"/>
            </w:tcBorders>
            <w:shd w:val="clear" w:color="auto" w:fill="auto"/>
            <w:noWrap/>
            <w:hideMark/>
          </w:tcPr>
          <w:p w14:paraId="504E93B6" w14:textId="219507C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41" w:author="Houyem Rais" w:date="2024-02-22T15:03:00Z"/>
                <w:rFonts w:cs="Calibri"/>
                <w:color w:val="000000"/>
                <w:sz w:val="18"/>
                <w:szCs w:val="18"/>
                <w:lang w:eastAsia="fr-FR"/>
              </w:rPr>
              <w:pPrChange w:id="13442" w:author="Houyem Rais" w:date="2024-02-22T15:03:00Z">
                <w:pPr>
                  <w:widowControl/>
                  <w:autoSpaceDE/>
                  <w:autoSpaceDN/>
                  <w:spacing w:before="0" w:after="0" w:line="240" w:lineRule="auto"/>
                  <w:jc w:val="center"/>
                </w:pPr>
              </w:pPrChange>
            </w:pPr>
            <w:del w:id="13443" w:author="Houyem Rais" w:date="2024-02-22T15:03:00Z">
              <w:r w:rsidRPr="00007B3E" w:rsidDel="00CB2812">
                <w:rPr>
                  <w:rFonts w:cs="Calibri"/>
                  <w:color w:val="000000"/>
                  <w:sz w:val="18"/>
                  <w:szCs w:val="18"/>
                  <w:lang w:eastAsia="fr-FR"/>
                </w:rPr>
                <w:delText>71400</w:delText>
              </w:r>
            </w:del>
          </w:p>
        </w:tc>
        <w:tc>
          <w:tcPr>
            <w:tcW w:w="772" w:type="pct"/>
            <w:tcBorders>
              <w:top w:val="nil"/>
              <w:left w:val="nil"/>
              <w:bottom w:val="single" w:sz="4" w:space="0" w:color="auto"/>
              <w:right w:val="single" w:sz="4" w:space="0" w:color="auto"/>
            </w:tcBorders>
            <w:shd w:val="clear" w:color="auto" w:fill="auto"/>
            <w:noWrap/>
            <w:hideMark/>
          </w:tcPr>
          <w:p w14:paraId="7185800F" w14:textId="03525B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44" w:author="Houyem Rais" w:date="2024-02-22T15:03:00Z"/>
                <w:rFonts w:cs="Calibri"/>
                <w:color w:val="000000"/>
                <w:sz w:val="18"/>
                <w:szCs w:val="18"/>
                <w:lang w:eastAsia="fr-FR"/>
              </w:rPr>
              <w:pPrChange w:id="13445" w:author="Houyem Rais" w:date="2024-02-22T15:03:00Z">
                <w:pPr>
                  <w:widowControl/>
                  <w:autoSpaceDE/>
                  <w:autoSpaceDN/>
                  <w:spacing w:before="0" w:after="0" w:line="240" w:lineRule="auto"/>
                  <w:jc w:val="right"/>
                </w:pPr>
              </w:pPrChange>
            </w:pPr>
            <w:del w:id="13446" w:author="Houyem Rais" w:date="2024-02-22T15:03:00Z">
              <w:r w:rsidRPr="00007B3E" w:rsidDel="00CB2812">
                <w:rPr>
                  <w:rFonts w:cs="Calibri"/>
                  <w:color w:val="000000"/>
                  <w:sz w:val="18"/>
                  <w:szCs w:val="18"/>
                  <w:lang w:eastAsia="fr-FR"/>
                </w:rPr>
                <w:delText>3,000</w:delText>
              </w:r>
            </w:del>
          </w:p>
        </w:tc>
        <w:tc>
          <w:tcPr>
            <w:tcW w:w="694" w:type="pct"/>
            <w:tcBorders>
              <w:top w:val="nil"/>
              <w:left w:val="nil"/>
              <w:bottom w:val="single" w:sz="4" w:space="0" w:color="auto"/>
              <w:right w:val="single" w:sz="4" w:space="0" w:color="auto"/>
            </w:tcBorders>
            <w:shd w:val="clear" w:color="auto" w:fill="auto"/>
            <w:noWrap/>
            <w:hideMark/>
          </w:tcPr>
          <w:p w14:paraId="298EC293" w14:textId="5CB77F1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47" w:author="Houyem Rais" w:date="2024-02-22T15:03:00Z"/>
                <w:rFonts w:cs="Calibri"/>
                <w:sz w:val="18"/>
                <w:szCs w:val="18"/>
                <w:lang w:eastAsia="fr-FR"/>
              </w:rPr>
              <w:pPrChange w:id="13448" w:author="Houyem Rais" w:date="2024-02-22T15:03:00Z">
                <w:pPr>
                  <w:widowControl/>
                  <w:autoSpaceDE/>
                  <w:autoSpaceDN/>
                  <w:spacing w:before="0" w:after="0" w:line="240" w:lineRule="auto"/>
                  <w:jc w:val="right"/>
                </w:pPr>
              </w:pPrChange>
            </w:pPr>
            <w:del w:id="13449" w:author="Houyem Rais" w:date="2024-02-22T15:03:00Z">
              <w:r w:rsidRPr="00007B3E" w:rsidDel="00CB2812">
                <w:rPr>
                  <w:rFonts w:cs="Calibri"/>
                  <w:sz w:val="18"/>
                  <w:szCs w:val="18"/>
                  <w:lang w:eastAsia="fr-FR"/>
                </w:rPr>
                <w:delText>214 200,000</w:delText>
              </w:r>
            </w:del>
          </w:p>
        </w:tc>
        <w:tc>
          <w:tcPr>
            <w:tcW w:w="994" w:type="pct"/>
            <w:tcBorders>
              <w:top w:val="nil"/>
              <w:left w:val="nil"/>
              <w:bottom w:val="single" w:sz="4" w:space="0" w:color="auto"/>
              <w:right w:val="single" w:sz="4" w:space="0" w:color="auto"/>
            </w:tcBorders>
            <w:shd w:val="clear" w:color="auto" w:fill="auto"/>
            <w:noWrap/>
            <w:hideMark/>
          </w:tcPr>
          <w:p w14:paraId="64CB5672" w14:textId="595B003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50" w:author="Houyem Rais" w:date="2024-02-22T15:03:00Z"/>
                <w:rFonts w:cs="Calibri"/>
                <w:color w:val="000000"/>
                <w:sz w:val="18"/>
                <w:szCs w:val="18"/>
                <w:lang w:eastAsia="fr-FR"/>
              </w:rPr>
              <w:pPrChange w:id="13451" w:author="Houyem Rais" w:date="2024-02-22T15:03:00Z">
                <w:pPr>
                  <w:widowControl/>
                  <w:autoSpaceDE/>
                  <w:autoSpaceDN/>
                  <w:spacing w:before="0" w:after="0" w:line="240" w:lineRule="auto"/>
                  <w:jc w:val="center"/>
                </w:pPr>
              </w:pPrChange>
            </w:pPr>
            <w:del w:id="13452" w:author="Houyem Rais" w:date="2024-02-22T15:03:00Z">
              <w:r w:rsidRPr="00007B3E" w:rsidDel="00CB2812">
                <w:rPr>
                  <w:rFonts w:cs="Calibri"/>
                  <w:color w:val="000000"/>
                  <w:sz w:val="18"/>
                  <w:szCs w:val="18"/>
                  <w:lang w:eastAsia="fr-FR"/>
                </w:rPr>
                <w:delText> </w:delText>
              </w:r>
            </w:del>
          </w:p>
        </w:tc>
      </w:tr>
      <w:tr w:rsidR="00244D6F" w:rsidRPr="00007B3E" w:rsidDel="00CB2812" w14:paraId="5B6E6AE4" w14:textId="36C5AC7D" w:rsidTr="005259CD">
        <w:trPr>
          <w:trHeight w:val="213"/>
          <w:del w:id="1345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3837D8D" w14:textId="497927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54" w:author="Houyem Rais" w:date="2024-02-22T15:03:00Z"/>
                <w:rFonts w:cs="Calibri"/>
                <w:b/>
                <w:bCs/>
                <w:sz w:val="18"/>
                <w:szCs w:val="18"/>
                <w:lang w:eastAsia="fr-FR"/>
              </w:rPr>
              <w:pPrChange w:id="13455" w:author="Houyem Rais" w:date="2024-02-22T15:03:00Z">
                <w:pPr>
                  <w:widowControl/>
                  <w:autoSpaceDE/>
                  <w:autoSpaceDN/>
                  <w:spacing w:before="0" w:after="0" w:line="240" w:lineRule="auto"/>
                  <w:jc w:val="center"/>
                </w:pPr>
              </w:pPrChange>
            </w:pPr>
            <w:del w:id="13456" w:author="Houyem Rais" w:date="2024-02-22T15:03:00Z">
              <w:r w:rsidRPr="00007B3E" w:rsidDel="00CB2812">
                <w:rPr>
                  <w:rFonts w:cs="Calibri"/>
                  <w:b/>
                  <w:bCs/>
                  <w:sz w:val="18"/>
                  <w:szCs w:val="18"/>
                  <w:lang w:eastAsia="fr-FR"/>
                </w:rPr>
                <w:delText>409</w:delText>
              </w:r>
            </w:del>
          </w:p>
        </w:tc>
        <w:tc>
          <w:tcPr>
            <w:tcW w:w="1450" w:type="pct"/>
            <w:tcBorders>
              <w:top w:val="nil"/>
              <w:left w:val="nil"/>
              <w:bottom w:val="single" w:sz="4" w:space="0" w:color="auto"/>
              <w:right w:val="single" w:sz="4" w:space="0" w:color="auto"/>
            </w:tcBorders>
            <w:shd w:val="clear" w:color="auto" w:fill="auto"/>
            <w:noWrap/>
            <w:hideMark/>
          </w:tcPr>
          <w:p w14:paraId="767466D5" w14:textId="33FFE84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57" w:author="Houyem Rais" w:date="2024-02-22T15:03:00Z"/>
                <w:rFonts w:cs="Calibri"/>
                <w:sz w:val="18"/>
                <w:szCs w:val="18"/>
                <w:lang w:eastAsia="fr-FR"/>
              </w:rPr>
              <w:pPrChange w:id="13458" w:author="Houyem Rais" w:date="2024-02-22T15:03:00Z">
                <w:pPr>
                  <w:widowControl/>
                  <w:autoSpaceDE/>
                  <w:autoSpaceDN/>
                  <w:spacing w:before="0" w:after="0" w:line="240" w:lineRule="auto"/>
                  <w:jc w:val="left"/>
                </w:pPr>
              </w:pPrChange>
            </w:pPr>
            <w:del w:id="13459" w:author="Houyem Rais" w:date="2024-02-22T15:03:00Z">
              <w:r w:rsidRPr="00007B3E" w:rsidDel="00CB2812">
                <w:rPr>
                  <w:rFonts w:cs="Calibri"/>
                  <w:sz w:val="18"/>
                  <w:szCs w:val="18"/>
                  <w:lang w:eastAsia="fr-FR"/>
                </w:rPr>
                <w:delText>Couche d'accrochage</w:delText>
              </w:r>
            </w:del>
          </w:p>
        </w:tc>
        <w:tc>
          <w:tcPr>
            <w:tcW w:w="234" w:type="pct"/>
            <w:tcBorders>
              <w:top w:val="nil"/>
              <w:left w:val="nil"/>
              <w:bottom w:val="single" w:sz="4" w:space="0" w:color="auto"/>
              <w:right w:val="single" w:sz="4" w:space="0" w:color="auto"/>
            </w:tcBorders>
            <w:shd w:val="clear" w:color="auto" w:fill="auto"/>
            <w:noWrap/>
            <w:hideMark/>
          </w:tcPr>
          <w:p w14:paraId="6A99E6B2" w14:textId="14E013D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60" w:author="Houyem Rais" w:date="2024-02-22T15:03:00Z"/>
                <w:rFonts w:cs="Calibri"/>
                <w:sz w:val="18"/>
                <w:szCs w:val="18"/>
                <w:lang w:eastAsia="fr-FR"/>
              </w:rPr>
              <w:pPrChange w:id="13461" w:author="Houyem Rais" w:date="2024-02-22T15:03:00Z">
                <w:pPr>
                  <w:widowControl/>
                  <w:autoSpaceDE/>
                  <w:autoSpaceDN/>
                  <w:spacing w:before="0" w:after="0" w:line="240" w:lineRule="auto"/>
                  <w:jc w:val="center"/>
                </w:pPr>
              </w:pPrChange>
            </w:pPr>
            <w:del w:id="13462"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2</w:delText>
              </w:r>
            </w:del>
          </w:p>
        </w:tc>
        <w:tc>
          <w:tcPr>
            <w:tcW w:w="464" w:type="pct"/>
            <w:tcBorders>
              <w:top w:val="nil"/>
              <w:left w:val="nil"/>
              <w:bottom w:val="single" w:sz="4" w:space="0" w:color="auto"/>
              <w:right w:val="single" w:sz="4" w:space="0" w:color="auto"/>
            </w:tcBorders>
            <w:shd w:val="clear" w:color="auto" w:fill="auto"/>
            <w:noWrap/>
            <w:hideMark/>
          </w:tcPr>
          <w:p w14:paraId="2D343B78" w14:textId="357D49C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63" w:author="Houyem Rais" w:date="2024-02-22T15:03:00Z"/>
                <w:rFonts w:cs="Calibri"/>
                <w:color w:val="000000"/>
                <w:sz w:val="18"/>
                <w:szCs w:val="18"/>
                <w:lang w:eastAsia="fr-FR"/>
              </w:rPr>
              <w:pPrChange w:id="13464" w:author="Houyem Rais" w:date="2024-02-22T15:03:00Z">
                <w:pPr>
                  <w:widowControl/>
                  <w:autoSpaceDE/>
                  <w:autoSpaceDN/>
                  <w:spacing w:before="0" w:after="0" w:line="240" w:lineRule="auto"/>
                  <w:jc w:val="center"/>
                </w:pPr>
              </w:pPrChange>
            </w:pPr>
            <w:del w:id="13465" w:author="Houyem Rais" w:date="2024-02-22T15:03:00Z">
              <w:r w:rsidRPr="00007B3E" w:rsidDel="00CB2812">
                <w:rPr>
                  <w:rFonts w:cs="Calibri"/>
                  <w:color w:val="000000"/>
                  <w:sz w:val="18"/>
                  <w:szCs w:val="18"/>
                  <w:lang w:eastAsia="fr-FR"/>
                </w:rPr>
                <w:delText>68000</w:delText>
              </w:r>
            </w:del>
          </w:p>
        </w:tc>
        <w:tc>
          <w:tcPr>
            <w:tcW w:w="772" w:type="pct"/>
            <w:tcBorders>
              <w:top w:val="nil"/>
              <w:left w:val="nil"/>
              <w:bottom w:val="single" w:sz="4" w:space="0" w:color="auto"/>
              <w:right w:val="single" w:sz="4" w:space="0" w:color="auto"/>
            </w:tcBorders>
            <w:shd w:val="clear" w:color="auto" w:fill="auto"/>
            <w:noWrap/>
            <w:hideMark/>
          </w:tcPr>
          <w:p w14:paraId="47DA2749" w14:textId="69E446D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66" w:author="Houyem Rais" w:date="2024-02-22T15:03:00Z"/>
                <w:rFonts w:cs="Calibri"/>
                <w:color w:val="000000"/>
                <w:sz w:val="18"/>
                <w:szCs w:val="18"/>
                <w:lang w:eastAsia="fr-FR"/>
              </w:rPr>
              <w:pPrChange w:id="13467" w:author="Houyem Rais" w:date="2024-02-22T15:03:00Z">
                <w:pPr>
                  <w:widowControl/>
                  <w:autoSpaceDE/>
                  <w:autoSpaceDN/>
                  <w:spacing w:before="0" w:after="0" w:line="240" w:lineRule="auto"/>
                  <w:jc w:val="right"/>
                </w:pPr>
              </w:pPrChange>
            </w:pPr>
            <w:del w:id="13468" w:author="Houyem Rais" w:date="2024-02-22T15:03:00Z">
              <w:r w:rsidRPr="00007B3E" w:rsidDel="00CB2812">
                <w:rPr>
                  <w:rFonts w:cs="Calibri"/>
                  <w:color w:val="000000"/>
                  <w:sz w:val="18"/>
                  <w:szCs w:val="18"/>
                  <w:lang w:eastAsia="fr-FR"/>
                </w:rPr>
                <w:delText>1,200</w:delText>
              </w:r>
            </w:del>
          </w:p>
        </w:tc>
        <w:tc>
          <w:tcPr>
            <w:tcW w:w="694" w:type="pct"/>
            <w:tcBorders>
              <w:top w:val="nil"/>
              <w:left w:val="nil"/>
              <w:bottom w:val="single" w:sz="4" w:space="0" w:color="auto"/>
              <w:right w:val="single" w:sz="4" w:space="0" w:color="auto"/>
            </w:tcBorders>
            <w:shd w:val="clear" w:color="auto" w:fill="auto"/>
            <w:noWrap/>
            <w:hideMark/>
          </w:tcPr>
          <w:p w14:paraId="1721FA4E" w14:textId="6E69C6E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69" w:author="Houyem Rais" w:date="2024-02-22T15:03:00Z"/>
                <w:rFonts w:cs="Calibri"/>
                <w:sz w:val="18"/>
                <w:szCs w:val="18"/>
                <w:lang w:eastAsia="fr-FR"/>
              </w:rPr>
              <w:pPrChange w:id="13470" w:author="Houyem Rais" w:date="2024-02-22T15:03:00Z">
                <w:pPr>
                  <w:widowControl/>
                  <w:autoSpaceDE/>
                  <w:autoSpaceDN/>
                  <w:spacing w:before="0" w:after="0" w:line="240" w:lineRule="auto"/>
                  <w:jc w:val="right"/>
                </w:pPr>
              </w:pPrChange>
            </w:pPr>
            <w:del w:id="13471" w:author="Houyem Rais" w:date="2024-02-22T15:03:00Z">
              <w:r w:rsidRPr="00007B3E" w:rsidDel="00CB2812">
                <w:rPr>
                  <w:rFonts w:cs="Calibri"/>
                  <w:sz w:val="18"/>
                  <w:szCs w:val="18"/>
                  <w:lang w:eastAsia="fr-FR"/>
                </w:rPr>
                <w:delText>81 600,000</w:delText>
              </w:r>
            </w:del>
          </w:p>
        </w:tc>
        <w:tc>
          <w:tcPr>
            <w:tcW w:w="994" w:type="pct"/>
            <w:tcBorders>
              <w:top w:val="nil"/>
              <w:left w:val="nil"/>
              <w:bottom w:val="single" w:sz="4" w:space="0" w:color="auto"/>
              <w:right w:val="single" w:sz="4" w:space="0" w:color="auto"/>
            </w:tcBorders>
            <w:shd w:val="clear" w:color="auto" w:fill="auto"/>
            <w:noWrap/>
            <w:hideMark/>
          </w:tcPr>
          <w:p w14:paraId="0D8C5390" w14:textId="13F19AA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72" w:author="Houyem Rais" w:date="2024-02-22T15:03:00Z"/>
                <w:rFonts w:cs="Calibri"/>
                <w:color w:val="000000"/>
                <w:sz w:val="18"/>
                <w:szCs w:val="18"/>
                <w:lang w:eastAsia="fr-FR"/>
              </w:rPr>
              <w:pPrChange w:id="13473" w:author="Houyem Rais" w:date="2024-02-22T15:03:00Z">
                <w:pPr>
                  <w:widowControl/>
                  <w:autoSpaceDE/>
                  <w:autoSpaceDN/>
                  <w:spacing w:before="0" w:after="0" w:line="240" w:lineRule="auto"/>
                  <w:jc w:val="center"/>
                </w:pPr>
              </w:pPrChange>
            </w:pPr>
            <w:del w:id="13474" w:author="Houyem Rais" w:date="2024-02-22T15:03:00Z">
              <w:r w:rsidRPr="00007B3E" w:rsidDel="00CB2812">
                <w:rPr>
                  <w:rFonts w:cs="Calibri"/>
                  <w:color w:val="000000"/>
                  <w:sz w:val="18"/>
                  <w:szCs w:val="18"/>
                  <w:lang w:eastAsia="fr-FR"/>
                </w:rPr>
                <w:delText> </w:delText>
              </w:r>
            </w:del>
          </w:p>
        </w:tc>
      </w:tr>
      <w:tr w:rsidR="00244D6F" w:rsidRPr="00007B3E" w:rsidDel="00CB2812" w14:paraId="54010EF6" w14:textId="000DC63A" w:rsidTr="005259CD">
        <w:trPr>
          <w:trHeight w:val="213"/>
          <w:del w:id="1347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60793C8" w14:textId="6B08B3F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76" w:author="Houyem Rais" w:date="2024-02-22T15:03:00Z"/>
                <w:rFonts w:cs="Calibri"/>
                <w:b/>
                <w:bCs/>
                <w:sz w:val="18"/>
                <w:szCs w:val="18"/>
                <w:lang w:eastAsia="fr-FR"/>
              </w:rPr>
              <w:pPrChange w:id="13477" w:author="Houyem Rais" w:date="2024-02-22T15:03:00Z">
                <w:pPr>
                  <w:widowControl/>
                  <w:autoSpaceDE/>
                  <w:autoSpaceDN/>
                  <w:spacing w:before="0" w:after="0" w:line="240" w:lineRule="auto"/>
                  <w:jc w:val="center"/>
                </w:pPr>
              </w:pPrChange>
            </w:pPr>
            <w:del w:id="13478" w:author="Houyem Rais" w:date="2024-02-22T15:03:00Z">
              <w:r w:rsidRPr="00007B3E" w:rsidDel="00CB2812">
                <w:rPr>
                  <w:rFonts w:cs="Calibri"/>
                  <w:b/>
                  <w:bCs/>
                  <w:sz w:val="18"/>
                  <w:szCs w:val="18"/>
                  <w:lang w:eastAsia="fr-FR"/>
                </w:rPr>
                <w:delText>410</w:delText>
              </w:r>
            </w:del>
          </w:p>
        </w:tc>
        <w:tc>
          <w:tcPr>
            <w:tcW w:w="1450" w:type="pct"/>
            <w:tcBorders>
              <w:top w:val="nil"/>
              <w:left w:val="nil"/>
              <w:bottom w:val="single" w:sz="4" w:space="0" w:color="auto"/>
              <w:right w:val="single" w:sz="4" w:space="0" w:color="auto"/>
            </w:tcBorders>
            <w:shd w:val="clear" w:color="auto" w:fill="auto"/>
            <w:noWrap/>
            <w:hideMark/>
          </w:tcPr>
          <w:p w14:paraId="5BBD2929" w14:textId="7F3344E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79" w:author="Houyem Rais" w:date="2024-02-22T15:03:00Z"/>
                <w:rFonts w:cs="Calibri"/>
                <w:sz w:val="18"/>
                <w:szCs w:val="18"/>
                <w:lang w:eastAsia="fr-FR"/>
              </w:rPr>
              <w:pPrChange w:id="13480" w:author="Houyem Rais" w:date="2024-02-22T15:03:00Z">
                <w:pPr>
                  <w:widowControl/>
                  <w:autoSpaceDE/>
                  <w:autoSpaceDN/>
                  <w:spacing w:before="0" w:after="0" w:line="240" w:lineRule="auto"/>
                  <w:jc w:val="left"/>
                </w:pPr>
              </w:pPrChange>
            </w:pPr>
            <w:del w:id="13481" w:author="Houyem Rais" w:date="2024-02-22T15:03:00Z">
              <w:r w:rsidRPr="00007B3E" w:rsidDel="00CB2812">
                <w:rPr>
                  <w:rFonts w:cs="Calibri"/>
                  <w:sz w:val="18"/>
                  <w:szCs w:val="18"/>
                  <w:lang w:eastAsia="fr-FR"/>
                </w:rPr>
                <w:delText>Fourniture et mise en œuvre d'enduit bicouche</w:delText>
              </w:r>
            </w:del>
          </w:p>
        </w:tc>
        <w:tc>
          <w:tcPr>
            <w:tcW w:w="234" w:type="pct"/>
            <w:tcBorders>
              <w:top w:val="nil"/>
              <w:left w:val="nil"/>
              <w:bottom w:val="single" w:sz="4" w:space="0" w:color="auto"/>
              <w:right w:val="single" w:sz="4" w:space="0" w:color="auto"/>
            </w:tcBorders>
            <w:shd w:val="clear" w:color="auto" w:fill="auto"/>
            <w:noWrap/>
            <w:hideMark/>
          </w:tcPr>
          <w:p w14:paraId="02E0EB01" w14:textId="39F4B9A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82" w:author="Houyem Rais" w:date="2024-02-22T15:03:00Z"/>
                <w:rFonts w:cs="Calibri"/>
                <w:sz w:val="18"/>
                <w:szCs w:val="18"/>
                <w:lang w:eastAsia="fr-FR"/>
              </w:rPr>
              <w:pPrChange w:id="13483" w:author="Houyem Rais" w:date="2024-02-22T15:03:00Z">
                <w:pPr>
                  <w:widowControl/>
                  <w:autoSpaceDE/>
                  <w:autoSpaceDN/>
                  <w:spacing w:before="0" w:after="0" w:line="240" w:lineRule="auto"/>
                  <w:jc w:val="center"/>
                </w:pPr>
              </w:pPrChange>
            </w:pPr>
            <w:del w:id="13484"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2</w:delText>
              </w:r>
            </w:del>
          </w:p>
        </w:tc>
        <w:tc>
          <w:tcPr>
            <w:tcW w:w="464" w:type="pct"/>
            <w:tcBorders>
              <w:top w:val="nil"/>
              <w:left w:val="nil"/>
              <w:bottom w:val="single" w:sz="4" w:space="0" w:color="auto"/>
              <w:right w:val="single" w:sz="4" w:space="0" w:color="auto"/>
            </w:tcBorders>
            <w:shd w:val="clear" w:color="auto" w:fill="auto"/>
            <w:noWrap/>
            <w:hideMark/>
          </w:tcPr>
          <w:p w14:paraId="09A4486E" w14:textId="290DFEC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85" w:author="Houyem Rais" w:date="2024-02-22T15:03:00Z"/>
                <w:rFonts w:cs="Calibri"/>
                <w:color w:val="000000"/>
                <w:sz w:val="18"/>
                <w:szCs w:val="18"/>
                <w:lang w:eastAsia="fr-FR"/>
              </w:rPr>
              <w:pPrChange w:id="13486" w:author="Houyem Rais" w:date="2024-02-22T15:03:00Z">
                <w:pPr>
                  <w:widowControl/>
                  <w:autoSpaceDE/>
                  <w:autoSpaceDN/>
                  <w:spacing w:before="0" w:after="0" w:line="240" w:lineRule="auto"/>
                  <w:jc w:val="center"/>
                </w:pPr>
              </w:pPrChange>
            </w:pPr>
            <w:del w:id="13487" w:author="Houyem Rais" w:date="2024-02-22T15:03:00Z">
              <w:r w:rsidRPr="00007B3E" w:rsidDel="00CB2812">
                <w:rPr>
                  <w:rFonts w:cs="Calibri"/>
                  <w:color w:val="000000"/>
                  <w:sz w:val="18"/>
                  <w:szCs w:val="18"/>
                  <w:lang w:eastAsia="fr-FR"/>
                </w:rPr>
                <w:delText>68 000</w:delText>
              </w:r>
            </w:del>
          </w:p>
        </w:tc>
        <w:tc>
          <w:tcPr>
            <w:tcW w:w="772" w:type="pct"/>
            <w:tcBorders>
              <w:top w:val="nil"/>
              <w:left w:val="nil"/>
              <w:bottom w:val="single" w:sz="4" w:space="0" w:color="auto"/>
              <w:right w:val="single" w:sz="4" w:space="0" w:color="auto"/>
            </w:tcBorders>
            <w:shd w:val="clear" w:color="auto" w:fill="auto"/>
            <w:noWrap/>
            <w:hideMark/>
          </w:tcPr>
          <w:p w14:paraId="7E7B46E0" w14:textId="0F9AC24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88" w:author="Houyem Rais" w:date="2024-02-22T15:03:00Z"/>
                <w:rFonts w:cs="Calibri"/>
                <w:color w:val="000000"/>
                <w:sz w:val="18"/>
                <w:szCs w:val="18"/>
                <w:lang w:eastAsia="fr-FR"/>
              </w:rPr>
              <w:pPrChange w:id="13489" w:author="Houyem Rais" w:date="2024-02-22T15:03:00Z">
                <w:pPr>
                  <w:widowControl/>
                  <w:autoSpaceDE/>
                  <w:autoSpaceDN/>
                  <w:spacing w:before="0" w:after="0" w:line="240" w:lineRule="auto"/>
                  <w:jc w:val="right"/>
                </w:pPr>
              </w:pPrChange>
            </w:pPr>
            <w:del w:id="13490" w:author="Houyem Rais" w:date="2024-02-22T15:03:00Z">
              <w:r w:rsidRPr="00007B3E" w:rsidDel="00CB2812">
                <w:rPr>
                  <w:rFonts w:cs="Calibri"/>
                  <w:color w:val="000000"/>
                  <w:sz w:val="18"/>
                  <w:szCs w:val="18"/>
                  <w:lang w:eastAsia="fr-FR"/>
                </w:rPr>
                <w:delText>6,000</w:delText>
              </w:r>
            </w:del>
          </w:p>
        </w:tc>
        <w:tc>
          <w:tcPr>
            <w:tcW w:w="694" w:type="pct"/>
            <w:tcBorders>
              <w:top w:val="nil"/>
              <w:left w:val="nil"/>
              <w:bottom w:val="single" w:sz="4" w:space="0" w:color="auto"/>
              <w:right w:val="single" w:sz="4" w:space="0" w:color="auto"/>
            </w:tcBorders>
            <w:shd w:val="clear" w:color="auto" w:fill="auto"/>
            <w:noWrap/>
            <w:hideMark/>
          </w:tcPr>
          <w:p w14:paraId="5A5B08EF" w14:textId="5724C4C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91" w:author="Houyem Rais" w:date="2024-02-22T15:03:00Z"/>
                <w:rFonts w:cs="Calibri"/>
                <w:sz w:val="18"/>
                <w:szCs w:val="18"/>
                <w:lang w:eastAsia="fr-FR"/>
              </w:rPr>
              <w:pPrChange w:id="13492" w:author="Houyem Rais" w:date="2024-02-22T15:03:00Z">
                <w:pPr>
                  <w:widowControl/>
                  <w:autoSpaceDE/>
                  <w:autoSpaceDN/>
                  <w:spacing w:before="0" w:after="0" w:line="240" w:lineRule="auto"/>
                  <w:jc w:val="right"/>
                </w:pPr>
              </w:pPrChange>
            </w:pPr>
            <w:del w:id="13493" w:author="Houyem Rais" w:date="2024-02-22T15:03:00Z">
              <w:r w:rsidRPr="00007B3E" w:rsidDel="00CB2812">
                <w:rPr>
                  <w:rFonts w:cs="Calibri"/>
                  <w:sz w:val="18"/>
                  <w:szCs w:val="18"/>
                  <w:lang w:eastAsia="fr-FR"/>
                </w:rPr>
                <w:delText>408 000,000</w:delText>
              </w:r>
            </w:del>
          </w:p>
        </w:tc>
        <w:tc>
          <w:tcPr>
            <w:tcW w:w="994" w:type="pct"/>
            <w:tcBorders>
              <w:top w:val="nil"/>
              <w:left w:val="nil"/>
              <w:bottom w:val="single" w:sz="4" w:space="0" w:color="auto"/>
              <w:right w:val="single" w:sz="4" w:space="0" w:color="auto"/>
            </w:tcBorders>
            <w:shd w:val="clear" w:color="auto" w:fill="auto"/>
            <w:noWrap/>
            <w:hideMark/>
          </w:tcPr>
          <w:p w14:paraId="71729668" w14:textId="364E974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94" w:author="Houyem Rais" w:date="2024-02-22T15:03:00Z"/>
                <w:rFonts w:cs="Calibri"/>
                <w:sz w:val="18"/>
                <w:szCs w:val="18"/>
                <w:lang w:eastAsia="fr-FR"/>
              </w:rPr>
              <w:pPrChange w:id="13495" w:author="Houyem Rais" w:date="2024-02-22T15:03:00Z">
                <w:pPr>
                  <w:widowControl/>
                  <w:autoSpaceDE/>
                  <w:autoSpaceDN/>
                  <w:spacing w:before="0" w:after="0" w:line="240" w:lineRule="auto"/>
                  <w:jc w:val="left"/>
                </w:pPr>
              </w:pPrChange>
            </w:pPr>
            <w:del w:id="13496" w:author="Houyem Rais" w:date="2024-02-22T15:03:00Z">
              <w:r w:rsidRPr="00007B3E" w:rsidDel="00CB2812">
                <w:rPr>
                  <w:rFonts w:cs="Calibri"/>
                  <w:sz w:val="18"/>
                  <w:szCs w:val="18"/>
                  <w:lang w:eastAsia="fr-FR"/>
                </w:rPr>
                <w:delText> </w:delText>
              </w:r>
            </w:del>
          </w:p>
        </w:tc>
      </w:tr>
      <w:tr w:rsidR="00244D6F" w:rsidRPr="00007B3E" w:rsidDel="00CB2812" w14:paraId="41E0D174" w14:textId="63FA3999" w:rsidTr="005259CD">
        <w:trPr>
          <w:trHeight w:val="187"/>
          <w:del w:id="1349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7A7E4E2" w14:textId="0DF17FB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498" w:author="Houyem Rais" w:date="2024-02-22T15:03:00Z"/>
                <w:rFonts w:cs="Calibri"/>
                <w:b/>
                <w:bCs/>
                <w:sz w:val="18"/>
                <w:szCs w:val="18"/>
                <w:lang w:eastAsia="fr-FR"/>
              </w:rPr>
              <w:pPrChange w:id="13499" w:author="Houyem Rais" w:date="2024-02-22T15:03:00Z">
                <w:pPr>
                  <w:widowControl/>
                  <w:autoSpaceDE/>
                  <w:autoSpaceDN/>
                  <w:spacing w:before="0" w:after="0" w:line="240" w:lineRule="auto"/>
                  <w:jc w:val="center"/>
                </w:pPr>
              </w:pPrChange>
            </w:pPr>
            <w:del w:id="13500"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0F049310" w14:textId="7153226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01" w:author="Houyem Rais" w:date="2024-02-22T15:03:00Z"/>
                <w:rFonts w:cs="Calibri"/>
                <w:b/>
                <w:bCs/>
                <w:i/>
                <w:iCs/>
                <w:sz w:val="18"/>
                <w:szCs w:val="18"/>
                <w:lang w:eastAsia="fr-FR"/>
              </w:rPr>
              <w:pPrChange w:id="13502" w:author="Houyem Rais" w:date="2024-02-22T15:03:00Z">
                <w:pPr>
                  <w:widowControl/>
                  <w:autoSpaceDE/>
                  <w:autoSpaceDN/>
                  <w:spacing w:before="0" w:after="0" w:line="240" w:lineRule="auto"/>
                  <w:jc w:val="right"/>
                </w:pPr>
              </w:pPrChange>
            </w:pPr>
            <w:del w:id="13503" w:author="Houyem Rais" w:date="2024-02-22T15:03:00Z">
              <w:r w:rsidRPr="00007B3E" w:rsidDel="00CB2812">
                <w:rPr>
                  <w:rFonts w:cs="Calibri"/>
                  <w:b/>
                  <w:bCs/>
                  <w:i/>
                  <w:iCs/>
                  <w:sz w:val="18"/>
                  <w:szCs w:val="18"/>
                  <w:lang w:eastAsia="fr-FR"/>
                </w:rPr>
                <w:delText>Sous-total poste 400 :</w:delText>
              </w:r>
            </w:del>
          </w:p>
        </w:tc>
        <w:tc>
          <w:tcPr>
            <w:tcW w:w="234" w:type="pct"/>
            <w:tcBorders>
              <w:top w:val="nil"/>
              <w:left w:val="nil"/>
              <w:bottom w:val="single" w:sz="4" w:space="0" w:color="auto"/>
              <w:right w:val="single" w:sz="4" w:space="0" w:color="auto"/>
            </w:tcBorders>
            <w:shd w:val="clear" w:color="auto" w:fill="auto"/>
            <w:noWrap/>
            <w:hideMark/>
          </w:tcPr>
          <w:p w14:paraId="3D8A81F0" w14:textId="5D45A74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04" w:author="Houyem Rais" w:date="2024-02-22T15:03:00Z"/>
                <w:rFonts w:cs="Calibri"/>
                <w:sz w:val="18"/>
                <w:szCs w:val="18"/>
                <w:lang w:eastAsia="fr-FR"/>
              </w:rPr>
              <w:pPrChange w:id="13505" w:author="Houyem Rais" w:date="2024-02-22T15:03:00Z">
                <w:pPr>
                  <w:widowControl/>
                  <w:autoSpaceDE/>
                  <w:autoSpaceDN/>
                  <w:spacing w:before="0" w:after="0" w:line="240" w:lineRule="auto"/>
                  <w:jc w:val="center"/>
                </w:pPr>
              </w:pPrChange>
            </w:pPr>
            <w:del w:id="13506"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05A7A5B7" w14:textId="6059961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07" w:author="Houyem Rais" w:date="2024-02-22T15:03:00Z"/>
                <w:rFonts w:cs="Calibri"/>
                <w:color w:val="000000"/>
                <w:sz w:val="18"/>
                <w:szCs w:val="18"/>
                <w:lang w:eastAsia="fr-FR"/>
              </w:rPr>
              <w:pPrChange w:id="13508" w:author="Houyem Rais" w:date="2024-02-22T15:03:00Z">
                <w:pPr>
                  <w:widowControl/>
                  <w:autoSpaceDE/>
                  <w:autoSpaceDN/>
                  <w:spacing w:before="0" w:after="0" w:line="240" w:lineRule="auto"/>
                  <w:jc w:val="center"/>
                </w:pPr>
              </w:pPrChange>
            </w:pPr>
            <w:del w:id="13509"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0B8D0293" w14:textId="2350AC0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10" w:author="Houyem Rais" w:date="2024-02-22T15:03:00Z"/>
                <w:rFonts w:cs="Calibri"/>
                <w:sz w:val="18"/>
                <w:szCs w:val="18"/>
                <w:lang w:eastAsia="fr-FR"/>
              </w:rPr>
              <w:pPrChange w:id="13511" w:author="Houyem Rais" w:date="2024-02-22T15:03:00Z">
                <w:pPr>
                  <w:widowControl/>
                  <w:autoSpaceDE/>
                  <w:autoSpaceDN/>
                  <w:spacing w:before="0" w:after="0" w:line="240" w:lineRule="auto"/>
                  <w:jc w:val="center"/>
                </w:pPr>
              </w:pPrChange>
            </w:pPr>
            <w:del w:id="13512"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3BA87182" w14:textId="1771F6E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13" w:author="Houyem Rais" w:date="2024-02-22T15:03:00Z"/>
                <w:rFonts w:cs="Calibri"/>
                <w:sz w:val="18"/>
                <w:szCs w:val="18"/>
                <w:lang w:eastAsia="fr-FR"/>
              </w:rPr>
              <w:pPrChange w:id="13514" w:author="Houyem Rais" w:date="2024-02-22T15:03:00Z">
                <w:pPr>
                  <w:widowControl/>
                  <w:autoSpaceDE/>
                  <w:autoSpaceDN/>
                  <w:spacing w:before="0" w:after="0" w:line="240" w:lineRule="auto"/>
                  <w:jc w:val="center"/>
                </w:pPr>
              </w:pPrChange>
            </w:pPr>
            <w:del w:id="13515"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4817533B" w14:textId="0DD94A0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16" w:author="Houyem Rais" w:date="2024-02-22T15:03:00Z"/>
                <w:rFonts w:cs="Calibri"/>
                <w:b/>
                <w:bCs/>
                <w:sz w:val="18"/>
                <w:szCs w:val="18"/>
                <w:lang w:eastAsia="fr-FR"/>
              </w:rPr>
              <w:pPrChange w:id="13517" w:author="Houyem Rais" w:date="2024-02-22T15:03:00Z">
                <w:pPr>
                  <w:widowControl/>
                  <w:autoSpaceDE/>
                  <w:autoSpaceDN/>
                  <w:spacing w:before="0" w:after="0" w:line="240" w:lineRule="auto"/>
                  <w:jc w:val="right"/>
                </w:pPr>
              </w:pPrChange>
            </w:pPr>
            <w:del w:id="13518" w:author="Houyem Rais" w:date="2024-02-22T15:03:00Z">
              <w:r w:rsidRPr="00007B3E" w:rsidDel="00CB2812">
                <w:rPr>
                  <w:rFonts w:cs="Calibri"/>
                  <w:b/>
                  <w:bCs/>
                  <w:sz w:val="18"/>
                  <w:szCs w:val="18"/>
                  <w:lang w:eastAsia="fr-FR"/>
                </w:rPr>
                <w:delText>3 384 000</w:delText>
              </w:r>
            </w:del>
          </w:p>
        </w:tc>
      </w:tr>
      <w:tr w:rsidR="005259CD" w:rsidRPr="00007B3E" w:rsidDel="00CB2812" w14:paraId="2E7EB907" w14:textId="5FD6A5E8" w:rsidTr="005259CD">
        <w:trPr>
          <w:trHeight w:val="460"/>
          <w:del w:id="13519" w:author="Houyem Rais" w:date="2024-02-22T15:03:00Z"/>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68D032DE" w14:textId="0A9C3C9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20" w:author="Houyem Rais" w:date="2024-02-22T15:03:00Z"/>
                <w:rFonts w:cs="Calibri"/>
                <w:b/>
                <w:bCs/>
                <w:sz w:val="18"/>
                <w:szCs w:val="18"/>
                <w:lang w:eastAsia="fr-FR"/>
              </w:rPr>
              <w:pPrChange w:id="13521" w:author="Houyem Rais" w:date="2024-02-22T15:03:00Z">
                <w:pPr>
                  <w:widowControl/>
                  <w:autoSpaceDE/>
                  <w:autoSpaceDN/>
                  <w:spacing w:before="0" w:after="0" w:line="240" w:lineRule="auto"/>
                  <w:jc w:val="center"/>
                </w:pPr>
              </w:pPrChange>
            </w:pPr>
            <w:del w:id="13522" w:author="Houyem Rais" w:date="2024-02-22T15:03:00Z">
              <w:r w:rsidRPr="00007B3E" w:rsidDel="00CB2812">
                <w:rPr>
                  <w:rFonts w:cs="Calibri"/>
                  <w:b/>
                  <w:bCs/>
                  <w:sz w:val="18"/>
                  <w:szCs w:val="18"/>
                  <w:lang w:eastAsia="fr-FR"/>
                </w:rPr>
                <w:delText> </w:delText>
              </w:r>
            </w:del>
          </w:p>
        </w:tc>
        <w:tc>
          <w:tcPr>
            <w:tcW w:w="1450" w:type="pct"/>
            <w:vMerge w:val="restart"/>
            <w:tcBorders>
              <w:top w:val="nil"/>
              <w:left w:val="single" w:sz="4" w:space="0" w:color="auto"/>
              <w:bottom w:val="single" w:sz="4" w:space="0" w:color="auto"/>
              <w:right w:val="single" w:sz="4" w:space="0" w:color="auto"/>
            </w:tcBorders>
            <w:shd w:val="clear" w:color="auto" w:fill="auto"/>
            <w:noWrap/>
            <w:hideMark/>
          </w:tcPr>
          <w:p w14:paraId="163C65CA" w14:textId="4B77834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23" w:author="Houyem Rais" w:date="2024-02-22T15:03:00Z"/>
                <w:rFonts w:cs="Calibri"/>
                <w:b/>
                <w:bCs/>
                <w:sz w:val="18"/>
                <w:szCs w:val="18"/>
                <w:lang w:eastAsia="fr-FR"/>
              </w:rPr>
              <w:pPrChange w:id="13524" w:author="Houyem Rais" w:date="2024-02-22T15:03:00Z">
                <w:pPr>
                  <w:widowControl/>
                  <w:autoSpaceDE/>
                  <w:autoSpaceDN/>
                  <w:spacing w:before="0" w:after="0" w:line="240" w:lineRule="auto"/>
                  <w:jc w:val="left"/>
                </w:pPr>
              </w:pPrChange>
            </w:pPr>
            <w:del w:id="13525" w:author="Houyem Rais" w:date="2024-02-22T15:03:00Z">
              <w:r w:rsidRPr="00007B3E" w:rsidDel="00CB2812">
                <w:rPr>
                  <w:rFonts w:cs="Calibri"/>
                  <w:b/>
                  <w:bCs/>
                  <w:sz w:val="18"/>
                  <w:szCs w:val="18"/>
                  <w:lang w:eastAsia="fr-FR"/>
                </w:rPr>
                <w:delText xml:space="preserve">POSTE 500 : TRAVAUX DE DRAINAGE           </w:delText>
              </w:r>
            </w:del>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2619A284" w14:textId="0C6B633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26" w:author="Houyem Rais" w:date="2024-02-22T15:03:00Z"/>
                <w:rFonts w:cs="Calibri"/>
                <w:sz w:val="18"/>
                <w:szCs w:val="18"/>
                <w:lang w:eastAsia="fr-FR"/>
              </w:rPr>
              <w:pPrChange w:id="13527" w:author="Houyem Rais" w:date="2024-02-22T15:03:00Z">
                <w:pPr>
                  <w:widowControl/>
                  <w:autoSpaceDE/>
                  <w:autoSpaceDN/>
                  <w:spacing w:before="0" w:after="0" w:line="240" w:lineRule="auto"/>
                  <w:jc w:val="center"/>
                </w:pPr>
              </w:pPrChange>
            </w:pPr>
            <w:del w:id="13528" w:author="Houyem Rais" w:date="2024-02-22T15:03:00Z">
              <w:r w:rsidRPr="00007B3E" w:rsidDel="00CB2812">
                <w:rPr>
                  <w:rFonts w:cs="Calibri"/>
                  <w:sz w:val="18"/>
                  <w:szCs w:val="18"/>
                  <w:lang w:eastAsia="fr-FR"/>
                </w:rPr>
                <w:delText> </w:delText>
              </w:r>
            </w:del>
          </w:p>
        </w:tc>
        <w:tc>
          <w:tcPr>
            <w:tcW w:w="1930" w:type="pct"/>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14:paraId="407C7B45" w14:textId="6396D29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29" w:author="Houyem Rais" w:date="2024-02-22T15:03:00Z"/>
                <w:rFonts w:cs="Calibri"/>
                <w:sz w:val="18"/>
                <w:szCs w:val="18"/>
                <w:lang w:eastAsia="fr-FR"/>
              </w:rPr>
              <w:pPrChange w:id="13530" w:author="Houyem Rais" w:date="2024-02-22T15:03:00Z">
                <w:pPr>
                  <w:widowControl/>
                  <w:autoSpaceDE/>
                  <w:autoSpaceDN/>
                  <w:spacing w:before="0" w:after="0" w:line="240" w:lineRule="auto"/>
                  <w:jc w:val="center"/>
                </w:pPr>
              </w:pPrChange>
            </w:pPr>
            <w:del w:id="13531" w:author="Houyem Rais" w:date="2024-02-22T15:03:00Z">
              <w:r w:rsidRPr="00007B3E" w:rsidDel="00CB2812">
                <w:rPr>
                  <w:rFonts w:cs="Calibri"/>
                  <w:sz w:val="18"/>
                  <w:szCs w:val="18"/>
                  <w:lang w:eastAsia="fr-FR"/>
                </w:rPr>
                <w:delText> </w:delText>
              </w:r>
            </w:del>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0291CD54" w14:textId="5F8DD94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32" w:author="Houyem Rais" w:date="2024-02-22T15:03:00Z"/>
                <w:rFonts w:cs="Calibri"/>
                <w:sz w:val="18"/>
                <w:szCs w:val="18"/>
                <w:lang w:eastAsia="fr-FR"/>
              </w:rPr>
              <w:pPrChange w:id="13533" w:author="Houyem Rais" w:date="2024-02-22T15:03:00Z">
                <w:pPr>
                  <w:widowControl/>
                  <w:autoSpaceDE/>
                  <w:autoSpaceDN/>
                  <w:spacing w:before="0" w:after="0" w:line="240" w:lineRule="auto"/>
                  <w:jc w:val="center"/>
                </w:pPr>
              </w:pPrChange>
            </w:pPr>
            <w:del w:id="13534" w:author="Houyem Rais" w:date="2024-02-22T15:03:00Z">
              <w:r w:rsidRPr="00007B3E" w:rsidDel="00CB2812">
                <w:rPr>
                  <w:rFonts w:cs="Calibri"/>
                  <w:sz w:val="18"/>
                  <w:szCs w:val="18"/>
                  <w:lang w:eastAsia="fr-FR"/>
                </w:rPr>
                <w:delText> </w:delText>
              </w:r>
            </w:del>
          </w:p>
        </w:tc>
      </w:tr>
      <w:tr w:rsidR="00244D6F" w:rsidRPr="00007B3E" w:rsidDel="00CB2812" w14:paraId="48FFF3BF" w14:textId="5FFC7572" w:rsidTr="005259CD">
        <w:trPr>
          <w:trHeight w:val="700"/>
          <w:del w:id="13535" w:author="Houyem Rais" w:date="2024-02-22T15:03:00Z"/>
        </w:trPr>
        <w:tc>
          <w:tcPr>
            <w:tcW w:w="392" w:type="pct"/>
            <w:vMerge/>
            <w:tcBorders>
              <w:top w:val="nil"/>
              <w:left w:val="single" w:sz="4" w:space="0" w:color="auto"/>
              <w:bottom w:val="single" w:sz="4" w:space="0" w:color="auto"/>
              <w:right w:val="single" w:sz="4" w:space="0" w:color="auto"/>
            </w:tcBorders>
            <w:hideMark/>
          </w:tcPr>
          <w:p w14:paraId="4E8D0D26" w14:textId="48A798F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36" w:author="Houyem Rais" w:date="2024-02-22T15:03:00Z"/>
                <w:rFonts w:cs="Calibri"/>
                <w:b/>
                <w:bCs/>
                <w:sz w:val="18"/>
                <w:szCs w:val="18"/>
                <w:lang w:eastAsia="fr-FR"/>
              </w:rPr>
              <w:pPrChange w:id="13537" w:author="Houyem Rais" w:date="2024-02-22T15:03:00Z">
                <w:pPr>
                  <w:widowControl/>
                  <w:autoSpaceDE/>
                  <w:autoSpaceDN/>
                  <w:spacing w:before="0" w:after="0" w:line="240" w:lineRule="auto"/>
                  <w:jc w:val="left"/>
                </w:pPr>
              </w:pPrChange>
            </w:pPr>
          </w:p>
        </w:tc>
        <w:tc>
          <w:tcPr>
            <w:tcW w:w="1450" w:type="pct"/>
            <w:vMerge/>
            <w:tcBorders>
              <w:top w:val="nil"/>
              <w:left w:val="single" w:sz="4" w:space="0" w:color="auto"/>
              <w:bottom w:val="single" w:sz="4" w:space="0" w:color="auto"/>
              <w:right w:val="single" w:sz="4" w:space="0" w:color="auto"/>
            </w:tcBorders>
            <w:hideMark/>
          </w:tcPr>
          <w:p w14:paraId="143E3FDA" w14:textId="60A2F8F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38" w:author="Houyem Rais" w:date="2024-02-22T15:03:00Z"/>
                <w:rFonts w:cs="Calibri"/>
                <w:b/>
                <w:bCs/>
                <w:sz w:val="18"/>
                <w:szCs w:val="18"/>
                <w:lang w:eastAsia="fr-FR"/>
              </w:rPr>
              <w:pPrChange w:id="13539" w:author="Houyem Rais" w:date="2024-02-22T15:03:00Z">
                <w:pPr>
                  <w:widowControl/>
                  <w:autoSpaceDE/>
                  <w:autoSpaceDN/>
                  <w:spacing w:before="0" w:after="0" w:line="240" w:lineRule="auto"/>
                  <w:jc w:val="left"/>
                </w:pPr>
              </w:pPrChange>
            </w:pPr>
          </w:p>
        </w:tc>
        <w:tc>
          <w:tcPr>
            <w:tcW w:w="234" w:type="pct"/>
            <w:vMerge/>
            <w:tcBorders>
              <w:top w:val="nil"/>
              <w:left w:val="single" w:sz="4" w:space="0" w:color="auto"/>
              <w:bottom w:val="single" w:sz="4" w:space="0" w:color="auto"/>
              <w:right w:val="single" w:sz="4" w:space="0" w:color="auto"/>
            </w:tcBorders>
            <w:hideMark/>
          </w:tcPr>
          <w:p w14:paraId="332447E4" w14:textId="6736FEE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40" w:author="Houyem Rais" w:date="2024-02-22T15:03:00Z"/>
                <w:rFonts w:cs="Calibri"/>
                <w:sz w:val="18"/>
                <w:szCs w:val="18"/>
                <w:lang w:eastAsia="fr-FR"/>
              </w:rPr>
              <w:pPrChange w:id="13541" w:author="Houyem Rais" w:date="2024-02-22T15:03:00Z">
                <w:pPr>
                  <w:widowControl/>
                  <w:autoSpaceDE/>
                  <w:autoSpaceDN/>
                  <w:spacing w:before="0" w:after="0" w:line="240" w:lineRule="auto"/>
                  <w:jc w:val="left"/>
                </w:pPr>
              </w:pPrChange>
            </w:pPr>
          </w:p>
        </w:tc>
        <w:tc>
          <w:tcPr>
            <w:tcW w:w="1930" w:type="pct"/>
            <w:gridSpan w:val="3"/>
            <w:vMerge/>
            <w:tcBorders>
              <w:top w:val="single" w:sz="4" w:space="0" w:color="auto"/>
              <w:left w:val="single" w:sz="4" w:space="0" w:color="auto"/>
              <w:bottom w:val="single" w:sz="4" w:space="0" w:color="000000"/>
              <w:right w:val="single" w:sz="4" w:space="0" w:color="000000"/>
            </w:tcBorders>
            <w:hideMark/>
          </w:tcPr>
          <w:p w14:paraId="11E6CA6D" w14:textId="43DD49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42" w:author="Houyem Rais" w:date="2024-02-22T15:03:00Z"/>
                <w:rFonts w:cs="Calibri"/>
                <w:sz w:val="18"/>
                <w:szCs w:val="18"/>
                <w:lang w:eastAsia="fr-FR"/>
              </w:rPr>
              <w:pPrChange w:id="13543" w:author="Houyem Rais" w:date="2024-02-22T15:03:00Z">
                <w:pPr>
                  <w:widowControl/>
                  <w:autoSpaceDE/>
                  <w:autoSpaceDN/>
                  <w:spacing w:before="0" w:after="0" w:line="240" w:lineRule="auto"/>
                  <w:jc w:val="left"/>
                </w:pPr>
              </w:pPrChange>
            </w:pPr>
          </w:p>
        </w:tc>
        <w:tc>
          <w:tcPr>
            <w:tcW w:w="994" w:type="pct"/>
            <w:vMerge/>
            <w:tcBorders>
              <w:top w:val="nil"/>
              <w:left w:val="single" w:sz="4" w:space="0" w:color="auto"/>
              <w:bottom w:val="single" w:sz="4" w:space="0" w:color="auto"/>
              <w:right w:val="single" w:sz="4" w:space="0" w:color="auto"/>
            </w:tcBorders>
            <w:hideMark/>
          </w:tcPr>
          <w:p w14:paraId="5DF06DD8" w14:textId="1B63D55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44" w:author="Houyem Rais" w:date="2024-02-22T15:03:00Z"/>
                <w:rFonts w:cs="Calibri"/>
                <w:sz w:val="18"/>
                <w:szCs w:val="18"/>
                <w:lang w:eastAsia="fr-FR"/>
              </w:rPr>
              <w:pPrChange w:id="13545" w:author="Houyem Rais" w:date="2024-02-22T15:03:00Z">
                <w:pPr>
                  <w:widowControl/>
                  <w:autoSpaceDE/>
                  <w:autoSpaceDN/>
                  <w:spacing w:before="0" w:after="0" w:line="240" w:lineRule="auto"/>
                  <w:jc w:val="left"/>
                </w:pPr>
              </w:pPrChange>
            </w:pPr>
          </w:p>
        </w:tc>
      </w:tr>
      <w:tr w:rsidR="00244D6F" w:rsidRPr="00007B3E" w:rsidDel="00CB2812" w14:paraId="0674324E" w14:textId="6806BF97" w:rsidTr="005259CD">
        <w:trPr>
          <w:trHeight w:val="187"/>
          <w:del w:id="13546"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1E36C2A0" w14:textId="745EF8D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47" w:author="Houyem Rais" w:date="2024-02-22T15:03:00Z"/>
                <w:rFonts w:cs="Calibri"/>
                <w:b/>
                <w:bCs/>
                <w:sz w:val="18"/>
                <w:szCs w:val="18"/>
                <w:lang w:eastAsia="fr-FR"/>
              </w:rPr>
              <w:pPrChange w:id="13548" w:author="Houyem Rais" w:date="2024-02-22T15:03:00Z">
                <w:pPr>
                  <w:widowControl/>
                  <w:autoSpaceDE/>
                  <w:autoSpaceDN/>
                  <w:spacing w:before="0" w:after="0" w:line="240" w:lineRule="auto"/>
                  <w:jc w:val="center"/>
                </w:pPr>
              </w:pPrChange>
            </w:pPr>
            <w:del w:id="13549" w:author="Houyem Rais" w:date="2024-02-22T15:03:00Z">
              <w:r w:rsidRPr="00007B3E" w:rsidDel="00CB2812">
                <w:rPr>
                  <w:rFonts w:cs="Calibri"/>
                  <w:b/>
                  <w:bCs/>
                  <w:sz w:val="18"/>
                  <w:szCs w:val="18"/>
                  <w:lang w:eastAsia="fr-FR"/>
                </w:rPr>
                <w:delText>501</w:delText>
              </w:r>
            </w:del>
          </w:p>
        </w:tc>
        <w:tc>
          <w:tcPr>
            <w:tcW w:w="1450" w:type="pct"/>
            <w:tcBorders>
              <w:top w:val="nil"/>
              <w:left w:val="nil"/>
              <w:bottom w:val="single" w:sz="4" w:space="0" w:color="auto"/>
              <w:right w:val="single" w:sz="4" w:space="0" w:color="auto"/>
            </w:tcBorders>
            <w:shd w:val="clear" w:color="auto" w:fill="auto"/>
            <w:noWrap/>
            <w:hideMark/>
          </w:tcPr>
          <w:p w14:paraId="35D53E9B" w14:textId="62FB210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50" w:author="Houyem Rais" w:date="2024-02-22T15:03:00Z"/>
                <w:rFonts w:cs="Calibri"/>
                <w:sz w:val="18"/>
                <w:szCs w:val="18"/>
                <w:lang w:eastAsia="fr-FR"/>
              </w:rPr>
              <w:pPrChange w:id="13551" w:author="Houyem Rais" w:date="2024-02-22T15:03:00Z">
                <w:pPr>
                  <w:widowControl/>
                  <w:autoSpaceDE/>
                  <w:autoSpaceDN/>
                  <w:spacing w:before="0" w:after="0" w:line="240" w:lineRule="auto"/>
                </w:pPr>
              </w:pPrChange>
            </w:pPr>
            <w:del w:id="13552" w:author="Houyem Rais" w:date="2024-02-22T15:03:00Z">
              <w:r w:rsidRPr="00007B3E" w:rsidDel="00CB2812">
                <w:rPr>
                  <w:rFonts w:cs="Calibri"/>
                  <w:sz w:val="18"/>
                  <w:szCs w:val="18"/>
                  <w:lang w:eastAsia="fr-FR"/>
                </w:rPr>
                <w:delText>Fossé triangulaire en terre type C</w:delText>
              </w:r>
            </w:del>
          </w:p>
        </w:tc>
        <w:tc>
          <w:tcPr>
            <w:tcW w:w="234" w:type="pct"/>
            <w:tcBorders>
              <w:top w:val="nil"/>
              <w:left w:val="nil"/>
              <w:bottom w:val="single" w:sz="4" w:space="0" w:color="auto"/>
              <w:right w:val="single" w:sz="4" w:space="0" w:color="auto"/>
            </w:tcBorders>
            <w:shd w:val="clear" w:color="auto" w:fill="auto"/>
            <w:noWrap/>
            <w:hideMark/>
          </w:tcPr>
          <w:p w14:paraId="50CF88EA" w14:textId="4AE4D65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53" w:author="Houyem Rais" w:date="2024-02-22T15:03:00Z"/>
                <w:rFonts w:cs="Calibri"/>
                <w:sz w:val="18"/>
                <w:szCs w:val="18"/>
                <w:lang w:eastAsia="fr-FR"/>
              </w:rPr>
              <w:pPrChange w:id="13554" w:author="Houyem Rais" w:date="2024-02-22T15:03:00Z">
                <w:pPr>
                  <w:widowControl/>
                  <w:autoSpaceDE/>
                  <w:autoSpaceDN/>
                  <w:spacing w:before="0" w:after="0" w:line="240" w:lineRule="auto"/>
                  <w:jc w:val="center"/>
                </w:pPr>
              </w:pPrChange>
            </w:pPr>
            <w:del w:id="13555" w:author="Houyem Rais" w:date="2024-02-22T15:03:00Z">
              <w:r w:rsidRPr="00007B3E" w:rsidDel="00CB2812">
                <w:rPr>
                  <w:rFonts w:cs="Calibri"/>
                  <w:sz w:val="18"/>
                  <w:szCs w:val="18"/>
                  <w:lang w:eastAsia="fr-FR"/>
                </w:rPr>
                <w:delText>ml</w:delText>
              </w:r>
            </w:del>
          </w:p>
        </w:tc>
        <w:tc>
          <w:tcPr>
            <w:tcW w:w="464" w:type="pct"/>
            <w:tcBorders>
              <w:top w:val="single" w:sz="4" w:space="0" w:color="auto"/>
              <w:left w:val="nil"/>
              <w:bottom w:val="single" w:sz="4" w:space="0" w:color="auto"/>
              <w:right w:val="single" w:sz="4" w:space="0" w:color="auto"/>
            </w:tcBorders>
            <w:shd w:val="clear" w:color="auto" w:fill="auto"/>
            <w:noWrap/>
            <w:hideMark/>
          </w:tcPr>
          <w:p w14:paraId="44C45339" w14:textId="4EBA7A6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56" w:author="Houyem Rais" w:date="2024-02-22T15:03:00Z"/>
                <w:rFonts w:cs="Calibri"/>
                <w:sz w:val="18"/>
                <w:szCs w:val="18"/>
                <w:lang w:eastAsia="fr-FR"/>
              </w:rPr>
              <w:pPrChange w:id="13557" w:author="Houyem Rais" w:date="2024-02-22T15:03:00Z">
                <w:pPr>
                  <w:widowControl/>
                  <w:autoSpaceDE/>
                  <w:autoSpaceDN/>
                  <w:spacing w:before="0" w:after="0" w:line="240" w:lineRule="auto"/>
                  <w:jc w:val="center"/>
                </w:pPr>
              </w:pPrChange>
            </w:pPr>
            <w:del w:id="13558" w:author="Houyem Rais" w:date="2024-02-22T15:03:00Z">
              <w:r w:rsidRPr="00007B3E" w:rsidDel="00CB2812">
                <w:rPr>
                  <w:rFonts w:cs="Calibri"/>
                  <w:sz w:val="18"/>
                  <w:szCs w:val="18"/>
                  <w:lang w:eastAsia="fr-FR"/>
                </w:rPr>
                <w:delText>26 000</w:delText>
              </w:r>
            </w:del>
          </w:p>
        </w:tc>
        <w:tc>
          <w:tcPr>
            <w:tcW w:w="772" w:type="pct"/>
            <w:tcBorders>
              <w:top w:val="single" w:sz="4" w:space="0" w:color="auto"/>
              <w:left w:val="nil"/>
              <w:bottom w:val="single" w:sz="4" w:space="0" w:color="auto"/>
              <w:right w:val="single" w:sz="4" w:space="0" w:color="auto"/>
            </w:tcBorders>
            <w:shd w:val="clear" w:color="auto" w:fill="auto"/>
            <w:noWrap/>
            <w:hideMark/>
          </w:tcPr>
          <w:p w14:paraId="3AB97FDC" w14:textId="057BA59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59" w:author="Houyem Rais" w:date="2024-02-22T15:03:00Z"/>
                <w:rFonts w:cs="Calibri"/>
                <w:color w:val="000000"/>
                <w:sz w:val="18"/>
                <w:szCs w:val="18"/>
                <w:lang w:eastAsia="fr-FR"/>
              </w:rPr>
              <w:pPrChange w:id="13560" w:author="Houyem Rais" w:date="2024-02-22T15:03:00Z">
                <w:pPr>
                  <w:widowControl/>
                  <w:autoSpaceDE/>
                  <w:autoSpaceDN/>
                  <w:spacing w:before="0" w:after="0" w:line="240" w:lineRule="auto"/>
                  <w:jc w:val="right"/>
                </w:pPr>
              </w:pPrChange>
            </w:pPr>
            <w:del w:id="13561" w:author="Houyem Rais" w:date="2024-02-22T15:03:00Z">
              <w:r w:rsidRPr="00007B3E" w:rsidDel="00CB2812">
                <w:rPr>
                  <w:rFonts w:cs="Calibri"/>
                  <w:color w:val="000000"/>
                  <w:sz w:val="18"/>
                  <w:szCs w:val="18"/>
                  <w:lang w:eastAsia="fr-FR"/>
                </w:rPr>
                <w:delText>6,000</w:delText>
              </w:r>
            </w:del>
          </w:p>
        </w:tc>
        <w:tc>
          <w:tcPr>
            <w:tcW w:w="694" w:type="pct"/>
            <w:tcBorders>
              <w:top w:val="single" w:sz="4" w:space="0" w:color="auto"/>
              <w:left w:val="nil"/>
              <w:bottom w:val="single" w:sz="4" w:space="0" w:color="auto"/>
              <w:right w:val="single" w:sz="4" w:space="0" w:color="auto"/>
            </w:tcBorders>
            <w:shd w:val="clear" w:color="auto" w:fill="auto"/>
            <w:noWrap/>
            <w:hideMark/>
          </w:tcPr>
          <w:p w14:paraId="796ADFB4" w14:textId="749DC62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62" w:author="Houyem Rais" w:date="2024-02-22T15:03:00Z"/>
                <w:rFonts w:cs="Calibri"/>
                <w:sz w:val="18"/>
                <w:szCs w:val="18"/>
                <w:lang w:eastAsia="fr-FR"/>
              </w:rPr>
              <w:pPrChange w:id="13563" w:author="Houyem Rais" w:date="2024-02-22T15:03:00Z">
                <w:pPr>
                  <w:widowControl/>
                  <w:autoSpaceDE/>
                  <w:autoSpaceDN/>
                  <w:spacing w:before="0" w:after="0" w:line="240" w:lineRule="auto"/>
                  <w:jc w:val="right"/>
                </w:pPr>
              </w:pPrChange>
            </w:pPr>
            <w:del w:id="13564" w:author="Houyem Rais" w:date="2024-02-22T15:03:00Z">
              <w:r w:rsidRPr="00007B3E" w:rsidDel="00CB2812">
                <w:rPr>
                  <w:rFonts w:cs="Calibri"/>
                  <w:sz w:val="18"/>
                  <w:szCs w:val="18"/>
                  <w:lang w:eastAsia="fr-FR"/>
                </w:rPr>
                <w:delText>156 000,000</w:delText>
              </w:r>
            </w:del>
          </w:p>
        </w:tc>
        <w:tc>
          <w:tcPr>
            <w:tcW w:w="994" w:type="pct"/>
            <w:tcBorders>
              <w:top w:val="nil"/>
              <w:left w:val="nil"/>
              <w:bottom w:val="single" w:sz="4" w:space="0" w:color="auto"/>
              <w:right w:val="single" w:sz="4" w:space="0" w:color="auto"/>
            </w:tcBorders>
            <w:shd w:val="clear" w:color="auto" w:fill="auto"/>
            <w:noWrap/>
            <w:hideMark/>
          </w:tcPr>
          <w:p w14:paraId="1414F2DB" w14:textId="16AF8ED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65" w:author="Houyem Rais" w:date="2024-02-22T15:03:00Z"/>
                <w:rFonts w:cs="Calibri"/>
                <w:sz w:val="18"/>
                <w:szCs w:val="18"/>
                <w:lang w:eastAsia="fr-FR"/>
              </w:rPr>
              <w:pPrChange w:id="13566" w:author="Houyem Rais" w:date="2024-02-22T15:03:00Z">
                <w:pPr>
                  <w:widowControl/>
                  <w:autoSpaceDE/>
                  <w:autoSpaceDN/>
                  <w:spacing w:before="0" w:after="0" w:line="240" w:lineRule="auto"/>
                  <w:jc w:val="left"/>
                </w:pPr>
              </w:pPrChange>
            </w:pPr>
            <w:del w:id="13567" w:author="Houyem Rais" w:date="2024-02-22T15:03:00Z">
              <w:r w:rsidRPr="00007B3E" w:rsidDel="00CB2812">
                <w:rPr>
                  <w:rFonts w:cs="Calibri"/>
                  <w:sz w:val="18"/>
                  <w:szCs w:val="18"/>
                  <w:lang w:eastAsia="fr-FR"/>
                </w:rPr>
                <w:delText> </w:delText>
              </w:r>
            </w:del>
          </w:p>
        </w:tc>
      </w:tr>
      <w:tr w:rsidR="00244D6F" w:rsidRPr="00007B3E" w:rsidDel="00CB2812" w14:paraId="1F8B9082" w14:textId="7ED06C83" w:rsidTr="005259CD">
        <w:trPr>
          <w:trHeight w:val="187"/>
          <w:del w:id="13568"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2BA9A1A" w14:textId="677264E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69" w:author="Houyem Rais" w:date="2024-02-22T15:03:00Z"/>
                <w:rFonts w:cs="Calibri"/>
                <w:b/>
                <w:bCs/>
                <w:sz w:val="18"/>
                <w:szCs w:val="18"/>
                <w:lang w:eastAsia="fr-FR"/>
              </w:rPr>
              <w:pPrChange w:id="13570" w:author="Houyem Rais" w:date="2024-02-22T15:03:00Z">
                <w:pPr>
                  <w:widowControl/>
                  <w:autoSpaceDE/>
                  <w:autoSpaceDN/>
                  <w:spacing w:before="0" w:after="0" w:line="240" w:lineRule="auto"/>
                  <w:jc w:val="center"/>
                </w:pPr>
              </w:pPrChange>
            </w:pPr>
            <w:del w:id="13571" w:author="Houyem Rais" w:date="2024-02-22T15:03:00Z">
              <w:r w:rsidRPr="00007B3E" w:rsidDel="00CB2812">
                <w:rPr>
                  <w:rFonts w:cs="Calibri"/>
                  <w:b/>
                  <w:bCs/>
                  <w:sz w:val="18"/>
                  <w:szCs w:val="18"/>
                  <w:lang w:eastAsia="fr-FR"/>
                </w:rPr>
                <w:delText>502</w:delText>
              </w:r>
            </w:del>
          </w:p>
        </w:tc>
        <w:tc>
          <w:tcPr>
            <w:tcW w:w="1450" w:type="pct"/>
            <w:tcBorders>
              <w:top w:val="nil"/>
              <w:left w:val="nil"/>
              <w:bottom w:val="single" w:sz="4" w:space="0" w:color="auto"/>
              <w:right w:val="single" w:sz="4" w:space="0" w:color="auto"/>
            </w:tcBorders>
            <w:shd w:val="clear" w:color="auto" w:fill="auto"/>
            <w:noWrap/>
            <w:hideMark/>
          </w:tcPr>
          <w:p w14:paraId="3BB6B805" w14:textId="0015F6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72" w:author="Houyem Rais" w:date="2024-02-22T15:03:00Z"/>
                <w:rFonts w:cs="Calibri"/>
                <w:sz w:val="18"/>
                <w:szCs w:val="18"/>
                <w:lang w:eastAsia="fr-FR"/>
              </w:rPr>
              <w:pPrChange w:id="13573" w:author="Houyem Rais" w:date="2024-02-22T15:03:00Z">
                <w:pPr>
                  <w:widowControl/>
                  <w:autoSpaceDE/>
                  <w:autoSpaceDN/>
                  <w:spacing w:before="0" w:after="0" w:line="240" w:lineRule="auto"/>
                </w:pPr>
              </w:pPrChange>
            </w:pPr>
            <w:del w:id="13574" w:author="Houyem Rais" w:date="2024-02-22T15:03:00Z">
              <w:r w:rsidRPr="00007B3E" w:rsidDel="00CB2812">
                <w:rPr>
                  <w:rFonts w:cs="Calibri"/>
                  <w:sz w:val="18"/>
                  <w:szCs w:val="18"/>
                  <w:lang w:eastAsia="fr-FR"/>
                </w:rPr>
                <w:delText>Fossé trapézoïdal en terre type B1</w:delText>
              </w:r>
            </w:del>
          </w:p>
        </w:tc>
        <w:tc>
          <w:tcPr>
            <w:tcW w:w="234" w:type="pct"/>
            <w:tcBorders>
              <w:top w:val="nil"/>
              <w:left w:val="nil"/>
              <w:bottom w:val="single" w:sz="4" w:space="0" w:color="auto"/>
              <w:right w:val="single" w:sz="4" w:space="0" w:color="auto"/>
            </w:tcBorders>
            <w:shd w:val="clear" w:color="auto" w:fill="auto"/>
            <w:noWrap/>
            <w:hideMark/>
          </w:tcPr>
          <w:p w14:paraId="6BBE6793" w14:textId="3B656FE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75" w:author="Houyem Rais" w:date="2024-02-22T15:03:00Z"/>
                <w:rFonts w:cs="Calibri"/>
                <w:sz w:val="18"/>
                <w:szCs w:val="18"/>
                <w:lang w:eastAsia="fr-FR"/>
              </w:rPr>
              <w:pPrChange w:id="13576" w:author="Houyem Rais" w:date="2024-02-22T15:03:00Z">
                <w:pPr>
                  <w:widowControl/>
                  <w:autoSpaceDE/>
                  <w:autoSpaceDN/>
                  <w:spacing w:before="0" w:after="0" w:line="240" w:lineRule="auto"/>
                  <w:jc w:val="center"/>
                </w:pPr>
              </w:pPrChange>
            </w:pPr>
            <w:del w:id="13577" w:author="Houyem Rais" w:date="2024-02-22T15:03:00Z">
              <w:r w:rsidRPr="00007B3E" w:rsidDel="00CB2812">
                <w:rPr>
                  <w:rFonts w:cs="Calibri"/>
                  <w:sz w:val="18"/>
                  <w:szCs w:val="18"/>
                  <w:lang w:eastAsia="fr-FR"/>
                </w:rPr>
                <w:delText>ml</w:delText>
              </w:r>
            </w:del>
          </w:p>
        </w:tc>
        <w:tc>
          <w:tcPr>
            <w:tcW w:w="464" w:type="pct"/>
            <w:tcBorders>
              <w:top w:val="nil"/>
              <w:left w:val="nil"/>
              <w:bottom w:val="single" w:sz="4" w:space="0" w:color="auto"/>
              <w:right w:val="single" w:sz="4" w:space="0" w:color="auto"/>
            </w:tcBorders>
            <w:shd w:val="clear" w:color="auto" w:fill="auto"/>
            <w:noWrap/>
            <w:hideMark/>
          </w:tcPr>
          <w:p w14:paraId="02986D24" w14:textId="6671210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78" w:author="Houyem Rais" w:date="2024-02-22T15:03:00Z"/>
                <w:rFonts w:cs="Calibri"/>
                <w:sz w:val="18"/>
                <w:szCs w:val="18"/>
                <w:lang w:eastAsia="fr-FR"/>
              </w:rPr>
              <w:pPrChange w:id="13579" w:author="Houyem Rais" w:date="2024-02-22T15:03:00Z">
                <w:pPr>
                  <w:widowControl/>
                  <w:autoSpaceDE/>
                  <w:autoSpaceDN/>
                  <w:spacing w:before="0" w:after="0" w:line="240" w:lineRule="auto"/>
                  <w:jc w:val="center"/>
                </w:pPr>
              </w:pPrChange>
            </w:pPr>
            <w:del w:id="13580" w:author="Houyem Rais" w:date="2024-02-22T15:03:00Z">
              <w:r w:rsidRPr="00007B3E" w:rsidDel="00CB2812">
                <w:rPr>
                  <w:rFonts w:cs="Calibri"/>
                  <w:sz w:val="18"/>
                  <w:szCs w:val="18"/>
                  <w:lang w:eastAsia="fr-FR"/>
                </w:rPr>
                <w:delText>33 000</w:delText>
              </w:r>
            </w:del>
          </w:p>
        </w:tc>
        <w:tc>
          <w:tcPr>
            <w:tcW w:w="772" w:type="pct"/>
            <w:tcBorders>
              <w:top w:val="nil"/>
              <w:left w:val="nil"/>
              <w:bottom w:val="single" w:sz="4" w:space="0" w:color="auto"/>
              <w:right w:val="single" w:sz="4" w:space="0" w:color="auto"/>
            </w:tcBorders>
            <w:shd w:val="clear" w:color="auto" w:fill="auto"/>
            <w:noWrap/>
            <w:hideMark/>
          </w:tcPr>
          <w:p w14:paraId="2C9F9F93" w14:textId="0125BFF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81" w:author="Houyem Rais" w:date="2024-02-22T15:03:00Z"/>
                <w:rFonts w:cs="Calibri"/>
                <w:sz w:val="18"/>
                <w:szCs w:val="18"/>
                <w:lang w:eastAsia="fr-FR"/>
              </w:rPr>
              <w:pPrChange w:id="13582" w:author="Houyem Rais" w:date="2024-02-22T15:03:00Z">
                <w:pPr>
                  <w:widowControl/>
                  <w:autoSpaceDE/>
                  <w:autoSpaceDN/>
                  <w:spacing w:before="0" w:after="0" w:line="240" w:lineRule="auto"/>
                  <w:jc w:val="right"/>
                </w:pPr>
              </w:pPrChange>
            </w:pPr>
            <w:del w:id="13583" w:author="Houyem Rais" w:date="2024-02-22T15:03:00Z">
              <w:r w:rsidRPr="00007B3E" w:rsidDel="00CB2812">
                <w:rPr>
                  <w:rFonts w:cs="Calibri"/>
                  <w:sz w:val="18"/>
                  <w:szCs w:val="18"/>
                  <w:lang w:eastAsia="fr-FR"/>
                </w:rPr>
                <w:delText>10,000</w:delText>
              </w:r>
            </w:del>
          </w:p>
        </w:tc>
        <w:tc>
          <w:tcPr>
            <w:tcW w:w="694" w:type="pct"/>
            <w:tcBorders>
              <w:top w:val="nil"/>
              <w:left w:val="nil"/>
              <w:bottom w:val="single" w:sz="4" w:space="0" w:color="auto"/>
              <w:right w:val="single" w:sz="4" w:space="0" w:color="auto"/>
            </w:tcBorders>
            <w:shd w:val="clear" w:color="auto" w:fill="auto"/>
            <w:noWrap/>
            <w:hideMark/>
          </w:tcPr>
          <w:p w14:paraId="02B9854D" w14:textId="1694837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84" w:author="Houyem Rais" w:date="2024-02-22T15:03:00Z"/>
                <w:rFonts w:cs="Calibri"/>
                <w:sz w:val="18"/>
                <w:szCs w:val="18"/>
                <w:lang w:eastAsia="fr-FR"/>
              </w:rPr>
              <w:pPrChange w:id="13585" w:author="Houyem Rais" w:date="2024-02-22T15:03:00Z">
                <w:pPr>
                  <w:widowControl/>
                  <w:autoSpaceDE/>
                  <w:autoSpaceDN/>
                  <w:spacing w:before="0" w:after="0" w:line="240" w:lineRule="auto"/>
                  <w:jc w:val="right"/>
                </w:pPr>
              </w:pPrChange>
            </w:pPr>
            <w:del w:id="13586" w:author="Houyem Rais" w:date="2024-02-22T15:03:00Z">
              <w:r w:rsidRPr="00007B3E" w:rsidDel="00CB2812">
                <w:rPr>
                  <w:rFonts w:cs="Calibri"/>
                  <w:sz w:val="18"/>
                  <w:szCs w:val="18"/>
                  <w:lang w:eastAsia="fr-FR"/>
                </w:rPr>
                <w:delText>330 000,000</w:delText>
              </w:r>
            </w:del>
          </w:p>
        </w:tc>
        <w:tc>
          <w:tcPr>
            <w:tcW w:w="994" w:type="pct"/>
            <w:tcBorders>
              <w:top w:val="nil"/>
              <w:left w:val="nil"/>
              <w:bottom w:val="single" w:sz="4" w:space="0" w:color="auto"/>
              <w:right w:val="single" w:sz="4" w:space="0" w:color="auto"/>
            </w:tcBorders>
            <w:shd w:val="clear" w:color="auto" w:fill="auto"/>
            <w:noWrap/>
            <w:hideMark/>
          </w:tcPr>
          <w:p w14:paraId="223B9C9D" w14:textId="00D8235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87" w:author="Houyem Rais" w:date="2024-02-22T15:03:00Z"/>
                <w:rFonts w:cs="Calibri"/>
                <w:sz w:val="18"/>
                <w:szCs w:val="18"/>
                <w:lang w:eastAsia="fr-FR"/>
              </w:rPr>
              <w:pPrChange w:id="13588" w:author="Houyem Rais" w:date="2024-02-22T15:03:00Z">
                <w:pPr>
                  <w:widowControl/>
                  <w:autoSpaceDE/>
                  <w:autoSpaceDN/>
                  <w:spacing w:before="0" w:after="0" w:line="240" w:lineRule="auto"/>
                  <w:jc w:val="left"/>
                </w:pPr>
              </w:pPrChange>
            </w:pPr>
            <w:del w:id="13589" w:author="Houyem Rais" w:date="2024-02-22T15:03:00Z">
              <w:r w:rsidRPr="00007B3E" w:rsidDel="00CB2812">
                <w:rPr>
                  <w:rFonts w:cs="Calibri"/>
                  <w:sz w:val="18"/>
                  <w:szCs w:val="18"/>
                  <w:lang w:eastAsia="fr-FR"/>
                </w:rPr>
                <w:delText> </w:delText>
              </w:r>
            </w:del>
          </w:p>
        </w:tc>
      </w:tr>
      <w:tr w:rsidR="00244D6F" w:rsidRPr="00007B3E" w:rsidDel="00CB2812" w14:paraId="11F53198" w14:textId="0D86B9C8" w:rsidTr="005259CD">
        <w:trPr>
          <w:trHeight w:val="187"/>
          <w:del w:id="1359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8338A77" w14:textId="5016770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91" w:author="Houyem Rais" w:date="2024-02-22T15:03:00Z"/>
                <w:rFonts w:cs="Calibri"/>
                <w:b/>
                <w:bCs/>
                <w:sz w:val="18"/>
                <w:szCs w:val="18"/>
                <w:lang w:eastAsia="fr-FR"/>
              </w:rPr>
              <w:pPrChange w:id="13592" w:author="Houyem Rais" w:date="2024-02-22T15:03:00Z">
                <w:pPr>
                  <w:widowControl/>
                  <w:autoSpaceDE/>
                  <w:autoSpaceDN/>
                  <w:spacing w:before="0" w:after="0" w:line="240" w:lineRule="auto"/>
                  <w:jc w:val="center"/>
                </w:pPr>
              </w:pPrChange>
            </w:pPr>
            <w:del w:id="13593" w:author="Houyem Rais" w:date="2024-02-22T15:03:00Z">
              <w:r w:rsidRPr="00007B3E" w:rsidDel="00CB2812">
                <w:rPr>
                  <w:rFonts w:cs="Calibri"/>
                  <w:b/>
                  <w:bCs/>
                  <w:sz w:val="18"/>
                  <w:szCs w:val="18"/>
                  <w:lang w:eastAsia="fr-FR"/>
                </w:rPr>
                <w:delText>503</w:delText>
              </w:r>
            </w:del>
          </w:p>
        </w:tc>
        <w:tc>
          <w:tcPr>
            <w:tcW w:w="1450" w:type="pct"/>
            <w:tcBorders>
              <w:top w:val="nil"/>
              <w:left w:val="nil"/>
              <w:bottom w:val="single" w:sz="4" w:space="0" w:color="auto"/>
              <w:right w:val="single" w:sz="4" w:space="0" w:color="auto"/>
            </w:tcBorders>
            <w:shd w:val="clear" w:color="auto" w:fill="auto"/>
            <w:noWrap/>
            <w:hideMark/>
          </w:tcPr>
          <w:p w14:paraId="7C53DCC1" w14:textId="03B9025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94" w:author="Houyem Rais" w:date="2024-02-22T15:03:00Z"/>
                <w:rFonts w:cs="Calibri"/>
                <w:sz w:val="18"/>
                <w:szCs w:val="18"/>
                <w:lang w:eastAsia="fr-FR"/>
              </w:rPr>
              <w:pPrChange w:id="13595" w:author="Houyem Rais" w:date="2024-02-22T15:03:00Z">
                <w:pPr>
                  <w:widowControl/>
                  <w:autoSpaceDE/>
                  <w:autoSpaceDN/>
                  <w:spacing w:before="0" w:after="0" w:line="240" w:lineRule="auto"/>
                </w:pPr>
              </w:pPrChange>
            </w:pPr>
            <w:del w:id="13596" w:author="Houyem Rais" w:date="2024-02-22T15:03:00Z">
              <w:r w:rsidRPr="00007B3E" w:rsidDel="00CB2812">
                <w:rPr>
                  <w:rFonts w:cs="Calibri"/>
                  <w:sz w:val="18"/>
                  <w:szCs w:val="18"/>
                  <w:lang w:eastAsia="fr-FR"/>
                </w:rPr>
                <w:delText>Fossé trapézoïdal revêtu type A1</w:delText>
              </w:r>
            </w:del>
          </w:p>
        </w:tc>
        <w:tc>
          <w:tcPr>
            <w:tcW w:w="234" w:type="pct"/>
            <w:tcBorders>
              <w:top w:val="nil"/>
              <w:left w:val="nil"/>
              <w:bottom w:val="single" w:sz="4" w:space="0" w:color="auto"/>
              <w:right w:val="single" w:sz="4" w:space="0" w:color="auto"/>
            </w:tcBorders>
            <w:shd w:val="clear" w:color="auto" w:fill="auto"/>
            <w:noWrap/>
            <w:hideMark/>
          </w:tcPr>
          <w:p w14:paraId="3848DD09" w14:textId="3517776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597" w:author="Houyem Rais" w:date="2024-02-22T15:03:00Z"/>
                <w:rFonts w:cs="Calibri"/>
                <w:sz w:val="18"/>
                <w:szCs w:val="18"/>
                <w:lang w:eastAsia="fr-FR"/>
              </w:rPr>
              <w:pPrChange w:id="13598" w:author="Houyem Rais" w:date="2024-02-22T15:03:00Z">
                <w:pPr>
                  <w:widowControl/>
                  <w:autoSpaceDE/>
                  <w:autoSpaceDN/>
                  <w:spacing w:before="0" w:after="0" w:line="240" w:lineRule="auto"/>
                  <w:jc w:val="center"/>
                </w:pPr>
              </w:pPrChange>
            </w:pPr>
            <w:del w:id="13599" w:author="Houyem Rais" w:date="2024-02-22T15:03:00Z">
              <w:r w:rsidRPr="00007B3E" w:rsidDel="00CB2812">
                <w:rPr>
                  <w:rFonts w:cs="Calibri"/>
                  <w:sz w:val="18"/>
                  <w:szCs w:val="18"/>
                  <w:lang w:eastAsia="fr-FR"/>
                </w:rPr>
                <w:delText>ml</w:delText>
              </w:r>
            </w:del>
          </w:p>
        </w:tc>
        <w:tc>
          <w:tcPr>
            <w:tcW w:w="464" w:type="pct"/>
            <w:tcBorders>
              <w:top w:val="nil"/>
              <w:left w:val="nil"/>
              <w:bottom w:val="single" w:sz="4" w:space="0" w:color="auto"/>
              <w:right w:val="single" w:sz="4" w:space="0" w:color="auto"/>
            </w:tcBorders>
            <w:shd w:val="clear" w:color="auto" w:fill="auto"/>
            <w:noWrap/>
            <w:hideMark/>
          </w:tcPr>
          <w:p w14:paraId="5E548519" w14:textId="654641B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00" w:author="Houyem Rais" w:date="2024-02-22T15:03:00Z"/>
                <w:rFonts w:cs="Calibri"/>
                <w:sz w:val="18"/>
                <w:szCs w:val="18"/>
                <w:lang w:eastAsia="fr-FR"/>
              </w:rPr>
              <w:pPrChange w:id="13601" w:author="Houyem Rais" w:date="2024-02-22T15:03:00Z">
                <w:pPr>
                  <w:widowControl/>
                  <w:autoSpaceDE/>
                  <w:autoSpaceDN/>
                  <w:spacing w:before="0" w:after="0" w:line="240" w:lineRule="auto"/>
                  <w:jc w:val="center"/>
                </w:pPr>
              </w:pPrChange>
            </w:pPr>
            <w:del w:id="13602" w:author="Houyem Rais" w:date="2024-02-22T15:03:00Z">
              <w:r w:rsidRPr="00007B3E" w:rsidDel="00CB2812">
                <w:rPr>
                  <w:rFonts w:cs="Calibri"/>
                  <w:sz w:val="18"/>
                  <w:szCs w:val="18"/>
                  <w:lang w:eastAsia="fr-FR"/>
                </w:rPr>
                <w:delText>15 000</w:delText>
              </w:r>
            </w:del>
          </w:p>
        </w:tc>
        <w:tc>
          <w:tcPr>
            <w:tcW w:w="772" w:type="pct"/>
            <w:tcBorders>
              <w:top w:val="nil"/>
              <w:left w:val="nil"/>
              <w:bottom w:val="single" w:sz="4" w:space="0" w:color="auto"/>
              <w:right w:val="single" w:sz="4" w:space="0" w:color="auto"/>
            </w:tcBorders>
            <w:shd w:val="clear" w:color="auto" w:fill="auto"/>
            <w:noWrap/>
            <w:hideMark/>
          </w:tcPr>
          <w:p w14:paraId="6B830053" w14:textId="72D4F26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03" w:author="Houyem Rais" w:date="2024-02-22T15:03:00Z"/>
                <w:rFonts w:cs="Calibri"/>
                <w:sz w:val="18"/>
                <w:szCs w:val="18"/>
                <w:lang w:eastAsia="fr-FR"/>
              </w:rPr>
              <w:pPrChange w:id="13604" w:author="Houyem Rais" w:date="2024-02-22T15:03:00Z">
                <w:pPr>
                  <w:widowControl/>
                  <w:autoSpaceDE/>
                  <w:autoSpaceDN/>
                  <w:spacing w:before="0" w:after="0" w:line="240" w:lineRule="auto"/>
                  <w:jc w:val="right"/>
                </w:pPr>
              </w:pPrChange>
            </w:pPr>
            <w:del w:id="13605" w:author="Houyem Rais" w:date="2024-02-22T15:03:00Z">
              <w:r w:rsidRPr="00007B3E" w:rsidDel="00CB2812">
                <w:rPr>
                  <w:rFonts w:cs="Calibri"/>
                  <w:sz w:val="18"/>
                  <w:szCs w:val="18"/>
                  <w:lang w:eastAsia="fr-FR"/>
                </w:rPr>
                <w:delText>90,000</w:delText>
              </w:r>
            </w:del>
          </w:p>
        </w:tc>
        <w:tc>
          <w:tcPr>
            <w:tcW w:w="694" w:type="pct"/>
            <w:tcBorders>
              <w:top w:val="nil"/>
              <w:left w:val="nil"/>
              <w:bottom w:val="single" w:sz="4" w:space="0" w:color="auto"/>
              <w:right w:val="single" w:sz="4" w:space="0" w:color="auto"/>
            </w:tcBorders>
            <w:shd w:val="clear" w:color="auto" w:fill="auto"/>
            <w:noWrap/>
            <w:hideMark/>
          </w:tcPr>
          <w:p w14:paraId="1BB04DBE" w14:textId="466B843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06" w:author="Houyem Rais" w:date="2024-02-22T15:03:00Z"/>
                <w:rFonts w:cs="Calibri"/>
                <w:sz w:val="18"/>
                <w:szCs w:val="18"/>
                <w:lang w:eastAsia="fr-FR"/>
              </w:rPr>
              <w:pPrChange w:id="13607" w:author="Houyem Rais" w:date="2024-02-22T15:03:00Z">
                <w:pPr>
                  <w:widowControl/>
                  <w:autoSpaceDE/>
                  <w:autoSpaceDN/>
                  <w:spacing w:before="0" w:after="0" w:line="240" w:lineRule="auto"/>
                  <w:jc w:val="right"/>
                </w:pPr>
              </w:pPrChange>
            </w:pPr>
            <w:del w:id="13608" w:author="Houyem Rais" w:date="2024-02-22T15:03:00Z">
              <w:r w:rsidRPr="00007B3E" w:rsidDel="00CB2812">
                <w:rPr>
                  <w:rFonts w:cs="Calibri"/>
                  <w:sz w:val="18"/>
                  <w:szCs w:val="18"/>
                  <w:lang w:eastAsia="fr-FR"/>
                </w:rPr>
                <w:delText>1 350 000,000</w:delText>
              </w:r>
            </w:del>
          </w:p>
        </w:tc>
        <w:tc>
          <w:tcPr>
            <w:tcW w:w="994" w:type="pct"/>
            <w:tcBorders>
              <w:top w:val="nil"/>
              <w:left w:val="nil"/>
              <w:bottom w:val="single" w:sz="4" w:space="0" w:color="auto"/>
              <w:right w:val="single" w:sz="4" w:space="0" w:color="auto"/>
            </w:tcBorders>
            <w:shd w:val="clear" w:color="auto" w:fill="auto"/>
            <w:noWrap/>
            <w:hideMark/>
          </w:tcPr>
          <w:p w14:paraId="55A3208E" w14:textId="2E4E510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09" w:author="Houyem Rais" w:date="2024-02-22T15:03:00Z"/>
                <w:rFonts w:cs="Calibri"/>
                <w:sz w:val="18"/>
                <w:szCs w:val="18"/>
                <w:lang w:eastAsia="fr-FR"/>
              </w:rPr>
              <w:pPrChange w:id="13610" w:author="Houyem Rais" w:date="2024-02-22T15:03:00Z">
                <w:pPr>
                  <w:widowControl/>
                  <w:autoSpaceDE/>
                  <w:autoSpaceDN/>
                  <w:spacing w:before="0" w:after="0" w:line="240" w:lineRule="auto"/>
                  <w:jc w:val="left"/>
                </w:pPr>
              </w:pPrChange>
            </w:pPr>
            <w:del w:id="13611" w:author="Houyem Rais" w:date="2024-02-22T15:03:00Z">
              <w:r w:rsidRPr="00007B3E" w:rsidDel="00CB2812">
                <w:rPr>
                  <w:rFonts w:cs="Calibri"/>
                  <w:sz w:val="18"/>
                  <w:szCs w:val="18"/>
                  <w:lang w:eastAsia="fr-FR"/>
                </w:rPr>
                <w:delText> </w:delText>
              </w:r>
            </w:del>
          </w:p>
        </w:tc>
      </w:tr>
      <w:tr w:rsidR="00244D6F" w:rsidRPr="00007B3E" w:rsidDel="00CB2812" w14:paraId="03C00D95" w14:textId="1D2CEC6E" w:rsidTr="005259CD">
        <w:trPr>
          <w:trHeight w:val="187"/>
          <w:del w:id="13612"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067C49CC" w14:textId="6DE66AF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13" w:author="Houyem Rais" w:date="2024-02-22T15:03:00Z"/>
                <w:rFonts w:cs="Calibri"/>
                <w:b/>
                <w:bCs/>
                <w:sz w:val="18"/>
                <w:szCs w:val="18"/>
                <w:lang w:eastAsia="fr-FR"/>
              </w:rPr>
              <w:pPrChange w:id="13614" w:author="Houyem Rais" w:date="2024-02-22T15:03:00Z">
                <w:pPr>
                  <w:widowControl/>
                  <w:autoSpaceDE/>
                  <w:autoSpaceDN/>
                  <w:spacing w:before="0" w:after="0" w:line="240" w:lineRule="auto"/>
                  <w:jc w:val="center"/>
                </w:pPr>
              </w:pPrChange>
            </w:pPr>
            <w:del w:id="13615"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6927C5B6" w14:textId="579F2D6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16" w:author="Houyem Rais" w:date="2024-02-22T15:03:00Z"/>
                <w:rFonts w:cs="Calibri"/>
                <w:b/>
                <w:bCs/>
                <w:i/>
                <w:iCs/>
                <w:sz w:val="18"/>
                <w:szCs w:val="18"/>
                <w:lang w:eastAsia="fr-FR"/>
              </w:rPr>
              <w:pPrChange w:id="13617" w:author="Houyem Rais" w:date="2024-02-22T15:03:00Z">
                <w:pPr>
                  <w:widowControl/>
                  <w:autoSpaceDE/>
                  <w:autoSpaceDN/>
                  <w:spacing w:before="0" w:after="0" w:line="240" w:lineRule="auto"/>
                  <w:jc w:val="right"/>
                </w:pPr>
              </w:pPrChange>
            </w:pPr>
            <w:del w:id="13618" w:author="Houyem Rais" w:date="2024-02-22T15:03:00Z">
              <w:r w:rsidRPr="00007B3E" w:rsidDel="00CB2812">
                <w:rPr>
                  <w:rFonts w:cs="Calibri"/>
                  <w:b/>
                  <w:bCs/>
                  <w:i/>
                  <w:iCs/>
                  <w:sz w:val="18"/>
                  <w:szCs w:val="18"/>
                  <w:lang w:eastAsia="fr-FR"/>
                </w:rPr>
                <w:delText>Sous-total poste 500 :</w:delText>
              </w:r>
            </w:del>
          </w:p>
        </w:tc>
        <w:tc>
          <w:tcPr>
            <w:tcW w:w="234" w:type="pct"/>
            <w:tcBorders>
              <w:top w:val="nil"/>
              <w:left w:val="nil"/>
              <w:bottom w:val="single" w:sz="4" w:space="0" w:color="auto"/>
              <w:right w:val="single" w:sz="4" w:space="0" w:color="auto"/>
            </w:tcBorders>
            <w:shd w:val="clear" w:color="auto" w:fill="auto"/>
            <w:noWrap/>
            <w:hideMark/>
          </w:tcPr>
          <w:p w14:paraId="35D8D692" w14:textId="1C15E3F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19" w:author="Houyem Rais" w:date="2024-02-22T15:03:00Z"/>
                <w:rFonts w:cs="Calibri"/>
                <w:sz w:val="18"/>
                <w:szCs w:val="18"/>
                <w:lang w:eastAsia="fr-FR"/>
              </w:rPr>
              <w:pPrChange w:id="13620" w:author="Houyem Rais" w:date="2024-02-22T15:03:00Z">
                <w:pPr>
                  <w:widowControl/>
                  <w:autoSpaceDE/>
                  <w:autoSpaceDN/>
                  <w:spacing w:before="0" w:after="0" w:line="240" w:lineRule="auto"/>
                  <w:jc w:val="center"/>
                </w:pPr>
              </w:pPrChange>
            </w:pPr>
            <w:del w:id="13621"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5AAC77C1" w14:textId="6EEC66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22" w:author="Houyem Rais" w:date="2024-02-22T15:03:00Z"/>
                <w:rFonts w:cs="Calibri"/>
                <w:sz w:val="18"/>
                <w:szCs w:val="18"/>
                <w:lang w:eastAsia="fr-FR"/>
              </w:rPr>
              <w:pPrChange w:id="13623" w:author="Houyem Rais" w:date="2024-02-22T15:03:00Z">
                <w:pPr>
                  <w:widowControl/>
                  <w:autoSpaceDE/>
                  <w:autoSpaceDN/>
                  <w:spacing w:before="0" w:after="0" w:line="240" w:lineRule="auto"/>
                  <w:jc w:val="center"/>
                </w:pPr>
              </w:pPrChange>
            </w:pPr>
            <w:del w:id="13624"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257B035A" w14:textId="7A7545E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25" w:author="Houyem Rais" w:date="2024-02-22T15:03:00Z"/>
                <w:rFonts w:cs="Calibri"/>
                <w:sz w:val="18"/>
                <w:szCs w:val="18"/>
                <w:lang w:eastAsia="fr-FR"/>
              </w:rPr>
              <w:pPrChange w:id="13626" w:author="Houyem Rais" w:date="2024-02-22T15:03:00Z">
                <w:pPr>
                  <w:widowControl/>
                  <w:autoSpaceDE/>
                  <w:autoSpaceDN/>
                  <w:spacing w:before="0" w:after="0" w:line="240" w:lineRule="auto"/>
                  <w:jc w:val="center"/>
                </w:pPr>
              </w:pPrChange>
            </w:pPr>
            <w:del w:id="13627"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B3C5E2C" w14:textId="38F1706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28" w:author="Houyem Rais" w:date="2024-02-22T15:03:00Z"/>
                <w:rFonts w:cs="Calibri"/>
                <w:sz w:val="18"/>
                <w:szCs w:val="18"/>
                <w:lang w:eastAsia="fr-FR"/>
              </w:rPr>
              <w:pPrChange w:id="13629" w:author="Houyem Rais" w:date="2024-02-22T15:03:00Z">
                <w:pPr>
                  <w:widowControl/>
                  <w:autoSpaceDE/>
                  <w:autoSpaceDN/>
                  <w:spacing w:before="0" w:after="0" w:line="240" w:lineRule="auto"/>
                  <w:jc w:val="center"/>
                </w:pPr>
              </w:pPrChange>
            </w:pPr>
            <w:del w:id="13630"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55F5ACF4" w14:textId="5BDF362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31" w:author="Houyem Rais" w:date="2024-02-22T15:03:00Z"/>
                <w:rFonts w:cs="Calibri"/>
                <w:b/>
                <w:bCs/>
                <w:sz w:val="18"/>
                <w:szCs w:val="18"/>
                <w:lang w:eastAsia="fr-FR"/>
              </w:rPr>
              <w:pPrChange w:id="13632" w:author="Houyem Rais" w:date="2024-02-22T15:03:00Z">
                <w:pPr>
                  <w:widowControl/>
                  <w:autoSpaceDE/>
                  <w:autoSpaceDN/>
                  <w:spacing w:before="0" w:after="0" w:line="240" w:lineRule="auto"/>
                  <w:jc w:val="right"/>
                </w:pPr>
              </w:pPrChange>
            </w:pPr>
            <w:del w:id="13633" w:author="Houyem Rais" w:date="2024-02-22T15:03:00Z">
              <w:r w:rsidRPr="00007B3E" w:rsidDel="00CB2812">
                <w:rPr>
                  <w:rFonts w:cs="Calibri"/>
                  <w:b/>
                  <w:bCs/>
                  <w:sz w:val="18"/>
                  <w:szCs w:val="18"/>
                  <w:lang w:eastAsia="fr-FR"/>
                </w:rPr>
                <w:delText>1 836 000</w:delText>
              </w:r>
            </w:del>
          </w:p>
        </w:tc>
      </w:tr>
      <w:tr w:rsidR="00244D6F" w:rsidRPr="00007B3E" w:rsidDel="00CB2812" w14:paraId="7E40713F" w14:textId="749695DF" w:rsidTr="005259CD">
        <w:trPr>
          <w:trHeight w:val="460"/>
          <w:del w:id="13634" w:author="Houyem Rais" w:date="2024-02-22T15:03:00Z"/>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79D5CDCA" w14:textId="726C1FC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35" w:author="Houyem Rais" w:date="2024-02-22T15:03:00Z"/>
                <w:rFonts w:cs="Calibri"/>
                <w:b/>
                <w:bCs/>
                <w:sz w:val="18"/>
                <w:szCs w:val="18"/>
                <w:lang w:eastAsia="fr-FR"/>
              </w:rPr>
              <w:pPrChange w:id="13636" w:author="Houyem Rais" w:date="2024-02-22T15:03:00Z">
                <w:pPr>
                  <w:widowControl/>
                  <w:autoSpaceDE/>
                  <w:autoSpaceDN/>
                  <w:spacing w:before="0" w:after="0" w:line="240" w:lineRule="auto"/>
                  <w:jc w:val="center"/>
                </w:pPr>
              </w:pPrChange>
            </w:pPr>
            <w:del w:id="13637" w:author="Houyem Rais" w:date="2024-02-22T15:03:00Z">
              <w:r w:rsidRPr="00007B3E" w:rsidDel="00CB2812">
                <w:rPr>
                  <w:rFonts w:cs="Calibri"/>
                  <w:b/>
                  <w:bCs/>
                  <w:sz w:val="18"/>
                  <w:szCs w:val="18"/>
                  <w:lang w:eastAsia="fr-FR"/>
                </w:rPr>
                <w:delText> </w:delText>
              </w:r>
            </w:del>
          </w:p>
        </w:tc>
        <w:tc>
          <w:tcPr>
            <w:tcW w:w="1450" w:type="pct"/>
            <w:vMerge w:val="restart"/>
            <w:tcBorders>
              <w:top w:val="nil"/>
              <w:left w:val="single" w:sz="4" w:space="0" w:color="auto"/>
              <w:bottom w:val="single" w:sz="4" w:space="0" w:color="auto"/>
              <w:right w:val="single" w:sz="4" w:space="0" w:color="auto"/>
            </w:tcBorders>
            <w:shd w:val="clear" w:color="auto" w:fill="auto"/>
            <w:noWrap/>
            <w:hideMark/>
          </w:tcPr>
          <w:p w14:paraId="1A44B539" w14:textId="75C55D0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38" w:author="Houyem Rais" w:date="2024-02-22T15:03:00Z"/>
                <w:rFonts w:cs="Calibri"/>
                <w:b/>
                <w:bCs/>
                <w:sz w:val="18"/>
                <w:szCs w:val="18"/>
                <w:lang w:eastAsia="fr-FR"/>
              </w:rPr>
              <w:pPrChange w:id="13639" w:author="Houyem Rais" w:date="2024-02-22T15:03:00Z">
                <w:pPr>
                  <w:widowControl/>
                  <w:autoSpaceDE/>
                  <w:autoSpaceDN/>
                  <w:spacing w:before="0" w:after="0" w:line="240" w:lineRule="auto"/>
                  <w:jc w:val="left"/>
                </w:pPr>
              </w:pPrChange>
            </w:pPr>
            <w:del w:id="13640" w:author="Houyem Rais" w:date="2024-02-22T15:03:00Z">
              <w:r w:rsidRPr="00007B3E" w:rsidDel="00CB2812">
                <w:rPr>
                  <w:rFonts w:cs="Calibri"/>
                  <w:b/>
                  <w:bCs/>
                  <w:sz w:val="18"/>
                  <w:szCs w:val="18"/>
                  <w:lang w:eastAsia="fr-FR"/>
                </w:rPr>
                <w:delText>POSTE 600 : OUVRAGE D'ART</w:delText>
              </w:r>
            </w:del>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58E9027A" w14:textId="76D8553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41" w:author="Houyem Rais" w:date="2024-02-22T15:03:00Z"/>
                <w:rFonts w:cs="Calibri"/>
                <w:sz w:val="18"/>
                <w:szCs w:val="18"/>
                <w:lang w:eastAsia="fr-FR"/>
              </w:rPr>
              <w:pPrChange w:id="13642" w:author="Houyem Rais" w:date="2024-02-22T15:03:00Z">
                <w:pPr>
                  <w:widowControl/>
                  <w:autoSpaceDE/>
                  <w:autoSpaceDN/>
                  <w:spacing w:before="0" w:after="0" w:line="240" w:lineRule="auto"/>
                  <w:jc w:val="center"/>
                </w:pPr>
              </w:pPrChange>
            </w:pPr>
            <w:del w:id="13643" w:author="Houyem Rais" w:date="2024-02-22T15:03:00Z">
              <w:r w:rsidRPr="00007B3E" w:rsidDel="00CB2812">
                <w:rPr>
                  <w:rFonts w:cs="Calibri"/>
                  <w:sz w:val="18"/>
                  <w:szCs w:val="18"/>
                  <w:lang w:eastAsia="fr-FR"/>
                </w:rPr>
                <w:delText> </w:delText>
              </w:r>
            </w:del>
          </w:p>
        </w:tc>
        <w:tc>
          <w:tcPr>
            <w:tcW w:w="1930" w:type="pct"/>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7E10FA0D" w14:textId="7AA677A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44" w:author="Houyem Rais" w:date="2024-02-22T15:03:00Z"/>
                <w:rFonts w:cs="Calibri"/>
                <w:sz w:val="18"/>
                <w:szCs w:val="18"/>
                <w:lang w:eastAsia="fr-FR"/>
              </w:rPr>
              <w:pPrChange w:id="13645" w:author="Houyem Rais" w:date="2024-02-22T15:03:00Z">
                <w:pPr>
                  <w:widowControl/>
                  <w:autoSpaceDE/>
                  <w:autoSpaceDN/>
                  <w:spacing w:before="0" w:after="0" w:line="240" w:lineRule="auto"/>
                  <w:jc w:val="center"/>
                </w:pPr>
              </w:pPrChange>
            </w:pPr>
            <w:del w:id="13646" w:author="Houyem Rais" w:date="2024-02-22T15:03:00Z">
              <w:r w:rsidRPr="00007B3E" w:rsidDel="00CB2812">
                <w:rPr>
                  <w:rFonts w:cs="Calibri"/>
                  <w:sz w:val="18"/>
                  <w:szCs w:val="18"/>
                  <w:lang w:eastAsia="fr-FR"/>
                </w:rPr>
                <w:delText> </w:delText>
              </w:r>
            </w:del>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6C55CEF7" w14:textId="29AD335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47" w:author="Houyem Rais" w:date="2024-02-22T15:03:00Z"/>
                <w:rFonts w:cs="Calibri"/>
                <w:sz w:val="18"/>
                <w:szCs w:val="18"/>
                <w:lang w:eastAsia="fr-FR"/>
              </w:rPr>
              <w:pPrChange w:id="13648" w:author="Houyem Rais" w:date="2024-02-22T15:03:00Z">
                <w:pPr>
                  <w:widowControl/>
                  <w:autoSpaceDE/>
                  <w:autoSpaceDN/>
                  <w:spacing w:before="0" w:after="0" w:line="240" w:lineRule="auto"/>
                  <w:jc w:val="center"/>
                </w:pPr>
              </w:pPrChange>
            </w:pPr>
            <w:del w:id="13649" w:author="Houyem Rais" w:date="2024-02-22T15:03:00Z">
              <w:r w:rsidRPr="00007B3E" w:rsidDel="00CB2812">
                <w:rPr>
                  <w:rFonts w:cs="Calibri"/>
                  <w:sz w:val="18"/>
                  <w:szCs w:val="18"/>
                  <w:lang w:eastAsia="fr-FR"/>
                </w:rPr>
                <w:delText> </w:delText>
              </w:r>
            </w:del>
          </w:p>
        </w:tc>
      </w:tr>
      <w:tr w:rsidR="00244D6F" w:rsidRPr="00007B3E" w:rsidDel="00CB2812" w14:paraId="1654CED4" w14:textId="44014E80" w:rsidTr="005259CD">
        <w:trPr>
          <w:trHeight w:val="700"/>
          <w:del w:id="13650" w:author="Houyem Rais" w:date="2024-02-22T15:03:00Z"/>
        </w:trPr>
        <w:tc>
          <w:tcPr>
            <w:tcW w:w="392" w:type="pct"/>
            <w:vMerge/>
            <w:tcBorders>
              <w:top w:val="nil"/>
              <w:left w:val="single" w:sz="4" w:space="0" w:color="auto"/>
              <w:bottom w:val="single" w:sz="4" w:space="0" w:color="auto"/>
              <w:right w:val="single" w:sz="4" w:space="0" w:color="auto"/>
            </w:tcBorders>
            <w:hideMark/>
          </w:tcPr>
          <w:p w14:paraId="0945812A" w14:textId="500077F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51" w:author="Houyem Rais" w:date="2024-02-22T15:03:00Z"/>
                <w:rFonts w:cs="Calibri"/>
                <w:b/>
                <w:bCs/>
                <w:sz w:val="18"/>
                <w:szCs w:val="18"/>
                <w:lang w:eastAsia="fr-FR"/>
              </w:rPr>
              <w:pPrChange w:id="13652" w:author="Houyem Rais" w:date="2024-02-22T15:03:00Z">
                <w:pPr>
                  <w:widowControl/>
                  <w:autoSpaceDE/>
                  <w:autoSpaceDN/>
                  <w:spacing w:before="0" w:after="0" w:line="240" w:lineRule="auto"/>
                  <w:jc w:val="left"/>
                </w:pPr>
              </w:pPrChange>
            </w:pPr>
          </w:p>
        </w:tc>
        <w:tc>
          <w:tcPr>
            <w:tcW w:w="1450" w:type="pct"/>
            <w:vMerge/>
            <w:tcBorders>
              <w:top w:val="nil"/>
              <w:left w:val="single" w:sz="4" w:space="0" w:color="auto"/>
              <w:bottom w:val="single" w:sz="4" w:space="0" w:color="auto"/>
              <w:right w:val="single" w:sz="4" w:space="0" w:color="auto"/>
            </w:tcBorders>
            <w:hideMark/>
          </w:tcPr>
          <w:p w14:paraId="4A78E4BA" w14:textId="3D07CEA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53" w:author="Houyem Rais" w:date="2024-02-22T15:03:00Z"/>
                <w:rFonts w:cs="Calibri"/>
                <w:b/>
                <w:bCs/>
                <w:sz w:val="18"/>
                <w:szCs w:val="18"/>
                <w:lang w:eastAsia="fr-FR"/>
              </w:rPr>
              <w:pPrChange w:id="13654" w:author="Houyem Rais" w:date="2024-02-22T15:03:00Z">
                <w:pPr>
                  <w:widowControl/>
                  <w:autoSpaceDE/>
                  <w:autoSpaceDN/>
                  <w:spacing w:before="0" w:after="0" w:line="240" w:lineRule="auto"/>
                  <w:jc w:val="left"/>
                </w:pPr>
              </w:pPrChange>
            </w:pPr>
          </w:p>
        </w:tc>
        <w:tc>
          <w:tcPr>
            <w:tcW w:w="234" w:type="pct"/>
            <w:vMerge/>
            <w:tcBorders>
              <w:top w:val="nil"/>
              <w:left w:val="single" w:sz="4" w:space="0" w:color="auto"/>
              <w:bottom w:val="single" w:sz="4" w:space="0" w:color="auto"/>
              <w:right w:val="single" w:sz="4" w:space="0" w:color="auto"/>
            </w:tcBorders>
            <w:hideMark/>
          </w:tcPr>
          <w:p w14:paraId="1AEB7D74" w14:textId="6F8F707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55" w:author="Houyem Rais" w:date="2024-02-22T15:03:00Z"/>
                <w:rFonts w:cs="Calibri"/>
                <w:sz w:val="18"/>
                <w:szCs w:val="18"/>
                <w:lang w:eastAsia="fr-FR"/>
              </w:rPr>
              <w:pPrChange w:id="13656" w:author="Houyem Rais" w:date="2024-02-22T15:03:00Z">
                <w:pPr>
                  <w:widowControl/>
                  <w:autoSpaceDE/>
                  <w:autoSpaceDN/>
                  <w:spacing w:before="0" w:after="0" w:line="240" w:lineRule="auto"/>
                  <w:jc w:val="left"/>
                </w:pPr>
              </w:pPrChange>
            </w:pPr>
          </w:p>
        </w:tc>
        <w:tc>
          <w:tcPr>
            <w:tcW w:w="1930" w:type="pct"/>
            <w:gridSpan w:val="3"/>
            <w:vMerge/>
            <w:tcBorders>
              <w:top w:val="single" w:sz="4" w:space="0" w:color="auto"/>
              <w:left w:val="single" w:sz="4" w:space="0" w:color="auto"/>
              <w:bottom w:val="single" w:sz="4" w:space="0" w:color="auto"/>
              <w:right w:val="single" w:sz="4" w:space="0" w:color="auto"/>
            </w:tcBorders>
            <w:hideMark/>
          </w:tcPr>
          <w:p w14:paraId="5738825D" w14:textId="6CD9C3D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57" w:author="Houyem Rais" w:date="2024-02-22T15:03:00Z"/>
                <w:rFonts w:cs="Calibri"/>
                <w:sz w:val="18"/>
                <w:szCs w:val="18"/>
                <w:lang w:eastAsia="fr-FR"/>
              </w:rPr>
              <w:pPrChange w:id="13658" w:author="Houyem Rais" w:date="2024-02-22T15:03:00Z">
                <w:pPr>
                  <w:widowControl/>
                  <w:autoSpaceDE/>
                  <w:autoSpaceDN/>
                  <w:spacing w:before="0" w:after="0" w:line="240" w:lineRule="auto"/>
                  <w:jc w:val="left"/>
                </w:pPr>
              </w:pPrChange>
            </w:pPr>
          </w:p>
        </w:tc>
        <w:tc>
          <w:tcPr>
            <w:tcW w:w="994" w:type="pct"/>
            <w:vMerge/>
            <w:tcBorders>
              <w:top w:val="nil"/>
              <w:left w:val="single" w:sz="4" w:space="0" w:color="auto"/>
              <w:bottom w:val="single" w:sz="4" w:space="0" w:color="auto"/>
              <w:right w:val="single" w:sz="4" w:space="0" w:color="auto"/>
            </w:tcBorders>
            <w:hideMark/>
          </w:tcPr>
          <w:p w14:paraId="2DEDFE9B" w14:textId="793A133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59" w:author="Houyem Rais" w:date="2024-02-22T15:03:00Z"/>
                <w:rFonts w:cs="Calibri"/>
                <w:sz w:val="18"/>
                <w:szCs w:val="18"/>
                <w:lang w:eastAsia="fr-FR"/>
              </w:rPr>
              <w:pPrChange w:id="13660" w:author="Houyem Rais" w:date="2024-02-22T15:03:00Z">
                <w:pPr>
                  <w:widowControl/>
                  <w:autoSpaceDE/>
                  <w:autoSpaceDN/>
                  <w:spacing w:before="0" w:after="0" w:line="240" w:lineRule="auto"/>
                  <w:jc w:val="left"/>
                </w:pPr>
              </w:pPrChange>
            </w:pPr>
          </w:p>
        </w:tc>
      </w:tr>
      <w:tr w:rsidR="00244D6F" w:rsidRPr="00007B3E" w:rsidDel="00CB2812" w14:paraId="2C957420" w14:textId="67FC155C" w:rsidTr="005259CD">
        <w:trPr>
          <w:trHeight w:val="213"/>
          <w:del w:id="1366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E8F5024" w14:textId="41E29FC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62" w:author="Houyem Rais" w:date="2024-02-22T15:03:00Z"/>
                <w:rFonts w:cs="Calibri"/>
                <w:b/>
                <w:bCs/>
                <w:sz w:val="18"/>
                <w:szCs w:val="18"/>
                <w:lang w:eastAsia="fr-FR"/>
              </w:rPr>
              <w:pPrChange w:id="13663" w:author="Houyem Rais" w:date="2024-02-22T15:03:00Z">
                <w:pPr>
                  <w:widowControl/>
                  <w:autoSpaceDE/>
                  <w:autoSpaceDN/>
                  <w:spacing w:before="0" w:after="0" w:line="240" w:lineRule="auto"/>
                  <w:jc w:val="center"/>
                </w:pPr>
              </w:pPrChange>
            </w:pPr>
            <w:del w:id="13664" w:author="Houyem Rais" w:date="2024-02-22T15:03:00Z">
              <w:r w:rsidRPr="00007B3E" w:rsidDel="00CB2812">
                <w:rPr>
                  <w:rFonts w:cs="Calibri"/>
                  <w:b/>
                  <w:bCs/>
                  <w:sz w:val="18"/>
                  <w:szCs w:val="18"/>
                  <w:lang w:eastAsia="fr-FR"/>
                </w:rPr>
                <w:delText>601</w:delText>
              </w:r>
            </w:del>
          </w:p>
        </w:tc>
        <w:tc>
          <w:tcPr>
            <w:tcW w:w="1450" w:type="pct"/>
            <w:tcBorders>
              <w:top w:val="nil"/>
              <w:left w:val="nil"/>
              <w:bottom w:val="single" w:sz="4" w:space="0" w:color="auto"/>
              <w:right w:val="single" w:sz="4" w:space="0" w:color="auto"/>
            </w:tcBorders>
            <w:shd w:val="clear" w:color="auto" w:fill="auto"/>
            <w:noWrap/>
            <w:hideMark/>
          </w:tcPr>
          <w:p w14:paraId="6B024699" w14:textId="191F26E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65" w:author="Houyem Rais" w:date="2024-02-22T15:03:00Z"/>
                <w:rFonts w:cs="Calibri"/>
                <w:sz w:val="18"/>
                <w:szCs w:val="18"/>
                <w:lang w:eastAsia="fr-FR"/>
              </w:rPr>
              <w:pPrChange w:id="13666" w:author="Houyem Rais" w:date="2024-02-22T15:03:00Z">
                <w:pPr>
                  <w:widowControl/>
                  <w:autoSpaceDE/>
                  <w:autoSpaceDN/>
                  <w:spacing w:before="0" w:after="0" w:line="240" w:lineRule="auto"/>
                  <w:jc w:val="left"/>
                </w:pPr>
              </w:pPrChange>
            </w:pPr>
            <w:del w:id="13667" w:author="Houyem Rais" w:date="2024-02-22T15:03:00Z">
              <w:r w:rsidRPr="00007B3E" w:rsidDel="00CB2812">
                <w:rPr>
                  <w:rFonts w:cs="Calibri"/>
                  <w:sz w:val="18"/>
                  <w:szCs w:val="18"/>
                  <w:lang w:eastAsia="fr-FR"/>
                </w:rPr>
                <w:delText>Ouvrages hydrauliques</w:delText>
              </w:r>
            </w:del>
          </w:p>
        </w:tc>
        <w:tc>
          <w:tcPr>
            <w:tcW w:w="234" w:type="pct"/>
            <w:tcBorders>
              <w:top w:val="nil"/>
              <w:left w:val="nil"/>
              <w:bottom w:val="single" w:sz="4" w:space="0" w:color="auto"/>
              <w:right w:val="single" w:sz="4" w:space="0" w:color="auto"/>
            </w:tcBorders>
            <w:shd w:val="clear" w:color="auto" w:fill="auto"/>
            <w:noWrap/>
            <w:hideMark/>
          </w:tcPr>
          <w:p w14:paraId="515B4D66" w14:textId="7E95B94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68" w:author="Houyem Rais" w:date="2024-02-22T15:03:00Z"/>
                <w:rFonts w:cs="Calibri"/>
                <w:sz w:val="18"/>
                <w:szCs w:val="18"/>
                <w:lang w:eastAsia="fr-FR"/>
              </w:rPr>
              <w:pPrChange w:id="13669" w:author="Houyem Rais" w:date="2024-02-22T15:03:00Z">
                <w:pPr>
                  <w:widowControl/>
                  <w:autoSpaceDE/>
                  <w:autoSpaceDN/>
                  <w:spacing w:before="0" w:after="0" w:line="240" w:lineRule="auto"/>
                  <w:jc w:val="center"/>
                </w:pPr>
              </w:pPrChange>
            </w:pPr>
            <w:del w:id="13670" w:author="Houyem Rais" w:date="2024-02-22T15:03:00Z">
              <w:r w:rsidRPr="00007B3E" w:rsidDel="00CB2812">
                <w:rPr>
                  <w:rFonts w:cs="Calibri"/>
                  <w:sz w:val="18"/>
                  <w:szCs w:val="18"/>
                  <w:lang w:eastAsia="fr-FR"/>
                </w:rPr>
                <w:delText>m</w:delText>
              </w:r>
              <w:r w:rsidRPr="00007B3E" w:rsidDel="00CB2812">
                <w:rPr>
                  <w:rFonts w:cs="Calibri"/>
                  <w:sz w:val="18"/>
                  <w:szCs w:val="18"/>
                  <w:vertAlign w:val="superscript"/>
                  <w:lang w:eastAsia="fr-FR"/>
                </w:rPr>
                <w:delText>3</w:delText>
              </w:r>
            </w:del>
          </w:p>
        </w:tc>
        <w:tc>
          <w:tcPr>
            <w:tcW w:w="464" w:type="pct"/>
            <w:tcBorders>
              <w:top w:val="nil"/>
              <w:left w:val="nil"/>
              <w:bottom w:val="single" w:sz="4" w:space="0" w:color="auto"/>
              <w:right w:val="single" w:sz="4" w:space="0" w:color="auto"/>
            </w:tcBorders>
            <w:shd w:val="clear" w:color="auto" w:fill="auto"/>
            <w:noWrap/>
            <w:hideMark/>
          </w:tcPr>
          <w:p w14:paraId="36B51899" w14:textId="17E5A59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71" w:author="Houyem Rais" w:date="2024-02-22T15:03:00Z"/>
                <w:rFonts w:cs="Calibri"/>
                <w:sz w:val="18"/>
                <w:szCs w:val="18"/>
                <w:lang w:eastAsia="fr-FR"/>
              </w:rPr>
              <w:pPrChange w:id="13672" w:author="Houyem Rais" w:date="2024-02-22T15:03:00Z">
                <w:pPr>
                  <w:widowControl/>
                  <w:autoSpaceDE/>
                  <w:autoSpaceDN/>
                  <w:spacing w:before="0" w:after="0" w:line="240" w:lineRule="auto"/>
                  <w:jc w:val="center"/>
                </w:pPr>
              </w:pPrChange>
            </w:pPr>
            <w:del w:id="13673" w:author="Houyem Rais" w:date="2024-02-22T15:03:00Z">
              <w:r w:rsidRPr="00007B3E" w:rsidDel="00CB2812">
                <w:rPr>
                  <w:rFonts w:cs="Calibri"/>
                  <w:sz w:val="18"/>
                  <w:szCs w:val="18"/>
                  <w:lang w:eastAsia="fr-FR"/>
                </w:rPr>
                <w:delText>4 000</w:delText>
              </w:r>
            </w:del>
          </w:p>
        </w:tc>
        <w:tc>
          <w:tcPr>
            <w:tcW w:w="772" w:type="pct"/>
            <w:tcBorders>
              <w:top w:val="nil"/>
              <w:left w:val="nil"/>
              <w:bottom w:val="single" w:sz="4" w:space="0" w:color="auto"/>
              <w:right w:val="single" w:sz="4" w:space="0" w:color="auto"/>
            </w:tcBorders>
            <w:shd w:val="clear" w:color="auto" w:fill="auto"/>
            <w:noWrap/>
            <w:hideMark/>
          </w:tcPr>
          <w:p w14:paraId="5C7D778D" w14:textId="44C2473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74" w:author="Houyem Rais" w:date="2024-02-22T15:03:00Z"/>
                <w:rFonts w:cs="Calibri"/>
                <w:sz w:val="18"/>
                <w:szCs w:val="18"/>
                <w:lang w:eastAsia="fr-FR"/>
              </w:rPr>
              <w:pPrChange w:id="13675" w:author="Houyem Rais" w:date="2024-02-22T15:03:00Z">
                <w:pPr>
                  <w:widowControl/>
                  <w:autoSpaceDE/>
                  <w:autoSpaceDN/>
                  <w:spacing w:before="0" w:after="0" w:line="240" w:lineRule="auto"/>
                  <w:jc w:val="right"/>
                </w:pPr>
              </w:pPrChange>
            </w:pPr>
            <w:del w:id="13676" w:author="Houyem Rais" w:date="2024-02-22T15:03:00Z">
              <w:r w:rsidRPr="00007B3E" w:rsidDel="00CB2812">
                <w:rPr>
                  <w:rFonts w:cs="Calibri"/>
                  <w:sz w:val="18"/>
                  <w:szCs w:val="18"/>
                  <w:lang w:eastAsia="fr-FR"/>
                </w:rPr>
                <w:delText>1 000,000</w:delText>
              </w:r>
            </w:del>
          </w:p>
        </w:tc>
        <w:tc>
          <w:tcPr>
            <w:tcW w:w="694" w:type="pct"/>
            <w:tcBorders>
              <w:top w:val="nil"/>
              <w:left w:val="nil"/>
              <w:bottom w:val="single" w:sz="4" w:space="0" w:color="auto"/>
              <w:right w:val="single" w:sz="4" w:space="0" w:color="auto"/>
            </w:tcBorders>
            <w:shd w:val="clear" w:color="auto" w:fill="auto"/>
            <w:noWrap/>
            <w:hideMark/>
          </w:tcPr>
          <w:p w14:paraId="5460517C" w14:textId="5BB4C0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77" w:author="Houyem Rais" w:date="2024-02-22T15:03:00Z"/>
                <w:rFonts w:cs="Calibri"/>
                <w:sz w:val="18"/>
                <w:szCs w:val="18"/>
                <w:lang w:eastAsia="fr-FR"/>
              </w:rPr>
              <w:pPrChange w:id="13678" w:author="Houyem Rais" w:date="2024-02-22T15:03:00Z">
                <w:pPr>
                  <w:widowControl/>
                  <w:autoSpaceDE/>
                  <w:autoSpaceDN/>
                  <w:spacing w:before="0" w:after="0" w:line="240" w:lineRule="auto"/>
                  <w:jc w:val="right"/>
                </w:pPr>
              </w:pPrChange>
            </w:pPr>
            <w:del w:id="13679" w:author="Houyem Rais" w:date="2024-02-22T15:03:00Z">
              <w:r w:rsidRPr="00007B3E" w:rsidDel="00CB2812">
                <w:rPr>
                  <w:rFonts w:cs="Calibri"/>
                  <w:sz w:val="18"/>
                  <w:szCs w:val="18"/>
                  <w:lang w:eastAsia="fr-FR"/>
                </w:rPr>
                <w:delText>4 000 000,000</w:delText>
              </w:r>
            </w:del>
          </w:p>
        </w:tc>
        <w:tc>
          <w:tcPr>
            <w:tcW w:w="994" w:type="pct"/>
            <w:tcBorders>
              <w:top w:val="nil"/>
              <w:left w:val="nil"/>
              <w:bottom w:val="single" w:sz="4" w:space="0" w:color="auto"/>
              <w:right w:val="single" w:sz="4" w:space="0" w:color="auto"/>
            </w:tcBorders>
            <w:shd w:val="clear" w:color="auto" w:fill="auto"/>
            <w:noWrap/>
            <w:hideMark/>
          </w:tcPr>
          <w:p w14:paraId="0E22E628" w14:textId="726D58F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80" w:author="Houyem Rais" w:date="2024-02-22T15:03:00Z"/>
                <w:rFonts w:cs="Calibri"/>
                <w:sz w:val="18"/>
                <w:szCs w:val="18"/>
                <w:lang w:eastAsia="fr-FR"/>
              </w:rPr>
              <w:pPrChange w:id="13681" w:author="Houyem Rais" w:date="2024-02-22T15:03:00Z">
                <w:pPr>
                  <w:widowControl/>
                  <w:autoSpaceDE/>
                  <w:autoSpaceDN/>
                  <w:spacing w:before="0" w:after="0" w:line="240" w:lineRule="auto"/>
                  <w:jc w:val="left"/>
                </w:pPr>
              </w:pPrChange>
            </w:pPr>
            <w:del w:id="13682" w:author="Houyem Rais" w:date="2024-02-22T15:03:00Z">
              <w:r w:rsidRPr="00007B3E" w:rsidDel="00CB2812">
                <w:rPr>
                  <w:rFonts w:cs="Calibri"/>
                  <w:sz w:val="18"/>
                  <w:szCs w:val="18"/>
                  <w:lang w:eastAsia="fr-FR"/>
                </w:rPr>
                <w:delText> </w:delText>
              </w:r>
            </w:del>
          </w:p>
        </w:tc>
      </w:tr>
      <w:tr w:rsidR="00244D6F" w:rsidRPr="00007B3E" w:rsidDel="00CB2812" w14:paraId="6ACA976F" w14:textId="3ABE3ADC" w:rsidTr="005259CD">
        <w:trPr>
          <w:trHeight w:val="187"/>
          <w:del w:id="1368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C94CAF6" w14:textId="59514BB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84" w:author="Houyem Rais" w:date="2024-02-22T15:03:00Z"/>
                <w:rFonts w:cs="Calibri"/>
                <w:b/>
                <w:bCs/>
                <w:sz w:val="18"/>
                <w:szCs w:val="18"/>
                <w:lang w:eastAsia="fr-FR"/>
              </w:rPr>
              <w:pPrChange w:id="13685" w:author="Houyem Rais" w:date="2024-02-22T15:03:00Z">
                <w:pPr>
                  <w:widowControl/>
                  <w:autoSpaceDE/>
                  <w:autoSpaceDN/>
                  <w:spacing w:before="0" w:after="0" w:line="240" w:lineRule="auto"/>
                  <w:jc w:val="center"/>
                </w:pPr>
              </w:pPrChange>
            </w:pPr>
            <w:del w:id="13686" w:author="Houyem Rais" w:date="2024-02-22T15:03:00Z">
              <w:r w:rsidRPr="00007B3E" w:rsidDel="00CB2812">
                <w:rPr>
                  <w:rFonts w:cs="Calibri"/>
                  <w:b/>
                  <w:bCs/>
                  <w:sz w:val="18"/>
                  <w:szCs w:val="18"/>
                  <w:lang w:eastAsia="fr-FR"/>
                </w:rPr>
                <w:delText>602</w:delText>
              </w:r>
            </w:del>
          </w:p>
        </w:tc>
        <w:tc>
          <w:tcPr>
            <w:tcW w:w="1450" w:type="pct"/>
            <w:tcBorders>
              <w:top w:val="nil"/>
              <w:left w:val="nil"/>
              <w:bottom w:val="single" w:sz="4" w:space="0" w:color="auto"/>
              <w:right w:val="single" w:sz="4" w:space="0" w:color="auto"/>
            </w:tcBorders>
            <w:shd w:val="clear" w:color="auto" w:fill="auto"/>
            <w:noWrap/>
            <w:hideMark/>
          </w:tcPr>
          <w:p w14:paraId="733B2950" w14:textId="202B313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87" w:author="Houyem Rais" w:date="2024-02-22T15:03:00Z"/>
                <w:rFonts w:cs="Calibri"/>
                <w:sz w:val="18"/>
                <w:szCs w:val="18"/>
                <w:lang w:eastAsia="fr-FR"/>
              </w:rPr>
              <w:pPrChange w:id="13688" w:author="Houyem Rais" w:date="2024-02-22T15:03:00Z">
                <w:pPr>
                  <w:widowControl/>
                  <w:autoSpaceDE/>
                  <w:autoSpaceDN/>
                  <w:spacing w:before="0" w:after="0" w:line="240" w:lineRule="auto"/>
                  <w:jc w:val="left"/>
                </w:pPr>
              </w:pPrChange>
            </w:pPr>
            <w:del w:id="13689" w:author="Houyem Rais" w:date="2024-02-22T15:03:00Z">
              <w:r w:rsidRPr="00007B3E" w:rsidDel="00CB2812">
                <w:rPr>
                  <w:rFonts w:cs="Calibri"/>
                  <w:sz w:val="18"/>
                  <w:szCs w:val="18"/>
                  <w:lang w:eastAsia="fr-FR"/>
                </w:rPr>
                <w:delText>Rétablissements de communication</w:delText>
              </w:r>
            </w:del>
          </w:p>
        </w:tc>
        <w:tc>
          <w:tcPr>
            <w:tcW w:w="234" w:type="pct"/>
            <w:tcBorders>
              <w:top w:val="nil"/>
              <w:left w:val="nil"/>
              <w:bottom w:val="single" w:sz="4" w:space="0" w:color="auto"/>
              <w:right w:val="single" w:sz="4" w:space="0" w:color="auto"/>
            </w:tcBorders>
            <w:shd w:val="clear" w:color="auto" w:fill="auto"/>
            <w:noWrap/>
            <w:hideMark/>
          </w:tcPr>
          <w:p w14:paraId="3FACDC45" w14:textId="58D7745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90" w:author="Houyem Rais" w:date="2024-02-22T15:03:00Z"/>
                <w:rFonts w:cs="Calibri"/>
                <w:sz w:val="18"/>
                <w:szCs w:val="18"/>
                <w:lang w:eastAsia="fr-FR"/>
              </w:rPr>
              <w:pPrChange w:id="13691" w:author="Houyem Rais" w:date="2024-02-22T15:03:00Z">
                <w:pPr>
                  <w:widowControl/>
                  <w:autoSpaceDE/>
                  <w:autoSpaceDN/>
                  <w:spacing w:before="0" w:after="0" w:line="240" w:lineRule="auto"/>
                  <w:jc w:val="center"/>
                </w:pPr>
              </w:pPrChange>
            </w:pPr>
            <w:del w:id="13692" w:author="Houyem Rais" w:date="2024-02-22T15:03:00Z">
              <w:r w:rsidRPr="00007B3E" w:rsidDel="00CB2812">
                <w:rPr>
                  <w:rFonts w:cs="Calibri"/>
                  <w:sz w:val="18"/>
                  <w:szCs w:val="18"/>
                  <w:lang w:eastAsia="fr-FR"/>
                </w:rPr>
                <w:delText>m²</w:delText>
              </w:r>
            </w:del>
          </w:p>
        </w:tc>
        <w:tc>
          <w:tcPr>
            <w:tcW w:w="464" w:type="pct"/>
            <w:tcBorders>
              <w:top w:val="nil"/>
              <w:left w:val="nil"/>
              <w:bottom w:val="single" w:sz="4" w:space="0" w:color="auto"/>
              <w:right w:val="single" w:sz="4" w:space="0" w:color="auto"/>
            </w:tcBorders>
            <w:shd w:val="clear" w:color="auto" w:fill="auto"/>
            <w:noWrap/>
            <w:hideMark/>
          </w:tcPr>
          <w:p w14:paraId="658B26CB" w14:textId="2BFF2FD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93" w:author="Houyem Rais" w:date="2024-02-22T15:03:00Z"/>
                <w:rFonts w:cs="Calibri"/>
                <w:sz w:val="18"/>
                <w:szCs w:val="18"/>
                <w:lang w:eastAsia="fr-FR"/>
              </w:rPr>
              <w:pPrChange w:id="13694" w:author="Houyem Rais" w:date="2024-02-22T15:03:00Z">
                <w:pPr>
                  <w:widowControl/>
                  <w:autoSpaceDE/>
                  <w:autoSpaceDN/>
                  <w:spacing w:before="0" w:after="0" w:line="240" w:lineRule="auto"/>
                  <w:jc w:val="center"/>
                </w:pPr>
              </w:pPrChange>
            </w:pPr>
            <w:del w:id="13695" w:author="Houyem Rais" w:date="2024-02-22T15:03:00Z">
              <w:r w:rsidRPr="00007B3E" w:rsidDel="00CB2812">
                <w:rPr>
                  <w:rFonts w:cs="Calibri"/>
                  <w:sz w:val="18"/>
                  <w:szCs w:val="18"/>
                  <w:lang w:eastAsia="fr-FR"/>
                </w:rPr>
                <w:delText>2 000</w:delText>
              </w:r>
            </w:del>
          </w:p>
        </w:tc>
        <w:tc>
          <w:tcPr>
            <w:tcW w:w="772" w:type="pct"/>
            <w:tcBorders>
              <w:top w:val="nil"/>
              <w:left w:val="nil"/>
              <w:bottom w:val="single" w:sz="4" w:space="0" w:color="auto"/>
              <w:right w:val="single" w:sz="4" w:space="0" w:color="auto"/>
            </w:tcBorders>
            <w:shd w:val="clear" w:color="auto" w:fill="auto"/>
            <w:noWrap/>
            <w:hideMark/>
          </w:tcPr>
          <w:p w14:paraId="265C30E2" w14:textId="07E6769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96" w:author="Houyem Rais" w:date="2024-02-22T15:03:00Z"/>
                <w:rFonts w:cs="Calibri"/>
                <w:sz w:val="18"/>
                <w:szCs w:val="18"/>
                <w:lang w:eastAsia="fr-FR"/>
              </w:rPr>
              <w:pPrChange w:id="13697" w:author="Houyem Rais" w:date="2024-02-22T15:03:00Z">
                <w:pPr>
                  <w:widowControl/>
                  <w:autoSpaceDE/>
                  <w:autoSpaceDN/>
                  <w:spacing w:before="0" w:after="0" w:line="240" w:lineRule="auto"/>
                  <w:jc w:val="right"/>
                </w:pPr>
              </w:pPrChange>
            </w:pPr>
            <w:del w:id="13698" w:author="Houyem Rais" w:date="2024-02-22T15:03:00Z">
              <w:r w:rsidRPr="00007B3E" w:rsidDel="00CB2812">
                <w:rPr>
                  <w:rFonts w:cs="Calibri"/>
                  <w:sz w:val="18"/>
                  <w:szCs w:val="18"/>
                  <w:lang w:eastAsia="fr-FR"/>
                </w:rPr>
                <w:delText>2 500,000</w:delText>
              </w:r>
            </w:del>
          </w:p>
        </w:tc>
        <w:tc>
          <w:tcPr>
            <w:tcW w:w="694" w:type="pct"/>
            <w:tcBorders>
              <w:top w:val="nil"/>
              <w:left w:val="nil"/>
              <w:bottom w:val="single" w:sz="4" w:space="0" w:color="auto"/>
              <w:right w:val="single" w:sz="4" w:space="0" w:color="auto"/>
            </w:tcBorders>
            <w:shd w:val="clear" w:color="auto" w:fill="auto"/>
            <w:noWrap/>
            <w:hideMark/>
          </w:tcPr>
          <w:p w14:paraId="39CC2099" w14:textId="71FFB39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699" w:author="Houyem Rais" w:date="2024-02-22T15:03:00Z"/>
                <w:rFonts w:cs="Calibri"/>
                <w:sz w:val="18"/>
                <w:szCs w:val="18"/>
                <w:lang w:eastAsia="fr-FR"/>
              </w:rPr>
              <w:pPrChange w:id="13700" w:author="Houyem Rais" w:date="2024-02-22T15:03:00Z">
                <w:pPr>
                  <w:widowControl/>
                  <w:autoSpaceDE/>
                  <w:autoSpaceDN/>
                  <w:spacing w:before="0" w:after="0" w:line="240" w:lineRule="auto"/>
                  <w:jc w:val="right"/>
                </w:pPr>
              </w:pPrChange>
            </w:pPr>
            <w:del w:id="13701" w:author="Houyem Rais" w:date="2024-02-22T15:03:00Z">
              <w:r w:rsidRPr="00007B3E" w:rsidDel="00CB2812">
                <w:rPr>
                  <w:rFonts w:cs="Calibri"/>
                  <w:sz w:val="18"/>
                  <w:szCs w:val="18"/>
                  <w:lang w:eastAsia="fr-FR"/>
                </w:rPr>
                <w:delText>5 000 000,000</w:delText>
              </w:r>
            </w:del>
          </w:p>
        </w:tc>
        <w:tc>
          <w:tcPr>
            <w:tcW w:w="994" w:type="pct"/>
            <w:tcBorders>
              <w:top w:val="nil"/>
              <w:left w:val="nil"/>
              <w:bottom w:val="single" w:sz="4" w:space="0" w:color="auto"/>
              <w:right w:val="single" w:sz="4" w:space="0" w:color="auto"/>
            </w:tcBorders>
            <w:shd w:val="clear" w:color="auto" w:fill="auto"/>
            <w:noWrap/>
            <w:hideMark/>
          </w:tcPr>
          <w:p w14:paraId="670B66E5" w14:textId="3F2648A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02" w:author="Houyem Rais" w:date="2024-02-22T15:03:00Z"/>
                <w:rFonts w:cs="Calibri"/>
                <w:sz w:val="18"/>
                <w:szCs w:val="18"/>
                <w:lang w:eastAsia="fr-FR"/>
              </w:rPr>
              <w:pPrChange w:id="13703" w:author="Houyem Rais" w:date="2024-02-22T15:03:00Z">
                <w:pPr>
                  <w:widowControl/>
                  <w:autoSpaceDE/>
                  <w:autoSpaceDN/>
                  <w:spacing w:before="0" w:after="0" w:line="240" w:lineRule="auto"/>
                  <w:jc w:val="left"/>
                </w:pPr>
              </w:pPrChange>
            </w:pPr>
            <w:del w:id="13704" w:author="Houyem Rais" w:date="2024-02-22T15:03:00Z">
              <w:r w:rsidRPr="00007B3E" w:rsidDel="00CB2812">
                <w:rPr>
                  <w:rFonts w:cs="Calibri"/>
                  <w:sz w:val="18"/>
                  <w:szCs w:val="18"/>
                  <w:lang w:eastAsia="fr-FR"/>
                </w:rPr>
                <w:delText> </w:delText>
              </w:r>
            </w:del>
          </w:p>
        </w:tc>
      </w:tr>
      <w:tr w:rsidR="00244D6F" w:rsidRPr="00007B3E" w:rsidDel="00CB2812" w14:paraId="7BEAC0B8" w14:textId="5F239FAB" w:rsidTr="005259CD">
        <w:trPr>
          <w:trHeight w:val="187"/>
          <w:del w:id="1370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9206F49" w14:textId="1D252B7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06" w:author="Houyem Rais" w:date="2024-02-22T15:03:00Z"/>
                <w:rFonts w:cs="Calibri"/>
                <w:b/>
                <w:bCs/>
                <w:sz w:val="18"/>
                <w:szCs w:val="18"/>
                <w:lang w:eastAsia="fr-FR"/>
              </w:rPr>
              <w:pPrChange w:id="13707" w:author="Houyem Rais" w:date="2024-02-22T15:03:00Z">
                <w:pPr>
                  <w:widowControl/>
                  <w:autoSpaceDE/>
                  <w:autoSpaceDN/>
                  <w:spacing w:before="0" w:after="0" w:line="240" w:lineRule="auto"/>
                  <w:jc w:val="center"/>
                </w:pPr>
              </w:pPrChange>
            </w:pPr>
            <w:del w:id="13708" w:author="Houyem Rais" w:date="2024-02-22T15:03:00Z">
              <w:r w:rsidRPr="00007B3E" w:rsidDel="00CB2812">
                <w:rPr>
                  <w:rFonts w:cs="Calibri"/>
                  <w:b/>
                  <w:bCs/>
                  <w:sz w:val="18"/>
                  <w:szCs w:val="18"/>
                  <w:lang w:eastAsia="fr-FR"/>
                </w:rPr>
                <w:delText>603</w:delText>
              </w:r>
            </w:del>
          </w:p>
        </w:tc>
        <w:tc>
          <w:tcPr>
            <w:tcW w:w="1450" w:type="pct"/>
            <w:tcBorders>
              <w:top w:val="nil"/>
              <w:left w:val="nil"/>
              <w:bottom w:val="single" w:sz="4" w:space="0" w:color="auto"/>
              <w:right w:val="single" w:sz="4" w:space="0" w:color="auto"/>
            </w:tcBorders>
            <w:shd w:val="clear" w:color="auto" w:fill="auto"/>
            <w:noWrap/>
            <w:hideMark/>
          </w:tcPr>
          <w:p w14:paraId="6C5A4E5C" w14:textId="725AE6C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09" w:author="Houyem Rais" w:date="2024-02-22T15:03:00Z"/>
                <w:rFonts w:cs="Calibri"/>
                <w:sz w:val="18"/>
                <w:szCs w:val="18"/>
                <w:lang w:eastAsia="fr-FR"/>
              </w:rPr>
              <w:pPrChange w:id="13710" w:author="Houyem Rais" w:date="2024-02-22T15:03:00Z">
                <w:pPr>
                  <w:widowControl/>
                  <w:autoSpaceDE/>
                  <w:autoSpaceDN/>
                  <w:spacing w:before="0" w:after="0" w:line="240" w:lineRule="auto"/>
                  <w:jc w:val="left"/>
                </w:pPr>
              </w:pPrChange>
            </w:pPr>
            <w:del w:id="13711" w:author="Houyem Rais" w:date="2024-02-22T15:03:00Z">
              <w:r w:rsidRPr="00007B3E" w:rsidDel="00CB2812">
                <w:rPr>
                  <w:rFonts w:cs="Calibri"/>
                  <w:sz w:val="18"/>
                  <w:szCs w:val="18"/>
                  <w:lang w:eastAsia="fr-FR"/>
                </w:rPr>
                <w:delText>Ouvrages d'art et Viaducs</w:delText>
              </w:r>
            </w:del>
          </w:p>
        </w:tc>
        <w:tc>
          <w:tcPr>
            <w:tcW w:w="234" w:type="pct"/>
            <w:tcBorders>
              <w:top w:val="nil"/>
              <w:left w:val="nil"/>
              <w:bottom w:val="single" w:sz="4" w:space="0" w:color="auto"/>
              <w:right w:val="single" w:sz="4" w:space="0" w:color="auto"/>
            </w:tcBorders>
            <w:shd w:val="clear" w:color="auto" w:fill="auto"/>
            <w:noWrap/>
            <w:hideMark/>
          </w:tcPr>
          <w:p w14:paraId="5F7D0F97" w14:textId="694DE4E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12" w:author="Houyem Rais" w:date="2024-02-22T15:03:00Z"/>
                <w:rFonts w:cs="Calibri"/>
                <w:sz w:val="18"/>
                <w:szCs w:val="18"/>
                <w:lang w:eastAsia="fr-FR"/>
              </w:rPr>
              <w:pPrChange w:id="13713" w:author="Houyem Rais" w:date="2024-02-22T15:03:00Z">
                <w:pPr>
                  <w:widowControl/>
                  <w:autoSpaceDE/>
                  <w:autoSpaceDN/>
                  <w:spacing w:before="0" w:after="0" w:line="240" w:lineRule="auto"/>
                  <w:jc w:val="center"/>
                </w:pPr>
              </w:pPrChange>
            </w:pPr>
            <w:del w:id="13714" w:author="Houyem Rais" w:date="2024-02-22T15:03:00Z">
              <w:r w:rsidRPr="00007B3E" w:rsidDel="00CB2812">
                <w:rPr>
                  <w:rFonts w:cs="Calibri"/>
                  <w:sz w:val="18"/>
                  <w:szCs w:val="18"/>
                  <w:lang w:eastAsia="fr-FR"/>
                </w:rPr>
                <w:delText>m²</w:delText>
              </w:r>
            </w:del>
          </w:p>
        </w:tc>
        <w:tc>
          <w:tcPr>
            <w:tcW w:w="464" w:type="pct"/>
            <w:tcBorders>
              <w:top w:val="nil"/>
              <w:left w:val="nil"/>
              <w:bottom w:val="single" w:sz="4" w:space="0" w:color="auto"/>
              <w:right w:val="single" w:sz="4" w:space="0" w:color="auto"/>
            </w:tcBorders>
            <w:shd w:val="clear" w:color="auto" w:fill="auto"/>
            <w:noWrap/>
            <w:hideMark/>
          </w:tcPr>
          <w:p w14:paraId="5BCBEA8C" w14:textId="3A55DA1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15" w:author="Houyem Rais" w:date="2024-02-22T15:03:00Z"/>
                <w:rFonts w:cs="Calibri"/>
                <w:sz w:val="18"/>
                <w:szCs w:val="18"/>
                <w:lang w:eastAsia="fr-FR"/>
              </w:rPr>
              <w:pPrChange w:id="13716" w:author="Houyem Rais" w:date="2024-02-22T15:03:00Z">
                <w:pPr>
                  <w:widowControl/>
                  <w:autoSpaceDE/>
                  <w:autoSpaceDN/>
                  <w:spacing w:before="0" w:after="0" w:line="240" w:lineRule="auto"/>
                  <w:jc w:val="center"/>
                </w:pPr>
              </w:pPrChange>
            </w:pPr>
            <w:del w:id="13717" w:author="Houyem Rais" w:date="2024-02-22T15:03:00Z">
              <w:r w:rsidRPr="00007B3E" w:rsidDel="00CB2812">
                <w:rPr>
                  <w:rFonts w:cs="Calibri"/>
                  <w:sz w:val="18"/>
                  <w:szCs w:val="18"/>
                  <w:lang w:eastAsia="fr-FR"/>
                </w:rPr>
                <w:delText>9 000</w:delText>
              </w:r>
            </w:del>
          </w:p>
        </w:tc>
        <w:tc>
          <w:tcPr>
            <w:tcW w:w="772" w:type="pct"/>
            <w:tcBorders>
              <w:top w:val="nil"/>
              <w:left w:val="nil"/>
              <w:bottom w:val="single" w:sz="4" w:space="0" w:color="auto"/>
              <w:right w:val="single" w:sz="4" w:space="0" w:color="auto"/>
            </w:tcBorders>
            <w:shd w:val="clear" w:color="auto" w:fill="auto"/>
            <w:noWrap/>
            <w:hideMark/>
          </w:tcPr>
          <w:p w14:paraId="38F1DCC5" w14:textId="45E660E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18" w:author="Houyem Rais" w:date="2024-02-22T15:03:00Z"/>
                <w:rFonts w:cs="Calibri"/>
                <w:sz w:val="18"/>
                <w:szCs w:val="18"/>
                <w:lang w:eastAsia="fr-FR"/>
              </w:rPr>
              <w:pPrChange w:id="13719" w:author="Houyem Rais" w:date="2024-02-22T15:03:00Z">
                <w:pPr>
                  <w:widowControl/>
                  <w:autoSpaceDE/>
                  <w:autoSpaceDN/>
                  <w:spacing w:before="0" w:after="0" w:line="240" w:lineRule="auto"/>
                  <w:jc w:val="right"/>
                </w:pPr>
              </w:pPrChange>
            </w:pPr>
            <w:del w:id="13720" w:author="Houyem Rais" w:date="2024-02-22T15:03:00Z">
              <w:r w:rsidRPr="00007B3E" w:rsidDel="00CB2812">
                <w:rPr>
                  <w:rFonts w:cs="Calibri"/>
                  <w:sz w:val="18"/>
                  <w:szCs w:val="18"/>
                  <w:lang w:eastAsia="fr-FR"/>
                </w:rPr>
                <w:delText>3 000,000</w:delText>
              </w:r>
            </w:del>
          </w:p>
        </w:tc>
        <w:tc>
          <w:tcPr>
            <w:tcW w:w="694" w:type="pct"/>
            <w:tcBorders>
              <w:top w:val="nil"/>
              <w:left w:val="nil"/>
              <w:bottom w:val="single" w:sz="4" w:space="0" w:color="auto"/>
              <w:right w:val="single" w:sz="4" w:space="0" w:color="auto"/>
            </w:tcBorders>
            <w:shd w:val="clear" w:color="auto" w:fill="auto"/>
            <w:noWrap/>
            <w:hideMark/>
          </w:tcPr>
          <w:p w14:paraId="31AF383A" w14:textId="0FA2229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21" w:author="Houyem Rais" w:date="2024-02-22T15:03:00Z"/>
                <w:rFonts w:cs="Calibri"/>
                <w:sz w:val="18"/>
                <w:szCs w:val="18"/>
                <w:lang w:eastAsia="fr-FR"/>
              </w:rPr>
              <w:pPrChange w:id="13722" w:author="Houyem Rais" w:date="2024-02-22T15:03:00Z">
                <w:pPr>
                  <w:widowControl/>
                  <w:autoSpaceDE/>
                  <w:autoSpaceDN/>
                  <w:spacing w:before="0" w:after="0" w:line="240" w:lineRule="auto"/>
                  <w:jc w:val="right"/>
                </w:pPr>
              </w:pPrChange>
            </w:pPr>
            <w:del w:id="13723" w:author="Houyem Rais" w:date="2024-02-22T15:03:00Z">
              <w:r w:rsidRPr="00007B3E" w:rsidDel="00CB2812">
                <w:rPr>
                  <w:rFonts w:cs="Calibri"/>
                  <w:sz w:val="18"/>
                  <w:szCs w:val="18"/>
                  <w:lang w:eastAsia="fr-FR"/>
                </w:rPr>
                <w:delText>27 000 000,000</w:delText>
              </w:r>
            </w:del>
          </w:p>
        </w:tc>
        <w:tc>
          <w:tcPr>
            <w:tcW w:w="994" w:type="pct"/>
            <w:tcBorders>
              <w:top w:val="nil"/>
              <w:left w:val="nil"/>
              <w:bottom w:val="single" w:sz="4" w:space="0" w:color="auto"/>
              <w:right w:val="single" w:sz="4" w:space="0" w:color="auto"/>
            </w:tcBorders>
            <w:shd w:val="clear" w:color="auto" w:fill="auto"/>
            <w:noWrap/>
            <w:hideMark/>
          </w:tcPr>
          <w:p w14:paraId="2A0CC790" w14:textId="3978821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24" w:author="Houyem Rais" w:date="2024-02-22T15:03:00Z"/>
                <w:rFonts w:cs="Calibri"/>
                <w:sz w:val="18"/>
                <w:szCs w:val="18"/>
                <w:lang w:eastAsia="fr-FR"/>
              </w:rPr>
              <w:pPrChange w:id="13725" w:author="Houyem Rais" w:date="2024-02-22T15:03:00Z">
                <w:pPr>
                  <w:widowControl/>
                  <w:autoSpaceDE/>
                  <w:autoSpaceDN/>
                  <w:spacing w:before="0" w:after="0" w:line="240" w:lineRule="auto"/>
                  <w:jc w:val="left"/>
                </w:pPr>
              </w:pPrChange>
            </w:pPr>
            <w:del w:id="13726" w:author="Houyem Rais" w:date="2024-02-22T15:03:00Z">
              <w:r w:rsidRPr="00007B3E" w:rsidDel="00CB2812">
                <w:rPr>
                  <w:rFonts w:cs="Calibri"/>
                  <w:sz w:val="18"/>
                  <w:szCs w:val="18"/>
                  <w:lang w:eastAsia="fr-FR"/>
                </w:rPr>
                <w:delText> </w:delText>
              </w:r>
            </w:del>
          </w:p>
        </w:tc>
      </w:tr>
      <w:tr w:rsidR="00244D6F" w:rsidRPr="00007B3E" w:rsidDel="00CB2812" w14:paraId="1E0D18D3" w14:textId="0E8597BF" w:rsidTr="005259CD">
        <w:trPr>
          <w:trHeight w:val="187"/>
          <w:del w:id="1372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7F05823" w14:textId="519E76F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28" w:author="Houyem Rais" w:date="2024-02-22T15:03:00Z"/>
                <w:rFonts w:cs="Calibri"/>
                <w:b/>
                <w:bCs/>
                <w:sz w:val="18"/>
                <w:szCs w:val="18"/>
                <w:lang w:eastAsia="fr-FR"/>
              </w:rPr>
              <w:pPrChange w:id="13729" w:author="Houyem Rais" w:date="2024-02-22T15:03:00Z">
                <w:pPr>
                  <w:widowControl/>
                  <w:autoSpaceDE/>
                  <w:autoSpaceDN/>
                  <w:spacing w:before="0" w:after="0" w:line="240" w:lineRule="auto"/>
                  <w:jc w:val="center"/>
                </w:pPr>
              </w:pPrChange>
            </w:pPr>
            <w:del w:id="13730"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5A723C50" w14:textId="7433E4D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31" w:author="Houyem Rais" w:date="2024-02-22T15:03:00Z"/>
                <w:rFonts w:cs="Calibri"/>
                <w:b/>
                <w:bCs/>
                <w:i/>
                <w:iCs/>
                <w:sz w:val="18"/>
                <w:szCs w:val="18"/>
                <w:lang w:eastAsia="fr-FR"/>
              </w:rPr>
              <w:pPrChange w:id="13732" w:author="Houyem Rais" w:date="2024-02-22T15:03:00Z">
                <w:pPr>
                  <w:widowControl/>
                  <w:autoSpaceDE/>
                  <w:autoSpaceDN/>
                  <w:spacing w:before="0" w:after="0" w:line="240" w:lineRule="auto"/>
                  <w:jc w:val="right"/>
                </w:pPr>
              </w:pPrChange>
            </w:pPr>
            <w:del w:id="13733" w:author="Houyem Rais" w:date="2024-02-22T15:03:00Z">
              <w:r w:rsidRPr="00007B3E" w:rsidDel="00CB2812">
                <w:rPr>
                  <w:rFonts w:cs="Calibri"/>
                  <w:b/>
                  <w:bCs/>
                  <w:i/>
                  <w:iCs/>
                  <w:sz w:val="18"/>
                  <w:szCs w:val="18"/>
                  <w:lang w:eastAsia="fr-FR"/>
                </w:rPr>
                <w:delText>Sous-total poste 600:</w:delText>
              </w:r>
            </w:del>
          </w:p>
        </w:tc>
        <w:tc>
          <w:tcPr>
            <w:tcW w:w="234" w:type="pct"/>
            <w:tcBorders>
              <w:top w:val="nil"/>
              <w:left w:val="nil"/>
              <w:bottom w:val="single" w:sz="4" w:space="0" w:color="auto"/>
              <w:right w:val="single" w:sz="4" w:space="0" w:color="auto"/>
            </w:tcBorders>
            <w:shd w:val="clear" w:color="auto" w:fill="auto"/>
            <w:noWrap/>
            <w:hideMark/>
          </w:tcPr>
          <w:p w14:paraId="6B809DCE" w14:textId="5E2947E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34" w:author="Houyem Rais" w:date="2024-02-22T15:03:00Z"/>
                <w:rFonts w:cs="Calibri"/>
                <w:sz w:val="18"/>
                <w:szCs w:val="18"/>
                <w:lang w:eastAsia="fr-FR"/>
              </w:rPr>
              <w:pPrChange w:id="13735" w:author="Houyem Rais" w:date="2024-02-22T15:03:00Z">
                <w:pPr>
                  <w:widowControl/>
                  <w:autoSpaceDE/>
                  <w:autoSpaceDN/>
                  <w:spacing w:before="0" w:after="0" w:line="240" w:lineRule="auto"/>
                  <w:jc w:val="center"/>
                </w:pPr>
              </w:pPrChange>
            </w:pPr>
            <w:del w:id="13736"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4032D262" w14:textId="040C39E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37" w:author="Houyem Rais" w:date="2024-02-22T15:03:00Z"/>
                <w:rFonts w:cs="Calibri"/>
                <w:sz w:val="18"/>
                <w:szCs w:val="18"/>
                <w:lang w:eastAsia="fr-FR"/>
              </w:rPr>
              <w:pPrChange w:id="13738" w:author="Houyem Rais" w:date="2024-02-22T15:03:00Z">
                <w:pPr>
                  <w:widowControl/>
                  <w:autoSpaceDE/>
                  <w:autoSpaceDN/>
                  <w:spacing w:before="0" w:after="0" w:line="240" w:lineRule="auto"/>
                  <w:jc w:val="center"/>
                </w:pPr>
              </w:pPrChange>
            </w:pPr>
            <w:del w:id="13739" w:author="Houyem Rais" w:date="2024-02-22T15:03:00Z">
              <w:r w:rsidRPr="00007B3E" w:rsidDel="00CB2812">
                <w:rPr>
                  <w:rFonts w:cs="Calibri"/>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78BDDED4" w14:textId="682C659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40" w:author="Houyem Rais" w:date="2024-02-22T15:03:00Z"/>
                <w:rFonts w:cs="Calibri"/>
                <w:sz w:val="18"/>
                <w:szCs w:val="18"/>
                <w:lang w:eastAsia="fr-FR"/>
              </w:rPr>
              <w:pPrChange w:id="13741" w:author="Houyem Rais" w:date="2024-02-22T15:03:00Z">
                <w:pPr>
                  <w:widowControl/>
                  <w:autoSpaceDE/>
                  <w:autoSpaceDN/>
                  <w:spacing w:before="0" w:after="0" w:line="240" w:lineRule="auto"/>
                  <w:jc w:val="left"/>
                </w:pPr>
              </w:pPrChange>
            </w:pPr>
            <w:del w:id="13742"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271A5411" w14:textId="2F91C14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43" w:author="Houyem Rais" w:date="2024-02-22T15:03:00Z"/>
                <w:rFonts w:cs="Calibri"/>
                <w:sz w:val="18"/>
                <w:szCs w:val="18"/>
                <w:lang w:eastAsia="fr-FR"/>
              </w:rPr>
              <w:pPrChange w:id="13744" w:author="Houyem Rais" w:date="2024-02-22T15:03:00Z">
                <w:pPr>
                  <w:widowControl/>
                  <w:autoSpaceDE/>
                  <w:autoSpaceDN/>
                  <w:spacing w:before="0" w:after="0" w:line="240" w:lineRule="auto"/>
                  <w:jc w:val="left"/>
                </w:pPr>
              </w:pPrChange>
            </w:pPr>
            <w:del w:id="13745"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3817DD21" w14:textId="4390367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46" w:author="Houyem Rais" w:date="2024-02-22T15:03:00Z"/>
                <w:rFonts w:cs="Calibri"/>
                <w:b/>
                <w:bCs/>
                <w:sz w:val="18"/>
                <w:szCs w:val="18"/>
                <w:lang w:eastAsia="fr-FR"/>
              </w:rPr>
              <w:pPrChange w:id="13747" w:author="Houyem Rais" w:date="2024-02-22T15:03:00Z">
                <w:pPr>
                  <w:widowControl/>
                  <w:autoSpaceDE/>
                  <w:autoSpaceDN/>
                  <w:spacing w:before="0" w:after="0" w:line="240" w:lineRule="auto"/>
                  <w:jc w:val="right"/>
                </w:pPr>
              </w:pPrChange>
            </w:pPr>
            <w:del w:id="13748" w:author="Houyem Rais" w:date="2024-02-22T15:03:00Z">
              <w:r w:rsidRPr="00007B3E" w:rsidDel="00CB2812">
                <w:rPr>
                  <w:rFonts w:cs="Calibri"/>
                  <w:b/>
                  <w:bCs/>
                  <w:sz w:val="18"/>
                  <w:szCs w:val="18"/>
                  <w:lang w:eastAsia="fr-FR"/>
                </w:rPr>
                <w:delText>36 000 000</w:delText>
              </w:r>
            </w:del>
          </w:p>
        </w:tc>
      </w:tr>
      <w:tr w:rsidR="00244D6F" w:rsidRPr="00007B3E" w:rsidDel="00CB2812" w14:paraId="47ACCF83" w14:textId="32DA89D3" w:rsidTr="005259CD">
        <w:trPr>
          <w:trHeight w:val="460"/>
          <w:del w:id="13749" w:author="Houyem Rais" w:date="2024-02-22T15:03:00Z"/>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777E0ACD" w14:textId="4CFA5A9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50" w:author="Houyem Rais" w:date="2024-02-22T15:03:00Z"/>
                <w:rFonts w:cs="Calibri"/>
                <w:b/>
                <w:bCs/>
                <w:sz w:val="18"/>
                <w:szCs w:val="18"/>
                <w:lang w:eastAsia="fr-FR"/>
              </w:rPr>
              <w:pPrChange w:id="13751" w:author="Houyem Rais" w:date="2024-02-22T15:03:00Z">
                <w:pPr>
                  <w:widowControl/>
                  <w:autoSpaceDE/>
                  <w:autoSpaceDN/>
                  <w:spacing w:before="0" w:after="0" w:line="240" w:lineRule="auto"/>
                  <w:jc w:val="center"/>
                </w:pPr>
              </w:pPrChange>
            </w:pPr>
            <w:del w:id="13752" w:author="Houyem Rais" w:date="2024-02-22T15:03:00Z">
              <w:r w:rsidRPr="00007B3E" w:rsidDel="00CB2812">
                <w:rPr>
                  <w:rFonts w:cs="Calibri"/>
                  <w:b/>
                  <w:bCs/>
                  <w:sz w:val="18"/>
                  <w:szCs w:val="18"/>
                  <w:lang w:eastAsia="fr-FR"/>
                </w:rPr>
                <w:delText> </w:delText>
              </w:r>
            </w:del>
          </w:p>
        </w:tc>
        <w:tc>
          <w:tcPr>
            <w:tcW w:w="1450" w:type="pct"/>
            <w:vMerge w:val="restart"/>
            <w:tcBorders>
              <w:top w:val="nil"/>
              <w:left w:val="single" w:sz="4" w:space="0" w:color="auto"/>
              <w:bottom w:val="single" w:sz="4" w:space="0" w:color="auto"/>
              <w:right w:val="single" w:sz="4" w:space="0" w:color="auto"/>
            </w:tcBorders>
            <w:shd w:val="clear" w:color="auto" w:fill="auto"/>
            <w:hideMark/>
          </w:tcPr>
          <w:p w14:paraId="3971447F" w14:textId="37C78F6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53" w:author="Houyem Rais" w:date="2024-02-22T15:03:00Z"/>
                <w:rFonts w:cs="Calibri"/>
                <w:b/>
                <w:bCs/>
                <w:sz w:val="18"/>
                <w:szCs w:val="18"/>
                <w:lang w:eastAsia="fr-FR"/>
              </w:rPr>
              <w:pPrChange w:id="13754" w:author="Houyem Rais" w:date="2024-02-22T15:03:00Z">
                <w:pPr>
                  <w:widowControl/>
                  <w:autoSpaceDE/>
                  <w:autoSpaceDN/>
                  <w:spacing w:before="0" w:after="0" w:line="240" w:lineRule="auto"/>
                  <w:jc w:val="left"/>
                </w:pPr>
              </w:pPrChange>
            </w:pPr>
            <w:del w:id="13755" w:author="Houyem Rais" w:date="2024-02-22T15:03:00Z">
              <w:r w:rsidRPr="00007B3E" w:rsidDel="00CB2812">
                <w:rPr>
                  <w:rFonts w:cs="Calibri"/>
                  <w:b/>
                  <w:bCs/>
                  <w:sz w:val="18"/>
                  <w:szCs w:val="18"/>
                  <w:lang w:eastAsia="fr-FR"/>
                </w:rPr>
                <w:delText>POSTE 700 : SIGNALISATION ELECTRIFICATION ET EQUIPEMENTS DE SECURITE</w:delText>
              </w:r>
            </w:del>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495D96E0" w14:textId="17C0B93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56" w:author="Houyem Rais" w:date="2024-02-22T15:03:00Z"/>
                <w:rFonts w:cs="Calibri"/>
                <w:sz w:val="18"/>
                <w:szCs w:val="18"/>
                <w:lang w:eastAsia="fr-FR"/>
              </w:rPr>
              <w:pPrChange w:id="13757" w:author="Houyem Rais" w:date="2024-02-22T15:03:00Z">
                <w:pPr>
                  <w:widowControl/>
                  <w:autoSpaceDE/>
                  <w:autoSpaceDN/>
                  <w:spacing w:before="0" w:after="0" w:line="240" w:lineRule="auto"/>
                  <w:jc w:val="center"/>
                </w:pPr>
              </w:pPrChange>
            </w:pPr>
            <w:del w:id="13758" w:author="Houyem Rais" w:date="2024-02-22T15:03:00Z">
              <w:r w:rsidRPr="00007B3E" w:rsidDel="00CB2812">
                <w:rPr>
                  <w:rFonts w:cs="Calibri"/>
                  <w:sz w:val="18"/>
                  <w:szCs w:val="18"/>
                  <w:lang w:eastAsia="fr-FR"/>
                </w:rPr>
                <w:delText> </w:delText>
              </w:r>
            </w:del>
          </w:p>
        </w:tc>
        <w:tc>
          <w:tcPr>
            <w:tcW w:w="464" w:type="pct"/>
            <w:vMerge w:val="restart"/>
            <w:tcBorders>
              <w:top w:val="nil"/>
              <w:left w:val="single" w:sz="4" w:space="0" w:color="auto"/>
              <w:bottom w:val="single" w:sz="4" w:space="0" w:color="auto"/>
              <w:right w:val="single" w:sz="4" w:space="0" w:color="auto"/>
            </w:tcBorders>
            <w:shd w:val="clear" w:color="auto" w:fill="auto"/>
            <w:noWrap/>
            <w:hideMark/>
          </w:tcPr>
          <w:p w14:paraId="2671E7F1" w14:textId="0CA0FD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59" w:author="Houyem Rais" w:date="2024-02-22T15:03:00Z"/>
                <w:rFonts w:cs="Calibri"/>
                <w:sz w:val="18"/>
                <w:szCs w:val="18"/>
                <w:lang w:eastAsia="fr-FR"/>
              </w:rPr>
              <w:pPrChange w:id="13760" w:author="Houyem Rais" w:date="2024-02-22T15:03:00Z">
                <w:pPr>
                  <w:widowControl/>
                  <w:autoSpaceDE/>
                  <w:autoSpaceDN/>
                  <w:spacing w:before="0" w:after="0" w:line="240" w:lineRule="auto"/>
                  <w:jc w:val="center"/>
                </w:pPr>
              </w:pPrChange>
            </w:pPr>
            <w:del w:id="13761" w:author="Houyem Rais" w:date="2024-02-22T15:03:00Z">
              <w:r w:rsidRPr="00007B3E" w:rsidDel="00CB2812">
                <w:rPr>
                  <w:rFonts w:cs="Calibri"/>
                  <w:sz w:val="18"/>
                  <w:szCs w:val="18"/>
                  <w:lang w:eastAsia="fr-FR"/>
                </w:rPr>
                <w:delText> </w:delText>
              </w:r>
            </w:del>
          </w:p>
        </w:tc>
        <w:tc>
          <w:tcPr>
            <w:tcW w:w="772" w:type="pct"/>
            <w:vMerge w:val="restart"/>
            <w:tcBorders>
              <w:top w:val="nil"/>
              <w:left w:val="single" w:sz="4" w:space="0" w:color="auto"/>
              <w:bottom w:val="single" w:sz="4" w:space="0" w:color="auto"/>
              <w:right w:val="single" w:sz="4" w:space="0" w:color="auto"/>
            </w:tcBorders>
            <w:shd w:val="clear" w:color="auto" w:fill="auto"/>
            <w:noWrap/>
            <w:hideMark/>
          </w:tcPr>
          <w:p w14:paraId="7ADBD6D9" w14:textId="5F77EA8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62" w:author="Houyem Rais" w:date="2024-02-22T15:03:00Z"/>
                <w:rFonts w:cs="Calibri"/>
                <w:sz w:val="18"/>
                <w:szCs w:val="18"/>
                <w:lang w:eastAsia="fr-FR"/>
              </w:rPr>
              <w:pPrChange w:id="13763" w:author="Houyem Rais" w:date="2024-02-22T15:03:00Z">
                <w:pPr>
                  <w:widowControl/>
                  <w:autoSpaceDE/>
                  <w:autoSpaceDN/>
                  <w:spacing w:before="0" w:after="0" w:line="240" w:lineRule="auto"/>
                  <w:jc w:val="center"/>
                </w:pPr>
              </w:pPrChange>
            </w:pPr>
            <w:del w:id="13764" w:author="Houyem Rais" w:date="2024-02-22T15:03:00Z">
              <w:r w:rsidRPr="00007B3E" w:rsidDel="00CB2812">
                <w:rPr>
                  <w:rFonts w:cs="Calibri"/>
                  <w:sz w:val="18"/>
                  <w:szCs w:val="18"/>
                  <w:lang w:eastAsia="fr-FR"/>
                </w:rPr>
                <w:delText> </w:delText>
              </w:r>
            </w:del>
          </w:p>
        </w:tc>
        <w:tc>
          <w:tcPr>
            <w:tcW w:w="694" w:type="pct"/>
            <w:vMerge w:val="restart"/>
            <w:tcBorders>
              <w:top w:val="nil"/>
              <w:left w:val="single" w:sz="4" w:space="0" w:color="auto"/>
              <w:bottom w:val="single" w:sz="4" w:space="0" w:color="auto"/>
              <w:right w:val="single" w:sz="4" w:space="0" w:color="auto"/>
            </w:tcBorders>
            <w:shd w:val="clear" w:color="auto" w:fill="auto"/>
            <w:noWrap/>
            <w:hideMark/>
          </w:tcPr>
          <w:p w14:paraId="5ECE3BEA" w14:textId="2114506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65" w:author="Houyem Rais" w:date="2024-02-22T15:03:00Z"/>
                <w:rFonts w:cs="Calibri"/>
                <w:sz w:val="18"/>
                <w:szCs w:val="18"/>
                <w:lang w:eastAsia="fr-FR"/>
              </w:rPr>
              <w:pPrChange w:id="13766" w:author="Houyem Rais" w:date="2024-02-22T15:03:00Z">
                <w:pPr>
                  <w:widowControl/>
                  <w:autoSpaceDE/>
                  <w:autoSpaceDN/>
                  <w:spacing w:before="0" w:after="0" w:line="240" w:lineRule="auto"/>
                  <w:jc w:val="center"/>
                </w:pPr>
              </w:pPrChange>
            </w:pPr>
            <w:del w:id="13767" w:author="Houyem Rais" w:date="2024-02-22T15:03:00Z">
              <w:r w:rsidRPr="00007B3E" w:rsidDel="00CB2812">
                <w:rPr>
                  <w:rFonts w:cs="Calibri"/>
                  <w:sz w:val="18"/>
                  <w:szCs w:val="18"/>
                  <w:lang w:eastAsia="fr-FR"/>
                </w:rPr>
                <w:delText> </w:delText>
              </w:r>
            </w:del>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28DD6E3B" w14:textId="624CAEC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68" w:author="Houyem Rais" w:date="2024-02-22T15:03:00Z"/>
                <w:rFonts w:cs="Calibri"/>
                <w:sz w:val="18"/>
                <w:szCs w:val="18"/>
                <w:lang w:eastAsia="fr-FR"/>
              </w:rPr>
              <w:pPrChange w:id="13769" w:author="Houyem Rais" w:date="2024-02-22T15:03:00Z">
                <w:pPr>
                  <w:widowControl/>
                  <w:autoSpaceDE/>
                  <w:autoSpaceDN/>
                  <w:spacing w:before="0" w:after="0" w:line="240" w:lineRule="auto"/>
                  <w:jc w:val="center"/>
                </w:pPr>
              </w:pPrChange>
            </w:pPr>
            <w:del w:id="13770" w:author="Houyem Rais" w:date="2024-02-22T15:03:00Z">
              <w:r w:rsidRPr="00007B3E" w:rsidDel="00CB2812">
                <w:rPr>
                  <w:rFonts w:cs="Calibri"/>
                  <w:sz w:val="18"/>
                  <w:szCs w:val="18"/>
                  <w:lang w:eastAsia="fr-FR"/>
                </w:rPr>
                <w:delText> </w:delText>
              </w:r>
            </w:del>
          </w:p>
        </w:tc>
      </w:tr>
      <w:tr w:rsidR="00244D6F" w:rsidRPr="00007B3E" w:rsidDel="00CB2812" w14:paraId="08192AE8" w14:textId="77D19B58" w:rsidTr="005259CD">
        <w:trPr>
          <w:trHeight w:val="700"/>
          <w:del w:id="13771" w:author="Houyem Rais" w:date="2024-02-22T15:03:00Z"/>
        </w:trPr>
        <w:tc>
          <w:tcPr>
            <w:tcW w:w="392" w:type="pct"/>
            <w:vMerge/>
            <w:tcBorders>
              <w:top w:val="nil"/>
              <w:left w:val="single" w:sz="4" w:space="0" w:color="auto"/>
              <w:bottom w:val="single" w:sz="4" w:space="0" w:color="auto"/>
              <w:right w:val="single" w:sz="4" w:space="0" w:color="auto"/>
            </w:tcBorders>
            <w:hideMark/>
          </w:tcPr>
          <w:p w14:paraId="4BA1BBFE" w14:textId="04E6229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72" w:author="Houyem Rais" w:date="2024-02-22T15:03:00Z"/>
                <w:rFonts w:cs="Calibri"/>
                <w:b/>
                <w:bCs/>
                <w:sz w:val="18"/>
                <w:szCs w:val="18"/>
                <w:lang w:eastAsia="fr-FR"/>
              </w:rPr>
              <w:pPrChange w:id="13773" w:author="Houyem Rais" w:date="2024-02-22T15:03:00Z">
                <w:pPr>
                  <w:widowControl/>
                  <w:autoSpaceDE/>
                  <w:autoSpaceDN/>
                  <w:spacing w:before="0" w:after="0" w:line="240" w:lineRule="auto"/>
                  <w:jc w:val="left"/>
                </w:pPr>
              </w:pPrChange>
            </w:pPr>
          </w:p>
        </w:tc>
        <w:tc>
          <w:tcPr>
            <w:tcW w:w="1450" w:type="pct"/>
            <w:vMerge/>
            <w:tcBorders>
              <w:top w:val="nil"/>
              <w:left w:val="single" w:sz="4" w:space="0" w:color="auto"/>
              <w:bottom w:val="single" w:sz="4" w:space="0" w:color="auto"/>
              <w:right w:val="single" w:sz="4" w:space="0" w:color="auto"/>
            </w:tcBorders>
            <w:hideMark/>
          </w:tcPr>
          <w:p w14:paraId="16B5CC3A" w14:textId="0BC9EA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74" w:author="Houyem Rais" w:date="2024-02-22T15:03:00Z"/>
                <w:rFonts w:cs="Calibri"/>
                <w:b/>
                <w:bCs/>
                <w:sz w:val="18"/>
                <w:szCs w:val="18"/>
                <w:lang w:eastAsia="fr-FR"/>
              </w:rPr>
              <w:pPrChange w:id="13775" w:author="Houyem Rais" w:date="2024-02-22T15:03:00Z">
                <w:pPr>
                  <w:widowControl/>
                  <w:autoSpaceDE/>
                  <w:autoSpaceDN/>
                  <w:spacing w:before="0" w:after="0" w:line="240" w:lineRule="auto"/>
                  <w:jc w:val="left"/>
                </w:pPr>
              </w:pPrChange>
            </w:pPr>
          </w:p>
        </w:tc>
        <w:tc>
          <w:tcPr>
            <w:tcW w:w="234" w:type="pct"/>
            <w:vMerge/>
            <w:tcBorders>
              <w:top w:val="nil"/>
              <w:left w:val="single" w:sz="4" w:space="0" w:color="auto"/>
              <w:bottom w:val="single" w:sz="4" w:space="0" w:color="auto"/>
              <w:right w:val="single" w:sz="4" w:space="0" w:color="auto"/>
            </w:tcBorders>
            <w:hideMark/>
          </w:tcPr>
          <w:p w14:paraId="57689573" w14:textId="5C445C0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76" w:author="Houyem Rais" w:date="2024-02-22T15:03:00Z"/>
                <w:rFonts w:cs="Calibri"/>
                <w:sz w:val="18"/>
                <w:szCs w:val="18"/>
                <w:lang w:eastAsia="fr-FR"/>
              </w:rPr>
              <w:pPrChange w:id="13777" w:author="Houyem Rais" w:date="2024-02-22T15:03:00Z">
                <w:pPr>
                  <w:widowControl/>
                  <w:autoSpaceDE/>
                  <w:autoSpaceDN/>
                  <w:spacing w:before="0" w:after="0" w:line="240" w:lineRule="auto"/>
                  <w:jc w:val="left"/>
                </w:pPr>
              </w:pPrChange>
            </w:pPr>
          </w:p>
        </w:tc>
        <w:tc>
          <w:tcPr>
            <w:tcW w:w="464" w:type="pct"/>
            <w:vMerge/>
            <w:tcBorders>
              <w:top w:val="nil"/>
              <w:left w:val="single" w:sz="4" w:space="0" w:color="auto"/>
              <w:bottom w:val="single" w:sz="4" w:space="0" w:color="auto"/>
              <w:right w:val="single" w:sz="4" w:space="0" w:color="auto"/>
            </w:tcBorders>
            <w:hideMark/>
          </w:tcPr>
          <w:p w14:paraId="623A4873" w14:textId="458C664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78" w:author="Houyem Rais" w:date="2024-02-22T15:03:00Z"/>
                <w:rFonts w:cs="Calibri"/>
                <w:sz w:val="18"/>
                <w:szCs w:val="18"/>
                <w:lang w:eastAsia="fr-FR"/>
              </w:rPr>
              <w:pPrChange w:id="13779" w:author="Houyem Rais" w:date="2024-02-22T15:03:00Z">
                <w:pPr>
                  <w:widowControl/>
                  <w:autoSpaceDE/>
                  <w:autoSpaceDN/>
                  <w:spacing w:before="0" w:after="0" w:line="240" w:lineRule="auto"/>
                  <w:jc w:val="left"/>
                </w:pPr>
              </w:pPrChange>
            </w:pPr>
          </w:p>
        </w:tc>
        <w:tc>
          <w:tcPr>
            <w:tcW w:w="772" w:type="pct"/>
            <w:vMerge/>
            <w:tcBorders>
              <w:top w:val="nil"/>
              <w:left w:val="single" w:sz="4" w:space="0" w:color="auto"/>
              <w:bottom w:val="single" w:sz="4" w:space="0" w:color="auto"/>
              <w:right w:val="single" w:sz="4" w:space="0" w:color="auto"/>
            </w:tcBorders>
            <w:hideMark/>
          </w:tcPr>
          <w:p w14:paraId="70FA3E4A" w14:textId="363C2F1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80" w:author="Houyem Rais" w:date="2024-02-22T15:03:00Z"/>
                <w:rFonts w:cs="Calibri"/>
                <w:sz w:val="18"/>
                <w:szCs w:val="18"/>
                <w:lang w:eastAsia="fr-FR"/>
              </w:rPr>
              <w:pPrChange w:id="13781" w:author="Houyem Rais" w:date="2024-02-22T15:03:00Z">
                <w:pPr>
                  <w:widowControl/>
                  <w:autoSpaceDE/>
                  <w:autoSpaceDN/>
                  <w:spacing w:before="0" w:after="0" w:line="240" w:lineRule="auto"/>
                  <w:jc w:val="left"/>
                </w:pPr>
              </w:pPrChange>
            </w:pPr>
          </w:p>
        </w:tc>
        <w:tc>
          <w:tcPr>
            <w:tcW w:w="694" w:type="pct"/>
            <w:vMerge/>
            <w:tcBorders>
              <w:top w:val="nil"/>
              <w:left w:val="single" w:sz="4" w:space="0" w:color="auto"/>
              <w:bottom w:val="single" w:sz="4" w:space="0" w:color="auto"/>
              <w:right w:val="single" w:sz="4" w:space="0" w:color="auto"/>
            </w:tcBorders>
            <w:hideMark/>
          </w:tcPr>
          <w:p w14:paraId="4B3486E8" w14:textId="3DE7973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82" w:author="Houyem Rais" w:date="2024-02-22T15:03:00Z"/>
                <w:rFonts w:cs="Calibri"/>
                <w:sz w:val="18"/>
                <w:szCs w:val="18"/>
                <w:lang w:eastAsia="fr-FR"/>
              </w:rPr>
              <w:pPrChange w:id="13783" w:author="Houyem Rais" w:date="2024-02-22T15:03:00Z">
                <w:pPr>
                  <w:widowControl/>
                  <w:autoSpaceDE/>
                  <w:autoSpaceDN/>
                  <w:spacing w:before="0" w:after="0" w:line="240" w:lineRule="auto"/>
                  <w:jc w:val="left"/>
                </w:pPr>
              </w:pPrChange>
            </w:pPr>
          </w:p>
        </w:tc>
        <w:tc>
          <w:tcPr>
            <w:tcW w:w="994" w:type="pct"/>
            <w:vMerge/>
            <w:tcBorders>
              <w:top w:val="nil"/>
              <w:left w:val="single" w:sz="4" w:space="0" w:color="auto"/>
              <w:bottom w:val="single" w:sz="4" w:space="0" w:color="auto"/>
              <w:right w:val="single" w:sz="4" w:space="0" w:color="auto"/>
            </w:tcBorders>
            <w:hideMark/>
          </w:tcPr>
          <w:p w14:paraId="39284D05" w14:textId="78A1F21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84" w:author="Houyem Rais" w:date="2024-02-22T15:03:00Z"/>
                <w:rFonts w:cs="Calibri"/>
                <w:sz w:val="18"/>
                <w:szCs w:val="18"/>
                <w:lang w:eastAsia="fr-FR"/>
              </w:rPr>
              <w:pPrChange w:id="13785" w:author="Houyem Rais" w:date="2024-02-22T15:03:00Z">
                <w:pPr>
                  <w:widowControl/>
                  <w:autoSpaceDE/>
                  <w:autoSpaceDN/>
                  <w:spacing w:before="0" w:after="0" w:line="240" w:lineRule="auto"/>
                  <w:jc w:val="left"/>
                </w:pPr>
              </w:pPrChange>
            </w:pPr>
          </w:p>
        </w:tc>
      </w:tr>
      <w:tr w:rsidR="00244D6F" w:rsidRPr="00007B3E" w:rsidDel="00CB2812" w14:paraId="5D2300B6" w14:textId="32AA2D46" w:rsidTr="005259CD">
        <w:trPr>
          <w:trHeight w:val="187"/>
          <w:del w:id="13786"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488FB2A3" w14:textId="4EBE4C7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87" w:author="Houyem Rais" w:date="2024-02-22T15:03:00Z"/>
                <w:rFonts w:cs="Calibri"/>
                <w:b/>
                <w:bCs/>
                <w:sz w:val="18"/>
                <w:szCs w:val="18"/>
                <w:lang w:eastAsia="fr-FR"/>
              </w:rPr>
              <w:pPrChange w:id="13788" w:author="Houyem Rais" w:date="2024-02-22T15:03:00Z">
                <w:pPr>
                  <w:widowControl/>
                  <w:autoSpaceDE/>
                  <w:autoSpaceDN/>
                  <w:spacing w:before="0" w:after="0" w:line="240" w:lineRule="auto"/>
                  <w:jc w:val="center"/>
                </w:pPr>
              </w:pPrChange>
            </w:pPr>
            <w:del w:id="13789" w:author="Houyem Rais" w:date="2024-02-22T15:03:00Z">
              <w:r w:rsidRPr="00007B3E" w:rsidDel="00CB2812">
                <w:rPr>
                  <w:rFonts w:cs="Calibri"/>
                  <w:b/>
                  <w:bCs/>
                  <w:sz w:val="18"/>
                  <w:szCs w:val="18"/>
                  <w:lang w:eastAsia="fr-FR"/>
                </w:rPr>
                <w:delText>701</w:delText>
              </w:r>
            </w:del>
          </w:p>
        </w:tc>
        <w:tc>
          <w:tcPr>
            <w:tcW w:w="1450" w:type="pct"/>
            <w:tcBorders>
              <w:top w:val="nil"/>
              <w:left w:val="nil"/>
              <w:bottom w:val="single" w:sz="4" w:space="0" w:color="auto"/>
              <w:right w:val="single" w:sz="4" w:space="0" w:color="auto"/>
            </w:tcBorders>
            <w:shd w:val="clear" w:color="auto" w:fill="auto"/>
            <w:noWrap/>
            <w:hideMark/>
          </w:tcPr>
          <w:p w14:paraId="4BC5056F" w14:textId="13F221C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90" w:author="Houyem Rais" w:date="2024-02-22T15:03:00Z"/>
                <w:rFonts w:cs="Calibri"/>
                <w:sz w:val="18"/>
                <w:szCs w:val="18"/>
                <w:lang w:eastAsia="fr-FR"/>
              </w:rPr>
              <w:pPrChange w:id="13791" w:author="Houyem Rais" w:date="2024-02-22T15:03:00Z">
                <w:pPr>
                  <w:widowControl/>
                  <w:autoSpaceDE/>
                  <w:autoSpaceDN/>
                  <w:spacing w:before="0" w:after="0" w:line="240" w:lineRule="auto"/>
                  <w:jc w:val="left"/>
                </w:pPr>
              </w:pPrChange>
            </w:pPr>
            <w:del w:id="13792" w:author="Houyem Rais" w:date="2024-02-22T15:03:00Z">
              <w:r w:rsidRPr="00007B3E" w:rsidDel="00CB2812">
                <w:rPr>
                  <w:rFonts w:cs="Calibri"/>
                  <w:sz w:val="18"/>
                  <w:szCs w:val="18"/>
                  <w:lang w:eastAsia="fr-FR"/>
                </w:rPr>
                <w:delText>Signalisation et équipement de sécurité</w:delText>
              </w:r>
            </w:del>
          </w:p>
        </w:tc>
        <w:tc>
          <w:tcPr>
            <w:tcW w:w="234" w:type="pct"/>
            <w:tcBorders>
              <w:top w:val="nil"/>
              <w:left w:val="nil"/>
              <w:bottom w:val="single" w:sz="4" w:space="0" w:color="auto"/>
              <w:right w:val="single" w:sz="4" w:space="0" w:color="auto"/>
            </w:tcBorders>
            <w:shd w:val="clear" w:color="auto" w:fill="auto"/>
            <w:noWrap/>
            <w:hideMark/>
          </w:tcPr>
          <w:p w14:paraId="606E5494" w14:textId="39BB3DC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93" w:author="Houyem Rais" w:date="2024-02-22T15:03:00Z"/>
                <w:rFonts w:cs="Calibri"/>
                <w:sz w:val="18"/>
                <w:szCs w:val="18"/>
                <w:lang w:eastAsia="fr-FR"/>
              </w:rPr>
              <w:pPrChange w:id="13794" w:author="Houyem Rais" w:date="2024-02-22T15:03:00Z">
                <w:pPr>
                  <w:widowControl/>
                  <w:autoSpaceDE/>
                  <w:autoSpaceDN/>
                  <w:spacing w:before="0" w:after="0" w:line="240" w:lineRule="auto"/>
                  <w:jc w:val="center"/>
                </w:pPr>
              </w:pPrChange>
            </w:pPr>
            <w:del w:id="13795" w:author="Houyem Rais" w:date="2024-02-22T15:03:00Z">
              <w:r w:rsidRPr="00007B3E" w:rsidDel="00CB2812">
                <w:rPr>
                  <w:rFonts w:cs="Calibri"/>
                  <w:sz w:val="18"/>
                  <w:szCs w:val="18"/>
                  <w:lang w:eastAsia="fr-FR"/>
                </w:rPr>
                <w:delText>km</w:delText>
              </w:r>
            </w:del>
          </w:p>
        </w:tc>
        <w:tc>
          <w:tcPr>
            <w:tcW w:w="464" w:type="pct"/>
            <w:tcBorders>
              <w:top w:val="nil"/>
              <w:left w:val="nil"/>
              <w:bottom w:val="single" w:sz="4" w:space="0" w:color="auto"/>
              <w:right w:val="single" w:sz="4" w:space="0" w:color="auto"/>
            </w:tcBorders>
            <w:shd w:val="clear" w:color="auto" w:fill="auto"/>
            <w:noWrap/>
            <w:hideMark/>
          </w:tcPr>
          <w:p w14:paraId="03AFA921" w14:textId="770E9A3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96" w:author="Houyem Rais" w:date="2024-02-22T15:03:00Z"/>
                <w:rFonts w:cs="Calibri"/>
                <w:color w:val="000000"/>
                <w:sz w:val="18"/>
                <w:szCs w:val="18"/>
                <w:lang w:eastAsia="fr-FR"/>
              </w:rPr>
              <w:pPrChange w:id="13797" w:author="Houyem Rais" w:date="2024-02-22T15:03:00Z">
                <w:pPr>
                  <w:widowControl/>
                  <w:autoSpaceDE/>
                  <w:autoSpaceDN/>
                  <w:spacing w:before="0" w:after="0" w:line="240" w:lineRule="auto"/>
                  <w:jc w:val="center"/>
                </w:pPr>
              </w:pPrChange>
            </w:pPr>
            <w:del w:id="13798" w:author="Houyem Rais" w:date="2024-02-22T15:03:00Z">
              <w:r w:rsidRPr="00007B3E" w:rsidDel="00CB2812">
                <w:rPr>
                  <w:rFonts w:cs="Calibri"/>
                  <w:color w:val="000000"/>
                  <w:sz w:val="18"/>
                  <w:szCs w:val="18"/>
                  <w:lang w:eastAsia="fr-FR"/>
                </w:rPr>
                <w:delText>72</w:delText>
              </w:r>
            </w:del>
          </w:p>
        </w:tc>
        <w:tc>
          <w:tcPr>
            <w:tcW w:w="772" w:type="pct"/>
            <w:tcBorders>
              <w:top w:val="nil"/>
              <w:left w:val="nil"/>
              <w:bottom w:val="single" w:sz="4" w:space="0" w:color="auto"/>
              <w:right w:val="single" w:sz="4" w:space="0" w:color="auto"/>
            </w:tcBorders>
            <w:shd w:val="clear" w:color="auto" w:fill="auto"/>
            <w:noWrap/>
            <w:hideMark/>
          </w:tcPr>
          <w:p w14:paraId="04F81808" w14:textId="40FA4EE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799" w:author="Houyem Rais" w:date="2024-02-22T15:03:00Z"/>
                <w:rFonts w:cs="Calibri"/>
                <w:sz w:val="18"/>
                <w:szCs w:val="18"/>
                <w:lang w:eastAsia="fr-FR"/>
              </w:rPr>
              <w:pPrChange w:id="13800" w:author="Houyem Rais" w:date="2024-02-22T15:03:00Z">
                <w:pPr>
                  <w:widowControl/>
                  <w:autoSpaceDE/>
                  <w:autoSpaceDN/>
                  <w:spacing w:before="0" w:after="0" w:line="240" w:lineRule="auto"/>
                  <w:jc w:val="right"/>
                </w:pPr>
              </w:pPrChange>
            </w:pPr>
            <w:del w:id="13801" w:author="Houyem Rais" w:date="2024-02-22T15:03:00Z">
              <w:r w:rsidRPr="00007B3E" w:rsidDel="00CB2812">
                <w:rPr>
                  <w:rFonts w:cs="Calibri"/>
                  <w:sz w:val="18"/>
                  <w:szCs w:val="18"/>
                  <w:lang w:eastAsia="fr-FR"/>
                </w:rPr>
                <w:delText>200 000,000</w:delText>
              </w:r>
            </w:del>
          </w:p>
        </w:tc>
        <w:tc>
          <w:tcPr>
            <w:tcW w:w="694" w:type="pct"/>
            <w:tcBorders>
              <w:top w:val="nil"/>
              <w:left w:val="nil"/>
              <w:bottom w:val="single" w:sz="4" w:space="0" w:color="auto"/>
              <w:right w:val="single" w:sz="4" w:space="0" w:color="auto"/>
            </w:tcBorders>
            <w:shd w:val="clear" w:color="auto" w:fill="auto"/>
            <w:noWrap/>
            <w:hideMark/>
          </w:tcPr>
          <w:p w14:paraId="3CBE917F" w14:textId="774C4B29"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02" w:author="Houyem Rais" w:date="2024-02-22T15:03:00Z"/>
                <w:rFonts w:cs="Calibri"/>
                <w:sz w:val="18"/>
                <w:szCs w:val="18"/>
                <w:lang w:eastAsia="fr-FR"/>
              </w:rPr>
              <w:pPrChange w:id="13803" w:author="Houyem Rais" w:date="2024-02-22T15:03:00Z">
                <w:pPr>
                  <w:widowControl/>
                  <w:autoSpaceDE/>
                  <w:autoSpaceDN/>
                  <w:spacing w:before="0" w:after="0" w:line="240" w:lineRule="auto"/>
                  <w:jc w:val="right"/>
                </w:pPr>
              </w:pPrChange>
            </w:pPr>
            <w:del w:id="13804" w:author="Houyem Rais" w:date="2024-02-22T15:03:00Z">
              <w:r w:rsidRPr="00007B3E" w:rsidDel="00CB2812">
                <w:rPr>
                  <w:rFonts w:cs="Calibri"/>
                  <w:sz w:val="18"/>
                  <w:szCs w:val="18"/>
                  <w:lang w:eastAsia="fr-FR"/>
                </w:rPr>
                <w:delText>14 390 800,000</w:delText>
              </w:r>
            </w:del>
          </w:p>
        </w:tc>
        <w:tc>
          <w:tcPr>
            <w:tcW w:w="994" w:type="pct"/>
            <w:tcBorders>
              <w:top w:val="nil"/>
              <w:left w:val="nil"/>
              <w:bottom w:val="single" w:sz="4" w:space="0" w:color="auto"/>
              <w:right w:val="single" w:sz="4" w:space="0" w:color="auto"/>
            </w:tcBorders>
            <w:shd w:val="clear" w:color="auto" w:fill="auto"/>
            <w:noWrap/>
            <w:hideMark/>
          </w:tcPr>
          <w:p w14:paraId="75E07D84" w14:textId="3C6CBD6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05" w:author="Houyem Rais" w:date="2024-02-22T15:03:00Z"/>
                <w:rFonts w:cs="Calibri"/>
                <w:sz w:val="18"/>
                <w:szCs w:val="18"/>
                <w:lang w:eastAsia="fr-FR"/>
              </w:rPr>
              <w:pPrChange w:id="13806" w:author="Houyem Rais" w:date="2024-02-22T15:03:00Z">
                <w:pPr>
                  <w:widowControl/>
                  <w:autoSpaceDE/>
                  <w:autoSpaceDN/>
                  <w:spacing w:before="0" w:after="0" w:line="240" w:lineRule="auto"/>
                  <w:jc w:val="center"/>
                </w:pPr>
              </w:pPrChange>
            </w:pPr>
            <w:del w:id="13807" w:author="Houyem Rais" w:date="2024-02-22T15:03:00Z">
              <w:r w:rsidRPr="00007B3E" w:rsidDel="00CB2812">
                <w:rPr>
                  <w:rFonts w:cs="Calibri"/>
                  <w:sz w:val="18"/>
                  <w:szCs w:val="18"/>
                  <w:lang w:eastAsia="fr-FR"/>
                </w:rPr>
                <w:delText> </w:delText>
              </w:r>
            </w:del>
          </w:p>
        </w:tc>
      </w:tr>
      <w:tr w:rsidR="00244D6F" w:rsidRPr="00007B3E" w:rsidDel="00CB2812" w14:paraId="4EA2F509" w14:textId="3CD0A194" w:rsidTr="005259CD">
        <w:trPr>
          <w:trHeight w:val="187"/>
          <w:del w:id="13808"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2DF371C" w14:textId="63080A2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09" w:author="Houyem Rais" w:date="2024-02-22T15:03:00Z"/>
                <w:rFonts w:cs="Calibri"/>
                <w:b/>
                <w:bCs/>
                <w:sz w:val="18"/>
                <w:szCs w:val="18"/>
                <w:lang w:eastAsia="fr-FR"/>
              </w:rPr>
              <w:pPrChange w:id="13810" w:author="Houyem Rais" w:date="2024-02-22T15:03:00Z">
                <w:pPr>
                  <w:widowControl/>
                  <w:autoSpaceDE/>
                  <w:autoSpaceDN/>
                  <w:spacing w:before="0" w:after="0" w:line="240" w:lineRule="auto"/>
                  <w:jc w:val="center"/>
                </w:pPr>
              </w:pPrChange>
            </w:pPr>
            <w:del w:id="13811" w:author="Houyem Rais" w:date="2024-02-22T15:03:00Z">
              <w:r w:rsidRPr="00007B3E" w:rsidDel="00CB2812">
                <w:rPr>
                  <w:rFonts w:cs="Calibri"/>
                  <w:b/>
                  <w:bCs/>
                  <w:sz w:val="18"/>
                  <w:szCs w:val="18"/>
                  <w:lang w:eastAsia="fr-FR"/>
                </w:rPr>
                <w:delText>702</w:delText>
              </w:r>
            </w:del>
          </w:p>
        </w:tc>
        <w:tc>
          <w:tcPr>
            <w:tcW w:w="1450" w:type="pct"/>
            <w:tcBorders>
              <w:top w:val="nil"/>
              <w:left w:val="nil"/>
              <w:bottom w:val="single" w:sz="4" w:space="0" w:color="auto"/>
              <w:right w:val="single" w:sz="4" w:space="0" w:color="auto"/>
            </w:tcBorders>
            <w:shd w:val="clear" w:color="auto" w:fill="auto"/>
            <w:noWrap/>
            <w:hideMark/>
          </w:tcPr>
          <w:p w14:paraId="685203B6" w14:textId="4CD8E77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12" w:author="Houyem Rais" w:date="2024-02-22T15:03:00Z"/>
                <w:rFonts w:cs="Calibri"/>
                <w:sz w:val="18"/>
                <w:szCs w:val="18"/>
                <w:lang w:eastAsia="fr-FR"/>
              </w:rPr>
              <w:pPrChange w:id="13813" w:author="Houyem Rais" w:date="2024-02-22T15:03:00Z">
                <w:pPr>
                  <w:widowControl/>
                  <w:autoSpaceDE/>
                  <w:autoSpaceDN/>
                  <w:spacing w:before="0" w:after="0" w:line="240" w:lineRule="auto"/>
                  <w:jc w:val="left"/>
                </w:pPr>
              </w:pPrChange>
            </w:pPr>
            <w:del w:id="13814" w:author="Houyem Rais" w:date="2024-02-22T15:03:00Z">
              <w:r w:rsidRPr="00007B3E" w:rsidDel="00CB2812">
                <w:rPr>
                  <w:rFonts w:cs="Calibri"/>
                  <w:sz w:val="18"/>
                  <w:szCs w:val="18"/>
                  <w:lang w:eastAsia="fr-FR"/>
                </w:rPr>
                <w:delText>Electrification</w:delText>
              </w:r>
            </w:del>
          </w:p>
        </w:tc>
        <w:tc>
          <w:tcPr>
            <w:tcW w:w="234" w:type="pct"/>
            <w:tcBorders>
              <w:top w:val="nil"/>
              <w:left w:val="nil"/>
              <w:bottom w:val="single" w:sz="4" w:space="0" w:color="auto"/>
              <w:right w:val="single" w:sz="4" w:space="0" w:color="auto"/>
            </w:tcBorders>
            <w:shd w:val="clear" w:color="auto" w:fill="auto"/>
            <w:noWrap/>
            <w:hideMark/>
          </w:tcPr>
          <w:p w14:paraId="2D655574" w14:textId="7B8AFA9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15" w:author="Houyem Rais" w:date="2024-02-22T15:03:00Z"/>
                <w:rFonts w:cs="Calibri"/>
                <w:sz w:val="18"/>
                <w:szCs w:val="18"/>
                <w:lang w:eastAsia="fr-FR"/>
              </w:rPr>
              <w:pPrChange w:id="13816" w:author="Houyem Rais" w:date="2024-02-22T15:03:00Z">
                <w:pPr>
                  <w:widowControl/>
                  <w:autoSpaceDE/>
                  <w:autoSpaceDN/>
                  <w:spacing w:before="0" w:after="0" w:line="240" w:lineRule="auto"/>
                  <w:jc w:val="center"/>
                </w:pPr>
              </w:pPrChange>
            </w:pPr>
            <w:del w:id="13817" w:author="Houyem Rais" w:date="2024-02-22T15:03:00Z">
              <w:r w:rsidRPr="00007B3E" w:rsidDel="00CB2812">
                <w:rPr>
                  <w:rFonts w:cs="Calibri"/>
                  <w:sz w:val="18"/>
                  <w:szCs w:val="18"/>
                  <w:lang w:eastAsia="fr-FR"/>
                </w:rPr>
                <w:delText>km</w:delText>
              </w:r>
            </w:del>
          </w:p>
        </w:tc>
        <w:tc>
          <w:tcPr>
            <w:tcW w:w="464" w:type="pct"/>
            <w:tcBorders>
              <w:top w:val="nil"/>
              <w:left w:val="nil"/>
              <w:bottom w:val="single" w:sz="4" w:space="0" w:color="auto"/>
              <w:right w:val="single" w:sz="4" w:space="0" w:color="auto"/>
            </w:tcBorders>
            <w:shd w:val="clear" w:color="auto" w:fill="auto"/>
            <w:noWrap/>
            <w:hideMark/>
          </w:tcPr>
          <w:p w14:paraId="238C120B" w14:textId="0CE2E58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18" w:author="Houyem Rais" w:date="2024-02-22T15:03:00Z"/>
                <w:rFonts w:cs="Calibri"/>
                <w:color w:val="000000"/>
                <w:sz w:val="18"/>
                <w:szCs w:val="18"/>
                <w:lang w:eastAsia="fr-FR"/>
              </w:rPr>
              <w:pPrChange w:id="13819" w:author="Houyem Rais" w:date="2024-02-22T15:03:00Z">
                <w:pPr>
                  <w:widowControl/>
                  <w:autoSpaceDE/>
                  <w:autoSpaceDN/>
                  <w:spacing w:before="0" w:after="0" w:line="240" w:lineRule="auto"/>
                  <w:jc w:val="center"/>
                </w:pPr>
              </w:pPrChange>
            </w:pPr>
            <w:del w:id="13820" w:author="Houyem Rais" w:date="2024-02-22T15:03:00Z">
              <w:r w:rsidRPr="00007B3E" w:rsidDel="00CB2812">
                <w:rPr>
                  <w:rFonts w:cs="Calibri"/>
                  <w:color w:val="000000"/>
                  <w:sz w:val="18"/>
                  <w:szCs w:val="18"/>
                  <w:lang w:eastAsia="fr-FR"/>
                </w:rPr>
                <w:delText>52</w:delText>
              </w:r>
            </w:del>
          </w:p>
        </w:tc>
        <w:tc>
          <w:tcPr>
            <w:tcW w:w="772" w:type="pct"/>
            <w:tcBorders>
              <w:top w:val="nil"/>
              <w:left w:val="nil"/>
              <w:bottom w:val="single" w:sz="4" w:space="0" w:color="auto"/>
              <w:right w:val="single" w:sz="4" w:space="0" w:color="auto"/>
            </w:tcBorders>
            <w:shd w:val="clear" w:color="auto" w:fill="auto"/>
            <w:noWrap/>
            <w:hideMark/>
          </w:tcPr>
          <w:p w14:paraId="4F9CEDBD" w14:textId="49DAAA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21" w:author="Houyem Rais" w:date="2024-02-22T15:03:00Z"/>
                <w:rFonts w:cs="Calibri"/>
                <w:sz w:val="18"/>
                <w:szCs w:val="18"/>
                <w:lang w:eastAsia="fr-FR"/>
              </w:rPr>
              <w:pPrChange w:id="13822" w:author="Houyem Rais" w:date="2024-02-22T15:03:00Z">
                <w:pPr>
                  <w:widowControl/>
                  <w:autoSpaceDE/>
                  <w:autoSpaceDN/>
                  <w:spacing w:before="0" w:after="0" w:line="240" w:lineRule="auto"/>
                  <w:jc w:val="right"/>
                </w:pPr>
              </w:pPrChange>
            </w:pPr>
            <w:del w:id="13823" w:author="Houyem Rais" w:date="2024-02-22T15:03:00Z">
              <w:r w:rsidRPr="00007B3E" w:rsidDel="00CB2812">
                <w:rPr>
                  <w:rFonts w:cs="Calibri"/>
                  <w:sz w:val="18"/>
                  <w:szCs w:val="18"/>
                  <w:lang w:eastAsia="fr-FR"/>
                </w:rPr>
                <w:delText>1 000 000,000</w:delText>
              </w:r>
            </w:del>
          </w:p>
        </w:tc>
        <w:tc>
          <w:tcPr>
            <w:tcW w:w="694" w:type="pct"/>
            <w:tcBorders>
              <w:top w:val="nil"/>
              <w:left w:val="nil"/>
              <w:bottom w:val="single" w:sz="4" w:space="0" w:color="auto"/>
              <w:right w:val="single" w:sz="4" w:space="0" w:color="auto"/>
            </w:tcBorders>
            <w:shd w:val="clear" w:color="auto" w:fill="auto"/>
            <w:noWrap/>
            <w:hideMark/>
          </w:tcPr>
          <w:p w14:paraId="525938E9" w14:textId="5776FC5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24" w:author="Houyem Rais" w:date="2024-02-22T15:03:00Z"/>
                <w:rFonts w:cs="Calibri"/>
                <w:sz w:val="18"/>
                <w:szCs w:val="18"/>
                <w:lang w:eastAsia="fr-FR"/>
              </w:rPr>
              <w:pPrChange w:id="13825" w:author="Houyem Rais" w:date="2024-02-22T15:03:00Z">
                <w:pPr>
                  <w:widowControl/>
                  <w:autoSpaceDE/>
                  <w:autoSpaceDN/>
                  <w:spacing w:before="0" w:after="0" w:line="240" w:lineRule="auto"/>
                  <w:jc w:val="right"/>
                </w:pPr>
              </w:pPrChange>
            </w:pPr>
            <w:del w:id="13826" w:author="Houyem Rais" w:date="2024-02-22T15:03:00Z">
              <w:r w:rsidRPr="00007B3E" w:rsidDel="00CB2812">
                <w:rPr>
                  <w:rFonts w:cs="Calibri"/>
                  <w:sz w:val="18"/>
                  <w:szCs w:val="18"/>
                  <w:lang w:eastAsia="fr-FR"/>
                </w:rPr>
                <w:delText>52 000 000,000</w:delText>
              </w:r>
            </w:del>
          </w:p>
        </w:tc>
        <w:tc>
          <w:tcPr>
            <w:tcW w:w="994" w:type="pct"/>
            <w:tcBorders>
              <w:top w:val="nil"/>
              <w:left w:val="nil"/>
              <w:bottom w:val="single" w:sz="4" w:space="0" w:color="auto"/>
              <w:right w:val="single" w:sz="4" w:space="0" w:color="auto"/>
            </w:tcBorders>
            <w:shd w:val="clear" w:color="auto" w:fill="auto"/>
            <w:noWrap/>
            <w:hideMark/>
          </w:tcPr>
          <w:p w14:paraId="43E926E6" w14:textId="7AE4F67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27" w:author="Houyem Rais" w:date="2024-02-22T15:03:00Z"/>
                <w:rFonts w:cs="Calibri"/>
                <w:sz w:val="18"/>
                <w:szCs w:val="18"/>
                <w:lang w:eastAsia="fr-FR"/>
              </w:rPr>
              <w:pPrChange w:id="13828" w:author="Houyem Rais" w:date="2024-02-22T15:03:00Z">
                <w:pPr>
                  <w:widowControl/>
                  <w:autoSpaceDE/>
                  <w:autoSpaceDN/>
                  <w:spacing w:before="0" w:after="0" w:line="240" w:lineRule="auto"/>
                  <w:jc w:val="center"/>
                </w:pPr>
              </w:pPrChange>
            </w:pPr>
            <w:del w:id="13829" w:author="Houyem Rais" w:date="2024-02-22T15:03:00Z">
              <w:r w:rsidRPr="00007B3E" w:rsidDel="00CB2812">
                <w:rPr>
                  <w:rFonts w:cs="Calibri"/>
                  <w:sz w:val="18"/>
                  <w:szCs w:val="18"/>
                  <w:lang w:eastAsia="fr-FR"/>
                </w:rPr>
                <w:delText> </w:delText>
              </w:r>
            </w:del>
          </w:p>
        </w:tc>
      </w:tr>
      <w:tr w:rsidR="00244D6F" w:rsidRPr="00007B3E" w:rsidDel="00CB2812" w14:paraId="2E0A2C3F" w14:textId="28773D7B" w:rsidTr="005259CD">
        <w:trPr>
          <w:trHeight w:val="187"/>
          <w:del w:id="13830"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C9F3635" w14:textId="0E6DCD2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31" w:author="Houyem Rais" w:date="2024-02-22T15:03:00Z"/>
                <w:rFonts w:cs="Calibri"/>
                <w:b/>
                <w:bCs/>
                <w:sz w:val="18"/>
                <w:szCs w:val="18"/>
                <w:lang w:eastAsia="fr-FR"/>
              </w:rPr>
              <w:pPrChange w:id="13832" w:author="Houyem Rais" w:date="2024-02-22T15:03:00Z">
                <w:pPr>
                  <w:widowControl/>
                  <w:autoSpaceDE/>
                  <w:autoSpaceDN/>
                  <w:spacing w:before="0" w:after="0" w:line="240" w:lineRule="auto"/>
                  <w:jc w:val="center"/>
                </w:pPr>
              </w:pPrChange>
            </w:pPr>
            <w:del w:id="13833"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62EF6439" w14:textId="2B40F5F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34" w:author="Houyem Rais" w:date="2024-02-22T15:03:00Z"/>
                <w:rFonts w:cs="Calibri"/>
                <w:b/>
                <w:bCs/>
                <w:i/>
                <w:iCs/>
                <w:sz w:val="18"/>
                <w:szCs w:val="18"/>
                <w:lang w:eastAsia="fr-FR"/>
              </w:rPr>
              <w:pPrChange w:id="13835" w:author="Houyem Rais" w:date="2024-02-22T15:03:00Z">
                <w:pPr>
                  <w:widowControl/>
                  <w:autoSpaceDE/>
                  <w:autoSpaceDN/>
                  <w:spacing w:before="0" w:after="0" w:line="240" w:lineRule="auto"/>
                  <w:jc w:val="right"/>
                </w:pPr>
              </w:pPrChange>
            </w:pPr>
            <w:del w:id="13836" w:author="Houyem Rais" w:date="2024-02-22T15:03:00Z">
              <w:r w:rsidRPr="00007B3E" w:rsidDel="00CB2812">
                <w:rPr>
                  <w:rFonts w:cs="Calibri"/>
                  <w:b/>
                  <w:bCs/>
                  <w:i/>
                  <w:iCs/>
                  <w:sz w:val="18"/>
                  <w:szCs w:val="18"/>
                  <w:lang w:eastAsia="fr-FR"/>
                </w:rPr>
                <w:delText>Sous-total poste 700 :</w:delText>
              </w:r>
            </w:del>
          </w:p>
        </w:tc>
        <w:tc>
          <w:tcPr>
            <w:tcW w:w="234" w:type="pct"/>
            <w:tcBorders>
              <w:top w:val="nil"/>
              <w:left w:val="nil"/>
              <w:bottom w:val="single" w:sz="4" w:space="0" w:color="auto"/>
              <w:right w:val="single" w:sz="4" w:space="0" w:color="auto"/>
            </w:tcBorders>
            <w:shd w:val="clear" w:color="auto" w:fill="auto"/>
            <w:noWrap/>
            <w:hideMark/>
          </w:tcPr>
          <w:p w14:paraId="14E4B7CD" w14:textId="7C2AE40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37" w:author="Houyem Rais" w:date="2024-02-22T15:03:00Z"/>
                <w:rFonts w:cs="Calibri"/>
                <w:sz w:val="18"/>
                <w:szCs w:val="18"/>
                <w:lang w:eastAsia="fr-FR"/>
              </w:rPr>
              <w:pPrChange w:id="13838" w:author="Houyem Rais" w:date="2024-02-22T15:03:00Z">
                <w:pPr>
                  <w:widowControl/>
                  <w:autoSpaceDE/>
                  <w:autoSpaceDN/>
                  <w:spacing w:before="0" w:after="0" w:line="240" w:lineRule="auto"/>
                  <w:jc w:val="center"/>
                </w:pPr>
              </w:pPrChange>
            </w:pPr>
            <w:del w:id="13839"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256BE5D4" w14:textId="5B76FD0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40" w:author="Houyem Rais" w:date="2024-02-22T15:03:00Z"/>
                <w:rFonts w:cs="Calibri"/>
                <w:color w:val="000000"/>
                <w:sz w:val="18"/>
                <w:szCs w:val="18"/>
                <w:lang w:eastAsia="fr-FR"/>
              </w:rPr>
              <w:pPrChange w:id="13841" w:author="Houyem Rais" w:date="2024-02-22T15:03:00Z">
                <w:pPr>
                  <w:widowControl/>
                  <w:autoSpaceDE/>
                  <w:autoSpaceDN/>
                  <w:spacing w:before="0" w:after="0" w:line="240" w:lineRule="auto"/>
                  <w:jc w:val="center"/>
                </w:pPr>
              </w:pPrChange>
            </w:pPr>
            <w:del w:id="13842"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375CABE4" w14:textId="7CBE0DC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43" w:author="Houyem Rais" w:date="2024-02-22T15:03:00Z"/>
                <w:rFonts w:cs="Calibri"/>
                <w:sz w:val="18"/>
                <w:szCs w:val="18"/>
                <w:lang w:eastAsia="fr-FR"/>
              </w:rPr>
              <w:pPrChange w:id="13844" w:author="Houyem Rais" w:date="2024-02-22T15:03:00Z">
                <w:pPr>
                  <w:widowControl/>
                  <w:autoSpaceDE/>
                  <w:autoSpaceDN/>
                  <w:spacing w:before="0" w:after="0" w:line="240" w:lineRule="auto"/>
                  <w:jc w:val="left"/>
                </w:pPr>
              </w:pPrChange>
            </w:pPr>
            <w:del w:id="13845"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93B144E" w14:textId="26BC9FB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46" w:author="Houyem Rais" w:date="2024-02-22T15:03:00Z"/>
                <w:rFonts w:cs="Calibri"/>
                <w:sz w:val="18"/>
                <w:szCs w:val="18"/>
                <w:lang w:eastAsia="fr-FR"/>
              </w:rPr>
              <w:pPrChange w:id="13847" w:author="Houyem Rais" w:date="2024-02-22T15:03:00Z">
                <w:pPr>
                  <w:widowControl/>
                  <w:autoSpaceDE/>
                  <w:autoSpaceDN/>
                  <w:spacing w:before="0" w:after="0" w:line="240" w:lineRule="auto"/>
                  <w:jc w:val="left"/>
                </w:pPr>
              </w:pPrChange>
            </w:pPr>
            <w:del w:id="13848" w:author="Houyem Rais" w:date="2024-02-22T15:03:00Z">
              <w:r w:rsidRPr="00007B3E" w:rsidDel="00CB2812">
                <w:rPr>
                  <w:rFonts w:cs="Calibri"/>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6A86E34D" w14:textId="32F2D23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49" w:author="Houyem Rais" w:date="2024-02-22T15:03:00Z"/>
                <w:rFonts w:cs="Calibri"/>
                <w:b/>
                <w:bCs/>
                <w:sz w:val="18"/>
                <w:szCs w:val="18"/>
                <w:lang w:eastAsia="fr-FR"/>
              </w:rPr>
              <w:pPrChange w:id="13850" w:author="Houyem Rais" w:date="2024-02-22T15:03:00Z">
                <w:pPr>
                  <w:widowControl/>
                  <w:autoSpaceDE/>
                  <w:autoSpaceDN/>
                  <w:spacing w:before="0" w:after="0" w:line="240" w:lineRule="auto"/>
                  <w:jc w:val="right"/>
                </w:pPr>
              </w:pPrChange>
            </w:pPr>
            <w:del w:id="13851" w:author="Houyem Rais" w:date="2024-02-22T15:03:00Z">
              <w:r w:rsidRPr="00007B3E" w:rsidDel="00CB2812">
                <w:rPr>
                  <w:rFonts w:cs="Calibri"/>
                  <w:b/>
                  <w:bCs/>
                  <w:sz w:val="18"/>
                  <w:szCs w:val="18"/>
                  <w:lang w:eastAsia="fr-FR"/>
                </w:rPr>
                <w:delText>66 390 800</w:delText>
              </w:r>
            </w:del>
          </w:p>
        </w:tc>
      </w:tr>
      <w:tr w:rsidR="00244D6F" w:rsidRPr="00007B3E" w:rsidDel="00CB2812" w14:paraId="3942A346" w14:textId="025019BD" w:rsidTr="005259CD">
        <w:trPr>
          <w:trHeight w:val="700"/>
          <w:del w:id="13852" w:author="Houyem Rais" w:date="2024-02-22T15:03:00Z"/>
        </w:trPr>
        <w:tc>
          <w:tcPr>
            <w:tcW w:w="392" w:type="pct"/>
            <w:vMerge w:val="restart"/>
            <w:tcBorders>
              <w:top w:val="nil"/>
              <w:left w:val="single" w:sz="4" w:space="0" w:color="auto"/>
              <w:bottom w:val="single" w:sz="4" w:space="0" w:color="auto"/>
              <w:right w:val="single" w:sz="4" w:space="0" w:color="auto"/>
            </w:tcBorders>
            <w:shd w:val="clear" w:color="auto" w:fill="auto"/>
            <w:noWrap/>
          </w:tcPr>
          <w:p w14:paraId="57502D8C" w14:textId="017E65B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53" w:author="Houyem Rais" w:date="2024-02-22T15:03:00Z"/>
                <w:rFonts w:cs="Calibri"/>
                <w:b/>
                <w:bCs/>
                <w:sz w:val="18"/>
                <w:szCs w:val="18"/>
                <w:lang w:eastAsia="fr-FR"/>
              </w:rPr>
              <w:pPrChange w:id="13854" w:author="Houyem Rais" w:date="2024-02-22T15:03:00Z">
                <w:pPr>
                  <w:widowControl/>
                  <w:autoSpaceDE/>
                  <w:autoSpaceDN/>
                  <w:spacing w:before="0" w:after="0" w:line="240" w:lineRule="auto"/>
                </w:pPr>
              </w:pPrChange>
            </w:pPr>
          </w:p>
        </w:tc>
        <w:tc>
          <w:tcPr>
            <w:tcW w:w="1450" w:type="pct"/>
            <w:vMerge w:val="restart"/>
            <w:tcBorders>
              <w:top w:val="nil"/>
              <w:left w:val="single" w:sz="4" w:space="0" w:color="auto"/>
              <w:bottom w:val="single" w:sz="4" w:space="0" w:color="auto"/>
              <w:right w:val="single" w:sz="4" w:space="0" w:color="auto"/>
            </w:tcBorders>
            <w:shd w:val="clear" w:color="auto" w:fill="auto"/>
            <w:hideMark/>
          </w:tcPr>
          <w:p w14:paraId="39F04AB2" w14:textId="1D70425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55" w:author="Houyem Rais" w:date="2024-02-22T15:03:00Z"/>
                <w:rFonts w:cs="Calibri"/>
                <w:b/>
                <w:bCs/>
                <w:sz w:val="18"/>
                <w:szCs w:val="18"/>
                <w:lang w:eastAsia="fr-FR"/>
              </w:rPr>
              <w:pPrChange w:id="13856" w:author="Houyem Rais" w:date="2024-02-22T15:03:00Z">
                <w:pPr>
                  <w:widowControl/>
                  <w:autoSpaceDE/>
                  <w:autoSpaceDN/>
                  <w:spacing w:before="0" w:after="0" w:line="240" w:lineRule="auto"/>
                  <w:jc w:val="left"/>
                </w:pPr>
              </w:pPrChange>
            </w:pPr>
            <w:del w:id="13857" w:author="Houyem Rais" w:date="2024-02-22T15:03:00Z">
              <w:r w:rsidRPr="00007B3E" w:rsidDel="00CB2812">
                <w:rPr>
                  <w:rFonts w:cs="Calibri"/>
                  <w:b/>
                  <w:bCs/>
                  <w:sz w:val="18"/>
                  <w:szCs w:val="18"/>
                  <w:lang w:eastAsia="fr-FR"/>
                </w:rPr>
                <w:delText>POSTE 800 : GARES</w:delText>
              </w:r>
            </w:del>
          </w:p>
        </w:tc>
        <w:tc>
          <w:tcPr>
            <w:tcW w:w="234" w:type="pct"/>
            <w:vMerge w:val="restart"/>
            <w:tcBorders>
              <w:top w:val="nil"/>
              <w:left w:val="single" w:sz="4" w:space="0" w:color="auto"/>
              <w:bottom w:val="single" w:sz="4" w:space="0" w:color="auto"/>
              <w:right w:val="single" w:sz="4" w:space="0" w:color="auto"/>
            </w:tcBorders>
            <w:shd w:val="clear" w:color="auto" w:fill="auto"/>
            <w:noWrap/>
          </w:tcPr>
          <w:p w14:paraId="526E6BA6" w14:textId="76AEAEA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58" w:author="Houyem Rais" w:date="2024-02-22T15:03:00Z"/>
                <w:rFonts w:cs="Calibri"/>
                <w:sz w:val="18"/>
                <w:szCs w:val="18"/>
                <w:lang w:eastAsia="fr-FR"/>
              </w:rPr>
              <w:pPrChange w:id="13859" w:author="Houyem Rais" w:date="2024-02-22T15:03:00Z">
                <w:pPr>
                  <w:widowControl/>
                  <w:autoSpaceDE/>
                  <w:autoSpaceDN/>
                  <w:spacing w:before="0" w:after="0" w:line="240" w:lineRule="auto"/>
                </w:pPr>
              </w:pPrChange>
            </w:pPr>
          </w:p>
        </w:tc>
        <w:tc>
          <w:tcPr>
            <w:tcW w:w="464" w:type="pct"/>
            <w:vMerge w:val="restart"/>
            <w:tcBorders>
              <w:top w:val="nil"/>
              <w:left w:val="single" w:sz="4" w:space="0" w:color="auto"/>
              <w:bottom w:val="single" w:sz="4" w:space="0" w:color="auto"/>
              <w:right w:val="single" w:sz="4" w:space="0" w:color="auto"/>
            </w:tcBorders>
            <w:shd w:val="clear" w:color="auto" w:fill="auto"/>
            <w:noWrap/>
          </w:tcPr>
          <w:p w14:paraId="7124A91A" w14:textId="266EC70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60" w:author="Houyem Rais" w:date="2024-02-22T15:03:00Z"/>
                <w:rFonts w:cs="Calibri"/>
                <w:sz w:val="18"/>
                <w:szCs w:val="18"/>
                <w:lang w:eastAsia="fr-FR"/>
              </w:rPr>
              <w:pPrChange w:id="13861" w:author="Houyem Rais" w:date="2024-02-22T15:03:00Z">
                <w:pPr>
                  <w:widowControl/>
                  <w:autoSpaceDE/>
                  <w:autoSpaceDN/>
                  <w:spacing w:before="0" w:after="0" w:line="240" w:lineRule="auto"/>
                </w:pPr>
              </w:pPrChange>
            </w:pPr>
          </w:p>
        </w:tc>
        <w:tc>
          <w:tcPr>
            <w:tcW w:w="772" w:type="pct"/>
            <w:vMerge w:val="restart"/>
            <w:tcBorders>
              <w:top w:val="nil"/>
              <w:left w:val="single" w:sz="4" w:space="0" w:color="auto"/>
              <w:bottom w:val="single" w:sz="4" w:space="0" w:color="auto"/>
              <w:right w:val="single" w:sz="4" w:space="0" w:color="auto"/>
            </w:tcBorders>
            <w:shd w:val="clear" w:color="auto" w:fill="auto"/>
            <w:noWrap/>
          </w:tcPr>
          <w:p w14:paraId="26783692" w14:textId="02D5744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62" w:author="Houyem Rais" w:date="2024-02-22T15:03:00Z"/>
                <w:rFonts w:cs="Calibri"/>
                <w:sz w:val="18"/>
                <w:szCs w:val="18"/>
                <w:lang w:eastAsia="fr-FR"/>
              </w:rPr>
              <w:pPrChange w:id="13863" w:author="Houyem Rais" w:date="2024-02-22T15:03:00Z">
                <w:pPr>
                  <w:widowControl/>
                  <w:autoSpaceDE/>
                  <w:autoSpaceDN/>
                  <w:spacing w:before="0" w:after="0" w:line="240" w:lineRule="auto"/>
                </w:pPr>
              </w:pPrChange>
            </w:pPr>
          </w:p>
        </w:tc>
        <w:tc>
          <w:tcPr>
            <w:tcW w:w="694" w:type="pct"/>
            <w:vMerge w:val="restart"/>
            <w:tcBorders>
              <w:top w:val="nil"/>
              <w:left w:val="single" w:sz="4" w:space="0" w:color="auto"/>
              <w:bottom w:val="single" w:sz="4" w:space="0" w:color="auto"/>
              <w:right w:val="single" w:sz="4" w:space="0" w:color="auto"/>
            </w:tcBorders>
            <w:shd w:val="clear" w:color="auto" w:fill="auto"/>
            <w:noWrap/>
          </w:tcPr>
          <w:p w14:paraId="6CD236B5" w14:textId="51DA14B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64" w:author="Houyem Rais" w:date="2024-02-22T15:03:00Z"/>
                <w:rFonts w:cs="Calibri"/>
                <w:sz w:val="18"/>
                <w:szCs w:val="18"/>
                <w:lang w:eastAsia="fr-FR"/>
              </w:rPr>
              <w:pPrChange w:id="13865" w:author="Houyem Rais" w:date="2024-02-22T15:03:00Z">
                <w:pPr>
                  <w:widowControl/>
                  <w:autoSpaceDE/>
                  <w:autoSpaceDN/>
                  <w:spacing w:before="0" w:after="0" w:line="240" w:lineRule="auto"/>
                </w:pPr>
              </w:pPrChange>
            </w:pPr>
          </w:p>
        </w:tc>
        <w:tc>
          <w:tcPr>
            <w:tcW w:w="994" w:type="pct"/>
            <w:vMerge w:val="restart"/>
            <w:tcBorders>
              <w:top w:val="nil"/>
              <w:left w:val="single" w:sz="4" w:space="0" w:color="auto"/>
              <w:bottom w:val="single" w:sz="4" w:space="0" w:color="auto"/>
              <w:right w:val="single" w:sz="4" w:space="0" w:color="auto"/>
            </w:tcBorders>
            <w:shd w:val="clear" w:color="auto" w:fill="auto"/>
            <w:noWrap/>
          </w:tcPr>
          <w:p w14:paraId="5789BC62" w14:textId="3658A8C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66" w:author="Houyem Rais" w:date="2024-02-22T15:03:00Z"/>
                <w:rFonts w:cs="Calibri"/>
                <w:sz w:val="18"/>
                <w:szCs w:val="18"/>
                <w:lang w:eastAsia="fr-FR"/>
              </w:rPr>
              <w:pPrChange w:id="13867" w:author="Houyem Rais" w:date="2024-02-22T15:03:00Z">
                <w:pPr>
                  <w:widowControl/>
                  <w:autoSpaceDE/>
                  <w:autoSpaceDN/>
                  <w:spacing w:before="0" w:after="0" w:line="240" w:lineRule="auto"/>
                </w:pPr>
              </w:pPrChange>
            </w:pPr>
          </w:p>
        </w:tc>
      </w:tr>
      <w:tr w:rsidR="00244D6F" w:rsidRPr="00007B3E" w:rsidDel="00CB2812" w14:paraId="33757BCC" w14:textId="2CF399D5" w:rsidTr="005259CD">
        <w:trPr>
          <w:trHeight w:val="700"/>
          <w:del w:id="13868" w:author="Houyem Rais" w:date="2024-02-22T15:03:00Z"/>
        </w:trPr>
        <w:tc>
          <w:tcPr>
            <w:tcW w:w="392" w:type="pct"/>
            <w:vMerge/>
            <w:tcBorders>
              <w:top w:val="nil"/>
              <w:left w:val="single" w:sz="4" w:space="0" w:color="auto"/>
              <w:bottom w:val="single" w:sz="4" w:space="0" w:color="auto"/>
              <w:right w:val="single" w:sz="4" w:space="0" w:color="auto"/>
            </w:tcBorders>
            <w:hideMark/>
          </w:tcPr>
          <w:p w14:paraId="4C7E98E8" w14:textId="55F81EA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69" w:author="Houyem Rais" w:date="2024-02-22T15:03:00Z"/>
                <w:rFonts w:cs="Calibri"/>
                <w:b/>
                <w:bCs/>
                <w:sz w:val="18"/>
                <w:szCs w:val="18"/>
                <w:lang w:eastAsia="fr-FR"/>
              </w:rPr>
              <w:pPrChange w:id="13870" w:author="Houyem Rais" w:date="2024-02-22T15:03:00Z">
                <w:pPr>
                  <w:widowControl/>
                  <w:autoSpaceDE/>
                  <w:autoSpaceDN/>
                  <w:spacing w:before="0" w:after="0" w:line="240" w:lineRule="auto"/>
                  <w:jc w:val="left"/>
                </w:pPr>
              </w:pPrChange>
            </w:pPr>
          </w:p>
        </w:tc>
        <w:tc>
          <w:tcPr>
            <w:tcW w:w="1450" w:type="pct"/>
            <w:vMerge/>
            <w:tcBorders>
              <w:top w:val="nil"/>
              <w:left w:val="single" w:sz="4" w:space="0" w:color="auto"/>
              <w:bottom w:val="single" w:sz="4" w:space="0" w:color="auto"/>
              <w:right w:val="single" w:sz="4" w:space="0" w:color="auto"/>
            </w:tcBorders>
            <w:hideMark/>
          </w:tcPr>
          <w:p w14:paraId="2FBCEC60" w14:textId="2ABCF95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71" w:author="Houyem Rais" w:date="2024-02-22T15:03:00Z"/>
                <w:rFonts w:cs="Calibri"/>
                <w:b/>
                <w:bCs/>
                <w:sz w:val="18"/>
                <w:szCs w:val="18"/>
                <w:lang w:eastAsia="fr-FR"/>
              </w:rPr>
              <w:pPrChange w:id="13872" w:author="Houyem Rais" w:date="2024-02-22T15:03:00Z">
                <w:pPr>
                  <w:widowControl/>
                  <w:autoSpaceDE/>
                  <w:autoSpaceDN/>
                  <w:spacing w:before="0" w:after="0" w:line="240" w:lineRule="auto"/>
                  <w:jc w:val="left"/>
                </w:pPr>
              </w:pPrChange>
            </w:pPr>
          </w:p>
        </w:tc>
        <w:tc>
          <w:tcPr>
            <w:tcW w:w="234" w:type="pct"/>
            <w:vMerge/>
            <w:tcBorders>
              <w:top w:val="nil"/>
              <w:left w:val="single" w:sz="4" w:space="0" w:color="auto"/>
              <w:bottom w:val="single" w:sz="4" w:space="0" w:color="auto"/>
              <w:right w:val="single" w:sz="4" w:space="0" w:color="auto"/>
            </w:tcBorders>
          </w:tcPr>
          <w:p w14:paraId="7DC4EE85" w14:textId="2EB53A3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73" w:author="Houyem Rais" w:date="2024-02-22T15:03:00Z"/>
                <w:rFonts w:cs="Calibri"/>
                <w:sz w:val="18"/>
                <w:szCs w:val="18"/>
                <w:lang w:eastAsia="fr-FR"/>
              </w:rPr>
              <w:pPrChange w:id="13874" w:author="Houyem Rais" w:date="2024-02-22T15:03:00Z">
                <w:pPr>
                  <w:widowControl/>
                  <w:autoSpaceDE/>
                  <w:autoSpaceDN/>
                  <w:spacing w:before="0" w:after="0" w:line="240" w:lineRule="auto"/>
                  <w:jc w:val="left"/>
                </w:pPr>
              </w:pPrChange>
            </w:pPr>
          </w:p>
        </w:tc>
        <w:tc>
          <w:tcPr>
            <w:tcW w:w="464" w:type="pct"/>
            <w:vMerge/>
            <w:tcBorders>
              <w:top w:val="nil"/>
              <w:left w:val="single" w:sz="4" w:space="0" w:color="auto"/>
              <w:bottom w:val="single" w:sz="4" w:space="0" w:color="auto"/>
              <w:right w:val="single" w:sz="4" w:space="0" w:color="auto"/>
            </w:tcBorders>
          </w:tcPr>
          <w:p w14:paraId="06FF67BF" w14:textId="79874D1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75" w:author="Houyem Rais" w:date="2024-02-22T15:03:00Z"/>
                <w:rFonts w:cs="Calibri"/>
                <w:sz w:val="18"/>
                <w:szCs w:val="18"/>
                <w:lang w:eastAsia="fr-FR"/>
              </w:rPr>
              <w:pPrChange w:id="13876" w:author="Houyem Rais" w:date="2024-02-22T15:03:00Z">
                <w:pPr>
                  <w:widowControl/>
                  <w:autoSpaceDE/>
                  <w:autoSpaceDN/>
                  <w:spacing w:before="0" w:after="0" w:line="240" w:lineRule="auto"/>
                  <w:jc w:val="left"/>
                </w:pPr>
              </w:pPrChange>
            </w:pPr>
          </w:p>
        </w:tc>
        <w:tc>
          <w:tcPr>
            <w:tcW w:w="772" w:type="pct"/>
            <w:vMerge/>
            <w:tcBorders>
              <w:top w:val="nil"/>
              <w:left w:val="single" w:sz="4" w:space="0" w:color="auto"/>
              <w:bottom w:val="single" w:sz="4" w:space="0" w:color="auto"/>
              <w:right w:val="single" w:sz="4" w:space="0" w:color="auto"/>
            </w:tcBorders>
          </w:tcPr>
          <w:p w14:paraId="0F3BAE95" w14:textId="56A6120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77" w:author="Houyem Rais" w:date="2024-02-22T15:03:00Z"/>
                <w:rFonts w:cs="Calibri"/>
                <w:sz w:val="18"/>
                <w:szCs w:val="18"/>
                <w:lang w:eastAsia="fr-FR"/>
              </w:rPr>
              <w:pPrChange w:id="13878" w:author="Houyem Rais" w:date="2024-02-22T15:03:00Z">
                <w:pPr>
                  <w:widowControl/>
                  <w:autoSpaceDE/>
                  <w:autoSpaceDN/>
                  <w:spacing w:before="0" w:after="0" w:line="240" w:lineRule="auto"/>
                  <w:jc w:val="left"/>
                </w:pPr>
              </w:pPrChange>
            </w:pPr>
          </w:p>
        </w:tc>
        <w:tc>
          <w:tcPr>
            <w:tcW w:w="694" w:type="pct"/>
            <w:vMerge/>
            <w:tcBorders>
              <w:top w:val="nil"/>
              <w:left w:val="single" w:sz="4" w:space="0" w:color="auto"/>
              <w:bottom w:val="single" w:sz="4" w:space="0" w:color="auto"/>
              <w:right w:val="single" w:sz="4" w:space="0" w:color="auto"/>
            </w:tcBorders>
          </w:tcPr>
          <w:p w14:paraId="7FA53356" w14:textId="3C0F3F5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79" w:author="Houyem Rais" w:date="2024-02-22T15:03:00Z"/>
                <w:rFonts w:cs="Calibri"/>
                <w:sz w:val="18"/>
                <w:szCs w:val="18"/>
                <w:lang w:eastAsia="fr-FR"/>
              </w:rPr>
              <w:pPrChange w:id="13880" w:author="Houyem Rais" w:date="2024-02-22T15:03:00Z">
                <w:pPr>
                  <w:widowControl/>
                  <w:autoSpaceDE/>
                  <w:autoSpaceDN/>
                  <w:spacing w:before="0" w:after="0" w:line="240" w:lineRule="auto"/>
                  <w:jc w:val="left"/>
                </w:pPr>
              </w:pPrChange>
            </w:pPr>
          </w:p>
        </w:tc>
        <w:tc>
          <w:tcPr>
            <w:tcW w:w="994" w:type="pct"/>
            <w:vMerge/>
            <w:tcBorders>
              <w:top w:val="nil"/>
              <w:left w:val="single" w:sz="4" w:space="0" w:color="auto"/>
              <w:bottom w:val="single" w:sz="4" w:space="0" w:color="auto"/>
              <w:right w:val="single" w:sz="4" w:space="0" w:color="auto"/>
            </w:tcBorders>
          </w:tcPr>
          <w:p w14:paraId="7FAF66B2" w14:textId="2FFD8C1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81" w:author="Houyem Rais" w:date="2024-02-22T15:03:00Z"/>
                <w:rFonts w:cs="Calibri"/>
                <w:sz w:val="18"/>
                <w:szCs w:val="18"/>
                <w:lang w:eastAsia="fr-FR"/>
              </w:rPr>
              <w:pPrChange w:id="13882" w:author="Houyem Rais" w:date="2024-02-22T15:03:00Z">
                <w:pPr>
                  <w:widowControl/>
                  <w:autoSpaceDE/>
                  <w:autoSpaceDN/>
                  <w:spacing w:before="0" w:after="0" w:line="240" w:lineRule="auto"/>
                  <w:jc w:val="left"/>
                </w:pPr>
              </w:pPrChange>
            </w:pPr>
          </w:p>
        </w:tc>
      </w:tr>
      <w:tr w:rsidR="00244D6F" w:rsidRPr="00007B3E" w:rsidDel="00CB2812" w14:paraId="19214F73" w14:textId="707106BE" w:rsidTr="00296AAE">
        <w:trPr>
          <w:trHeight w:val="187"/>
          <w:del w:id="1388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3D1AFF73" w14:textId="67E91DD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84" w:author="Houyem Rais" w:date="2024-02-22T15:03:00Z"/>
                <w:rFonts w:cs="Calibri"/>
                <w:b/>
                <w:bCs/>
                <w:sz w:val="18"/>
                <w:szCs w:val="18"/>
                <w:lang w:eastAsia="fr-FR"/>
              </w:rPr>
              <w:pPrChange w:id="13885" w:author="Houyem Rais" w:date="2024-02-22T15:03:00Z">
                <w:pPr>
                  <w:widowControl/>
                  <w:autoSpaceDE/>
                  <w:autoSpaceDN/>
                  <w:spacing w:before="0" w:after="0" w:line="240" w:lineRule="auto"/>
                  <w:jc w:val="center"/>
                </w:pPr>
              </w:pPrChange>
            </w:pPr>
            <w:del w:id="13886" w:author="Houyem Rais" w:date="2024-02-22T15:03:00Z">
              <w:r w:rsidRPr="00007B3E" w:rsidDel="00CB2812">
                <w:rPr>
                  <w:rFonts w:cs="Calibri"/>
                  <w:b/>
                  <w:bCs/>
                  <w:sz w:val="18"/>
                  <w:szCs w:val="18"/>
                  <w:lang w:eastAsia="fr-FR"/>
                </w:rPr>
                <w:delText>801</w:delText>
              </w:r>
            </w:del>
          </w:p>
        </w:tc>
        <w:tc>
          <w:tcPr>
            <w:tcW w:w="1450" w:type="pct"/>
            <w:tcBorders>
              <w:top w:val="nil"/>
              <w:left w:val="nil"/>
              <w:bottom w:val="single" w:sz="4" w:space="0" w:color="auto"/>
              <w:right w:val="single" w:sz="4" w:space="0" w:color="auto"/>
            </w:tcBorders>
            <w:shd w:val="clear" w:color="auto" w:fill="auto"/>
            <w:noWrap/>
            <w:hideMark/>
          </w:tcPr>
          <w:p w14:paraId="4FC6BD69" w14:textId="2D56CC6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87" w:author="Houyem Rais" w:date="2024-02-22T15:03:00Z"/>
                <w:rFonts w:cs="Calibri"/>
                <w:sz w:val="18"/>
                <w:szCs w:val="18"/>
                <w:lang w:eastAsia="fr-FR"/>
              </w:rPr>
              <w:pPrChange w:id="13888" w:author="Houyem Rais" w:date="2024-02-22T15:03:00Z">
                <w:pPr>
                  <w:widowControl/>
                  <w:autoSpaceDE/>
                  <w:autoSpaceDN/>
                  <w:spacing w:before="0" w:after="0" w:line="240" w:lineRule="auto"/>
                </w:pPr>
              </w:pPrChange>
            </w:pPr>
            <w:del w:id="13889" w:author="Houyem Rais" w:date="2024-02-22T15:03:00Z">
              <w:r w:rsidRPr="00007B3E" w:rsidDel="00CB2812">
                <w:rPr>
                  <w:rFonts w:cs="Calibri"/>
                  <w:sz w:val="18"/>
                  <w:szCs w:val="18"/>
                  <w:lang w:eastAsia="fr-FR"/>
                </w:rPr>
                <w:delText>Halte 1 Halte Khazaizia</w:delText>
              </w:r>
            </w:del>
          </w:p>
        </w:tc>
        <w:tc>
          <w:tcPr>
            <w:tcW w:w="234" w:type="pct"/>
            <w:tcBorders>
              <w:top w:val="nil"/>
              <w:left w:val="nil"/>
              <w:bottom w:val="single" w:sz="4" w:space="0" w:color="auto"/>
              <w:right w:val="single" w:sz="4" w:space="0" w:color="auto"/>
            </w:tcBorders>
            <w:shd w:val="clear" w:color="auto" w:fill="auto"/>
            <w:noWrap/>
            <w:hideMark/>
          </w:tcPr>
          <w:p w14:paraId="165D4ECC" w14:textId="2C4E4F8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90" w:author="Houyem Rais" w:date="2024-02-22T15:03:00Z"/>
                <w:rFonts w:cs="Calibri"/>
                <w:sz w:val="18"/>
                <w:szCs w:val="18"/>
                <w:lang w:eastAsia="fr-FR"/>
              </w:rPr>
              <w:pPrChange w:id="13891" w:author="Houyem Rais" w:date="2024-02-22T15:03:00Z">
                <w:pPr>
                  <w:widowControl/>
                  <w:autoSpaceDE/>
                  <w:autoSpaceDN/>
                  <w:spacing w:before="0" w:after="0" w:line="240" w:lineRule="auto"/>
                  <w:jc w:val="center"/>
                </w:pPr>
              </w:pPrChange>
            </w:pPr>
            <w:del w:id="13892"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14A49FEF" w14:textId="6EBCC3F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93" w:author="Houyem Rais" w:date="2024-02-22T15:03:00Z"/>
                <w:rFonts w:cs="Calibri"/>
                <w:sz w:val="18"/>
                <w:szCs w:val="18"/>
                <w:lang w:eastAsia="fr-FR"/>
              </w:rPr>
              <w:pPrChange w:id="13894" w:author="Houyem Rais" w:date="2024-02-22T15:03:00Z">
                <w:pPr>
                  <w:widowControl/>
                  <w:autoSpaceDE/>
                  <w:autoSpaceDN/>
                  <w:spacing w:before="0" w:after="0" w:line="240" w:lineRule="auto"/>
                  <w:jc w:val="center"/>
                </w:pPr>
              </w:pPrChange>
            </w:pPr>
            <w:del w:id="13895" w:author="Houyem Rais" w:date="2024-02-22T15:03:00Z">
              <w:r w:rsidRPr="00007B3E" w:rsidDel="00CB2812">
                <w:rPr>
                  <w:rFonts w:cs="Calibri"/>
                  <w:sz w:val="18"/>
                  <w:szCs w:val="18"/>
                  <w:lang w:eastAsia="fr-FR"/>
                </w:rPr>
                <w:delText>1</w:delText>
              </w:r>
            </w:del>
          </w:p>
        </w:tc>
        <w:tc>
          <w:tcPr>
            <w:tcW w:w="772" w:type="pct"/>
            <w:tcBorders>
              <w:top w:val="nil"/>
              <w:left w:val="nil"/>
              <w:bottom w:val="single" w:sz="4" w:space="0" w:color="auto"/>
              <w:right w:val="single" w:sz="4" w:space="0" w:color="auto"/>
            </w:tcBorders>
            <w:shd w:val="clear" w:color="auto" w:fill="auto"/>
            <w:noWrap/>
            <w:hideMark/>
          </w:tcPr>
          <w:p w14:paraId="0A9853AB" w14:textId="0885891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96" w:author="Houyem Rais" w:date="2024-02-22T15:03:00Z"/>
                <w:rFonts w:cs="Calibri"/>
                <w:sz w:val="18"/>
                <w:szCs w:val="18"/>
                <w:lang w:eastAsia="fr-FR"/>
              </w:rPr>
              <w:pPrChange w:id="13897" w:author="Houyem Rais" w:date="2024-02-22T15:03:00Z">
                <w:pPr>
                  <w:widowControl/>
                  <w:autoSpaceDE/>
                  <w:autoSpaceDN/>
                  <w:spacing w:before="0" w:after="0" w:line="240" w:lineRule="auto"/>
                  <w:jc w:val="right"/>
                </w:pPr>
              </w:pPrChange>
            </w:pPr>
            <w:del w:id="13898" w:author="Houyem Rais" w:date="2024-02-22T15:03:00Z">
              <w:r w:rsidRPr="00007B3E" w:rsidDel="00CB2812">
                <w:rPr>
                  <w:rFonts w:cs="Calibri"/>
                  <w:sz w:val="18"/>
                  <w:szCs w:val="18"/>
                  <w:lang w:eastAsia="fr-FR"/>
                </w:rPr>
                <w:delText>3 751 859,172</w:delText>
              </w:r>
            </w:del>
          </w:p>
        </w:tc>
        <w:tc>
          <w:tcPr>
            <w:tcW w:w="694" w:type="pct"/>
            <w:tcBorders>
              <w:top w:val="nil"/>
              <w:left w:val="nil"/>
              <w:bottom w:val="single" w:sz="4" w:space="0" w:color="auto"/>
              <w:right w:val="single" w:sz="4" w:space="0" w:color="auto"/>
            </w:tcBorders>
            <w:shd w:val="clear" w:color="auto" w:fill="auto"/>
            <w:noWrap/>
            <w:hideMark/>
          </w:tcPr>
          <w:p w14:paraId="10CE714F" w14:textId="3069337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899" w:author="Houyem Rais" w:date="2024-02-22T15:03:00Z"/>
                <w:rFonts w:cs="Calibri"/>
                <w:sz w:val="18"/>
                <w:szCs w:val="18"/>
                <w:lang w:eastAsia="fr-FR"/>
              </w:rPr>
              <w:pPrChange w:id="13900" w:author="Houyem Rais" w:date="2024-02-22T15:03:00Z">
                <w:pPr>
                  <w:widowControl/>
                  <w:autoSpaceDE/>
                  <w:autoSpaceDN/>
                  <w:spacing w:before="0" w:after="0" w:line="240" w:lineRule="auto"/>
                  <w:jc w:val="right"/>
                </w:pPr>
              </w:pPrChange>
            </w:pPr>
            <w:del w:id="13901" w:author="Houyem Rais" w:date="2024-02-22T15:03:00Z">
              <w:r w:rsidRPr="00007B3E" w:rsidDel="00CB2812">
                <w:rPr>
                  <w:rFonts w:cs="Calibri"/>
                  <w:sz w:val="18"/>
                  <w:szCs w:val="18"/>
                  <w:lang w:eastAsia="fr-FR"/>
                </w:rPr>
                <w:delText>3 751 859,172</w:delText>
              </w:r>
            </w:del>
          </w:p>
        </w:tc>
        <w:tc>
          <w:tcPr>
            <w:tcW w:w="994" w:type="pct"/>
            <w:tcBorders>
              <w:top w:val="nil"/>
              <w:left w:val="nil"/>
              <w:bottom w:val="single" w:sz="4" w:space="0" w:color="auto"/>
              <w:right w:val="single" w:sz="4" w:space="0" w:color="auto"/>
            </w:tcBorders>
            <w:shd w:val="clear" w:color="auto" w:fill="auto"/>
            <w:noWrap/>
            <w:hideMark/>
          </w:tcPr>
          <w:p w14:paraId="5ADDA14A" w14:textId="2B978FB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02" w:author="Houyem Rais" w:date="2024-02-22T15:03:00Z"/>
                <w:rFonts w:cs="Calibri"/>
                <w:sz w:val="18"/>
                <w:szCs w:val="18"/>
                <w:lang w:eastAsia="fr-FR"/>
              </w:rPr>
              <w:pPrChange w:id="13903" w:author="Houyem Rais" w:date="2024-02-22T15:03:00Z">
                <w:pPr>
                  <w:widowControl/>
                  <w:autoSpaceDE/>
                  <w:autoSpaceDN/>
                  <w:spacing w:before="0" w:after="0" w:line="240" w:lineRule="auto"/>
                  <w:jc w:val="center"/>
                </w:pPr>
              </w:pPrChange>
            </w:pPr>
            <w:del w:id="13904" w:author="Houyem Rais" w:date="2024-02-22T15:03:00Z">
              <w:r w:rsidRPr="00007B3E" w:rsidDel="00CB2812">
                <w:rPr>
                  <w:rFonts w:cs="Calibri"/>
                  <w:sz w:val="18"/>
                  <w:szCs w:val="18"/>
                  <w:lang w:eastAsia="fr-FR"/>
                </w:rPr>
                <w:delText> </w:delText>
              </w:r>
            </w:del>
          </w:p>
        </w:tc>
      </w:tr>
      <w:tr w:rsidR="00244D6F" w:rsidRPr="00007B3E" w:rsidDel="00CB2812" w14:paraId="3E68D5B0" w14:textId="55016897" w:rsidTr="00296AAE">
        <w:trPr>
          <w:trHeight w:val="187"/>
          <w:del w:id="13905"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DF1A2DB" w14:textId="5090E42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06" w:author="Houyem Rais" w:date="2024-02-22T15:03:00Z"/>
                <w:rFonts w:cs="Calibri"/>
                <w:b/>
                <w:bCs/>
                <w:sz w:val="18"/>
                <w:szCs w:val="18"/>
                <w:lang w:eastAsia="fr-FR"/>
              </w:rPr>
              <w:pPrChange w:id="13907" w:author="Houyem Rais" w:date="2024-02-22T15:03:00Z">
                <w:pPr>
                  <w:widowControl/>
                  <w:autoSpaceDE/>
                  <w:autoSpaceDN/>
                  <w:spacing w:before="0" w:after="0" w:line="240" w:lineRule="auto"/>
                  <w:jc w:val="center"/>
                </w:pPr>
              </w:pPrChange>
            </w:pPr>
            <w:del w:id="13908" w:author="Houyem Rais" w:date="2024-02-22T15:03:00Z">
              <w:r w:rsidRPr="00007B3E" w:rsidDel="00CB2812">
                <w:rPr>
                  <w:rFonts w:cs="Calibri"/>
                  <w:b/>
                  <w:bCs/>
                  <w:sz w:val="18"/>
                  <w:szCs w:val="18"/>
                  <w:lang w:eastAsia="fr-FR"/>
                </w:rPr>
                <w:delText>802</w:delText>
              </w:r>
            </w:del>
          </w:p>
        </w:tc>
        <w:tc>
          <w:tcPr>
            <w:tcW w:w="1450" w:type="pct"/>
            <w:tcBorders>
              <w:top w:val="nil"/>
              <w:left w:val="nil"/>
              <w:bottom w:val="single" w:sz="4" w:space="0" w:color="auto"/>
              <w:right w:val="single" w:sz="4" w:space="0" w:color="auto"/>
            </w:tcBorders>
            <w:shd w:val="clear" w:color="auto" w:fill="auto"/>
            <w:noWrap/>
            <w:hideMark/>
          </w:tcPr>
          <w:p w14:paraId="2A016841" w14:textId="7242A47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09" w:author="Houyem Rais" w:date="2024-02-22T15:03:00Z"/>
                <w:rFonts w:cs="Calibri"/>
                <w:sz w:val="18"/>
                <w:szCs w:val="18"/>
                <w:lang w:eastAsia="fr-FR"/>
              </w:rPr>
              <w:pPrChange w:id="13910" w:author="Houyem Rais" w:date="2024-02-22T15:03:00Z">
                <w:pPr>
                  <w:widowControl/>
                  <w:autoSpaceDE/>
                  <w:autoSpaceDN/>
                  <w:spacing w:before="0" w:after="0" w:line="240" w:lineRule="auto"/>
                </w:pPr>
              </w:pPrChange>
            </w:pPr>
            <w:del w:id="13911" w:author="Houyem Rais" w:date="2024-02-22T15:03:00Z">
              <w:r w:rsidRPr="00007B3E" w:rsidDel="00CB2812">
                <w:rPr>
                  <w:rFonts w:cs="Calibri"/>
                  <w:sz w:val="18"/>
                  <w:szCs w:val="18"/>
                  <w:lang w:eastAsia="fr-FR"/>
                </w:rPr>
                <w:delText>Gare 1 Gare de Croissement</w:delText>
              </w:r>
            </w:del>
          </w:p>
        </w:tc>
        <w:tc>
          <w:tcPr>
            <w:tcW w:w="234" w:type="pct"/>
            <w:tcBorders>
              <w:top w:val="nil"/>
              <w:left w:val="nil"/>
              <w:bottom w:val="single" w:sz="4" w:space="0" w:color="auto"/>
              <w:right w:val="single" w:sz="4" w:space="0" w:color="auto"/>
            </w:tcBorders>
            <w:shd w:val="clear" w:color="auto" w:fill="auto"/>
            <w:noWrap/>
            <w:hideMark/>
          </w:tcPr>
          <w:p w14:paraId="13093E0A" w14:textId="43F8705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12" w:author="Houyem Rais" w:date="2024-02-22T15:03:00Z"/>
                <w:rFonts w:cs="Calibri"/>
                <w:sz w:val="18"/>
                <w:szCs w:val="18"/>
                <w:lang w:eastAsia="fr-FR"/>
              </w:rPr>
              <w:pPrChange w:id="13913" w:author="Houyem Rais" w:date="2024-02-22T15:03:00Z">
                <w:pPr>
                  <w:widowControl/>
                  <w:autoSpaceDE/>
                  <w:autoSpaceDN/>
                  <w:spacing w:before="0" w:after="0" w:line="240" w:lineRule="auto"/>
                  <w:jc w:val="center"/>
                </w:pPr>
              </w:pPrChange>
            </w:pPr>
            <w:del w:id="13914"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649DB07D" w14:textId="4741EE9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15" w:author="Houyem Rais" w:date="2024-02-22T15:03:00Z"/>
                <w:rFonts w:cs="Calibri"/>
                <w:color w:val="000000"/>
                <w:sz w:val="18"/>
                <w:szCs w:val="18"/>
                <w:lang w:eastAsia="fr-FR"/>
              </w:rPr>
              <w:pPrChange w:id="13916" w:author="Houyem Rais" w:date="2024-02-22T15:03:00Z">
                <w:pPr>
                  <w:widowControl/>
                  <w:autoSpaceDE/>
                  <w:autoSpaceDN/>
                  <w:spacing w:before="0" w:after="0" w:line="240" w:lineRule="auto"/>
                  <w:jc w:val="center"/>
                </w:pPr>
              </w:pPrChange>
            </w:pPr>
            <w:del w:id="13917" w:author="Houyem Rais" w:date="2024-02-22T15:03:00Z">
              <w:r w:rsidRPr="00007B3E" w:rsidDel="00CB2812">
                <w:rPr>
                  <w:rFonts w:cs="Calibri"/>
                  <w:color w:val="000000"/>
                  <w:sz w:val="18"/>
                  <w:szCs w:val="18"/>
                  <w:lang w:eastAsia="fr-FR"/>
                </w:rPr>
                <w:delText>1</w:delText>
              </w:r>
            </w:del>
          </w:p>
        </w:tc>
        <w:tc>
          <w:tcPr>
            <w:tcW w:w="772" w:type="pct"/>
            <w:tcBorders>
              <w:top w:val="nil"/>
              <w:left w:val="nil"/>
              <w:bottom w:val="single" w:sz="4" w:space="0" w:color="auto"/>
              <w:right w:val="single" w:sz="4" w:space="0" w:color="auto"/>
            </w:tcBorders>
            <w:shd w:val="clear" w:color="auto" w:fill="auto"/>
            <w:noWrap/>
            <w:hideMark/>
          </w:tcPr>
          <w:p w14:paraId="1088A7B8" w14:textId="1596D68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18" w:author="Houyem Rais" w:date="2024-02-22T15:03:00Z"/>
                <w:rFonts w:cs="Calibri"/>
                <w:sz w:val="18"/>
                <w:szCs w:val="18"/>
                <w:lang w:eastAsia="fr-FR"/>
              </w:rPr>
              <w:pPrChange w:id="13919" w:author="Houyem Rais" w:date="2024-02-22T15:03:00Z">
                <w:pPr>
                  <w:widowControl/>
                  <w:autoSpaceDE/>
                  <w:autoSpaceDN/>
                  <w:spacing w:before="0" w:after="0" w:line="240" w:lineRule="auto"/>
                  <w:jc w:val="right"/>
                </w:pPr>
              </w:pPrChange>
            </w:pPr>
            <w:del w:id="13920" w:author="Houyem Rais" w:date="2024-02-22T15:03:00Z">
              <w:r w:rsidRPr="00007B3E" w:rsidDel="00CB2812">
                <w:rPr>
                  <w:rFonts w:cs="Calibri"/>
                  <w:sz w:val="18"/>
                  <w:szCs w:val="18"/>
                  <w:lang w:eastAsia="fr-FR"/>
                </w:rPr>
                <w:delText>8 349 289,340</w:delText>
              </w:r>
            </w:del>
          </w:p>
        </w:tc>
        <w:tc>
          <w:tcPr>
            <w:tcW w:w="694" w:type="pct"/>
            <w:tcBorders>
              <w:top w:val="nil"/>
              <w:left w:val="nil"/>
              <w:bottom w:val="single" w:sz="4" w:space="0" w:color="auto"/>
              <w:right w:val="single" w:sz="4" w:space="0" w:color="auto"/>
            </w:tcBorders>
            <w:shd w:val="clear" w:color="auto" w:fill="auto"/>
            <w:noWrap/>
            <w:hideMark/>
          </w:tcPr>
          <w:p w14:paraId="6596FE6E" w14:textId="017BE2C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21" w:author="Houyem Rais" w:date="2024-02-22T15:03:00Z"/>
                <w:rFonts w:cs="Calibri"/>
                <w:sz w:val="18"/>
                <w:szCs w:val="18"/>
                <w:lang w:eastAsia="fr-FR"/>
              </w:rPr>
              <w:pPrChange w:id="13922" w:author="Houyem Rais" w:date="2024-02-22T15:03:00Z">
                <w:pPr>
                  <w:widowControl/>
                  <w:autoSpaceDE/>
                  <w:autoSpaceDN/>
                  <w:spacing w:before="0" w:after="0" w:line="240" w:lineRule="auto"/>
                  <w:jc w:val="right"/>
                </w:pPr>
              </w:pPrChange>
            </w:pPr>
            <w:del w:id="13923" w:author="Houyem Rais" w:date="2024-02-22T15:03:00Z">
              <w:r w:rsidRPr="00007B3E" w:rsidDel="00CB2812">
                <w:rPr>
                  <w:rFonts w:cs="Calibri"/>
                  <w:sz w:val="18"/>
                  <w:szCs w:val="18"/>
                  <w:lang w:eastAsia="fr-FR"/>
                </w:rPr>
                <w:delText>8 349 289,340</w:delText>
              </w:r>
            </w:del>
          </w:p>
        </w:tc>
        <w:tc>
          <w:tcPr>
            <w:tcW w:w="994" w:type="pct"/>
            <w:tcBorders>
              <w:top w:val="nil"/>
              <w:left w:val="nil"/>
              <w:bottom w:val="single" w:sz="4" w:space="0" w:color="auto"/>
              <w:right w:val="single" w:sz="4" w:space="0" w:color="auto"/>
            </w:tcBorders>
            <w:shd w:val="clear" w:color="auto" w:fill="auto"/>
            <w:noWrap/>
            <w:hideMark/>
          </w:tcPr>
          <w:p w14:paraId="6CABB1D4" w14:textId="0054EC7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24" w:author="Houyem Rais" w:date="2024-02-22T15:03:00Z"/>
                <w:rFonts w:cs="Calibri"/>
                <w:b/>
                <w:bCs/>
                <w:sz w:val="18"/>
                <w:szCs w:val="18"/>
                <w:lang w:eastAsia="fr-FR"/>
              </w:rPr>
              <w:pPrChange w:id="13925" w:author="Houyem Rais" w:date="2024-02-22T15:03:00Z">
                <w:pPr>
                  <w:widowControl/>
                  <w:autoSpaceDE/>
                  <w:autoSpaceDN/>
                  <w:spacing w:before="0" w:after="0" w:line="240" w:lineRule="auto"/>
                  <w:jc w:val="left"/>
                </w:pPr>
              </w:pPrChange>
            </w:pPr>
            <w:del w:id="13926" w:author="Houyem Rais" w:date="2024-02-22T15:03:00Z">
              <w:r w:rsidRPr="00007B3E" w:rsidDel="00CB2812">
                <w:rPr>
                  <w:rFonts w:cs="Calibri"/>
                  <w:b/>
                  <w:bCs/>
                  <w:sz w:val="18"/>
                  <w:szCs w:val="18"/>
                  <w:lang w:eastAsia="fr-FR"/>
                </w:rPr>
                <w:delText> </w:delText>
              </w:r>
            </w:del>
          </w:p>
        </w:tc>
      </w:tr>
      <w:tr w:rsidR="00244D6F" w:rsidRPr="00007B3E" w:rsidDel="00CB2812" w14:paraId="601AA242" w14:textId="6D838C21" w:rsidTr="00296AAE">
        <w:trPr>
          <w:trHeight w:val="187"/>
          <w:del w:id="13927"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56DA8A37" w14:textId="1A477F6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28" w:author="Houyem Rais" w:date="2024-02-22T15:03:00Z"/>
                <w:rFonts w:cs="Calibri"/>
                <w:b/>
                <w:bCs/>
                <w:sz w:val="18"/>
                <w:szCs w:val="18"/>
                <w:lang w:eastAsia="fr-FR"/>
              </w:rPr>
              <w:pPrChange w:id="13929" w:author="Houyem Rais" w:date="2024-02-22T15:03:00Z">
                <w:pPr>
                  <w:widowControl/>
                  <w:autoSpaceDE/>
                  <w:autoSpaceDN/>
                  <w:spacing w:before="0" w:after="0" w:line="240" w:lineRule="auto"/>
                  <w:jc w:val="center"/>
                </w:pPr>
              </w:pPrChange>
            </w:pPr>
            <w:del w:id="13930"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18F5528C" w14:textId="647AA97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31" w:author="Houyem Rais" w:date="2024-02-22T15:03:00Z"/>
                <w:rFonts w:cs="Calibri"/>
                <w:sz w:val="18"/>
                <w:szCs w:val="18"/>
                <w:lang w:eastAsia="fr-FR"/>
              </w:rPr>
              <w:pPrChange w:id="13932" w:author="Houyem Rais" w:date="2024-02-22T15:03:00Z">
                <w:pPr>
                  <w:widowControl/>
                  <w:autoSpaceDE/>
                  <w:autoSpaceDN/>
                  <w:spacing w:before="0" w:after="0" w:line="240" w:lineRule="auto"/>
                </w:pPr>
              </w:pPrChange>
            </w:pPr>
            <w:del w:id="13933" w:author="Houyem Rais" w:date="2024-02-22T15:03:00Z">
              <w:r w:rsidRPr="00007B3E" w:rsidDel="00CB2812">
                <w:rPr>
                  <w:rFonts w:cs="Calibri"/>
                  <w:sz w:val="18"/>
                  <w:szCs w:val="18"/>
                  <w:lang w:eastAsia="fr-FR"/>
                </w:rPr>
                <w:delText>Gare 2 Gare Sidi el Hani</w:delText>
              </w:r>
            </w:del>
          </w:p>
        </w:tc>
        <w:tc>
          <w:tcPr>
            <w:tcW w:w="234" w:type="pct"/>
            <w:tcBorders>
              <w:top w:val="nil"/>
              <w:left w:val="nil"/>
              <w:bottom w:val="single" w:sz="4" w:space="0" w:color="auto"/>
              <w:right w:val="single" w:sz="4" w:space="0" w:color="auto"/>
            </w:tcBorders>
            <w:shd w:val="clear" w:color="auto" w:fill="auto"/>
            <w:noWrap/>
            <w:hideMark/>
          </w:tcPr>
          <w:p w14:paraId="166C9449" w14:textId="7A48E2C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34" w:author="Houyem Rais" w:date="2024-02-22T15:03:00Z"/>
                <w:rFonts w:cs="Calibri"/>
                <w:sz w:val="18"/>
                <w:szCs w:val="18"/>
                <w:lang w:eastAsia="fr-FR"/>
              </w:rPr>
              <w:pPrChange w:id="13935" w:author="Houyem Rais" w:date="2024-02-22T15:03:00Z">
                <w:pPr>
                  <w:widowControl/>
                  <w:autoSpaceDE/>
                  <w:autoSpaceDN/>
                  <w:spacing w:before="0" w:after="0" w:line="240" w:lineRule="auto"/>
                  <w:jc w:val="center"/>
                </w:pPr>
              </w:pPrChange>
            </w:pPr>
            <w:del w:id="13936"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5E817CAD" w14:textId="36BC395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37" w:author="Houyem Rais" w:date="2024-02-22T15:03:00Z"/>
                <w:rFonts w:cs="Calibri"/>
                <w:color w:val="000000"/>
                <w:sz w:val="18"/>
                <w:szCs w:val="18"/>
                <w:lang w:eastAsia="fr-FR"/>
              </w:rPr>
              <w:pPrChange w:id="13938" w:author="Houyem Rais" w:date="2024-02-22T15:03:00Z">
                <w:pPr>
                  <w:widowControl/>
                  <w:autoSpaceDE/>
                  <w:autoSpaceDN/>
                  <w:spacing w:before="0" w:after="0" w:line="240" w:lineRule="auto"/>
                  <w:jc w:val="center"/>
                </w:pPr>
              </w:pPrChange>
            </w:pPr>
            <w:del w:id="13939" w:author="Houyem Rais" w:date="2024-02-22T15:03:00Z">
              <w:r w:rsidRPr="00007B3E" w:rsidDel="00CB2812">
                <w:rPr>
                  <w:rFonts w:cs="Calibri"/>
                  <w:color w:val="000000"/>
                  <w:sz w:val="18"/>
                  <w:szCs w:val="18"/>
                  <w:lang w:eastAsia="fr-FR"/>
                </w:rPr>
                <w:delText>1</w:delText>
              </w:r>
            </w:del>
          </w:p>
        </w:tc>
        <w:tc>
          <w:tcPr>
            <w:tcW w:w="772" w:type="pct"/>
            <w:tcBorders>
              <w:top w:val="nil"/>
              <w:left w:val="nil"/>
              <w:bottom w:val="single" w:sz="4" w:space="0" w:color="auto"/>
              <w:right w:val="single" w:sz="4" w:space="0" w:color="auto"/>
            </w:tcBorders>
            <w:shd w:val="clear" w:color="auto" w:fill="auto"/>
            <w:noWrap/>
            <w:hideMark/>
          </w:tcPr>
          <w:p w14:paraId="2898CF9E" w14:textId="530C7BA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40" w:author="Houyem Rais" w:date="2024-02-22T15:03:00Z"/>
                <w:rFonts w:cs="Calibri"/>
                <w:sz w:val="18"/>
                <w:szCs w:val="18"/>
                <w:lang w:eastAsia="fr-FR"/>
              </w:rPr>
              <w:pPrChange w:id="13941" w:author="Houyem Rais" w:date="2024-02-22T15:03:00Z">
                <w:pPr>
                  <w:widowControl/>
                  <w:autoSpaceDE/>
                  <w:autoSpaceDN/>
                  <w:spacing w:before="0" w:after="0" w:line="240" w:lineRule="auto"/>
                  <w:jc w:val="right"/>
                </w:pPr>
              </w:pPrChange>
            </w:pPr>
            <w:del w:id="13942" w:author="Houyem Rais" w:date="2024-02-22T15:03:00Z">
              <w:r w:rsidRPr="00007B3E" w:rsidDel="00CB2812">
                <w:rPr>
                  <w:rFonts w:cs="Calibri"/>
                  <w:sz w:val="18"/>
                  <w:szCs w:val="18"/>
                  <w:lang w:eastAsia="fr-FR"/>
                </w:rPr>
                <w:delText>8 349 289,340</w:delText>
              </w:r>
            </w:del>
          </w:p>
        </w:tc>
        <w:tc>
          <w:tcPr>
            <w:tcW w:w="694" w:type="pct"/>
            <w:tcBorders>
              <w:top w:val="nil"/>
              <w:left w:val="nil"/>
              <w:bottom w:val="single" w:sz="4" w:space="0" w:color="auto"/>
              <w:right w:val="single" w:sz="4" w:space="0" w:color="auto"/>
            </w:tcBorders>
            <w:shd w:val="clear" w:color="auto" w:fill="auto"/>
            <w:noWrap/>
            <w:hideMark/>
          </w:tcPr>
          <w:p w14:paraId="0961A0EA" w14:textId="685F881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43" w:author="Houyem Rais" w:date="2024-02-22T15:03:00Z"/>
                <w:rFonts w:cs="Calibri"/>
                <w:sz w:val="18"/>
                <w:szCs w:val="18"/>
                <w:lang w:eastAsia="fr-FR"/>
              </w:rPr>
              <w:pPrChange w:id="13944" w:author="Houyem Rais" w:date="2024-02-22T15:03:00Z">
                <w:pPr>
                  <w:widowControl/>
                  <w:autoSpaceDE/>
                  <w:autoSpaceDN/>
                  <w:spacing w:before="0" w:after="0" w:line="240" w:lineRule="auto"/>
                  <w:jc w:val="right"/>
                </w:pPr>
              </w:pPrChange>
            </w:pPr>
            <w:del w:id="13945" w:author="Houyem Rais" w:date="2024-02-22T15:03:00Z">
              <w:r w:rsidRPr="00007B3E" w:rsidDel="00CB2812">
                <w:rPr>
                  <w:rFonts w:cs="Calibri"/>
                  <w:sz w:val="18"/>
                  <w:szCs w:val="18"/>
                  <w:lang w:eastAsia="fr-FR"/>
                </w:rPr>
                <w:delText>8 349 289,340</w:delText>
              </w:r>
            </w:del>
          </w:p>
        </w:tc>
        <w:tc>
          <w:tcPr>
            <w:tcW w:w="994" w:type="pct"/>
            <w:tcBorders>
              <w:top w:val="nil"/>
              <w:left w:val="nil"/>
              <w:bottom w:val="single" w:sz="4" w:space="0" w:color="auto"/>
              <w:right w:val="single" w:sz="4" w:space="0" w:color="auto"/>
            </w:tcBorders>
            <w:shd w:val="clear" w:color="auto" w:fill="auto"/>
            <w:noWrap/>
            <w:hideMark/>
          </w:tcPr>
          <w:p w14:paraId="0166F38C" w14:textId="3B6A066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46" w:author="Houyem Rais" w:date="2024-02-22T15:03:00Z"/>
                <w:rFonts w:cs="Calibri"/>
                <w:b/>
                <w:bCs/>
                <w:sz w:val="18"/>
                <w:szCs w:val="18"/>
                <w:lang w:eastAsia="fr-FR"/>
              </w:rPr>
              <w:pPrChange w:id="13947" w:author="Houyem Rais" w:date="2024-02-22T15:03:00Z">
                <w:pPr>
                  <w:widowControl/>
                  <w:autoSpaceDE/>
                  <w:autoSpaceDN/>
                  <w:spacing w:before="0" w:after="0" w:line="240" w:lineRule="auto"/>
                  <w:jc w:val="left"/>
                </w:pPr>
              </w:pPrChange>
            </w:pPr>
            <w:del w:id="13948" w:author="Houyem Rais" w:date="2024-02-22T15:03:00Z">
              <w:r w:rsidRPr="00007B3E" w:rsidDel="00CB2812">
                <w:rPr>
                  <w:rFonts w:cs="Calibri"/>
                  <w:b/>
                  <w:bCs/>
                  <w:sz w:val="18"/>
                  <w:szCs w:val="18"/>
                  <w:lang w:eastAsia="fr-FR"/>
                </w:rPr>
                <w:delText> </w:delText>
              </w:r>
            </w:del>
          </w:p>
        </w:tc>
      </w:tr>
      <w:tr w:rsidR="00244D6F" w:rsidRPr="00007B3E" w:rsidDel="00CB2812" w14:paraId="22D35D37" w14:textId="155DCD2A" w:rsidTr="00296AAE">
        <w:trPr>
          <w:trHeight w:val="187"/>
          <w:del w:id="13949"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78CF963D" w14:textId="2801ECC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50" w:author="Houyem Rais" w:date="2024-02-22T15:03:00Z"/>
                <w:rFonts w:cs="Calibri"/>
                <w:b/>
                <w:bCs/>
                <w:sz w:val="18"/>
                <w:szCs w:val="18"/>
                <w:lang w:eastAsia="fr-FR"/>
              </w:rPr>
              <w:pPrChange w:id="13951" w:author="Houyem Rais" w:date="2024-02-22T15:03:00Z">
                <w:pPr>
                  <w:widowControl/>
                  <w:autoSpaceDE/>
                  <w:autoSpaceDN/>
                  <w:spacing w:before="0" w:after="0" w:line="240" w:lineRule="auto"/>
                  <w:jc w:val="center"/>
                </w:pPr>
              </w:pPrChange>
            </w:pPr>
            <w:del w:id="13952"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4EC3A150" w14:textId="4F2545A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53" w:author="Houyem Rais" w:date="2024-02-22T15:03:00Z"/>
                <w:rFonts w:cs="Calibri"/>
                <w:sz w:val="18"/>
                <w:szCs w:val="18"/>
                <w:lang w:eastAsia="fr-FR"/>
              </w:rPr>
              <w:pPrChange w:id="13954" w:author="Houyem Rais" w:date="2024-02-22T15:03:00Z">
                <w:pPr>
                  <w:widowControl/>
                  <w:autoSpaceDE/>
                  <w:autoSpaceDN/>
                  <w:spacing w:before="0" w:after="0" w:line="240" w:lineRule="auto"/>
                </w:pPr>
              </w:pPrChange>
            </w:pPr>
            <w:del w:id="13955" w:author="Houyem Rais" w:date="2024-02-22T15:03:00Z">
              <w:r w:rsidRPr="00007B3E" w:rsidDel="00CB2812">
                <w:rPr>
                  <w:rFonts w:cs="Calibri"/>
                  <w:sz w:val="18"/>
                  <w:szCs w:val="18"/>
                  <w:lang w:eastAsia="fr-FR"/>
                </w:rPr>
                <w:delText>Gare 3 Gare Kairaouan</w:delText>
              </w:r>
            </w:del>
          </w:p>
        </w:tc>
        <w:tc>
          <w:tcPr>
            <w:tcW w:w="234" w:type="pct"/>
            <w:tcBorders>
              <w:top w:val="nil"/>
              <w:left w:val="nil"/>
              <w:bottom w:val="single" w:sz="4" w:space="0" w:color="auto"/>
              <w:right w:val="single" w:sz="4" w:space="0" w:color="auto"/>
            </w:tcBorders>
            <w:shd w:val="clear" w:color="auto" w:fill="auto"/>
            <w:noWrap/>
            <w:hideMark/>
          </w:tcPr>
          <w:p w14:paraId="42105D58" w14:textId="5799C8E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56" w:author="Houyem Rais" w:date="2024-02-22T15:03:00Z"/>
                <w:rFonts w:cs="Calibri"/>
                <w:sz w:val="18"/>
                <w:szCs w:val="18"/>
                <w:lang w:eastAsia="fr-FR"/>
              </w:rPr>
              <w:pPrChange w:id="13957" w:author="Houyem Rais" w:date="2024-02-22T15:03:00Z">
                <w:pPr>
                  <w:widowControl/>
                  <w:autoSpaceDE/>
                  <w:autoSpaceDN/>
                  <w:spacing w:before="0" w:after="0" w:line="240" w:lineRule="auto"/>
                  <w:jc w:val="center"/>
                </w:pPr>
              </w:pPrChange>
            </w:pPr>
            <w:del w:id="13958" w:author="Houyem Rais" w:date="2024-02-22T15:03:00Z">
              <w:r w:rsidRPr="00007B3E" w:rsidDel="00CB2812">
                <w:rPr>
                  <w:rFonts w:cs="Calibri"/>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08D9C64C" w14:textId="677EF38C"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59" w:author="Houyem Rais" w:date="2024-02-22T15:03:00Z"/>
                <w:rFonts w:cs="Calibri"/>
                <w:color w:val="000000"/>
                <w:sz w:val="18"/>
                <w:szCs w:val="18"/>
                <w:lang w:eastAsia="fr-FR"/>
              </w:rPr>
              <w:pPrChange w:id="13960" w:author="Houyem Rais" w:date="2024-02-22T15:03:00Z">
                <w:pPr>
                  <w:widowControl/>
                  <w:autoSpaceDE/>
                  <w:autoSpaceDN/>
                  <w:spacing w:before="0" w:after="0" w:line="240" w:lineRule="auto"/>
                  <w:jc w:val="center"/>
                </w:pPr>
              </w:pPrChange>
            </w:pPr>
            <w:del w:id="13961" w:author="Houyem Rais" w:date="2024-02-22T15:03:00Z">
              <w:r w:rsidRPr="00007B3E" w:rsidDel="00CB2812">
                <w:rPr>
                  <w:rFonts w:cs="Calibri"/>
                  <w:color w:val="000000"/>
                  <w:sz w:val="18"/>
                  <w:szCs w:val="18"/>
                  <w:lang w:eastAsia="fr-FR"/>
                </w:rPr>
                <w:delText>1</w:delText>
              </w:r>
            </w:del>
          </w:p>
        </w:tc>
        <w:tc>
          <w:tcPr>
            <w:tcW w:w="772" w:type="pct"/>
            <w:tcBorders>
              <w:top w:val="nil"/>
              <w:left w:val="nil"/>
              <w:bottom w:val="single" w:sz="4" w:space="0" w:color="auto"/>
              <w:right w:val="single" w:sz="4" w:space="0" w:color="auto"/>
            </w:tcBorders>
            <w:shd w:val="clear" w:color="auto" w:fill="auto"/>
            <w:noWrap/>
            <w:hideMark/>
          </w:tcPr>
          <w:p w14:paraId="25991678" w14:textId="4759188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62" w:author="Houyem Rais" w:date="2024-02-22T15:03:00Z"/>
                <w:rFonts w:cs="Calibri"/>
                <w:sz w:val="18"/>
                <w:szCs w:val="18"/>
                <w:lang w:eastAsia="fr-FR"/>
              </w:rPr>
              <w:pPrChange w:id="13963" w:author="Houyem Rais" w:date="2024-02-22T15:03:00Z">
                <w:pPr>
                  <w:widowControl/>
                  <w:autoSpaceDE/>
                  <w:autoSpaceDN/>
                  <w:spacing w:before="0" w:after="0" w:line="240" w:lineRule="auto"/>
                  <w:jc w:val="right"/>
                </w:pPr>
              </w:pPrChange>
            </w:pPr>
            <w:del w:id="13964" w:author="Houyem Rais" w:date="2024-02-22T15:03:00Z">
              <w:r w:rsidRPr="00007B3E" w:rsidDel="00CB2812">
                <w:rPr>
                  <w:rFonts w:cs="Calibri"/>
                  <w:sz w:val="18"/>
                  <w:szCs w:val="18"/>
                  <w:lang w:eastAsia="fr-FR"/>
                </w:rPr>
                <w:delText>8 349 289,340</w:delText>
              </w:r>
            </w:del>
          </w:p>
        </w:tc>
        <w:tc>
          <w:tcPr>
            <w:tcW w:w="694" w:type="pct"/>
            <w:tcBorders>
              <w:top w:val="nil"/>
              <w:left w:val="nil"/>
              <w:bottom w:val="single" w:sz="4" w:space="0" w:color="auto"/>
              <w:right w:val="single" w:sz="4" w:space="0" w:color="auto"/>
            </w:tcBorders>
            <w:shd w:val="clear" w:color="auto" w:fill="auto"/>
            <w:noWrap/>
            <w:hideMark/>
          </w:tcPr>
          <w:p w14:paraId="7CFFD0A8" w14:textId="268E68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65" w:author="Houyem Rais" w:date="2024-02-22T15:03:00Z"/>
                <w:rFonts w:cs="Calibri"/>
                <w:sz w:val="18"/>
                <w:szCs w:val="18"/>
                <w:lang w:eastAsia="fr-FR"/>
              </w:rPr>
              <w:pPrChange w:id="13966" w:author="Houyem Rais" w:date="2024-02-22T15:03:00Z">
                <w:pPr>
                  <w:widowControl/>
                  <w:autoSpaceDE/>
                  <w:autoSpaceDN/>
                  <w:spacing w:before="0" w:after="0" w:line="240" w:lineRule="auto"/>
                  <w:jc w:val="right"/>
                </w:pPr>
              </w:pPrChange>
            </w:pPr>
            <w:del w:id="13967" w:author="Houyem Rais" w:date="2024-02-22T15:03:00Z">
              <w:r w:rsidRPr="00007B3E" w:rsidDel="00CB2812">
                <w:rPr>
                  <w:rFonts w:cs="Calibri"/>
                  <w:sz w:val="18"/>
                  <w:szCs w:val="18"/>
                  <w:lang w:eastAsia="fr-FR"/>
                </w:rPr>
                <w:delText>8 349 289,340</w:delText>
              </w:r>
            </w:del>
          </w:p>
        </w:tc>
        <w:tc>
          <w:tcPr>
            <w:tcW w:w="994" w:type="pct"/>
            <w:tcBorders>
              <w:top w:val="nil"/>
              <w:left w:val="nil"/>
              <w:bottom w:val="single" w:sz="4" w:space="0" w:color="auto"/>
              <w:right w:val="single" w:sz="4" w:space="0" w:color="auto"/>
            </w:tcBorders>
            <w:shd w:val="clear" w:color="auto" w:fill="auto"/>
            <w:noWrap/>
            <w:hideMark/>
          </w:tcPr>
          <w:p w14:paraId="7CF4BFC7" w14:textId="3C43F01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68" w:author="Houyem Rais" w:date="2024-02-22T15:03:00Z"/>
                <w:rFonts w:cs="Calibri"/>
                <w:b/>
                <w:bCs/>
                <w:sz w:val="18"/>
                <w:szCs w:val="18"/>
                <w:lang w:eastAsia="fr-FR"/>
              </w:rPr>
              <w:pPrChange w:id="13969" w:author="Houyem Rais" w:date="2024-02-22T15:03:00Z">
                <w:pPr>
                  <w:widowControl/>
                  <w:autoSpaceDE/>
                  <w:autoSpaceDN/>
                  <w:spacing w:before="0" w:after="0" w:line="240" w:lineRule="auto"/>
                  <w:jc w:val="left"/>
                </w:pPr>
              </w:pPrChange>
            </w:pPr>
            <w:del w:id="13970" w:author="Houyem Rais" w:date="2024-02-22T15:03:00Z">
              <w:r w:rsidRPr="00007B3E" w:rsidDel="00CB2812">
                <w:rPr>
                  <w:rFonts w:cs="Calibri"/>
                  <w:b/>
                  <w:bCs/>
                  <w:sz w:val="18"/>
                  <w:szCs w:val="18"/>
                  <w:lang w:eastAsia="fr-FR"/>
                </w:rPr>
                <w:delText> </w:delText>
              </w:r>
            </w:del>
          </w:p>
        </w:tc>
      </w:tr>
      <w:tr w:rsidR="00244D6F" w:rsidRPr="00007B3E" w:rsidDel="00CB2812" w14:paraId="287ED183" w14:textId="106B5849" w:rsidTr="00296AAE">
        <w:trPr>
          <w:trHeight w:val="187"/>
          <w:del w:id="13971"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1ABBE6E" w14:textId="3F7CB9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72" w:author="Houyem Rais" w:date="2024-02-22T15:03:00Z"/>
                <w:rFonts w:cs="Calibri"/>
                <w:b/>
                <w:bCs/>
                <w:sz w:val="18"/>
                <w:szCs w:val="18"/>
                <w:lang w:eastAsia="fr-FR"/>
              </w:rPr>
              <w:pPrChange w:id="13973" w:author="Houyem Rais" w:date="2024-02-22T15:03:00Z">
                <w:pPr>
                  <w:widowControl/>
                  <w:autoSpaceDE/>
                  <w:autoSpaceDN/>
                  <w:spacing w:before="0" w:after="0" w:line="240" w:lineRule="auto"/>
                  <w:jc w:val="center"/>
                </w:pPr>
              </w:pPrChange>
            </w:pPr>
            <w:del w:id="13974" w:author="Houyem Rais" w:date="2024-02-22T15:03:00Z">
              <w:r w:rsidRPr="00007B3E" w:rsidDel="00CB2812">
                <w:rPr>
                  <w:rFonts w:cs="Calibri"/>
                  <w:b/>
                  <w:bCs/>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54B54552" w14:textId="6A02938B"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75" w:author="Houyem Rais" w:date="2024-02-22T15:03:00Z"/>
                <w:rFonts w:cs="Calibri"/>
                <w:color w:val="FF0000"/>
                <w:sz w:val="18"/>
                <w:szCs w:val="18"/>
                <w:lang w:eastAsia="fr-FR"/>
              </w:rPr>
              <w:pPrChange w:id="13976" w:author="Houyem Rais" w:date="2024-02-22T15:03:00Z">
                <w:pPr>
                  <w:widowControl/>
                  <w:autoSpaceDE/>
                  <w:autoSpaceDN/>
                  <w:spacing w:before="0" w:after="0" w:line="240" w:lineRule="auto"/>
                </w:pPr>
              </w:pPrChange>
            </w:pPr>
            <w:del w:id="13977" w:author="Houyem Rais" w:date="2024-02-22T15:03:00Z">
              <w:r w:rsidRPr="00007B3E" w:rsidDel="00CB2812">
                <w:rPr>
                  <w:rFonts w:cs="Calibri"/>
                  <w:color w:val="FF0000"/>
                  <w:sz w:val="18"/>
                  <w:szCs w:val="18"/>
                  <w:lang w:eastAsia="fr-FR"/>
                </w:rPr>
                <w:delText>Gare 4 Gare Kalaa Sghira</w:delText>
              </w:r>
            </w:del>
          </w:p>
        </w:tc>
        <w:tc>
          <w:tcPr>
            <w:tcW w:w="234" w:type="pct"/>
            <w:tcBorders>
              <w:top w:val="nil"/>
              <w:left w:val="nil"/>
              <w:bottom w:val="single" w:sz="4" w:space="0" w:color="auto"/>
              <w:right w:val="single" w:sz="4" w:space="0" w:color="auto"/>
            </w:tcBorders>
            <w:shd w:val="clear" w:color="auto" w:fill="auto"/>
            <w:noWrap/>
            <w:hideMark/>
          </w:tcPr>
          <w:p w14:paraId="49313FF1" w14:textId="4796605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78" w:author="Houyem Rais" w:date="2024-02-22T15:03:00Z"/>
                <w:rFonts w:cs="Calibri"/>
                <w:color w:val="FF0000"/>
                <w:sz w:val="18"/>
                <w:szCs w:val="18"/>
                <w:lang w:eastAsia="fr-FR"/>
              </w:rPr>
              <w:pPrChange w:id="13979" w:author="Houyem Rais" w:date="2024-02-22T15:03:00Z">
                <w:pPr>
                  <w:widowControl/>
                  <w:autoSpaceDE/>
                  <w:autoSpaceDN/>
                  <w:spacing w:before="0" w:after="0" w:line="240" w:lineRule="auto"/>
                  <w:jc w:val="center"/>
                </w:pPr>
              </w:pPrChange>
            </w:pPr>
            <w:del w:id="13980" w:author="Houyem Rais" w:date="2024-02-22T15:03:00Z">
              <w:r w:rsidRPr="00007B3E" w:rsidDel="00CB2812">
                <w:rPr>
                  <w:rFonts w:cs="Calibri"/>
                  <w:color w:val="FF0000"/>
                  <w:sz w:val="18"/>
                  <w:szCs w:val="18"/>
                  <w:lang w:eastAsia="fr-FR"/>
                </w:rPr>
                <w:delText>U</w:delText>
              </w:r>
            </w:del>
          </w:p>
        </w:tc>
        <w:tc>
          <w:tcPr>
            <w:tcW w:w="464" w:type="pct"/>
            <w:tcBorders>
              <w:top w:val="nil"/>
              <w:left w:val="nil"/>
              <w:bottom w:val="single" w:sz="4" w:space="0" w:color="auto"/>
              <w:right w:val="single" w:sz="4" w:space="0" w:color="auto"/>
            </w:tcBorders>
            <w:shd w:val="clear" w:color="auto" w:fill="auto"/>
            <w:noWrap/>
            <w:hideMark/>
          </w:tcPr>
          <w:p w14:paraId="016EE2A3" w14:textId="02F5080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81" w:author="Houyem Rais" w:date="2024-02-22T15:03:00Z"/>
                <w:rFonts w:cs="Calibri"/>
                <w:color w:val="FF0000"/>
                <w:sz w:val="18"/>
                <w:szCs w:val="18"/>
                <w:lang w:eastAsia="fr-FR"/>
              </w:rPr>
              <w:pPrChange w:id="13982" w:author="Houyem Rais" w:date="2024-02-22T15:03:00Z">
                <w:pPr>
                  <w:widowControl/>
                  <w:autoSpaceDE/>
                  <w:autoSpaceDN/>
                  <w:spacing w:before="0" w:after="0" w:line="240" w:lineRule="auto"/>
                  <w:jc w:val="center"/>
                </w:pPr>
              </w:pPrChange>
            </w:pPr>
            <w:del w:id="13983" w:author="Houyem Rais" w:date="2024-02-22T15:03:00Z">
              <w:r w:rsidRPr="00007B3E" w:rsidDel="00CB2812">
                <w:rPr>
                  <w:rFonts w:cs="Calibri"/>
                  <w:color w:val="FF0000"/>
                  <w:sz w:val="18"/>
                  <w:szCs w:val="18"/>
                  <w:lang w:eastAsia="fr-FR"/>
                </w:rPr>
                <w:delText>0</w:delText>
              </w:r>
            </w:del>
          </w:p>
        </w:tc>
        <w:tc>
          <w:tcPr>
            <w:tcW w:w="772" w:type="pct"/>
            <w:tcBorders>
              <w:top w:val="nil"/>
              <w:left w:val="nil"/>
              <w:bottom w:val="single" w:sz="4" w:space="0" w:color="auto"/>
              <w:right w:val="single" w:sz="4" w:space="0" w:color="auto"/>
            </w:tcBorders>
            <w:shd w:val="clear" w:color="auto" w:fill="auto"/>
            <w:noWrap/>
            <w:hideMark/>
          </w:tcPr>
          <w:p w14:paraId="15F931C7" w14:textId="1AB7D33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84" w:author="Houyem Rais" w:date="2024-02-22T15:03:00Z"/>
                <w:rFonts w:cs="Calibri"/>
                <w:color w:val="FF0000"/>
                <w:sz w:val="18"/>
                <w:szCs w:val="18"/>
                <w:lang w:eastAsia="fr-FR"/>
              </w:rPr>
              <w:pPrChange w:id="13985" w:author="Houyem Rais" w:date="2024-02-22T15:03:00Z">
                <w:pPr>
                  <w:widowControl/>
                  <w:autoSpaceDE/>
                  <w:autoSpaceDN/>
                  <w:spacing w:before="0" w:after="0" w:line="240" w:lineRule="auto"/>
                  <w:jc w:val="right"/>
                </w:pPr>
              </w:pPrChange>
            </w:pPr>
            <w:del w:id="13986" w:author="Houyem Rais" w:date="2024-02-22T15:03:00Z">
              <w:r w:rsidRPr="00007B3E" w:rsidDel="00CB2812">
                <w:rPr>
                  <w:rFonts w:cs="Calibri"/>
                  <w:color w:val="FF0000"/>
                  <w:sz w:val="18"/>
                  <w:szCs w:val="18"/>
                  <w:lang w:eastAsia="fr-FR"/>
                </w:rPr>
                <w:delText>8 349 289,340</w:delText>
              </w:r>
            </w:del>
          </w:p>
        </w:tc>
        <w:tc>
          <w:tcPr>
            <w:tcW w:w="694" w:type="pct"/>
            <w:tcBorders>
              <w:top w:val="nil"/>
              <w:left w:val="nil"/>
              <w:bottom w:val="single" w:sz="4" w:space="0" w:color="auto"/>
              <w:right w:val="single" w:sz="4" w:space="0" w:color="auto"/>
            </w:tcBorders>
            <w:shd w:val="clear" w:color="auto" w:fill="auto"/>
            <w:noWrap/>
            <w:hideMark/>
          </w:tcPr>
          <w:p w14:paraId="13F7595E" w14:textId="1F38A4D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87" w:author="Houyem Rais" w:date="2024-02-22T15:03:00Z"/>
                <w:rFonts w:cs="Calibri"/>
                <w:color w:val="FF0000"/>
                <w:sz w:val="18"/>
                <w:szCs w:val="18"/>
                <w:lang w:eastAsia="fr-FR"/>
              </w:rPr>
              <w:pPrChange w:id="13988" w:author="Houyem Rais" w:date="2024-02-22T15:03:00Z">
                <w:pPr>
                  <w:widowControl/>
                  <w:autoSpaceDE/>
                  <w:autoSpaceDN/>
                  <w:spacing w:before="0" w:after="0" w:line="240" w:lineRule="auto"/>
                  <w:jc w:val="right"/>
                </w:pPr>
              </w:pPrChange>
            </w:pPr>
            <w:del w:id="13989" w:author="Houyem Rais" w:date="2024-02-22T15:03:00Z">
              <w:r w:rsidRPr="00007B3E" w:rsidDel="00CB2812">
                <w:rPr>
                  <w:rFonts w:cs="Calibri"/>
                  <w:color w:val="FF0000"/>
                  <w:sz w:val="18"/>
                  <w:szCs w:val="18"/>
                  <w:lang w:eastAsia="fr-FR"/>
                </w:rPr>
                <w:delText>0,000</w:delText>
              </w:r>
            </w:del>
          </w:p>
        </w:tc>
        <w:tc>
          <w:tcPr>
            <w:tcW w:w="994" w:type="pct"/>
            <w:tcBorders>
              <w:top w:val="nil"/>
              <w:left w:val="nil"/>
              <w:bottom w:val="single" w:sz="4" w:space="0" w:color="auto"/>
              <w:right w:val="single" w:sz="4" w:space="0" w:color="auto"/>
            </w:tcBorders>
            <w:shd w:val="clear" w:color="auto" w:fill="auto"/>
            <w:noWrap/>
            <w:hideMark/>
          </w:tcPr>
          <w:p w14:paraId="132C215D" w14:textId="6732517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90" w:author="Houyem Rais" w:date="2024-02-22T15:03:00Z"/>
                <w:rFonts w:cs="Calibri"/>
                <w:b/>
                <w:bCs/>
                <w:sz w:val="18"/>
                <w:szCs w:val="18"/>
                <w:lang w:eastAsia="fr-FR"/>
              </w:rPr>
              <w:pPrChange w:id="13991" w:author="Houyem Rais" w:date="2024-02-22T15:03:00Z">
                <w:pPr>
                  <w:widowControl/>
                  <w:autoSpaceDE/>
                  <w:autoSpaceDN/>
                  <w:spacing w:before="0" w:after="0" w:line="240" w:lineRule="auto"/>
                  <w:jc w:val="left"/>
                </w:pPr>
              </w:pPrChange>
            </w:pPr>
            <w:del w:id="13992" w:author="Houyem Rais" w:date="2024-02-22T15:03:00Z">
              <w:r w:rsidRPr="00007B3E" w:rsidDel="00CB2812">
                <w:rPr>
                  <w:rFonts w:cs="Calibri"/>
                  <w:b/>
                  <w:bCs/>
                  <w:sz w:val="18"/>
                  <w:szCs w:val="18"/>
                  <w:lang w:eastAsia="fr-FR"/>
                </w:rPr>
                <w:delText> </w:delText>
              </w:r>
            </w:del>
          </w:p>
        </w:tc>
      </w:tr>
      <w:tr w:rsidR="00244D6F" w:rsidRPr="00007B3E" w:rsidDel="00CB2812" w14:paraId="3D0456C3" w14:textId="0B674781" w:rsidTr="00296AAE">
        <w:trPr>
          <w:trHeight w:val="194"/>
          <w:del w:id="13993" w:author="Houyem Rais" w:date="2024-02-22T15:03:00Z"/>
        </w:trPr>
        <w:tc>
          <w:tcPr>
            <w:tcW w:w="392" w:type="pct"/>
            <w:tcBorders>
              <w:top w:val="nil"/>
              <w:left w:val="single" w:sz="4" w:space="0" w:color="auto"/>
              <w:bottom w:val="single" w:sz="4" w:space="0" w:color="auto"/>
              <w:right w:val="single" w:sz="4" w:space="0" w:color="auto"/>
            </w:tcBorders>
            <w:shd w:val="clear" w:color="auto" w:fill="auto"/>
            <w:noWrap/>
            <w:hideMark/>
          </w:tcPr>
          <w:p w14:paraId="24384421" w14:textId="42270CB4"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94" w:author="Houyem Rais" w:date="2024-02-22T15:03:00Z"/>
                <w:rFonts w:cs="Calibri"/>
                <w:color w:val="000000"/>
                <w:sz w:val="18"/>
                <w:szCs w:val="18"/>
                <w:lang w:eastAsia="fr-FR"/>
              </w:rPr>
              <w:pPrChange w:id="13995" w:author="Houyem Rais" w:date="2024-02-22T15:03:00Z">
                <w:pPr>
                  <w:widowControl/>
                  <w:autoSpaceDE/>
                  <w:autoSpaceDN/>
                  <w:spacing w:before="0" w:after="0" w:line="240" w:lineRule="auto"/>
                  <w:jc w:val="left"/>
                </w:pPr>
              </w:pPrChange>
            </w:pPr>
            <w:del w:id="13996" w:author="Houyem Rais" w:date="2024-02-22T15:03:00Z">
              <w:r w:rsidRPr="00007B3E" w:rsidDel="00CB2812">
                <w:rPr>
                  <w:rFonts w:cs="Calibri"/>
                  <w:color w:val="000000"/>
                  <w:sz w:val="18"/>
                  <w:szCs w:val="18"/>
                  <w:lang w:eastAsia="fr-FR"/>
                </w:rPr>
                <w:delText> </w:delText>
              </w:r>
            </w:del>
          </w:p>
        </w:tc>
        <w:tc>
          <w:tcPr>
            <w:tcW w:w="1450" w:type="pct"/>
            <w:tcBorders>
              <w:top w:val="nil"/>
              <w:left w:val="nil"/>
              <w:bottom w:val="single" w:sz="4" w:space="0" w:color="auto"/>
              <w:right w:val="single" w:sz="4" w:space="0" w:color="auto"/>
            </w:tcBorders>
            <w:shd w:val="clear" w:color="auto" w:fill="auto"/>
            <w:noWrap/>
            <w:hideMark/>
          </w:tcPr>
          <w:p w14:paraId="1D9A644B" w14:textId="1B6C3BA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3997" w:author="Houyem Rais" w:date="2024-02-22T15:03:00Z"/>
                <w:rFonts w:cs="Calibri"/>
                <w:b/>
                <w:bCs/>
                <w:i/>
                <w:iCs/>
                <w:sz w:val="18"/>
                <w:szCs w:val="18"/>
                <w:lang w:eastAsia="fr-FR"/>
              </w:rPr>
              <w:pPrChange w:id="13998" w:author="Houyem Rais" w:date="2024-02-22T15:03:00Z">
                <w:pPr>
                  <w:widowControl/>
                  <w:autoSpaceDE/>
                  <w:autoSpaceDN/>
                  <w:spacing w:before="0" w:after="0" w:line="240" w:lineRule="auto"/>
                  <w:jc w:val="right"/>
                </w:pPr>
              </w:pPrChange>
            </w:pPr>
            <w:del w:id="13999" w:author="Houyem Rais" w:date="2024-02-22T15:03:00Z">
              <w:r w:rsidRPr="00007B3E" w:rsidDel="00CB2812">
                <w:rPr>
                  <w:rFonts w:cs="Calibri"/>
                  <w:b/>
                  <w:bCs/>
                  <w:i/>
                  <w:iCs/>
                  <w:sz w:val="18"/>
                  <w:szCs w:val="18"/>
                  <w:lang w:eastAsia="fr-FR"/>
                </w:rPr>
                <w:delText>Sous-total poste 800 :</w:delText>
              </w:r>
            </w:del>
          </w:p>
        </w:tc>
        <w:tc>
          <w:tcPr>
            <w:tcW w:w="234" w:type="pct"/>
            <w:tcBorders>
              <w:top w:val="nil"/>
              <w:left w:val="nil"/>
              <w:bottom w:val="single" w:sz="4" w:space="0" w:color="auto"/>
              <w:right w:val="single" w:sz="4" w:space="0" w:color="auto"/>
            </w:tcBorders>
            <w:shd w:val="clear" w:color="auto" w:fill="auto"/>
            <w:noWrap/>
            <w:hideMark/>
          </w:tcPr>
          <w:p w14:paraId="47065937" w14:textId="27D53B8D"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00" w:author="Houyem Rais" w:date="2024-02-22T15:03:00Z"/>
                <w:rFonts w:cs="Calibri"/>
                <w:color w:val="000000"/>
                <w:sz w:val="18"/>
                <w:szCs w:val="18"/>
                <w:lang w:eastAsia="fr-FR"/>
              </w:rPr>
              <w:pPrChange w:id="14001" w:author="Houyem Rais" w:date="2024-02-22T15:03:00Z">
                <w:pPr>
                  <w:widowControl/>
                  <w:autoSpaceDE/>
                  <w:autoSpaceDN/>
                  <w:spacing w:before="0" w:after="0" w:line="240" w:lineRule="auto"/>
                  <w:jc w:val="left"/>
                </w:pPr>
              </w:pPrChange>
            </w:pPr>
            <w:del w:id="14002" w:author="Houyem Rais" w:date="2024-02-22T15:03:00Z">
              <w:r w:rsidRPr="00007B3E" w:rsidDel="00CB2812">
                <w:rPr>
                  <w:rFonts w:cs="Calibri"/>
                  <w:color w:val="000000"/>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59996B82" w14:textId="373115AE"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03" w:author="Houyem Rais" w:date="2024-02-22T15:03:00Z"/>
                <w:rFonts w:cs="Calibri"/>
                <w:color w:val="000000"/>
                <w:sz w:val="18"/>
                <w:szCs w:val="18"/>
                <w:lang w:eastAsia="fr-FR"/>
              </w:rPr>
              <w:pPrChange w:id="14004" w:author="Houyem Rais" w:date="2024-02-22T15:03:00Z">
                <w:pPr>
                  <w:widowControl/>
                  <w:autoSpaceDE/>
                  <w:autoSpaceDN/>
                  <w:spacing w:before="0" w:after="0" w:line="240" w:lineRule="auto"/>
                  <w:jc w:val="center"/>
                </w:pPr>
              </w:pPrChange>
            </w:pPr>
            <w:del w:id="14005"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6DBE382F" w14:textId="790181B5"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06" w:author="Houyem Rais" w:date="2024-02-22T15:03:00Z"/>
                <w:rFonts w:cs="Calibri"/>
                <w:sz w:val="18"/>
                <w:szCs w:val="18"/>
                <w:lang w:eastAsia="fr-FR"/>
              </w:rPr>
              <w:pPrChange w:id="14007" w:author="Houyem Rais" w:date="2024-02-22T15:03:00Z">
                <w:pPr>
                  <w:widowControl/>
                  <w:autoSpaceDE/>
                  <w:autoSpaceDN/>
                  <w:spacing w:before="0" w:after="0" w:line="240" w:lineRule="auto"/>
                  <w:jc w:val="right"/>
                </w:pPr>
              </w:pPrChange>
            </w:pPr>
            <w:del w:id="14008" w:author="Houyem Rais" w:date="2024-02-22T15:03:00Z">
              <w:r w:rsidRPr="00007B3E" w:rsidDel="00CB2812">
                <w:rPr>
                  <w:rFonts w:cs="Calibri"/>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357E5ABC" w14:textId="48C4AC0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09" w:author="Houyem Rais" w:date="2024-02-22T15:03:00Z"/>
                <w:rFonts w:cs="Calibri"/>
                <w:color w:val="000000"/>
                <w:sz w:val="18"/>
                <w:szCs w:val="18"/>
                <w:lang w:eastAsia="fr-FR"/>
              </w:rPr>
              <w:pPrChange w:id="14010" w:author="Houyem Rais" w:date="2024-02-22T15:03:00Z">
                <w:pPr>
                  <w:widowControl/>
                  <w:autoSpaceDE/>
                  <w:autoSpaceDN/>
                  <w:spacing w:before="0" w:after="0" w:line="240" w:lineRule="auto"/>
                  <w:jc w:val="left"/>
                </w:pPr>
              </w:pPrChange>
            </w:pPr>
            <w:del w:id="14011" w:author="Houyem Rais" w:date="2024-02-22T15:03:00Z">
              <w:r w:rsidRPr="00007B3E" w:rsidDel="00CB2812">
                <w:rPr>
                  <w:rFonts w:cs="Calibri"/>
                  <w:color w:val="000000"/>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4B6BBB48" w14:textId="2B9B99C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12" w:author="Houyem Rais" w:date="2024-02-22T15:03:00Z"/>
                <w:rFonts w:cs="Calibri"/>
                <w:b/>
                <w:bCs/>
                <w:sz w:val="18"/>
                <w:szCs w:val="18"/>
                <w:lang w:eastAsia="fr-FR"/>
              </w:rPr>
              <w:pPrChange w:id="14013" w:author="Houyem Rais" w:date="2024-02-22T15:03:00Z">
                <w:pPr>
                  <w:widowControl/>
                  <w:autoSpaceDE/>
                  <w:autoSpaceDN/>
                  <w:spacing w:before="0" w:after="0" w:line="240" w:lineRule="auto"/>
                  <w:jc w:val="right"/>
                </w:pPr>
              </w:pPrChange>
            </w:pPr>
            <w:del w:id="14014" w:author="Houyem Rais" w:date="2024-02-22T15:03:00Z">
              <w:r w:rsidRPr="00007B3E" w:rsidDel="00CB2812">
                <w:rPr>
                  <w:rFonts w:cs="Calibri"/>
                  <w:b/>
                  <w:bCs/>
                  <w:sz w:val="18"/>
                  <w:szCs w:val="18"/>
                  <w:lang w:eastAsia="fr-FR"/>
                </w:rPr>
                <w:delText>28 799 727</w:delText>
              </w:r>
            </w:del>
          </w:p>
        </w:tc>
      </w:tr>
      <w:tr w:rsidR="00244D6F" w:rsidRPr="00007B3E" w:rsidDel="00CB2812" w14:paraId="258028BE" w14:textId="1E9B9672" w:rsidTr="005259CD">
        <w:trPr>
          <w:trHeight w:val="194"/>
          <w:del w:id="14015" w:author="Houyem Rais" w:date="2024-02-22T15:03:00Z"/>
        </w:trPr>
        <w:tc>
          <w:tcPr>
            <w:tcW w:w="1842"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6A8154DF" w14:textId="64BBF34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16" w:author="Houyem Rais" w:date="2024-02-22T15:03:00Z"/>
                <w:rFonts w:cs="Calibri"/>
                <w:b/>
                <w:bCs/>
                <w:i/>
                <w:iCs/>
                <w:sz w:val="18"/>
                <w:szCs w:val="18"/>
                <w:lang w:eastAsia="fr-FR"/>
              </w:rPr>
              <w:pPrChange w:id="14017" w:author="Houyem Rais" w:date="2024-02-22T15:03:00Z">
                <w:pPr>
                  <w:widowControl/>
                  <w:autoSpaceDE/>
                  <w:autoSpaceDN/>
                  <w:spacing w:before="0" w:after="0" w:line="240" w:lineRule="auto"/>
                  <w:jc w:val="right"/>
                </w:pPr>
              </w:pPrChange>
            </w:pPr>
            <w:del w:id="14018" w:author="Houyem Rais" w:date="2024-02-22T15:03:00Z">
              <w:r w:rsidRPr="00007B3E" w:rsidDel="00CB2812">
                <w:rPr>
                  <w:rFonts w:cs="Calibri"/>
                  <w:b/>
                  <w:bCs/>
                  <w:i/>
                  <w:iCs/>
                  <w:sz w:val="18"/>
                  <w:szCs w:val="18"/>
                  <w:lang w:eastAsia="fr-FR"/>
                </w:rPr>
                <w:delText xml:space="preserve">Coût d'investissement Total </w:delText>
              </w:r>
            </w:del>
          </w:p>
        </w:tc>
        <w:tc>
          <w:tcPr>
            <w:tcW w:w="234" w:type="pct"/>
            <w:tcBorders>
              <w:top w:val="nil"/>
              <w:left w:val="nil"/>
              <w:bottom w:val="single" w:sz="4" w:space="0" w:color="auto"/>
              <w:right w:val="single" w:sz="4" w:space="0" w:color="auto"/>
            </w:tcBorders>
            <w:shd w:val="clear" w:color="auto" w:fill="auto"/>
            <w:noWrap/>
            <w:hideMark/>
          </w:tcPr>
          <w:p w14:paraId="7EA1EDA3" w14:textId="137CABD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19" w:author="Houyem Rais" w:date="2024-02-22T15:03:00Z"/>
                <w:rFonts w:cs="Calibri"/>
                <w:sz w:val="18"/>
                <w:szCs w:val="18"/>
                <w:lang w:eastAsia="fr-FR"/>
              </w:rPr>
              <w:pPrChange w:id="14020" w:author="Houyem Rais" w:date="2024-02-22T15:03:00Z">
                <w:pPr>
                  <w:widowControl/>
                  <w:autoSpaceDE/>
                  <w:autoSpaceDN/>
                  <w:spacing w:before="0" w:after="0" w:line="240" w:lineRule="auto"/>
                  <w:jc w:val="center"/>
                </w:pPr>
              </w:pPrChange>
            </w:pPr>
            <w:del w:id="14021"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2526855F" w14:textId="7A61D1B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22" w:author="Houyem Rais" w:date="2024-02-22T15:03:00Z"/>
                <w:rFonts w:cs="Calibri"/>
                <w:color w:val="000000"/>
                <w:sz w:val="18"/>
                <w:szCs w:val="18"/>
                <w:lang w:eastAsia="fr-FR"/>
              </w:rPr>
              <w:pPrChange w:id="14023" w:author="Houyem Rais" w:date="2024-02-22T15:03:00Z">
                <w:pPr>
                  <w:widowControl/>
                  <w:autoSpaceDE/>
                  <w:autoSpaceDN/>
                  <w:spacing w:before="0" w:after="0" w:line="240" w:lineRule="auto"/>
                  <w:jc w:val="center"/>
                </w:pPr>
              </w:pPrChange>
            </w:pPr>
            <w:del w:id="14024"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51D74A6D" w14:textId="1299B7B3"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25" w:author="Houyem Rais" w:date="2024-02-22T15:03:00Z"/>
                <w:rFonts w:cs="Calibri"/>
                <w:color w:val="000000"/>
                <w:sz w:val="18"/>
                <w:szCs w:val="18"/>
                <w:lang w:eastAsia="fr-FR"/>
              </w:rPr>
              <w:pPrChange w:id="14026" w:author="Houyem Rais" w:date="2024-02-22T15:03:00Z">
                <w:pPr>
                  <w:widowControl/>
                  <w:autoSpaceDE/>
                  <w:autoSpaceDN/>
                  <w:spacing w:before="0" w:after="0" w:line="240" w:lineRule="auto"/>
                  <w:jc w:val="left"/>
                </w:pPr>
              </w:pPrChange>
            </w:pPr>
            <w:del w:id="14027"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4B4F2B49" w14:textId="79533F31"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28" w:author="Houyem Rais" w:date="2024-02-22T15:03:00Z"/>
                <w:rFonts w:cs="Calibri"/>
                <w:color w:val="000000"/>
                <w:sz w:val="18"/>
                <w:szCs w:val="18"/>
                <w:lang w:eastAsia="fr-FR"/>
              </w:rPr>
              <w:pPrChange w:id="14029" w:author="Houyem Rais" w:date="2024-02-22T15:03:00Z">
                <w:pPr>
                  <w:widowControl/>
                  <w:autoSpaceDE/>
                  <w:autoSpaceDN/>
                  <w:spacing w:before="0" w:after="0" w:line="240" w:lineRule="auto"/>
                  <w:jc w:val="left"/>
                </w:pPr>
              </w:pPrChange>
            </w:pPr>
            <w:del w:id="14030" w:author="Houyem Rais" w:date="2024-02-22T15:03:00Z">
              <w:r w:rsidRPr="00007B3E" w:rsidDel="00CB2812">
                <w:rPr>
                  <w:rFonts w:cs="Calibri"/>
                  <w:color w:val="000000"/>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373C7ABE" w14:textId="2E3E1440"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31" w:author="Houyem Rais" w:date="2024-02-22T15:03:00Z"/>
                <w:rFonts w:cs="Calibri"/>
                <w:b/>
                <w:bCs/>
                <w:color w:val="C00000"/>
                <w:sz w:val="18"/>
                <w:szCs w:val="18"/>
                <w:lang w:eastAsia="fr-FR"/>
              </w:rPr>
              <w:pPrChange w:id="14032" w:author="Houyem Rais" w:date="2024-02-22T15:03:00Z">
                <w:pPr>
                  <w:widowControl/>
                  <w:autoSpaceDE/>
                  <w:autoSpaceDN/>
                  <w:spacing w:before="0" w:after="0" w:line="240" w:lineRule="auto"/>
                  <w:jc w:val="right"/>
                </w:pPr>
              </w:pPrChange>
            </w:pPr>
            <w:del w:id="14033" w:author="Houyem Rais" w:date="2024-02-22T15:03:00Z">
              <w:r w:rsidRPr="00007B3E" w:rsidDel="00CB2812">
                <w:rPr>
                  <w:rFonts w:cs="Calibri"/>
                  <w:b/>
                  <w:bCs/>
                  <w:color w:val="C00000"/>
                  <w:sz w:val="18"/>
                  <w:szCs w:val="18"/>
                  <w:lang w:eastAsia="fr-FR"/>
                </w:rPr>
                <w:delText>493 830 527</w:delText>
              </w:r>
            </w:del>
          </w:p>
        </w:tc>
      </w:tr>
      <w:tr w:rsidR="00244D6F" w:rsidRPr="00007B3E" w:rsidDel="00CB2812" w14:paraId="2A1F6CFD" w14:textId="18ADAF88" w:rsidTr="005259CD">
        <w:trPr>
          <w:trHeight w:val="194"/>
          <w:del w:id="14034" w:author="Houyem Rais" w:date="2024-02-22T15:03:00Z"/>
        </w:trPr>
        <w:tc>
          <w:tcPr>
            <w:tcW w:w="1842"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40A7D970" w14:textId="337189A7"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35" w:author="Houyem Rais" w:date="2024-02-22T15:03:00Z"/>
                <w:rFonts w:cs="Calibri"/>
                <w:b/>
                <w:bCs/>
                <w:i/>
                <w:iCs/>
                <w:sz w:val="18"/>
                <w:szCs w:val="18"/>
                <w:lang w:eastAsia="fr-FR"/>
              </w:rPr>
              <w:pPrChange w:id="14036" w:author="Houyem Rais" w:date="2024-02-22T15:03:00Z">
                <w:pPr>
                  <w:widowControl/>
                  <w:autoSpaceDE/>
                  <w:autoSpaceDN/>
                  <w:spacing w:before="0" w:after="0" w:line="240" w:lineRule="auto"/>
                  <w:jc w:val="right"/>
                </w:pPr>
              </w:pPrChange>
            </w:pPr>
            <w:del w:id="14037" w:author="Houyem Rais" w:date="2024-02-22T15:03:00Z">
              <w:r w:rsidRPr="00007B3E" w:rsidDel="00CB2812">
                <w:rPr>
                  <w:rFonts w:cs="Calibri"/>
                  <w:b/>
                  <w:bCs/>
                  <w:i/>
                  <w:iCs/>
                  <w:sz w:val="18"/>
                  <w:szCs w:val="18"/>
                  <w:lang w:eastAsia="fr-FR"/>
                </w:rPr>
                <w:delText>Coût au kilomètre</w:delText>
              </w:r>
            </w:del>
          </w:p>
        </w:tc>
        <w:tc>
          <w:tcPr>
            <w:tcW w:w="234" w:type="pct"/>
            <w:tcBorders>
              <w:top w:val="nil"/>
              <w:left w:val="nil"/>
              <w:bottom w:val="single" w:sz="4" w:space="0" w:color="auto"/>
              <w:right w:val="single" w:sz="4" w:space="0" w:color="auto"/>
            </w:tcBorders>
            <w:shd w:val="clear" w:color="auto" w:fill="auto"/>
            <w:noWrap/>
            <w:hideMark/>
          </w:tcPr>
          <w:p w14:paraId="024D846B" w14:textId="02B7518F"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38" w:author="Houyem Rais" w:date="2024-02-22T15:03:00Z"/>
                <w:rFonts w:cs="Calibri"/>
                <w:sz w:val="18"/>
                <w:szCs w:val="18"/>
                <w:lang w:eastAsia="fr-FR"/>
              </w:rPr>
              <w:pPrChange w:id="14039" w:author="Houyem Rais" w:date="2024-02-22T15:03:00Z">
                <w:pPr>
                  <w:widowControl/>
                  <w:autoSpaceDE/>
                  <w:autoSpaceDN/>
                  <w:spacing w:before="0" w:after="0" w:line="240" w:lineRule="auto"/>
                  <w:jc w:val="center"/>
                </w:pPr>
              </w:pPrChange>
            </w:pPr>
            <w:del w:id="14040" w:author="Houyem Rais" w:date="2024-02-22T15:03:00Z">
              <w:r w:rsidRPr="00007B3E" w:rsidDel="00CB2812">
                <w:rPr>
                  <w:rFonts w:cs="Calibri"/>
                  <w:sz w:val="18"/>
                  <w:szCs w:val="18"/>
                  <w:lang w:eastAsia="fr-FR"/>
                </w:rPr>
                <w:delText> </w:delText>
              </w:r>
            </w:del>
          </w:p>
        </w:tc>
        <w:tc>
          <w:tcPr>
            <w:tcW w:w="464" w:type="pct"/>
            <w:tcBorders>
              <w:top w:val="nil"/>
              <w:left w:val="nil"/>
              <w:bottom w:val="single" w:sz="4" w:space="0" w:color="auto"/>
              <w:right w:val="single" w:sz="4" w:space="0" w:color="auto"/>
            </w:tcBorders>
            <w:shd w:val="clear" w:color="auto" w:fill="auto"/>
            <w:noWrap/>
            <w:hideMark/>
          </w:tcPr>
          <w:p w14:paraId="72DDB178" w14:textId="70F66852"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41" w:author="Houyem Rais" w:date="2024-02-22T15:03:00Z"/>
                <w:rFonts w:cs="Calibri"/>
                <w:color w:val="000000"/>
                <w:sz w:val="18"/>
                <w:szCs w:val="18"/>
                <w:lang w:eastAsia="fr-FR"/>
              </w:rPr>
              <w:pPrChange w:id="14042" w:author="Houyem Rais" w:date="2024-02-22T15:03:00Z">
                <w:pPr>
                  <w:widowControl/>
                  <w:autoSpaceDE/>
                  <w:autoSpaceDN/>
                  <w:spacing w:before="0" w:after="0" w:line="240" w:lineRule="auto"/>
                  <w:jc w:val="center"/>
                </w:pPr>
              </w:pPrChange>
            </w:pPr>
            <w:del w:id="14043" w:author="Houyem Rais" w:date="2024-02-22T15:03:00Z">
              <w:r w:rsidRPr="00007B3E" w:rsidDel="00CB2812">
                <w:rPr>
                  <w:rFonts w:cs="Calibri"/>
                  <w:color w:val="000000"/>
                  <w:sz w:val="18"/>
                  <w:szCs w:val="18"/>
                  <w:lang w:eastAsia="fr-FR"/>
                </w:rPr>
                <w:delText> </w:delText>
              </w:r>
            </w:del>
          </w:p>
        </w:tc>
        <w:tc>
          <w:tcPr>
            <w:tcW w:w="772" w:type="pct"/>
            <w:tcBorders>
              <w:top w:val="nil"/>
              <w:left w:val="nil"/>
              <w:bottom w:val="single" w:sz="4" w:space="0" w:color="auto"/>
              <w:right w:val="single" w:sz="4" w:space="0" w:color="auto"/>
            </w:tcBorders>
            <w:shd w:val="clear" w:color="auto" w:fill="auto"/>
            <w:noWrap/>
            <w:hideMark/>
          </w:tcPr>
          <w:p w14:paraId="3DEE3611" w14:textId="63C96506"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44" w:author="Houyem Rais" w:date="2024-02-22T15:03:00Z"/>
                <w:rFonts w:cs="Calibri"/>
                <w:color w:val="000000"/>
                <w:sz w:val="18"/>
                <w:szCs w:val="18"/>
                <w:lang w:eastAsia="fr-FR"/>
              </w:rPr>
              <w:pPrChange w:id="14045" w:author="Houyem Rais" w:date="2024-02-22T15:03:00Z">
                <w:pPr>
                  <w:widowControl/>
                  <w:autoSpaceDE/>
                  <w:autoSpaceDN/>
                  <w:spacing w:before="0" w:after="0" w:line="240" w:lineRule="auto"/>
                  <w:jc w:val="left"/>
                </w:pPr>
              </w:pPrChange>
            </w:pPr>
            <w:del w:id="14046" w:author="Houyem Rais" w:date="2024-02-22T15:03:00Z">
              <w:r w:rsidRPr="00007B3E" w:rsidDel="00CB2812">
                <w:rPr>
                  <w:rFonts w:cs="Calibri"/>
                  <w:color w:val="000000"/>
                  <w:sz w:val="18"/>
                  <w:szCs w:val="18"/>
                  <w:lang w:eastAsia="fr-FR"/>
                </w:rPr>
                <w:delText> </w:delText>
              </w:r>
            </w:del>
          </w:p>
        </w:tc>
        <w:tc>
          <w:tcPr>
            <w:tcW w:w="694" w:type="pct"/>
            <w:tcBorders>
              <w:top w:val="nil"/>
              <w:left w:val="nil"/>
              <w:bottom w:val="single" w:sz="4" w:space="0" w:color="auto"/>
              <w:right w:val="single" w:sz="4" w:space="0" w:color="auto"/>
            </w:tcBorders>
            <w:shd w:val="clear" w:color="auto" w:fill="auto"/>
            <w:noWrap/>
            <w:hideMark/>
          </w:tcPr>
          <w:p w14:paraId="769D031D" w14:textId="5E1534CA"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47" w:author="Houyem Rais" w:date="2024-02-22T15:03:00Z"/>
                <w:rFonts w:cs="Calibri"/>
                <w:color w:val="000000"/>
                <w:sz w:val="18"/>
                <w:szCs w:val="18"/>
                <w:lang w:eastAsia="fr-FR"/>
              </w:rPr>
              <w:pPrChange w:id="14048" w:author="Houyem Rais" w:date="2024-02-22T15:03:00Z">
                <w:pPr>
                  <w:widowControl/>
                  <w:autoSpaceDE/>
                  <w:autoSpaceDN/>
                  <w:spacing w:before="0" w:after="0" w:line="240" w:lineRule="auto"/>
                  <w:jc w:val="left"/>
                </w:pPr>
              </w:pPrChange>
            </w:pPr>
            <w:del w:id="14049" w:author="Houyem Rais" w:date="2024-02-22T15:03:00Z">
              <w:r w:rsidRPr="00007B3E" w:rsidDel="00CB2812">
                <w:rPr>
                  <w:rFonts w:cs="Calibri"/>
                  <w:color w:val="000000"/>
                  <w:sz w:val="18"/>
                  <w:szCs w:val="18"/>
                  <w:lang w:eastAsia="fr-FR"/>
                </w:rPr>
                <w:delText> </w:delText>
              </w:r>
            </w:del>
          </w:p>
        </w:tc>
        <w:tc>
          <w:tcPr>
            <w:tcW w:w="994" w:type="pct"/>
            <w:tcBorders>
              <w:top w:val="nil"/>
              <w:left w:val="nil"/>
              <w:bottom w:val="single" w:sz="4" w:space="0" w:color="auto"/>
              <w:right w:val="single" w:sz="4" w:space="0" w:color="auto"/>
            </w:tcBorders>
            <w:shd w:val="clear" w:color="auto" w:fill="auto"/>
            <w:noWrap/>
            <w:hideMark/>
          </w:tcPr>
          <w:p w14:paraId="008D60AE" w14:textId="31FED7E8" w:rsidR="00244D6F" w:rsidRPr="00007B3E" w:rsidDel="00CB2812" w:rsidRDefault="00244D6F" w:rsidP="00CB2812">
            <w:pPr>
              <w:widowControl/>
              <w:numPr>
                <w:ilvl w:val="1"/>
                <w:numId w:val="1"/>
              </w:numPr>
              <w:tabs>
                <w:tab w:val="left" w:pos="2730"/>
              </w:tabs>
              <w:autoSpaceDE/>
              <w:autoSpaceDN/>
              <w:spacing w:before="240" w:after="240" w:line="240" w:lineRule="auto"/>
              <w:ind w:left="1134"/>
              <w:jc w:val="left"/>
              <w:outlineLvl w:val="2"/>
              <w:rPr>
                <w:del w:id="14050" w:author="Houyem Rais" w:date="2024-02-22T15:03:00Z"/>
                <w:rFonts w:cs="Calibri"/>
                <w:b/>
                <w:bCs/>
                <w:sz w:val="18"/>
                <w:szCs w:val="18"/>
                <w:lang w:eastAsia="fr-FR"/>
              </w:rPr>
              <w:pPrChange w:id="14051" w:author="Houyem Rais" w:date="2024-02-22T15:03:00Z">
                <w:pPr>
                  <w:widowControl/>
                  <w:autoSpaceDE/>
                  <w:autoSpaceDN/>
                  <w:spacing w:before="0" w:after="0" w:line="240" w:lineRule="auto"/>
                  <w:jc w:val="right"/>
                </w:pPr>
              </w:pPrChange>
            </w:pPr>
            <w:del w:id="14052" w:author="Houyem Rais" w:date="2024-02-22T15:03:00Z">
              <w:r w:rsidRPr="00007B3E" w:rsidDel="00CB2812">
                <w:rPr>
                  <w:rFonts w:cs="Calibri"/>
                  <w:b/>
                  <w:bCs/>
                  <w:sz w:val="18"/>
                  <w:szCs w:val="18"/>
                  <w:lang w:eastAsia="fr-FR"/>
                </w:rPr>
                <w:delText>6 863 142</w:delText>
              </w:r>
            </w:del>
          </w:p>
        </w:tc>
      </w:tr>
    </w:tbl>
    <w:p w14:paraId="7311360A" w14:textId="5A33BC7C" w:rsidR="00D651F2" w:rsidRPr="00007B3E" w:rsidDel="00CB2812" w:rsidRDefault="00D651F2" w:rsidP="00CB2812">
      <w:pPr>
        <w:tabs>
          <w:tab w:val="left" w:pos="2730"/>
        </w:tabs>
        <w:spacing w:before="240" w:after="240"/>
        <w:ind w:left="1134"/>
        <w:jc w:val="right"/>
        <w:outlineLvl w:val="2"/>
        <w:rPr>
          <w:del w:id="14053" w:author="Houyem Rais" w:date="2024-02-22T15:03:00Z"/>
        </w:rPr>
        <w:pPrChange w:id="14054" w:author="Houyem Rais" w:date="2024-02-22T15:04:00Z">
          <w:pPr/>
        </w:pPrChange>
      </w:pPr>
    </w:p>
    <w:p w14:paraId="2D15FB19" w14:textId="0DD2D736" w:rsidR="00FF05E0" w:rsidRPr="00007B3E" w:rsidDel="00CB2812" w:rsidRDefault="00FF05E0" w:rsidP="00CB2812">
      <w:pPr>
        <w:tabs>
          <w:tab w:val="left" w:pos="2730"/>
        </w:tabs>
        <w:spacing w:before="240" w:after="240"/>
        <w:ind w:left="1134"/>
        <w:jc w:val="right"/>
        <w:outlineLvl w:val="2"/>
        <w:rPr>
          <w:del w:id="14055" w:author="Houyem Rais" w:date="2024-02-22T15:03:00Z"/>
        </w:rPr>
        <w:pPrChange w:id="14056" w:author="Houyem Rais" w:date="2024-02-22T15:04:00Z">
          <w:pPr/>
        </w:pPrChange>
      </w:pPr>
    </w:p>
    <w:p w14:paraId="76E16DDB" w14:textId="76983AC6" w:rsidR="00510043" w:rsidDel="00CB2812" w:rsidRDefault="00510043" w:rsidP="00CB2812">
      <w:pPr>
        <w:widowControl/>
        <w:tabs>
          <w:tab w:val="left" w:pos="2730"/>
        </w:tabs>
        <w:autoSpaceDE/>
        <w:autoSpaceDN/>
        <w:spacing w:before="240" w:after="240" w:line="259" w:lineRule="auto"/>
        <w:ind w:left="1134"/>
        <w:jc w:val="right"/>
        <w:outlineLvl w:val="2"/>
        <w:rPr>
          <w:del w:id="14057" w:author="Houyem Rais" w:date="2024-02-22T15:03:00Z"/>
        </w:rPr>
        <w:pPrChange w:id="14058" w:author="Houyem Rais" w:date="2024-02-22T15:04:00Z">
          <w:pPr>
            <w:widowControl/>
            <w:autoSpaceDE/>
            <w:autoSpaceDN/>
            <w:spacing w:before="0" w:after="160" w:line="259" w:lineRule="auto"/>
            <w:jc w:val="left"/>
          </w:pPr>
        </w:pPrChange>
      </w:pPr>
      <w:del w:id="14059" w:author="Houyem Rais" w:date="2024-02-22T15:03:00Z">
        <w:r w:rsidDel="00CB2812">
          <w:br w:type="page"/>
        </w:r>
      </w:del>
    </w:p>
    <w:p w14:paraId="029684D6" w14:textId="77777777" w:rsidR="00FF05E0" w:rsidRPr="00007B3E" w:rsidRDefault="00FF05E0" w:rsidP="00CB2812">
      <w:pPr>
        <w:tabs>
          <w:tab w:val="left" w:pos="2730"/>
        </w:tabs>
        <w:spacing w:before="240" w:after="240"/>
        <w:ind w:left="1134"/>
        <w:jc w:val="right"/>
        <w:outlineLvl w:val="2"/>
        <w:pPrChange w:id="14060" w:author="Houyem Rais" w:date="2024-02-22T15:04:00Z">
          <w:pPr/>
        </w:pPrChange>
      </w:pPr>
    </w:p>
    <w:sectPr w:rsidR="00FF05E0" w:rsidRPr="00007B3E" w:rsidSect="00CB2812">
      <w:pgSz w:w="11906" w:h="16838"/>
      <w:pgMar w:top="1417" w:right="1417" w:bottom="993" w:left="1417" w:header="708" w:footer="0" w:gutter="0"/>
      <w:cols w:space="708"/>
      <w:docGrid w:linePitch="360"/>
      <w:sectPrChange w:id="14061" w:author="Houyem Rais" w:date="2024-02-22T15:03:00Z">
        <w:sectPr w:rsidR="00FF05E0" w:rsidRPr="00007B3E" w:rsidSect="00CB2812">
          <w:pgMar w:top="1417" w:right="1417" w:bottom="1417" w:left="1417" w:header="708" w:footer="708"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A91B6" w14:textId="77777777" w:rsidR="0078429E" w:rsidRDefault="0078429E" w:rsidP="00A724BF">
      <w:pPr>
        <w:spacing w:before="0" w:after="0" w:line="240" w:lineRule="auto"/>
      </w:pPr>
      <w:r>
        <w:separator/>
      </w:r>
    </w:p>
  </w:endnote>
  <w:endnote w:type="continuationSeparator" w:id="0">
    <w:p w14:paraId="2438AC17" w14:textId="77777777" w:rsidR="0078429E" w:rsidRDefault="0078429E" w:rsidP="00A724BF">
      <w:pPr>
        <w:spacing w:before="0" w:after="0" w:line="240" w:lineRule="auto"/>
      </w:pPr>
      <w:r>
        <w:continuationSeparator/>
      </w:r>
    </w:p>
  </w:endnote>
  <w:endnote w:type="continuationNotice" w:id="1">
    <w:p w14:paraId="73563F47" w14:textId="77777777" w:rsidR="0078429E" w:rsidRDefault="0078429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24960"/>
      <w:docPartObj>
        <w:docPartGallery w:val="Page Numbers (Bottom of Page)"/>
        <w:docPartUnique/>
      </w:docPartObj>
    </w:sdtPr>
    <w:sdtEndPr>
      <w:rPr>
        <w:noProof/>
      </w:rPr>
    </w:sdtEndPr>
    <w:sdtContent>
      <w:p w14:paraId="7C6BCC40" w14:textId="468D7B7E" w:rsidR="00925B83" w:rsidRPr="00A27006" w:rsidRDefault="00925B83" w:rsidP="00925B83">
        <w:pPr>
          <w:spacing w:after="0" w:line="240" w:lineRule="auto"/>
          <w:rPr>
            <w:sz w:val="16"/>
            <w:szCs w:val="16"/>
          </w:rPr>
        </w:pPr>
        <w:r w:rsidRPr="00A27006">
          <w:rPr>
            <w:sz w:val="16"/>
            <w:szCs w:val="16"/>
          </w:rPr>
          <w:t>ETUDE D’AVANT-PROJET DETAILLE (APD) ET ELABORATION DU DOSSIER DE CONSULTATION DES ENTREPRISES (DCE) RELATIVE AU RETABLISSEMENT DE LA LIAISON FERROVIAIRE KALAA SGHIRA – KAIROUAN (BARREAU EST)</w:t>
        </w:r>
      </w:p>
      <w:p w14:paraId="4E87B6F9" w14:textId="06CB19E7" w:rsidR="00925B83" w:rsidRPr="00A27006" w:rsidRDefault="00925B83" w:rsidP="00925B83">
        <w:pPr>
          <w:spacing w:after="0" w:line="240" w:lineRule="auto"/>
          <w:rPr>
            <w:sz w:val="16"/>
            <w:szCs w:val="16"/>
          </w:rPr>
        </w:pPr>
        <w:r w:rsidRPr="00A27006">
          <w:rPr>
            <w:sz w:val="16"/>
            <w:szCs w:val="16"/>
          </w:rPr>
          <w:t xml:space="preserve">RAPPORT </w:t>
        </w:r>
        <w:r>
          <w:rPr>
            <w:sz w:val="16"/>
            <w:szCs w:val="16"/>
          </w:rPr>
          <w:t>DE FACTIBILITE ECONOMIQUE</w:t>
        </w:r>
        <w:r w:rsidR="00B76E50" w:rsidRPr="00B76E50">
          <w:rPr>
            <w:sz w:val="16"/>
            <w:szCs w:val="16"/>
          </w:rPr>
          <w:t xml:space="preserve"> </w:t>
        </w:r>
        <w:r w:rsidR="00B76E50">
          <w:rPr>
            <w:sz w:val="16"/>
            <w:szCs w:val="16"/>
          </w:rPr>
          <w:t>ET FINANCIERE</w:t>
        </w:r>
      </w:p>
      <w:p w14:paraId="56CFF541" w14:textId="145C478F" w:rsidR="00C3368B" w:rsidRPr="00925B83" w:rsidRDefault="00925B83" w:rsidP="00925B83">
        <w:pPr>
          <w:jc w:val="right"/>
        </w:pPr>
        <w:r>
          <w:fldChar w:fldCharType="begin"/>
        </w:r>
        <w:r>
          <w:instrText xml:space="preserve"> PAGE   \* MERGEFORMAT </w:instrText>
        </w:r>
        <w:r>
          <w:fldChar w:fldCharType="separate"/>
        </w:r>
        <w: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210708"/>
      <w:docPartObj>
        <w:docPartGallery w:val="Page Numbers (Bottom of Page)"/>
        <w:docPartUnique/>
      </w:docPartObj>
    </w:sdtPr>
    <w:sdtEndPr>
      <w:rPr>
        <w:noProof/>
      </w:rPr>
    </w:sdtEndPr>
    <w:sdtContent>
      <w:p w14:paraId="5D440693" w14:textId="7C261288" w:rsidR="00925B83" w:rsidRPr="00A27006" w:rsidRDefault="00925B83" w:rsidP="00925B83">
        <w:pPr>
          <w:spacing w:after="0" w:line="240" w:lineRule="auto"/>
          <w:rPr>
            <w:sz w:val="16"/>
            <w:szCs w:val="16"/>
          </w:rPr>
        </w:pPr>
        <w:r w:rsidRPr="00A27006">
          <w:rPr>
            <w:sz w:val="16"/>
            <w:szCs w:val="16"/>
          </w:rPr>
          <w:t>ETUDE D’AVANT-PROJET DETAILLE (APD) ET ELABORATION DU DOSSIER DE CONSULTATION DES ENTREPRISES (DCE) RELATIVE AU RETABLISSEMENT DE LA LIAISON FERROVIAIRE KALAA SGHIRA – KAIROUAN (BARREAU EST)</w:t>
        </w:r>
      </w:p>
      <w:p w14:paraId="15BD1204" w14:textId="4FA8B425" w:rsidR="00925B83" w:rsidRPr="00A27006" w:rsidRDefault="00925B83" w:rsidP="00925B83">
        <w:pPr>
          <w:spacing w:after="0" w:line="240" w:lineRule="auto"/>
          <w:rPr>
            <w:sz w:val="16"/>
            <w:szCs w:val="16"/>
          </w:rPr>
        </w:pPr>
        <w:r w:rsidRPr="00A27006">
          <w:rPr>
            <w:sz w:val="16"/>
            <w:szCs w:val="16"/>
          </w:rPr>
          <w:t xml:space="preserve">RAPPORT </w:t>
        </w:r>
        <w:r>
          <w:rPr>
            <w:sz w:val="16"/>
            <w:szCs w:val="16"/>
          </w:rPr>
          <w:t>DE FACTIBILITE ECONOMIQUE</w:t>
        </w:r>
        <w:r w:rsidR="00750536">
          <w:rPr>
            <w:sz w:val="16"/>
            <w:szCs w:val="16"/>
          </w:rPr>
          <w:t xml:space="preserve"> ET FINANCIERE</w:t>
        </w:r>
      </w:p>
      <w:p w14:paraId="1168EA6A" w14:textId="77777777" w:rsidR="00925B83" w:rsidRDefault="00925B83" w:rsidP="00925B83">
        <w:pPr>
          <w:jc w:val="right"/>
        </w:pPr>
        <w:r>
          <w:fldChar w:fldCharType="begin"/>
        </w:r>
        <w:r>
          <w:instrText xml:space="preserve"> PAGE   \* MERGEFORMAT </w:instrText>
        </w:r>
        <w:r>
          <w:fldChar w:fldCharType="separate"/>
        </w:r>
        <w:r>
          <w:t>7</w:t>
        </w:r>
        <w:r>
          <w:rPr>
            <w:noProof/>
          </w:rPr>
          <w:fldChar w:fldCharType="end"/>
        </w:r>
      </w:p>
    </w:sdtContent>
  </w:sdt>
  <w:p w14:paraId="0BCAEBB3" w14:textId="53938437" w:rsidR="00F10BF5" w:rsidRPr="00925B83" w:rsidRDefault="00F10BF5" w:rsidP="00925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A6E21" w14:textId="77777777" w:rsidR="0078429E" w:rsidRDefault="0078429E" w:rsidP="00A724BF">
      <w:pPr>
        <w:spacing w:before="0" w:after="0" w:line="240" w:lineRule="auto"/>
      </w:pPr>
      <w:r>
        <w:separator/>
      </w:r>
    </w:p>
  </w:footnote>
  <w:footnote w:type="continuationSeparator" w:id="0">
    <w:p w14:paraId="7DFE7899" w14:textId="77777777" w:rsidR="0078429E" w:rsidRDefault="0078429E" w:rsidP="00A724BF">
      <w:pPr>
        <w:spacing w:before="0" w:after="0" w:line="240" w:lineRule="auto"/>
      </w:pPr>
      <w:r>
        <w:continuationSeparator/>
      </w:r>
    </w:p>
  </w:footnote>
  <w:footnote w:type="continuationNotice" w:id="1">
    <w:p w14:paraId="2031BD1D" w14:textId="77777777" w:rsidR="0078429E" w:rsidRDefault="0078429E">
      <w:pPr>
        <w:spacing w:before="0" w:after="0" w:line="240" w:lineRule="auto"/>
      </w:pPr>
    </w:p>
  </w:footnote>
  <w:footnote w:id="2">
    <w:p w14:paraId="67B5E17B" w14:textId="77777777" w:rsidR="001C585B" w:rsidRPr="003C3782" w:rsidRDefault="001C585B"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https://managingppp.gihub.org/case-studies/gautrain-rapid-rail-link/ </w:t>
      </w:r>
    </w:p>
    <w:p w14:paraId="26EC35FE" w14:textId="47981302" w:rsidR="001C585B" w:rsidRDefault="001C585B" w:rsidP="003C3782">
      <w:pPr>
        <w:pStyle w:val="FootnoteText"/>
        <w:spacing w:before="0" w:after="0"/>
      </w:pPr>
      <w:r w:rsidRPr="003C3782">
        <w:rPr>
          <w:sz w:val="18"/>
          <w:szCs w:val="18"/>
        </w:rPr>
        <w:t>https://gma.gautrain.co.za/Style%20Library/Branding/Doc/GMA%20Case%20Study_PPP%20Contract%20Management_S.pdf</w:t>
      </w:r>
    </w:p>
  </w:footnote>
  <w:footnote w:id="3">
    <w:p w14:paraId="499BA00B" w14:textId="77777777" w:rsidR="003C3782" w:rsidRPr="003C3782" w:rsidRDefault="001C585B"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w:t>
      </w:r>
      <w:r w:rsidR="003C3782" w:rsidRPr="003C3782">
        <w:rPr>
          <w:sz w:val="18"/>
          <w:szCs w:val="18"/>
        </w:rPr>
        <w:t xml:space="preserve">https://ppp.worldbank.org/public-private-partnership/library/case-studies-liefkenshoekspoorverbinding-liefkenshoek-rail-link  </w:t>
      </w:r>
    </w:p>
    <w:p w14:paraId="7257B09E" w14:textId="77777777" w:rsidR="003C3782" w:rsidRPr="003C3782" w:rsidRDefault="003C3782" w:rsidP="003C3782">
      <w:pPr>
        <w:pStyle w:val="FootnoteText"/>
        <w:spacing w:before="0" w:after="0"/>
        <w:rPr>
          <w:sz w:val="18"/>
          <w:szCs w:val="18"/>
        </w:rPr>
      </w:pPr>
      <w:r w:rsidRPr="003C3782">
        <w:rPr>
          <w:sz w:val="18"/>
          <w:szCs w:val="18"/>
        </w:rPr>
        <w:t xml:space="preserve">https://www.globalrailwayreview.com/article/88/the-liefkenshoek-rail-connection-ppp/   </w:t>
      </w:r>
    </w:p>
    <w:p w14:paraId="0EC14568" w14:textId="291F8972" w:rsidR="001C585B" w:rsidRDefault="003C3782" w:rsidP="003C3782">
      <w:pPr>
        <w:pStyle w:val="FootnoteText"/>
        <w:spacing w:before="0" w:after="0"/>
      </w:pPr>
      <w:r w:rsidRPr="003C3782">
        <w:rPr>
          <w:sz w:val="18"/>
          <w:szCs w:val="18"/>
        </w:rPr>
        <w:t>https://www.eib.org/en/projects/all/20060218</w:t>
      </w:r>
    </w:p>
  </w:footnote>
  <w:footnote w:id="4">
    <w:p w14:paraId="5EABB728" w14:textId="49B9FDE0" w:rsidR="003C3782" w:rsidRPr="003C3782" w:rsidRDefault="003C3782"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https://www.infrapppworld.com/update/usd365-million-contract-signed-to-upgrade-cairo-beni-suef-railway-line </w:t>
      </w:r>
    </w:p>
    <w:p w14:paraId="7C9E5B4F" w14:textId="531AC55E" w:rsidR="003C3782" w:rsidRPr="003C3782" w:rsidRDefault="003C3782" w:rsidP="003C3782">
      <w:pPr>
        <w:pStyle w:val="FootnoteText"/>
        <w:spacing w:before="0" w:after="0"/>
        <w:rPr>
          <w:sz w:val="18"/>
          <w:szCs w:val="18"/>
        </w:rPr>
      </w:pPr>
      <w:r w:rsidRPr="003C3782">
        <w:rPr>
          <w:sz w:val="18"/>
          <w:szCs w:val="18"/>
        </w:rPr>
        <w:t xml:space="preserve">https://www.eib.org/en/projects/all/20180765 </w:t>
      </w:r>
    </w:p>
    <w:p w14:paraId="59D7557B" w14:textId="75FBCCC3" w:rsidR="003C3782" w:rsidRDefault="003C3782" w:rsidP="003C3782">
      <w:pPr>
        <w:pStyle w:val="FootnoteText"/>
        <w:spacing w:before="0" w:after="0"/>
      </w:pPr>
      <w:r w:rsidRPr="003C3782">
        <w:rPr>
          <w:sz w:val="18"/>
          <w:szCs w:val="18"/>
        </w:rPr>
        <w:t xml:space="preserve">https://ewsdata.rightsindevelopment.org/projects/20180765-alexandria-abu-qir-urban-rail-project/  </w:t>
      </w:r>
    </w:p>
  </w:footnote>
  <w:footnote w:id="5">
    <w:p w14:paraId="7C1919EE" w14:textId="346AC024" w:rsidR="00485067" w:rsidRPr="00C23388" w:rsidRDefault="00485067" w:rsidP="00485067">
      <w:pPr>
        <w:pStyle w:val="FootnoteText"/>
      </w:pPr>
      <w:r>
        <w:rPr>
          <w:rStyle w:val="FootnoteReference"/>
        </w:rPr>
        <w:footnoteRef/>
      </w:r>
      <w:r w:rsidRPr="00C23388">
        <w:t xml:space="preserve"> Document</w:t>
      </w:r>
      <w:r w:rsidRPr="00A8239A">
        <w:t xml:space="preserve"> de projet</w:t>
      </w:r>
      <w:r w:rsidRPr="00C23388">
        <w:t xml:space="preserve"> </w:t>
      </w:r>
      <w:r w:rsidR="00C23388" w:rsidRPr="00A8239A">
        <w:t xml:space="preserve">- </w:t>
      </w:r>
      <w:r w:rsidRPr="00C23388">
        <w:t>Asian Infrastructure Investment Bank</w:t>
      </w:r>
      <w:r w:rsidR="00C23388" w:rsidRPr="00A8239A">
        <w:t>, Décembre 2022</w:t>
      </w:r>
    </w:p>
  </w:footnote>
  <w:footnote w:id="6">
    <w:p w14:paraId="37057875" w14:textId="31B9B9AD" w:rsidR="007B3817" w:rsidRDefault="007B3817">
      <w:pPr>
        <w:pStyle w:val="FootnoteText"/>
      </w:pPr>
      <w:r>
        <w:rPr>
          <w:rStyle w:val="FootnoteReference"/>
        </w:rPr>
        <w:footnoteRef/>
      </w:r>
      <w:r>
        <w:t xml:space="preserve"> </w:t>
      </w:r>
      <w:r w:rsidR="0079201E" w:rsidRPr="0079201E">
        <w:t>http://www.camrail.net/</w:t>
      </w:r>
    </w:p>
  </w:footnote>
  <w:footnote w:id="7">
    <w:p w14:paraId="2390F001" w14:textId="6DE9A11A" w:rsidR="003C3782" w:rsidRPr="007B3817" w:rsidRDefault="003C3782" w:rsidP="003C3782">
      <w:pPr>
        <w:pStyle w:val="FootnoteText"/>
        <w:spacing w:before="0" w:after="0"/>
        <w:rPr>
          <w:sz w:val="18"/>
          <w:szCs w:val="18"/>
        </w:rPr>
      </w:pPr>
      <w:r w:rsidRPr="003C3782">
        <w:rPr>
          <w:rStyle w:val="FootnoteReference"/>
          <w:sz w:val="18"/>
          <w:szCs w:val="18"/>
        </w:rPr>
        <w:footnoteRef/>
      </w:r>
      <w:r w:rsidRPr="007B3817">
        <w:rPr>
          <w:sz w:val="18"/>
          <w:szCs w:val="18"/>
        </w:rPr>
        <w:t xml:space="preserve"> https://www.ppiaf.org/sites/ppiaf.org/files/documents/toolkits/railways_toolkit/PDFs/RR%20Toolkit%20EN%20New%202017%2012%2027%20CASE3%20CAMRAIL.pdf  </w:t>
      </w:r>
    </w:p>
    <w:p w14:paraId="7ABFD204" w14:textId="0A5408DE" w:rsidR="003C3782" w:rsidRDefault="003C3782" w:rsidP="003C3782">
      <w:pPr>
        <w:pStyle w:val="FootnoteText"/>
        <w:spacing w:before="0" w:after="0"/>
      </w:pPr>
      <w:r w:rsidRPr="003C3782">
        <w:rPr>
          <w:sz w:val="18"/>
          <w:szCs w:val="18"/>
        </w:rPr>
        <w:t>https://issuu.com/objectif-developpement/docs/044-document-travail</w:t>
      </w:r>
    </w:p>
  </w:footnote>
  <w:footnote w:id="8">
    <w:p w14:paraId="7F072B1E" w14:textId="58AFEAA1" w:rsidR="00026E60" w:rsidRDefault="00026E60">
      <w:pPr>
        <w:pStyle w:val="FootnoteText"/>
      </w:pPr>
      <w:r>
        <w:rPr>
          <w:rStyle w:val="FootnoteReference"/>
        </w:rPr>
        <w:footnoteRef/>
      </w:r>
      <w:r>
        <w:t xml:space="preserve"> </w:t>
      </w:r>
      <w:r w:rsidR="006F3CEF" w:rsidRPr="006F3CEF">
        <w:t>https://www.investiraucameroun.com/droit/0810-11503-cameroun-le-transporteur-ferroviaire-camrail-condamne-a-verser-50-millions-fcfa-aux-ayants-droit-de-cinq-victimes-de-la-catastrophe-d-eseka</w:t>
      </w:r>
    </w:p>
  </w:footnote>
  <w:footnote w:id="9">
    <w:p w14:paraId="40317416" w14:textId="77777777" w:rsidR="00467BC9" w:rsidRPr="00351B3B" w:rsidDel="00CB2812" w:rsidRDefault="00467BC9" w:rsidP="00467BC9">
      <w:pPr>
        <w:pStyle w:val="FootnoteText"/>
        <w:rPr>
          <w:del w:id="3260" w:author="Houyem Rais" w:date="2024-02-22T15:03:00Z"/>
        </w:rPr>
      </w:pPr>
      <w:del w:id="3261" w:author="Houyem Rais" w:date="2024-02-22T15:03:00Z">
        <w:r w:rsidDel="00CB2812">
          <w:rPr>
            <w:rStyle w:val="FootnoteReference"/>
          </w:rPr>
          <w:footnoteRef/>
        </w:r>
        <w:r w:rsidDel="00CB2812">
          <w:delText xml:space="preserve"> </w:delText>
        </w:r>
        <w:r w:rsidRPr="00351B3B" w:rsidDel="00CB2812">
          <w:rPr>
            <w:rFonts w:asciiTheme="minorHAnsi" w:hAnsiTheme="minorHAnsi"/>
          </w:rPr>
          <w:delText>Guide des PPP, IGPPP (2018)</w:delText>
        </w:r>
      </w:del>
    </w:p>
  </w:footnote>
  <w:footnote w:id="10">
    <w:p w14:paraId="21CF7614" w14:textId="56A73D7A" w:rsidR="003821BF" w:rsidDel="00CB2812" w:rsidRDefault="003821BF" w:rsidP="00C00D92">
      <w:pPr>
        <w:pStyle w:val="FootnoteText"/>
        <w:spacing w:before="0" w:after="0"/>
        <w:rPr>
          <w:del w:id="3336" w:author="Houyem Rais" w:date="2024-02-22T15:03:00Z"/>
        </w:rPr>
      </w:pPr>
      <w:del w:id="3337" w:author="Houyem Rais" w:date="2024-02-22T15:03:00Z">
        <w:r w:rsidDel="00CB2812">
          <w:rPr>
            <w:rStyle w:val="FootnoteReference"/>
          </w:rPr>
          <w:footnoteRef/>
        </w:r>
        <w:r w:rsidDel="00CB2812">
          <w:delText xml:space="preserve"> </w:delText>
        </w:r>
        <w:r w:rsidRPr="003821BF" w:rsidDel="00CB2812">
          <w:delText>http://www.</w:delText>
        </w:r>
        <w:r w:rsidDel="00CB2812">
          <w:delText>sncft.com.tn</w:delText>
        </w:r>
      </w:del>
    </w:p>
  </w:footnote>
  <w:footnote w:id="11">
    <w:p w14:paraId="7877AB67" w14:textId="26889745" w:rsidR="00FF79BB" w:rsidDel="00CB2812" w:rsidRDefault="00FF79BB" w:rsidP="00334E94">
      <w:pPr>
        <w:pStyle w:val="FootnoteText"/>
        <w:rPr>
          <w:del w:id="3365" w:author="Houyem Rais" w:date="2024-02-22T15:03:00Z"/>
        </w:rPr>
      </w:pPr>
      <w:del w:id="3366" w:author="Houyem Rais" w:date="2024-02-22T15:03:00Z">
        <w:r w:rsidDel="00CB2812">
          <w:rPr>
            <w:rStyle w:val="FootnoteReference"/>
          </w:rPr>
          <w:footnoteRef/>
        </w:r>
        <w:r w:rsidDel="00CB2812">
          <w:delText xml:space="preserve"> E</w:delText>
        </w:r>
        <w:r w:rsidRPr="00FF79BB" w:rsidDel="00CB2812">
          <w:delText>tude du Plan Directeur National des Transports à l’horizon 2040</w:delText>
        </w:r>
        <w:r w:rsidDel="00CB2812">
          <w:delText xml:space="preserve"> - MINISTÈRE DU TRANSPORT (2019)</w:delText>
        </w:r>
        <w:r w:rsidR="00334E94" w:rsidDel="00CB2812">
          <w:delText xml:space="preserve"> | </w:delText>
        </w:r>
        <w:r w:rsidDel="00CB2812">
          <w:delText>Réalisée par : Egis International</w:delText>
        </w:r>
        <w:r w:rsidR="00334E94" w:rsidDel="00CB2812">
          <w:delText>/ IDEA Consult</w:delText>
        </w:r>
      </w:del>
    </w:p>
  </w:footnote>
  <w:footnote w:id="12">
    <w:p w14:paraId="20250BC3" w14:textId="77777777" w:rsidR="00E52950" w:rsidDel="00CB2812" w:rsidRDefault="00E52950" w:rsidP="00C00D92">
      <w:pPr>
        <w:pStyle w:val="FootnoteText"/>
        <w:spacing w:before="0" w:after="0"/>
        <w:rPr>
          <w:del w:id="3513" w:author="Houyem Rais" w:date="2024-02-22T15:03:00Z"/>
        </w:rPr>
      </w:pPr>
      <w:del w:id="3514" w:author="Houyem Rais" w:date="2024-02-22T15:03:00Z">
        <w:r w:rsidDel="00CB2812">
          <w:rPr>
            <w:rStyle w:val="FootnoteReference"/>
          </w:rPr>
          <w:footnoteRef/>
        </w:r>
        <w:r w:rsidDel="00CB2812">
          <w:delText xml:space="preserve"> </w:delText>
        </w:r>
        <w:r w:rsidRPr="003821BF" w:rsidDel="00CB2812">
          <w:delText>http://www.sotrafer.tn/</w:delText>
        </w:r>
      </w:del>
    </w:p>
  </w:footnote>
  <w:footnote w:id="13">
    <w:p w14:paraId="0126CE07" w14:textId="59BF14FD" w:rsidR="00016FF8" w:rsidRPr="00A8239A" w:rsidDel="00CB2812" w:rsidRDefault="00016FF8" w:rsidP="00016FF8">
      <w:pPr>
        <w:pStyle w:val="FootnoteText"/>
        <w:spacing w:before="0" w:after="0"/>
        <w:rPr>
          <w:del w:id="3682" w:author="Houyem Rais" w:date="2024-02-22T15:03:00Z"/>
          <w:sz w:val="18"/>
          <w:szCs w:val="18"/>
        </w:rPr>
      </w:pPr>
      <w:del w:id="3683" w:author="Houyem Rais" w:date="2024-02-22T15:03:00Z">
        <w:r w:rsidRPr="00A8239A" w:rsidDel="00CB2812">
          <w:rPr>
            <w:rStyle w:val="FootnoteReference"/>
            <w:sz w:val="18"/>
            <w:szCs w:val="18"/>
          </w:rPr>
          <w:footnoteRef/>
        </w:r>
        <w:r w:rsidRPr="00A8239A" w:rsidDel="00CB2812">
          <w:rPr>
            <w:sz w:val="18"/>
            <w:szCs w:val="18"/>
          </w:rPr>
          <w:delText xml:space="preserve"> https://www.cccc.com.my/ongoing-railway</w:delText>
        </w:r>
      </w:del>
    </w:p>
  </w:footnote>
  <w:footnote w:id="14">
    <w:p w14:paraId="12EA0081" w14:textId="77777777" w:rsidR="00016FF8" w:rsidRPr="00016FF8" w:rsidDel="00CB2812" w:rsidRDefault="00016FF8" w:rsidP="00016FF8">
      <w:pPr>
        <w:pStyle w:val="FootnoteText"/>
        <w:spacing w:before="0" w:after="0"/>
        <w:rPr>
          <w:del w:id="3697" w:author="Houyem Rais" w:date="2024-02-22T15:03:00Z"/>
          <w:sz w:val="18"/>
          <w:szCs w:val="18"/>
        </w:rPr>
      </w:pPr>
      <w:del w:id="3698" w:author="Houyem Rais" w:date="2024-02-22T15:03:00Z">
        <w:r w:rsidRPr="00016FF8" w:rsidDel="00CB2812">
          <w:rPr>
            <w:rStyle w:val="FootnoteReference"/>
            <w:sz w:val="18"/>
            <w:szCs w:val="18"/>
          </w:rPr>
          <w:footnoteRef/>
        </w:r>
        <w:r w:rsidRPr="00016FF8" w:rsidDel="00CB2812">
          <w:rPr>
            <w:sz w:val="18"/>
            <w:szCs w:val="18"/>
          </w:rPr>
          <w:delText xml:space="preserve"> https://www.vinci-construction-projets.com/fr/realisations/</w:delText>
        </w:r>
      </w:del>
    </w:p>
  </w:footnote>
  <w:footnote w:id="15">
    <w:p w14:paraId="3D7B3061" w14:textId="1B2FAACA" w:rsidR="008A2869" w:rsidRPr="00016FF8" w:rsidDel="00CB2812" w:rsidRDefault="008A2869" w:rsidP="00016FF8">
      <w:pPr>
        <w:pStyle w:val="FootnoteText"/>
        <w:spacing w:before="0" w:after="0"/>
        <w:rPr>
          <w:del w:id="3715" w:author="Houyem Rais" w:date="2024-02-22T15:03:00Z"/>
          <w:sz w:val="18"/>
          <w:szCs w:val="18"/>
        </w:rPr>
      </w:pPr>
      <w:del w:id="3716" w:author="Houyem Rais" w:date="2024-02-22T15:03:00Z">
        <w:r w:rsidRPr="00016FF8" w:rsidDel="00CB2812">
          <w:rPr>
            <w:rStyle w:val="FootnoteReference"/>
            <w:sz w:val="18"/>
            <w:szCs w:val="18"/>
          </w:rPr>
          <w:footnoteRef/>
        </w:r>
        <w:r w:rsidRPr="00016FF8" w:rsidDel="00CB2812">
          <w:rPr>
            <w:sz w:val="18"/>
            <w:szCs w:val="18"/>
          </w:rPr>
          <w:delText xml:space="preserve"> https://www.alstom.com/</w:delText>
        </w:r>
      </w:del>
    </w:p>
  </w:footnote>
  <w:footnote w:id="16">
    <w:p w14:paraId="0D794A6D" w14:textId="69819484" w:rsidR="008A2869" w:rsidRPr="00016FF8" w:rsidDel="00CB2812" w:rsidRDefault="008A2869" w:rsidP="00016FF8">
      <w:pPr>
        <w:pStyle w:val="FootnoteText"/>
        <w:spacing w:before="0" w:after="0"/>
        <w:rPr>
          <w:del w:id="3736" w:author="Houyem Rais" w:date="2024-02-22T15:03:00Z"/>
          <w:sz w:val="18"/>
          <w:szCs w:val="18"/>
        </w:rPr>
      </w:pPr>
      <w:del w:id="3737" w:author="Houyem Rais" w:date="2024-02-22T15:03:00Z">
        <w:r w:rsidRPr="00016FF8" w:rsidDel="00CB2812">
          <w:rPr>
            <w:rStyle w:val="FootnoteReference"/>
            <w:sz w:val="18"/>
            <w:szCs w:val="18"/>
          </w:rPr>
          <w:footnoteRef/>
        </w:r>
        <w:r w:rsidRPr="00016FF8" w:rsidDel="00CB2812">
          <w:rPr>
            <w:sz w:val="18"/>
            <w:szCs w:val="18"/>
          </w:rPr>
          <w:delText xml:space="preserve"> https://www.mobility.siemens.com/global/en/portfolio/rail/automation.html</w:delText>
        </w:r>
      </w:del>
    </w:p>
  </w:footnote>
  <w:footnote w:id="17">
    <w:p w14:paraId="25C1A36D" w14:textId="0477A2F8" w:rsidR="008A2869" w:rsidRPr="00016FF8" w:rsidDel="00CB2812" w:rsidRDefault="008A2869" w:rsidP="00016FF8">
      <w:pPr>
        <w:pStyle w:val="FootnoteText"/>
        <w:spacing w:before="0" w:after="0"/>
        <w:rPr>
          <w:del w:id="3754" w:author="Houyem Rais" w:date="2024-02-22T15:03:00Z"/>
          <w:sz w:val="18"/>
          <w:szCs w:val="18"/>
        </w:rPr>
      </w:pPr>
      <w:del w:id="3755" w:author="Houyem Rais" w:date="2024-02-22T15:03:00Z">
        <w:r w:rsidRPr="00016FF8" w:rsidDel="00CB2812">
          <w:rPr>
            <w:rStyle w:val="FootnoteReference"/>
            <w:sz w:val="18"/>
            <w:szCs w:val="18"/>
          </w:rPr>
          <w:footnoteRef/>
        </w:r>
        <w:r w:rsidRPr="00016FF8" w:rsidDel="00CB2812">
          <w:rPr>
            <w:sz w:val="18"/>
            <w:szCs w:val="18"/>
          </w:rPr>
          <w:delText xml:space="preserve"> https://www.hitachi.com/</w:delText>
        </w:r>
      </w:del>
    </w:p>
  </w:footnote>
  <w:footnote w:id="18">
    <w:p w14:paraId="63F112CE" w14:textId="77777777" w:rsidR="00016FF8" w:rsidDel="00CB2812" w:rsidRDefault="00016FF8" w:rsidP="00016FF8">
      <w:pPr>
        <w:pStyle w:val="FootnoteText"/>
        <w:spacing w:before="0" w:after="0"/>
        <w:rPr>
          <w:del w:id="3769" w:author="Houyem Rais" w:date="2024-02-22T15:03:00Z"/>
        </w:rPr>
      </w:pPr>
      <w:del w:id="3770" w:author="Houyem Rais" w:date="2024-02-22T15:03:00Z">
        <w:r w:rsidRPr="00016FF8" w:rsidDel="00CB2812">
          <w:rPr>
            <w:rStyle w:val="FootnoteReference"/>
            <w:sz w:val="18"/>
            <w:szCs w:val="18"/>
          </w:rPr>
          <w:footnoteRef/>
        </w:r>
        <w:r w:rsidRPr="00016FF8" w:rsidDel="00CB2812">
          <w:rPr>
            <w:sz w:val="18"/>
            <w:szCs w:val="18"/>
          </w:rPr>
          <w:delText xml:space="preserve"> https://www.nge.fr/en/</w:delText>
        </w:r>
      </w:del>
    </w:p>
  </w:footnote>
  <w:footnote w:id="19">
    <w:p w14:paraId="0341A859" w14:textId="4400739F" w:rsidR="00AB7663" w:rsidDel="00CB2812" w:rsidRDefault="00AB7663" w:rsidP="00AB7663">
      <w:pPr>
        <w:pStyle w:val="FootnoteText"/>
        <w:spacing w:before="0" w:after="20"/>
        <w:rPr>
          <w:del w:id="3807" w:author="Houyem Rais" w:date="2024-02-22T15:03:00Z"/>
        </w:rPr>
      </w:pPr>
      <w:del w:id="3808" w:author="Houyem Rais" w:date="2024-02-22T15:03:00Z">
        <w:r w:rsidDel="00CB2812">
          <w:rPr>
            <w:rStyle w:val="FootnoteReference"/>
          </w:rPr>
          <w:footnoteRef/>
        </w:r>
        <w:r w:rsidDel="00CB2812">
          <w:delText xml:space="preserve"> </w:delText>
        </w:r>
        <w:r w:rsidRPr="00AB7663" w:rsidDel="00CB2812">
          <w:delText>https://www.bollore-transport-logistics.com/</w:delText>
        </w:r>
      </w:del>
    </w:p>
  </w:footnote>
  <w:footnote w:id="20">
    <w:p w14:paraId="693F916F" w14:textId="2FBD860D" w:rsidR="00AB7663" w:rsidDel="00CB2812" w:rsidRDefault="00AB7663" w:rsidP="00AB7663">
      <w:pPr>
        <w:pStyle w:val="FootnoteText"/>
        <w:spacing w:before="0" w:after="20"/>
        <w:rPr>
          <w:del w:id="3837" w:author="Houyem Rais" w:date="2024-02-22T15:03:00Z"/>
        </w:rPr>
      </w:pPr>
      <w:del w:id="3838" w:author="Houyem Rais" w:date="2024-02-22T15:03:00Z">
        <w:r w:rsidDel="00CB2812">
          <w:rPr>
            <w:rStyle w:val="FootnoteReference"/>
          </w:rPr>
          <w:footnoteRef/>
        </w:r>
        <w:r w:rsidDel="00CB2812">
          <w:delText xml:space="preserve"> </w:delText>
        </w:r>
        <w:r w:rsidRPr="00AB7663" w:rsidDel="00CB2812">
          <w:delText>https://www.grindrod.com/solutions/transportation</w:delText>
        </w:r>
      </w:del>
    </w:p>
  </w:footnote>
  <w:footnote w:id="21">
    <w:p w14:paraId="364A0D7B" w14:textId="1B8E6FF6" w:rsidR="00D52091" w:rsidDel="00CB2812" w:rsidRDefault="00D52091" w:rsidP="00441842">
      <w:pPr>
        <w:pStyle w:val="FootnoteText"/>
        <w:spacing w:before="0" w:after="0"/>
        <w:rPr>
          <w:del w:id="3875" w:author="Houyem Rais" w:date="2024-02-22T15:03:00Z"/>
        </w:rPr>
      </w:pPr>
      <w:del w:id="3876" w:author="Houyem Rais" w:date="2024-02-22T15:03:00Z">
        <w:r w:rsidDel="00CB2812">
          <w:rPr>
            <w:rStyle w:val="FootnoteReference"/>
          </w:rPr>
          <w:footnoteRef/>
        </w:r>
        <w:r w:rsidDel="00CB2812">
          <w:delText xml:space="preserve"> </w:delText>
        </w:r>
        <w:r w:rsidRPr="00D52091" w:rsidDel="00CB2812">
          <w:delText>https://colasrail.com/notre-presence-dans-le-monde/tunisie/</w:delText>
        </w:r>
      </w:del>
    </w:p>
  </w:footnote>
  <w:footnote w:id="22">
    <w:p w14:paraId="4DDA7EEA" w14:textId="341174D4" w:rsidR="00D52091" w:rsidDel="00CB2812" w:rsidRDefault="00D52091" w:rsidP="00441842">
      <w:pPr>
        <w:pStyle w:val="FootnoteText"/>
        <w:spacing w:before="0" w:after="0"/>
        <w:rPr>
          <w:del w:id="3902" w:author="Houyem Rais" w:date="2024-02-22T15:03:00Z"/>
        </w:rPr>
      </w:pPr>
      <w:del w:id="3903" w:author="Houyem Rais" w:date="2024-02-22T15:03:00Z">
        <w:r w:rsidDel="00CB2812">
          <w:rPr>
            <w:rStyle w:val="FootnoteReference"/>
          </w:rPr>
          <w:footnoteRef/>
        </w:r>
        <w:r w:rsidDel="00CB2812">
          <w:delText xml:space="preserve"> </w:delText>
        </w:r>
        <w:r w:rsidRPr="00D52091" w:rsidDel="00CB2812">
          <w:delText>http://www.sotrafer.tn/</w:delText>
        </w:r>
      </w:del>
    </w:p>
  </w:footnote>
  <w:footnote w:id="23">
    <w:p w14:paraId="1CB0AF98" w14:textId="6DE11733" w:rsidR="003C274B" w:rsidDel="00CB2812" w:rsidRDefault="003C274B">
      <w:pPr>
        <w:pStyle w:val="FootnoteText"/>
        <w:rPr>
          <w:del w:id="4203" w:author="Houyem Rais" w:date="2024-02-22T15:03:00Z"/>
        </w:rPr>
      </w:pPr>
      <w:del w:id="4204" w:author="Houyem Rais" w:date="2024-02-22T15:03:00Z">
        <w:r w:rsidDel="00CB2812">
          <w:rPr>
            <w:rStyle w:val="FootnoteReference"/>
          </w:rPr>
          <w:footnoteRef/>
        </w:r>
        <w:r w:rsidDel="00CB2812">
          <w:delText xml:space="preserve"> </w:delText>
        </w:r>
        <w:r w:rsidRPr="003C274B" w:rsidDel="00CB2812">
          <w:delText>https://www.agenceecofin.com/entreprises/1010-41545-tunisie-hyundai-rotem-remporte-un-contrat-de-188-4-millions-aupres-de-la-societe-nationale-des-chemins-de-fer</w:delText>
        </w:r>
      </w:del>
    </w:p>
  </w:footnote>
  <w:footnote w:id="24">
    <w:p w14:paraId="20CF1E96" w14:textId="77777777" w:rsidR="001952DB" w:rsidRPr="006F6739" w:rsidDel="00CB2812" w:rsidRDefault="001952DB" w:rsidP="001952DB">
      <w:pPr>
        <w:pStyle w:val="FootnoteText"/>
        <w:rPr>
          <w:del w:id="5066" w:author="Houyem Rais" w:date="2024-02-22T15:03:00Z"/>
        </w:rPr>
      </w:pPr>
      <w:del w:id="5067" w:author="Houyem Rais" w:date="2024-02-22T15:03:00Z">
        <w:r w:rsidDel="00CB2812">
          <w:rPr>
            <w:rStyle w:val="FootnoteReference"/>
          </w:rPr>
          <w:footnoteRef/>
        </w:r>
        <w:r w:rsidDel="00CB2812">
          <w:delText xml:space="preserve"> </w:delText>
        </w:r>
        <w:r w:rsidRPr="00923BC4" w:rsidDel="00CB2812">
          <w:rPr>
            <w:rFonts w:asciiTheme="minorHAnsi" w:hAnsiTheme="minorHAnsi"/>
          </w:rPr>
          <w:delText>G</w:delText>
        </w:r>
        <w:r w:rsidDel="00CB2812">
          <w:rPr>
            <w:rFonts w:asciiTheme="minorHAnsi" w:hAnsiTheme="minorHAnsi"/>
          </w:rPr>
          <w:delText xml:space="preserve">uide des </w:delText>
        </w:r>
        <w:r w:rsidRPr="00923BC4" w:rsidDel="00CB2812">
          <w:rPr>
            <w:rFonts w:asciiTheme="minorHAnsi" w:hAnsiTheme="minorHAnsi"/>
          </w:rPr>
          <w:delText>PPP</w:delText>
        </w:r>
        <w:r w:rsidDel="00CB2812">
          <w:rPr>
            <w:rFonts w:asciiTheme="minorHAnsi" w:hAnsiTheme="minorHAnsi"/>
          </w:rPr>
          <w:delText xml:space="preserve"> en Tunisie</w:delText>
        </w:r>
        <w:r w:rsidRPr="00923BC4" w:rsidDel="00CB2812">
          <w:rPr>
            <w:rFonts w:asciiTheme="minorHAnsi" w:hAnsiTheme="minorHAnsi"/>
          </w:rPr>
          <w:delText xml:space="preserve">, </w:delText>
        </w:r>
        <w:r w:rsidDel="00CB2812">
          <w:rPr>
            <w:rFonts w:asciiTheme="minorHAnsi" w:hAnsiTheme="minorHAnsi"/>
          </w:rPr>
          <w:delText>IGPPP</w:delText>
        </w:r>
        <w:r w:rsidRPr="00923BC4" w:rsidDel="00CB2812">
          <w:rPr>
            <w:rFonts w:asciiTheme="minorHAnsi" w:hAnsiTheme="minorHAnsi"/>
          </w:rPr>
          <w:delText xml:space="preserve"> (</w:delText>
        </w:r>
        <w:r w:rsidDel="00CB2812">
          <w:rPr>
            <w:rFonts w:asciiTheme="minorHAnsi" w:hAnsiTheme="minorHAnsi"/>
          </w:rPr>
          <w:delText>2018</w:delText>
        </w:r>
        <w:r w:rsidRPr="00923BC4" w:rsidDel="00CB2812">
          <w:rPr>
            <w:rFonts w:asciiTheme="minorHAnsi" w:hAnsiTheme="minorHAnsi"/>
          </w:rPr>
          <w:delText>)</w:delText>
        </w:r>
      </w:del>
    </w:p>
  </w:footnote>
  <w:footnote w:id="25">
    <w:p w14:paraId="413225B2" w14:textId="77777777" w:rsidR="0038439C" w:rsidDel="00CB2812" w:rsidRDefault="0038439C" w:rsidP="00CB64C4">
      <w:pPr>
        <w:pStyle w:val="FootnoteText"/>
        <w:spacing w:before="0" w:after="0"/>
        <w:rPr>
          <w:del w:id="5258" w:author="Houyem Rais" w:date="2024-02-22T15:03:00Z"/>
        </w:rPr>
      </w:pPr>
      <w:del w:id="5259" w:author="Houyem Rais" w:date="2024-02-22T15:03:00Z">
        <w:r w:rsidDel="00CB2812">
          <w:rPr>
            <w:rStyle w:val="FootnoteReference"/>
          </w:rPr>
          <w:footnoteRef/>
        </w:r>
        <w:r w:rsidDel="00CB2812">
          <w:delText xml:space="preserve"> </w:delText>
        </w:r>
        <w:r w:rsidRPr="00D63177" w:rsidDel="00CB2812">
          <w:delText>https://int.bahn.de/</w:delText>
        </w:r>
      </w:del>
    </w:p>
  </w:footnote>
  <w:footnote w:id="26">
    <w:p w14:paraId="3BDCF75B" w14:textId="77777777" w:rsidR="0038439C" w:rsidDel="00CB2812" w:rsidRDefault="0038439C" w:rsidP="00CB64C4">
      <w:pPr>
        <w:pStyle w:val="FootnoteText"/>
        <w:spacing w:before="0" w:after="0"/>
        <w:rPr>
          <w:del w:id="5263" w:author="Houyem Rais" w:date="2024-02-22T15:03:00Z"/>
        </w:rPr>
      </w:pPr>
      <w:del w:id="5264" w:author="Houyem Rais" w:date="2024-02-22T15:03:00Z">
        <w:r w:rsidDel="00CB2812">
          <w:rPr>
            <w:rStyle w:val="FootnoteReference"/>
          </w:rPr>
          <w:footnoteRef/>
        </w:r>
        <w:r w:rsidDel="00CB2812">
          <w:delText xml:space="preserve"> </w:delText>
        </w:r>
        <w:r w:rsidRPr="00C503D1" w:rsidDel="00CB2812">
          <w:delText>https://www.lefigaro.fr/international/2017/06/03/01003-20170603ARTFIG00080-le-kenya-a-lance-son-train-de-la-liberte.php</w:delText>
        </w:r>
      </w:del>
    </w:p>
  </w:footnote>
  <w:footnote w:id="27">
    <w:p w14:paraId="491CFCDF" w14:textId="7002E138" w:rsidR="00CB64C4" w:rsidDel="00CB2812" w:rsidRDefault="00CB64C4" w:rsidP="00CB64C4">
      <w:pPr>
        <w:pStyle w:val="FootnoteText"/>
        <w:spacing w:before="0" w:after="0"/>
        <w:rPr>
          <w:del w:id="5268" w:author="Houyem Rais" w:date="2024-02-22T15:03:00Z"/>
        </w:rPr>
      </w:pPr>
      <w:del w:id="5269" w:author="Houyem Rais" w:date="2024-02-22T15:03:00Z">
        <w:r w:rsidDel="00CB2812">
          <w:rPr>
            <w:rStyle w:val="FootnoteReference"/>
          </w:rPr>
          <w:footnoteRef/>
        </w:r>
        <w:r w:rsidDel="00CB2812">
          <w:delText xml:space="preserve"> </w:delText>
        </w:r>
        <w:r w:rsidRPr="00CB64C4" w:rsidDel="00CB2812">
          <w:delText>https://www.theheritageportal.co.za/article/south-africas-world-record-breaking-train</w:delText>
        </w:r>
      </w:del>
    </w:p>
  </w:footnote>
  <w:footnote w:id="28">
    <w:p w14:paraId="6AE3A0F7" w14:textId="77777777" w:rsidR="00323052" w:rsidRPr="00393296" w:rsidDel="00CB2812" w:rsidRDefault="00323052" w:rsidP="00323052">
      <w:pPr>
        <w:pStyle w:val="FootnoteText"/>
        <w:spacing w:before="0" w:after="0" w:line="240" w:lineRule="auto"/>
        <w:rPr>
          <w:del w:id="7797" w:author="Houyem Rais" w:date="2024-02-22T15:03:00Z"/>
          <w:sz w:val="18"/>
          <w:szCs w:val="18"/>
        </w:rPr>
      </w:pPr>
      <w:del w:id="7798" w:author="Houyem Rais" w:date="2024-02-22T15:03:00Z">
        <w:r w:rsidRPr="00393296" w:rsidDel="00CB2812">
          <w:rPr>
            <w:rStyle w:val="FootnoteReference"/>
            <w:sz w:val="18"/>
            <w:szCs w:val="18"/>
          </w:rPr>
          <w:footnoteRef/>
        </w:r>
        <w:r w:rsidRPr="00393296" w:rsidDel="00CB2812">
          <w:rPr>
            <w:sz w:val="18"/>
            <w:szCs w:val="18"/>
          </w:rPr>
          <w:delText xml:space="preserve"> Source : Institut National des Statistiques</w:delText>
        </w:r>
      </w:del>
    </w:p>
  </w:footnote>
  <w:footnote w:id="29">
    <w:p w14:paraId="39A30CDB" w14:textId="77777777" w:rsidR="00323052" w:rsidDel="00CB2812" w:rsidRDefault="00323052" w:rsidP="00323052">
      <w:pPr>
        <w:pStyle w:val="FootnoteText"/>
        <w:spacing w:before="0" w:after="0" w:line="240" w:lineRule="auto"/>
        <w:rPr>
          <w:del w:id="7861" w:author="Houyem Rais" w:date="2024-02-22T15:03:00Z"/>
        </w:rPr>
      </w:pPr>
      <w:del w:id="7862" w:author="Houyem Rais" w:date="2024-02-22T15:03:00Z">
        <w:r w:rsidRPr="00393296" w:rsidDel="00CB2812">
          <w:rPr>
            <w:rStyle w:val="FootnoteReference"/>
            <w:sz w:val="18"/>
            <w:szCs w:val="18"/>
          </w:rPr>
          <w:footnoteRef/>
        </w:r>
        <w:r w:rsidRPr="00393296" w:rsidDel="00CB2812">
          <w:rPr>
            <w:sz w:val="18"/>
            <w:szCs w:val="18"/>
          </w:rPr>
          <w:delText xml:space="preserve"> Source : https://pages.stern.nyu.edu/~adamodar/New_Home_Page/datafile/ctryprem.html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0E251" w14:textId="77777777" w:rsidR="00925B83" w:rsidRDefault="00925B83" w:rsidP="00925B83">
    <w:pPr>
      <w:tabs>
        <w:tab w:val="right" w:pos="9356"/>
      </w:tabs>
    </w:pPr>
    <w:r>
      <w:tab/>
    </w:r>
    <w:r>
      <w:rPr>
        <w:noProof/>
        <w:lang w:eastAsia="fr-FR"/>
      </w:rPr>
      <w:drawing>
        <wp:inline distT="0" distB="0" distL="0" distR="0" wp14:anchorId="0076F4CD" wp14:editId="6E9A18DD">
          <wp:extent cx="914400" cy="622300"/>
          <wp:effectExtent l="0" t="0" r="0" b="6350"/>
          <wp:docPr id="8"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l="40334" r="38412"/>
                  <a:stretch>
                    <a:fillRect/>
                  </a:stretch>
                </pic:blipFill>
                <pic:spPr bwMode="auto">
                  <a:xfrm>
                    <a:off x="0" y="0"/>
                    <a:ext cx="914400" cy="622300"/>
                  </a:xfrm>
                  <a:prstGeom prst="rect">
                    <a:avLst/>
                  </a:prstGeom>
                  <a:noFill/>
                  <a:ln>
                    <a:noFill/>
                  </a:ln>
                </pic:spPr>
              </pic:pic>
            </a:graphicData>
          </a:graphic>
        </wp:inline>
      </w:drawing>
    </w:r>
    <w:r>
      <w:rPr>
        <w:noProof/>
        <w:lang w:eastAsia="fr-FR"/>
      </w:rPr>
      <w:drawing>
        <wp:inline distT="0" distB="0" distL="0" distR="0" wp14:anchorId="28B8BF90" wp14:editId="5299BE45">
          <wp:extent cx="1581150" cy="622300"/>
          <wp:effectExtent l="0" t="0" r="0" b="6350"/>
          <wp:docPr id="9" name="Picture 1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r="63480"/>
                  <a:stretch>
                    <a:fillRect/>
                  </a:stretch>
                </pic:blipFill>
                <pic:spPr bwMode="auto">
                  <a:xfrm>
                    <a:off x="0" y="0"/>
                    <a:ext cx="1581150" cy="622300"/>
                  </a:xfrm>
                  <a:prstGeom prst="rect">
                    <a:avLst/>
                  </a:prstGeom>
                  <a:noFill/>
                  <a:ln>
                    <a:noFill/>
                  </a:ln>
                </pic:spPr>
              </pic:pic>
            </a:graphicData>
          </a:graphic>
        </wp:inline>
      </w:drawing>
    </w:r>
    <w:r>
      <w:rPr>
        <w:noProof/>
        <w:lang w:eastAsia="fr-FR"/>
      </w:rPr>
      <w:drawing>
        <wp:inline distT="0" distB="0" distL="0" distR="0" wp14:anchorId="6F25376D" wp14:editId="01CC530D">
          <wp:extent cx="537373" cy="621522"/>
          <wp:effectExtent l="0" t="0" r="0" b="7620"/>
          <wp:docPr id="10" name="Picture 113" descr="Logo_SETIRAIL - Moyen -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Logo_SETIRAIL - Moyen - Copie"/>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541080" cy="62580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7D283" w14:textId="77777777" w:rsidR="00925B83" w:rsidRDefault="00925B83" w:rsidP="00925B83">
    <w:pPr>
      <w:tabs>
        <w:tab w:val="right" w:pos="9356"/>
      </w:tabs>
    </w:pPr>
    <w:r>
      <w:tab/>
    </w:r>
    <w:r>
      <w:rPr>
        <w:noProof/>
        <w:lang w:eastAsia="fr-FR"/>
      </w:rPr>
      <w:drawing>
        <wp:inline distT="0" distB="0" distL="0" distR="0" wp14:anchorId="5E93C0EE" wp14:editId="655D6664">
          <wp:extent cx="914400" cy="622300"/>
          <wp:effectExtent l="0" t="0" r="0" b="6350"/>
          <wp:docPr id="54"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l="40334" r="38412"/>
                  <a:stretch>
                    <a:fillRect/>
                  </a:stretch>
                </pic:blipFill>
                <pic:spPr bwMode="auto">
                  <a:xfrm>
                    <a:off x="0" y="0"/>
                    <a:ext cx="914400" cy="622300"/>
                  </a:xfrm>
                  <a:prstGeom prst="rect">
                    <a:avLst/>
                  </a:prstGeom>
                  <a:noFill/>
                  <a:ln>
                    <a:noFill/>
                  </a:ln>
                </pic:spPr>
              </pic:pic>
            </a:graphicData>
          </a:graphic>
        </wp:inline>
      </w:drawing>
    </w:r>
    <w:r>
      <w:rPr>
        <w:noProof/>
        <w:lang w:eastAsia="fr-FR"/>
      </w:rPr>
      <w:drawing>
        <wp:inline distT="0" distB="0" distL="0" distR="0" wp14:anchorId="4B2DF4CD" wp14:editId="3D153A95">
          <wp:extent cx="1581150" cy="622300"/>
          <wp:effectExtent l="0" t="0" r="0" b="6350"/>
          <wp:docPr id="55" name="Picture 1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r="63480"/>
                  <a:stretch>
                    <a:fillRect/>
                  </a:stretch>
                </pic:blipFill>
                <pic:spPr bwMode="auto">
                  <a:xfrm>
                    <a:off x="0" y="0"/>
                    <a:ext cx="1581150" cy="622300"/>
                  </a:xfrm>
                  <a:prstGeom prst="rect">
                    <a:avLst/>
                  </a:prstGeom>
                  <a:noFill/>
                  <a:ln>
                    <a:noFill/>
                  </a:ln>
                </pic:spPr>
              </pic:pic>
            </a:graphicData>
          </a:graphic>
        </wp:inline>
      </w:drawing>
    </w:r>
    <w:r>
      <w:rPr>
        <w:noProof/>
        <w:lang w:eastAsia="fr-FR"/>
      </w:rPr>
      <w:drawing>
        <wp:inline distT="0" distB="0" distL="0" distR="0" wp14:anchorId="7275455C" wp14:editId="17F2D575">
          <wp:extent cx="537373" cy="621522"/>
          <wp:effectExtent l="0" t="0" r="0" b="7620"/>
          <wp:docPr id="56" name="Picture 113" descr="Logo_SETIRAIL - Moyen -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Logo_SETIRAIL - Moyen - Copie"/>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541080" cy="62580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36D"/>
    <w:multiLevelType w:val="hybridMultilevel"/>
    <w:tmpl w:val="F2ECF5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70ECD"/>
    <w:multiLevelType w:val="hybridMultilevel"/>
    <w:tmpl w:val="63A0747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12191E"/>
    <w:multiLevelType w:val="hybridMultilevel"/>
    <w:tmpl w:val="C9181E64"/>
    <w:lvl w:ilvl="0" w:tplc="040C0003">
      <w:start w:val="1"/>
      <w:numFmt w:val="bullet"/>
      <w:lvlText w:val="o"/>
      <w:lvlJc w:val="left"/>
      <w:pPr>
        <w:ind w:left="360" w:hanging="360"/>
      </w:pPr>
      <w:rPr>
        <w:rFonts w:ascii="Courier New" w:hAnsi="Courier New" w:cs="Courier New" w:hint="default"/>
        <w:color w:val="auto"/>
        <w:spacing w:val="0"/>
        <w:position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D040AC4"/>
    <w:multiLevelType w:val="multilevel"/>
    <w:tmpl w:val="867CA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9F218E"/>
    <w:multiLevelType w:val="hybridMultilevel"/>
    <w:tmpl w:val="F6D287AC"/>
    <w:lvl w:ilvl="0" w:tplc="040C0005">
      <w:start w:val="1"/>
      <w:numFmt w:val="bullet"/>
      <w:lvlText w:val=""/>
      <w:lvlJc w:val="left"/>
      <w:pPr>
        <w:ind w:left="1383" w:hanging="360"/>
      </w:pPr>
      <w:rPr>
        <w:rFonts w:ascii="Wingdings" w:hAnsi="Wingdings" w:hint="default"/>
      </w:rPr>
    </w:lvl>
    <w:lvl w:ilvl="1" w:tplc="040C0003" w:tentative="1">
      <w:start w:val="1"/>
      <w:numFmt w:val="bullet"/>
      <w:lvlText w:val="o"/>
      <w:lvlJc w:val="left"/>
      <w:pPr>
        <w:ind w:left="2103" w:hanging="360"/>
      </w:pPr>
      <w:rPr>
        <w:rFonts w:ascii="Courier New" w:hAnsi="Courier New" w:cs="Courier New" w:hint="default"/>
      </w:rPr>
    </w:lvl>
    <w:lvl w:ilvl="2" w:tplc="040C0005" w:tentative="1">
      <w:start w:val="1"/>
      <w:numFmt w:val="bullet"/>
      <w:lvlText w:val=""/>
      <w:lvlJc w:val="left"/>
      <w:pPr>
        <w:ind w:left="2823" w:hanging="360"/>
      </w:pPr>
      <w:rPr>
        <w:rFonts w:ascii="Wingdings" w:hAnsi="Wingdings" w:hint="default"/>
      </w:rPr>
    </w:lvl>
    <w:lvl w:ilvl="3" w:tplc="040C0001" w:tentative="1">
      <w:start w:val="1"/>
      <w:numFmt w:val="bullet"/>
      <w:lvlText w:val=""/>
      <w:lvlJc w:val="left"/>
      <w:pPr>
        <w:ind w:left="3543" w:hanging="360"/>
      </w:pPr>
      <w:rPr>
        <w:rFonts w:ascii="Symbol" w:hAnsi="Symbol" w:hint="default"/>
      </w:rPr>
    </w:lvl>
    <w:lvl w:ilvl="4" w:tplc="040C0003" w:tentative="1">
      <w:start w:val="1"/>
      <w:numFmt w:val="bullet"/>
      <w:lvlText w:val="o"/>
      <w:lvlJc w:val="left"/>
      <w:pPr>
        <w:ind w:left="4263" w:hanging="360"/>
      </w:pPr>
      <w:rPr>
        <w:rFonts w:ascii="Courier New" w:hAnsi="Courier New" w:cs="Courier New" w:hint="default"/>
      </w:rPr>
    </w:lvl>
    <w:lvl w:ilvl="5" w:tplc="040C0005" w:tentative="1">
      <w:start w:val="1"/>
      <w:numFmt w:val="bullet"/>
      <w:lvlText w:val=""/>
      <w:lvlJc w:val="left"/>
      <w:pPr>
        <w:ind w:left="4983" w:hanging="360"/>
      </w:pPr>
      <w:rPr>
        <w:rFonts w:ascii="Wingdings" w:hAnsi="Wingdings" w:hint="default"/>
      </w:rPr>
    </w:lvl>
    <w:lvl w:ilvl="6" w:tplc="040C0001" w:tentative="1">
      <w:start w:val="1"/>
      <w:numFmt w:val="bullet"/>
      <w:lvlText w:val=""/>
      <w:lvlJc w:val="left"/>
      <w:pPr>
        <w:ind w:left="5703" w:hanging="360"/>
      </w:pPr>
      <w:rPr>
        <w:rFonts w:ascii="Symbol" w:hAnsi="Symbol" w:hint="default"/>
      </w:rPr>
    </w:lvl>
    <w:lvl w:ilvl="7" w:tplc="040C0003" w:tentative="1">
      <w:start w:val="1"/>
      <w:numFmt w:val="bullet"/>
      <w:lvlText w:val="o"/>
      <w:lvlJc w:val="left"/>
      <w:pPr>
        <w:ind w:left="6423" w:hanging="360"/>
      </w:pPr>
      <w:rPr>
        <w:rFonts w:ascii="Courier New" w:hAnsi="Courier New" w:cs="Courier New" w:hint="default"/>
      </w:rPr>
    </w:lvl>
    <w:lvl w:ilvl="8" w:tplc="040C0005" w:tentative="1">
      <w:start w:val="1"/>
      <w:numFmt w:val="bullet"/>
      <w:lvlText w:val=""/>
      <w:lvlJc w:val="left"/>
      <w:pPr>
        <w:ind w:left="7143" w:hanging="360"/>
      </w:pPr>
      <w:rPr>
        <w:rFonts w:ascii="Wingdings" w:hAnsi="Wingdings" w:hint="default"/>
      </w:rPr>
    </w:lvl>
  </w:abstractNum>
  <w:abstractNum w:abstractNumId="5" w15:restartNumberingAfterBreak="0">
    <w:nsid w:val="195B68DA"/>
    <w:multiLevelType w:val="multilevel"/>
    <w:tmpl w:val="628E5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7593C"/>
    <w:multiLevelType w:val="multilevel"/>
    <w:tmpl w:val="37BC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B4AF4"/>
    <w:multiLevelType w:val="hybridMultilevel"/>
    <w:tmpl w:val="8CFA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3E018E"/>
    <w:multiLevelType w:val="multilevel"/>
    <w:tmpl w:val="8ECCA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40CEF"/>
    <w:multiLevelType w:val="hybridMultilevel"/>
    <w:tmpl w:val="B38A6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D15270"/>
    <w:multiLevelType w:val="hybridMultilevel"/>
    <w:tmpl w:val="A4C48A1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3270D5"/>
    <w:multiLevelType w:val="multilevel"/>
    <w:tmpl w:val="BE7AE742"/>
    <w:lvl w:ilvl="0">
      <w:start w:val="1"/>
      <w:numFmt w:val="decimal"/>
      <w:pStyle w:val="Titre11"/>
      <w:lvlText w:val="%1."/>
      <w:lvlJc w:val="left"/>
      <w:pPr>
        <w:ind w:left="1418" w:hanging="709"/>
        <w:jc w:val="right"/>
      </w:pPr>
      <w:rPr>
        <w:rFonts w:hint="default"/>
        <w:b/>
        <w:bCs/>
        <w:i w:val="0"/>
        <w:iCs w:val="0"/>
        <w:color w:val="1F497D"/>
        <w:w w:val="100"/>
        <w:sz w:val="36"/>
        <w:szCs w:val="36"/>
        <w:lang w:val="fr-FR" w:eastAsia="en-US" w:bidi="ar-SA"/>
      </w:rPr>
    </w:lvl>
    <w:lvl w:ilvl="1">
      <w:start w:val="1"/>
      <w:numFmt w:val="decimal"/>
      <w:pStyle w:val="Titre21"/>
      <w:lvlText w:val="%1.%2."/>
      <w:lvlJc w:val="left"/>
      <w:pPr>
        <w:ind w:left="1560" w:hanging="567"/>
      </w:pPr>
      <w:rPr>
        <w:rFonts w:hint="default"/>
        <w:spacing w:val="-2"/>
        <w:w w:val="100"/>
        <w:lang w:val="fr-FR" w:eastAsia="en-US" w:bidi="ar-SA"/>
      </w:rPr>
    </w:lvl>
    <w:lvl w:ilvl="2">
      <w:start w:val="1"/>
      <w:numFmt w:val="decimal"/>
      <w:pStyle w:val="Titre31"/>
      <w:lvlText w:val="%1.%2.%3."/>
      <w:lvlJc w:val="left"/>
      <w:pPr>
        <w:ind w:left="2328" w:hanging="708"/>
      </w:pPr>
      <w:rPr>
        <w:rFonts w:hint="default"/>
        <w:spacing w:val="-2"/>
        <w:w w:val="100"/>
        <w:lang w:val="fr-FR" w:eastAsia="en-US" w:bidi="ar-SA"/>
      </w:rPr>
    </w:lvl>
    <w:lvl w:ilvl="3">
      <w:start w:val="1"/>
      <w:numFmt w:val="decimal"/>
      <w:pStyle w:val="Titre41"/>
      <w:lvlText w:val="%1.%2.%3.%4."/>
      <w:lvlJc w:val="left"/>
      <w:pPr>
        <w:ind w:left="2508" w:hanging="708"/>
      </w:pPr>
      <w:rPr>
        <w:rFonts w:asciiTheme="minorHAnsi" w:eastAsia="Times New Roman" w:hAnsiTheme="minorHAnsi" w:cstheme="minorHAnsi" w:hint="default"/>
        <w:b/>
        <w:bCs/>
        <w:i/>
        <w:iCs/>
        <w:w w:val="100"/>
        <w:sz w:val="22"/>
        <w:szCs w:val="22"/>
        <w:lang w:val="fr-FR" w:eastAsia="en-US" w:bidi="ar-SA"/>
      </w:rPr>
    </w:lvl>
    <w:lvl w:ilvl="4">
      <w:numFmt w:val="bullet"/>
      <w:lvlText w:val="•"/>
      <w:lvlJc w:val="left"/>
      <w:pPr>
        <w:ind w:left="3040" w:hanging="708"/>
      </w:pPr>
      <w:rPr>
        <w:rFonts w:hint="default"/>
        <w:lang w:val="fr-FR" w:eastAsia="en-US" w:bidi="ar-SA"/>
      </w:rPr>
    </w:lvl>
    <w:lvl w:ilvl="5">
      <w:numFmt w:val="bullet"/>
      <w:lvlText w:val="•"/>
      <w:lvlJc w:val="left"/>
      <w:pPr>
        <w:ind w:left="3260" w:hanging="708"/>
      </w:pPr>
      <w:rPr>
        <w:rFonts w:hint="default"/>
        <w:lang w:val="fr-FR" w:eastAsia="en-US" w:bidi="ar-SA"/>
      </w:rPr>
    </w:lvl>
    <w:lvl w:ilvl="6">
      <w:numFmt w:val="bullet"/>
      <w:lvlText w:val="•"/>
      <w:lvlJc w:val="left"/>
      <w:pPr>
        <w:ind w:left="3500" w:hanging="708"/>
      </w:pPr>
      <w:rPr>
        <w:rFonts w:hint="default"/>
        <w:lang w:val="fr-FR" w:eastAsia="en-US" w:bidi="ar-SA"/>
      </w:rPr>
    </w:lvl>
    <w:lvl w:ilvl="7">
      <w:numFmt w:val="bullet"/>
      <w:lvlText w:val="•"/>
      <w:lvlJc w:val="left"/>
      <w:pPr>
        <w:ind w:left="3660" w:hanging="708"/>
      </w:pPr>
      <w:rPr>
        <w:rFonts w:hint="default"/>
        <w:lang w:val="fr-FR" w:eastAsia="en-US" w:bidi="ar-SA"/>
      </w:rPr>
    </w:lvl>
    <w:lvl w:ilvl="8">
      <w:numFmt w:val="bullet"/>
      <w:lvlText w:val="•"/>
      <w:lvlJc w:val="left"/>
      <w:pPr>
        <w:ind w:left="3680" w:hanging="708"/>
      </w:pPr>
      <w:rPr>
        <w:rFonts w:hint="default"/>
        <w:lang w:val="fr-FR" w:eastAsia="en-US" w:bidi="ar-SA"/>
      </w:rPr>
    </w:lvl>
  </w:abstractNum>
  <w:abstractNum w:abstractNumId="12" w15:restartNumberingAfterBreak="0">
    <w:nsid w:val="28D76BA0"/>
    <w:multiLevelType w:val="hybridMultilevel"/>
    <w:tmpl w:val="53B0DB04"/>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6A7623"/>
    <w:multiLevelType w:val="hybridMultilevel"/>
    <w:tmpl w:val="E1E00F96"/>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820858"/>
    <w:multiLevelType w:val="hybridMultilevel"/>
    <w:tmpl w:val="AEDA76B6"/>
    <w:lvl w:ilvl="0" w:tplc="C39EF6CC">
      <w:start w:val="1"/>
      <w:numFmt w:val="bullet"/>
      <w:pStyle w:val="Bullet2"/>
      <w:lvlText w:val="o"/>
      <w:lvlJc w:val="left"/>
      <w:pPr>
        <w:ind w:left="1549" w:hanging="360"/>
      </w:pPr>
      <w:rPr>
        <w:rFonts w:ascii="Courier New" w:hAnsi="Courier New" w:cs="Courier New" w:hint="default"/>
      </w:rPr>
    </w:lvl>
    <w:lvl w:ilvl="1" w:tplc="FFFFFFFF" w:tentative="1">
      <w:start w:val="1"/>
      <w:numFmt w:val="bullet"/>
      <w:lvlText w:val="o"/>
      <w:lvlJc w:val="left"/>
      <w:pPr>
        <w:ind w:left="2269" w:hanging="360"/>
      </w:pPr>
      <w:rPr>
        <w:rFonts w:ascii="Courier New" w:hAnsi="Courier New" w:cs="Courier New" w:hint="default"/>
      </w:rPr>
    </w:lvl>
    <w:lvl w:ilvl="2" w:tplc="FFFFFFFF" w:tentative="1">
      <w:start w:val="1"/>
      <w:numFmt w:val="bullet"/>
      <w:lvlText w:val=""/>
      <w:lvlJc w:val="left"/>
      <w:pPr>
        <w:ind w:left="2989" w:hanging="360"/>
      </w:pPr>
      <w:rPr>
        <w:rFonts w:ascii="Wingdings" w:hAnsi="Wingdings" w:hint="default"/>
      </w:rPr>
    </w:lvl>
    <w:lvl w:ilvl="3" w:tplc="FFFFFFFF" w:tentative="1">
      <w:start w:val="1"/>
      <w:numFmt w:val="bullet"/>
      <w:lvlText w:val=""/>
      <w:lvlJc w:val="left"/>
      <w:pPr>
        <w:ind w:left="3709" w:hanging="360"/>
      </w:pPr>
      <w:rPr>
        <w:rFonts w:ascii="Symbol" w:hAnsi="Symbol" w:hint="default"/>
      </w:rPr>
    </w:lvl>
    <w:lvl w:ilvl="4" w:tplc="FFFFFFFF" w:tentative="1">
      <w:start w:val="1"/>
      <w:numFmt w:val="bullet"/>
      <w:lvlText w:val="o"/>
      <w:lvlJc w:val="left"/>
      <w:pPr>
        <w:ind w:left="4429" w:hanging="360"/>
      </w:pPr>
      <w:rPr>
        <w:rFonts w:ascii="Courier New" w:hAnsi="Courier New" w:cs="Courier New" w:hint="default"/>
      </w:rPr>
    </w:lvl>
    <w:lvl w:ilvl="5" w:tplc="FFFFFFFF" w:tentative="1">
      <w:start w:val="1"/>
      <w:numFmt w:val="bullet"/>
      <w:lvlText w:val=""/>
      <w:lvlJc w:val="left"/>
      <w:pPr>
        <w:ind w:left="5149" w:hanging="360"/>
      </w:pPr>
      <w:rPr>
        <w:rFonts w:ascii="Wingdings" w:hAnsi="Wingdings" w:hint="default"/>
      </w:rPr>
    </w:lvl>
    <w:lvl w:ilvl="6" w:tplc="FFFFFFFF" w:tentative="1">
      <w:start w:val="1"/>
      <w:numFmt w:val="bullet"/>
      <w:lvlText w:val=""/>
      <w:lvlJc w:val="left"/>
      <w:pPr>
        <w:ind w:left="5869" w:hanging="360"/>
      </w:pPr>
      <w:rPr>
        <w:rFonts w:ascii="Symbol" w:hAnsi="Symbol" w:hint="default"/>
      </w:rPr>
    </w:lvl>
    <w:lvl w:ilvl="7" w:tplc="FFFFFFFF" w:tentative="1">
      <w:start w:val="1"/>
      <w:numFmt w:val="bullet"/>
      <w:lvlText w:val="o"/>
      <w:lvlJc w:val="left"/>
      <w:pPr>
        <w:ind w:left="6589" w:hanging="360"/>
      </w:pPr>
      <w:rPr>
        <w:rFonts w:ascii="Courier New" w:hAnsi="Courier New" w:cs="Courier New" w:hint="default"/>
      </w:rPr>
    </w:lvl>
    <w:lvl w:ilvl="8" w:tplc="FFFFFFFF" w:tentative="1">
      <w:start w:val="1"/>
      <w:numFmt w:val="bullet"/>
      <w:lvlText w:val=""/>
      <w:lvlJc w:val="left"/>
      <w:pPr>
        <w:ind w:left="7309" w:hanging="360"/>
      </w:pPr>
      <w:rPr>
        <w:rFonts w:ascii="Wingdings" w:hAnsi="Wingdings" w:hint="default"/>
      </w:rPr>
    </w:lvl>
  </w:abstractNum>
  <w:abstractNum w:abstractNumId="15" w15:restartNumberingAfterBreak="0">
    <w:nsid w:val="2CD24143"/>
    <w:multiLevelType w:val="hybridMultilevel"/>
    <w:tmpl w:val="4B84899C"/>
    <w:lvl w:ilvl="0" w:tplc="9C7CBA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F4BC3"/>
    <w:multiLevelType w:val="multilevel"/>
    <w:tmpl w:val="0E2E758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342AA"/>
    <w:multiLevelType w:val="multilevel"/>
    <w:tmpl w:val="5AD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AD488E"/>
    <w:multiLevelType w:val="hybridMultilevel"/>
    <w:tmpl w:val="DC6A4AD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CF36545"/>
    <w:multiLevelType w:val="hybridMultilevel"/>
    <w:tmpl w:val="8BF0DA74"/>
    <w:lvl w:ilvl="0" w:tplc="78B053C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E9E6808"/>
    <w:multiLevelType w:val="hybridMultilevel"/>
    <w:tmpl w:val="F7C6FA5C"/>
    <w:lvl w:ilvl="0" w:tplc="4748F930">
      <w:start w:val="1"/>
      <w:numFmt w:val="bullet"/>
      <w:pStyle w:val="Bulleto"/>
      <w:lvlText w:val="o"/>
      <w:lvlJc w:val="left"/>
      <w:pPr>
        <w:ind w:left="644" w:hanging="360"/>
      </w:pPr>
      <w:rPr>
        <w:rFonts w:ascii="Courier New" w:hAnsi="Courier New" w:cs="Courier New" w:hint="default"/>
      </w:rPr>
    </w:lvl>
    <w:lvl w:ilvl="1" w:tplc="08090003">
      <w:start w:val="1"/>
      <w:numFmt w:val="bullet"/>
      <w:pStyle w:val="BulletList2"/>
      <w:lvlText w:val="o"/>
      <w:lvlJc w:val="left"/>
      <w:pPr>
        <w:ind w:left="1440" w:hanging="360"/>
      </w:pPr>
      <w:rPr>
        <w:rFonts w:ascii="Courier New" w:hAnsi="Courier New" w:cs="Courier New" w:hint="default"/>
      </w:rPr>
    </w:lvl>
    <w:lvl w:ilvl="2" w:tplc="08090005" w:tentative="1">
      <w:start w:val="1"/>
      <w:numFmt w:val="bullet"/>
      <w:pStyle w:val="BulletList3"/>
      <w:lvlText w:val=""/>
      <w:lvlJc w:val="left"/>
      <w:pPr>
        <w:ind w:left="2160" w:hanging="360"/>
      </w:pPr>
      <w:rPr>
        <w:rFonts w:ascii="Wingdings" w:hAnsi="Wingdings" w:hint="default"/>
      </w:rPr>
    </w:lvl>
    <w:lvl w:ilvl="3" w:tplc="08090001" w:tentative="1">
      <w:start w:val="1"/>
      <w:numFmt w:val="bullet"/>
      <w:pStyle w:val="BulletList4"/>
      <w:lvlText w:val=""/>
      <w:lvlJc w:val="left"/>
      <w:pPr>
        <w:ind w:left="2880" w:hanging="360"/>
      </w:pPr>
      <w:rPr>
        <w:rFonts w:ascii="Symbol" w:hAnsi="Symbol" w:hint="default"/>
      </w:rPr>
    </w:lvl>
    <w:lvl w:ilvl="4" w:tplc="08090003" w:tentative="1">
      <w:start w:val="1"/>
      <w:numFmt w:val="bullet"/>
      <w:pStyle w:val="BulletList5"/>
      <w:lvlText w:val="o"/>
      <w:lvlJc w:val="left"/>
      <w:pPr>
        <w:ind w:left="3600" w:hanging="360"/>
      </w:pPr>
      <w:rPr>
        <w:rFonts w:ascii="Courier New" w:hAnsi="Courier New" w:cs="Courier New" w:hint="default"/>
      </w:rPr>
    </w:lvl>
    <w:lvl w:ilvl="5" w:tplc="08090005" w:tentative="1">
      <w:start w:val="1"/>
      <w:numFmt w:val="bullet"/>
      <w:pStyle w:val="BulletList6"/>
      <w:lvlText w:val=""/>
      <w:lvlJc w:val="left"/>
      <w:pPr>
        <w:ind w:left="4320" w:hanging="360"/>
      </w:pPr>
      <w:rPr>
        <w:rFonts w:ascii="Wingdings" w:hAnsi="Wingdings" w:hint="default"/>
      </w:rPr>
    </w:lvl>
    <w:lvl w:ilvl="6" w:tplc="08090001" w:tentative="1">
      <w:start w:val="1"/>
      <w:numFmt w:val="bullet"/>
      <w:pStyle w:val="BulletList7"/>
      <w:lvlText w:val=""/>
      <w:lvlJc w:val="left"/>
      <w:pPr>
        <w:ind w:left="5040" w:hanging="360"/>
      </w:pPr>
      <w:rPr>
        <w:rFonts w:ascii="Symbol" w:hAnsi="Symbol" w:hint="default"/>
      </w:rPr>
    </w:lvl>
    <w:lvl w:ilvl="7" w:tplc="08090003" w:tentative="1">
      <w:start w:val="1"/>
      <w:numFmt w:val="bullet"/>
      <w:pStyle w:val="BulletList8"/>
      <w:lvlText w:val="o"/>
      <w:lvlJc w:val="left"/>
      <w:pPr>
        <w:ind w:left="5760" w:hanging="360"/>
      </w:pPr>
      <w:rPr>
        <w:rFonts w:ascii="Courier New" w:hAnsi="Courier New" w:cs="Courier New" w:hint="default"/>
      </w:rPr>
    </w:lvl>
    <w:lvl w:ilvl="8" w:tplc="08090005" w:tentative="1">
      <w:start w:val="1"/>
      <w:numFmt w:val="bullet"/>
      <w:pStyle w:val="BulletList9"/>
      <w:lvlText w:val=""/>
      <w:lvlJc w:val="left"/>
      <w:pPr>
        <w:ind w:left="6480" w:hanging="360"/>
      </w:pPr>
      <w:rPr>
        <w:rFonts w:ascii="Wingdings" w:hAnsi="Wingdings" w:hint="default"/>
      </w:rPr>
    </w:lvl>
  </w:abstractNum>
  <w:abstractNum w:abstractNumId="21" w15:restartNumberingAfterBreak="0">
    <w:nsid w:val="3EAF6ED1"/>
    <w:multiLevelType w:val="hybridMultilevel"/>
    <w:tmpl w:val="26C6CB40"/>
    <w:lvl w:ilvl="0" w:tplc="34DC3182">
      <w:numFmt w:val="bullet"/>
      <w:lvlText w:val="•"/>
      <w:lvlJc w:val="left"/>
      <w:pPr>
        <w:ind w:left="360" w:hanging="360"/>
      </w:pPr>
      <w:rPr>
        <w:rFonts w:ascii="Calibri" w:hAnsi="Calibri" w:cs="Calibri"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15A61E2"/>
    <w:multiLevelType w:val="multilevel"/>
    <w:tmpl w:val="AA16B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F34B58"/>
    <w:multiLevelType w:val="multilevel"/>
    <w:tmpl w:val="4348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2121C"/>
    <w:multiLevelType w:val="hybridMultilevel"/>
    <w:tmpl w:val="69AC7A6A"/>
    <w:lvl w:ilvl="0" w:tplc="040C0009">
      <w:start w:val="1"/>
      <w:numFmt w:val="bullet"/>
      <w:lvlText w:val=""/>
      <w:lvlJc w:val="left"/>
      <w:pPr>
        <w:ind w:left="775" w:hanging="360"/>
      </w:pPr>
      <w:rPr>
        <w:rFonts w:ascii="Wingdings" w:hAnsi="Wingdings"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25"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26" w15:restartNumberingAfterBreak="0">
    <w:nsid w:val="52E02B92"/>
    <w:multiLevelType w:val="hybridMultilevel"/>
    <w:tmpl w:val="E2AA3A04"/>
    <w:lvl w:ilvl="0" w:tplc="040C0003">
      <w:start w:val="1"/>
      <w:numFmt w:val="bullet"/>
      <w:lvlText w:val="o"/>
      <w:lvlJc w:val="left"/>
      <w:pPr>
        <w:ind w:left="1080" w:hanging="72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ED6D4E"/>
    <w:multiLevelType w:val="hybridMultilevel"/>
    <w:tmpl w:val="EBC4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7790EE5"/>
    <w:multiLevelType w:val="hybridMultilevel"/>
    <w:tmpl w:val="91EA667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90C6359"/>
    <w:multiLevelType w:val="hybridMultilevel"/>
    <w:tmpl w:val="1EF85058"/>
    <w:lvl w:ilvl="0" w:tplc="FFFFFFFF">
      <w:start w:val="1"/>
      <w:numFmt w:val="bullet"/>
      <w:lvlText w:val="-"/>
      <w:lvlJc w:val="left"/>
      <w:pPr>
        <w:ind w:left="360" w:hanging="360"/>
      </w:pPr>
      <w:rPr>
        <w:rFonts w:ascii="Times New Roman" w:hAnsi="Times New Roman"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935221F"/>
    <w:multiLevelType w:val="hybridMultilevel"/>
    <w:tmpl w:val="6E4A8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597D5A"/>
    <w:multiLevelType w:val="hybridMultilevel"/>
    <w:tmpl w:val="91EA66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082BD7"/>
    <w:multiLevelType w:val="hybridMultilevel"/>
    <w:tmpl w:val="124EBCE8"/>
    <w:lvl w:ilvl="0" w:tplc="0409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6545AC"/>
    <w:multiLevelType w:val="hybridMultilevel"/>
    <w:tmpl w:val="203846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CD2814"/>
    <w:multiLevelType w:val="hybridMultilevel"/>
    <w:tmpl w:val="71E28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CC182F"/>
    <w:multiLevelType w:val="hybridMultilevel"/>
    <w:tmpl w:val="C6DA37B0"/>
    <w:lvl w:ilvl="0" w:tplc="BA48DA08">
      <w:start w:val="1"/>
      <w:numFmt w:val="upperRoman"/>
      <w:lvlText w:val="%1."/>
      <w:lvlJc w:val="right"/>
      <w:pPr>
        <w:ind w:left="1230" w:hanging="360"/>
      </w:pPr>
      <w:rPr>
        <w:b/>
        <w:bCs/>
        <w:color w:val="323E4F" w:themeColor="text2" w:themeShade="BF"/>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36" w15:restartNumberingAfterBreak="0">
    <w:nsid w:val="6C0553E7"/>
    <w:multiLevelType w:val="hybridMultilevel"/>
    <w:tmpl w:val="B82CF78C"/>
    <w:lvl w:ilvl="0" w:tplc="3D3A299C">
      <w:start w:val="1"/>
      <w:numFmt w:val="bullet"/>
      <w:pStyle w:val="ListParagraph"/>
      <w:lvlText w:val=""/>
      <w:lvlJc w:val="left"/>
      <w:pPr>
        <w:ind w:left="1257" w:hanging="360"/>
      </w:pPr>
      <w:rPr>
        <w:rFonts w:ascii="Symbol" w:hAnsi="Symbol" w:hint="default"/>
        <w:color w:val="auto"/>
      </w:rPr>
    </w:lvl>
    <w:lvl w:ilvl="1" w:tplc="040C0003" w:tentative="1">
      <w:start w:val="1"/>
      <w:numFmt w:val="bullet"/>
      <w:lvlText w:val="o"/>
      <w:lvlJc w:val="left"/>
      <w:pPr>
        <w:ind w:left="1977" w:hanging="360"/>
      </w:pPr>
      <w:rPr>
        <w:rFonts w:ascii="Courier New" w:hAnsi="Courier New" w:cs="Courier New" w:hint="default"/>
      </w:rPr>
    </w:lvl>
    <w:lvl w:ilvl="2" w:tplc="040C0005" w:tentative="1">
      <w:start w:val="1"/>
      <w:numFmt w:val="bullet"/>
      <w:lvlText w:val=""/>
      <w:lvlJc w:val="left"/>
      <w:pPr>
        <w:ind w:left="2697" w:hanging="360"/>
      </w:pPr>
      <w:rPr>
        <w:rFonts w:ascii="Wingdings" w:hAnsi="Wingdings" w:hint="default"/>
      </w:rPr>
    </w:lvl>
    <w:lvl w:ilvl="3" w:tplc="040C0001" w:tentative="1">
      <w:start w:val="1"/>
      <w:numFmt w:val="bullet"/>
      <w:lvlText w:val=""/>
      <w:lvlJc w:val="left"/>
      <w:pPr>
        <w:ind w:left="3417" w:hanging="360"/>
      </w:pPr>
      <w:rPr>
        <w:rFonts w:ascii="Symbol" w:hAnsi="Symbol" w:hint="default"/>
      </w:rPr>
    </w:lvl>
    <w:lvl w:ilvl="4" w:tplc="040C0003" w:tentative="1">
      <w:start w:val="1"/>
      <w:numFmt w:val="bullet"/>
      <w:lvlText w:val="o"/>
      <w:lvlJc w:val="left"/>
      <w:pPr>
        <w:ind w:left="4137" w:hanging="360"/>
      </w:pPr>
      <w:rPr>
        <w:rFonts w:ascii="Courier New" w:hAnsi="Courier New" w:cs="Courier New" w:hint="default"/>
      </w:rPr>
    </w:lvl>
    <w:lvl w:ilvl="5" w:tplc="040C0005" w:tentative="1">
      <w:start w:val="1"/>
      <w:numFmt w:val="bullet"/>
      <w:lvlText w:val=""/>
      <w:lvlJc w:val="left"/>
      <w:pPr>
        <w:ind w:left="4857" w:hanging="360"/>
      </w:pPr>
      <w:rPr>
        <w:rFonts w:ascii="Wingdings" w:hAnsi="Wingdings" w:hint="default"/>
      </w:rPr>
    </w:lvl>
    <w:lvl w:ilvl="6" w:tplc="040C0001" w:tentative="1">
      <w:start w:val="1"/>
      <w:numFmt w:val="bullet"/>
      <w:lvlText w:val=""/>
      <w:lvlJc w:val="left"/>
      <w:pPr>
        <w:ind w:left="5577" w:hanging="360"/>
      </w:pPr>
      <w:rPr>
        <w:rFonts w:ascii="Symbol" w:hAnsi="Symbol" w:hint="default"/>
      </w:rPr>
    </w:lvl>
    <w:lvl w:ilvl="7" w:tplc="040C0003" w:tentative="1">
      <w:start w:val="1"/>
      <w:numFmt w:val="bullet"/>
      <w:lvlText w:val="o"/>
      <w:lvlJc w:val="left"/>
      <w:pPr>
        <w:ind w:left="6297" w:hanging="360"/>
      </w:pPr>
      <w:rPr>
        <w:rFonts w:ascii="Courier New" w:hAnsi="Courier New" w:cs="Courier New" w:hint="default"/>
      </w:rPr>
    </w:lvl>
    <w:lvl w:ilvl="8" w:tplc="040C0005" w:tentative="1">
      <w:start w:val="1"/>
      <w:numFmt w:val="bullet"/>
      <w:lvlText w:val=""/>
      <w:lvlJc w:val="left"/>
      <w:pPr>
        <w:ind w:left="7017" w:hanging="360"/>
      </w:pPr>
      <w:rPr>
        <w:rFonts w:ascii="Wingdings" w:hAnsi="Wingdings" w:hint="default"/>
      </w:rPr>
    </w:lvl>
  </w:abstractNum>
  <w:abstractNum w:abstractNumId="37" w15:restartNumberingAfterBreak="0">
    <w:nsid w:val="72A14C13"/>
    <w:multiLevelType w:val="hybridMultilevel"/>
    <w:tmpl w:val="93C8E74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318346B"/>
    <w:multiLevelType w:val="hybridMultilevel"/>
    <w:tmpl w:val="91EA66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4C4A06"/>
    <w:multiLevelType w:val="hybridMultilevel"/>
    <w:tmpl w:val="270A3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8076B12"/>
    <w:multiLevelType w:val="hybridMultilevel"/>
    <w:tmpl w:val="6B5ABF92"/>
    <w:lvl w:ilvl="0" w:tplc="D1320E1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B107257"/>
    <w:multiLevelType w:val="multilevel"/>
    <w:tmpl w:val="A03A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781025">
    <w:abstractNumId w:val="11"/>
  </w:num>
  <w:num w:numId="2" w16cid:durableId="908461138">
    <w:abstractNumId w:val="20"/>
  </w:num>
  <w:num w:numId="3" w16cid:durableId="1969312241">
    <w:abstractNumId w:val="27"/>
  </w:num>
  <w:num w:numId="4" w16cid:durableId="546571343">
    <w:abstractNumId w:val="13"/>
  </w:num>
  <w:num w:numId="5" w16cid:durableId="1809318863">
    <w:abstractNumId w:val="12"/>
  </w:num>
  <w:num w:numId="6" w16cid:durableId="2076270582">
    <w:abstractNumId w:val="36"/>
  </w:num>
  <w:num w:numId="7" w16cid:durableId="359401160">
    <w:abstractNumId w:val="35"/>
  </w:num>
  <w:num w:numId="8" w16cid:durableId="1960868431">
    <w:abstractNumId w:val="21"/>
  </w:num>
  <w:num w:numId="9" w16cid:durableId="1768581030">
    <w:abstractNumId w:val="29"/>
  </w:num>
  <w:num w:numId="10" w16cid:durableId="1706831888">
    <w:abstractNumId w:val="14"/>
  </w:num>
  <w:num w:numId="11" w16cid:durableId="1024281282">
    <w:abstractNumId w:val="30"/>
  </w:num>
  <w:num w:numId="12" w16cid:durableId="436293648">
    <w:abstractNumId w:val="28"/>
  </w:num>
  <w:num w:numId="13" w16cid:durableId="1331567248">
    <w:abstractNumId w:val="2"/>
  </w:num>
  <w:num w:numId="14" w16cid:durableId="923611828">
    <w:abstractNumId w:val="37"/>
  </w:num>
  <w:num w:numId="15" w16cid:durableId="472330473">
    <w:abstractNumId w:val="32"/>
  </w:num>
  <w:num w:numId="16" w16cid:durableId="1922907739">
    <w:abstractNumId w:val="39"/>
  </w:num>
  <w:num w:numId="17" w16cid:durableId="296955068">
    <w:abstractNumId w:val="26"/>
  </w:num>
  <w:num w:numId="18" w16cid:durableId="676493918">
    <w:abstractNumId w:val="1"/>
  </w:num>
  <w:num w:numId="19" w16cid:durableId="1225987415">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16cid:durableId="1140805719">
    <w:abstractNumId w:val="7"/>
  </w:num>
  <w:num w:numId="21" w16cid:durableId="247202030">
    <w:abstractNumId w:val="24"/>
  </w:num>
  <w:num w:numId="22" w16cid:durableId="570194785">
    <w:abstractNumId w:val="25"/>
  </w:num>
  <w:num w:numId="23" w16cid:durableId="939947278">
    <w:abstractNumId w:val="4"/>
  </w:num>
  <w:num w:numId="24" w16cid:durableId="558592131">
    <w:abstractNumId w:val="15"/>
  </w:num>
  <w:num w:numId="25" w16cid:durableId="1124034654">
    <w:abstractNumId w:val="18"/>
  </w:num>
  <w:num w:numId="26" w16cid:durableId="81799306">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7" w16cid:durableId="892155337">
    <w:abstractNumId w:val="36"/>
  </w:num>
  <w:num w:numId="28" w16cid:durableId="118837813">
    <w:abstractNumId w:val="36"/>
  </w:num>
  <w:num w:numId="29" w16cid:durableId="1751392835">
    <w:abstractNumId w:val="36"/>
  </w:num>
  <w:num w:numId="30" w16cid:durableId="657149142">
    <w:abstractNumId w:val="22"/>
  </w:num>
  <w:num w:numId="31" w16cid:durableId="527334834">
    <w:abstractNumId w:val="11"/>
  </w:num>
  <w:num w:numId="32" w16cid:durableId="1016230923">
    <w:abstractNumId w:val="11"/>
  </w:num>
  <w:num w:numId="33" w16cid:durableId="327515257">
    <w:abstractNumId w:val="11"/>
  </w:num>
  <w:num w:numId="34" w16cid:durableId="1185637082">
    <w:abstractNumId w:val="33"/>
  </w:num>
  <w:num w:numId="35" w16cid:durableId="1435900033">
    <w:abstractNumId w:val="41"/>
  </w:num>
  <w:num w:numId="36" w16cid:durableId="2056736738">
    <w:abstractNumId w:val="16"/>
  </w:num>
  <w:num w:numId="37" w16cid:durableId="139277182">
    <w:abstractNumId w:val="10"/>
  </w:num>
  <w:num w:numId="38" w16cid:durableId="1493830278">
    <w:abstractNumId w:val="36"/>
  </w:num>
  <w:num w:numId="39" w16cid:durableId="1221870436">
    <w:abstractNumId w:val="36"/>
  </w:num>
  <w:num w:numId="40" w16cid:durableId="1075055048">
    <w:abstractNumId w:val="19"/>
  </w:num>
  <w:num w:numId="41" w16cid:durableId="1235706216">
    <w:abstractNumId w:val="36"/>
  </w:num>
  <w:num w:numId="42" w16cid:durableId="1330675247">
    <w:abstractNumId w:val="36"/>
  </w:num>
  <w:num w:numId="43" w16cid:durableId="788398791">
    <w:abstractNumId w:val="36"/>
  </w:num>
  <w:num w:numId="44" w16cid:durableId="1265841664">
    <w:abstractNumId w:val="36"/>
  </w:num>
  <w:num w:numId="45" w16cid:durableId="616644637">
    <w:abstractNumId w:val="3"/>
  </w:num>
  <w:num w:numId="46" w16cid:durableId="1638996892">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47" w16cid:durableId="2141067128">
    <w:abstractNumId w:val="11"/>
  </w:num>
  <w:num w:numId="48" w16cid:durableId="305208085">
    <w:abstractNumId w:val="34"/>
  </w:num>
  <w:num w:numId="49" w16cid:durableId="962271328">
    <w:abstractNumId w:val="6"/>
  </w:num>
  <w:num w:numId="50" w16cid:durableId="1175653473">
    <w:abstractNumId w:val="36"/>
  </w:num>
  <w:num w:numId="51" w16cid:durableId="1870558957">
    <w:abstractNumId w:val="36"/>
  </w:num>
  <w:num w:numId="52" w16cid:durableId="1438597392">
    <w:abstractNumId w:val="36"/>
  </w:num>
  <w:num w:numId="53" w16cid:durableId="5518163">
    <w:abstractNumId w:val="36"/>
  </w:num>
  <w:num w:numId="54" w16cid:durableId="1219824300">
    <w:abstractNumId w:val="36"/>
  </w:num>
  <w:num w:numId="55" w16cid:durableId="1000617398">
    <w:abstractNumId w:val="36"/>
  </w:num>
  <w:num w:numId="56" w16cid:durableId="800684013">
    <w:abstractNumId w:val="36"/>
  </w:num>
  <w:num w:numId="57" w16cid:durableId="906303069">
    <w:abstractNumId w:val="36"/>
  </w:num>
  <w:num w:numId="58" w16cid:durableId="1202399246">
    <w:abstractNumId w:val="23"/>
  </w:num>
  <w:num w:numId="59" w16cid:durableId="536772556">
    <w:abstractNumId w:val="36"/>
  </w:num>
  <w:num w:numId="60" w16cid:durableId="1254436199">
    <w:abstractNumId w:val="36"/>
  </w:num>
  <w:num w:numId="61" w16cid:durableId="661737483">
    <w:abstractNumId w:val="17"/>
  </w:num>
  <w:num w:numId="62" w16cid:durableId="1527795218">
    <w:abstractNumId w:val="8"/>
  </w:num>
  <w:num w:numId="63" w16cid:durableId="1921022013">
    <w:abstractNumId w:val="0"/>
  </w:num>
  <w:num w:numId="64" w16cid:durableId="1292784720">
    <w:abstractNumId w:val="36"/>
  </w:num>
  <w:num w:numId="65" w16cid:durableId="2140494494">
    <w:abstractNumId w:val="36"/>
  </w:num>
  <w:num w:numId="66" w16cid:durableId="1296987041">
    <w:abstractNumId w:val="36"/>
  </w:num>
  <w:num w:numId="67" w16cid:durableId="1035158440">
    <w:abstractNumId w:val="9"/>
  </w:num>
  <w:num w:numId="68" w16cid:durableId="1863202394">
    <w:abstractNumId w:val="40"/>
  </w:num>
  <w:num w:numId="69" w16cid:durableId="1966767891">
    <w:abstractNumId w:val="36"/>
  </w:num>
  <w:num w:numId="70" w16cid:durableId="815536385">
    <w:abstractNumId w:val="36"/>
  </w:num>
  <w:num w:numId="71" w16cid:durableId="1930120891">
    <w:abstractNumId w:val="36"/>
  </w:num>
  <w:num w:numId="72" w16cid:durableId="707411002">
    <w:abstractNumId w:val="36"/>
  </w:num>
  <w:num w:numId="73" w16cid:durableId="2010669352">
    <w:abstractNumId w:val="36"/>
  </w:num>
  <w:num w:numId="74" w16cid:durableId="1668901860">
    <w:abstractNumId w:val="36"/>
  </w:num>
  <w:num w:numId="75" w16cid:durableId="1384985421">
    <w:abstractNumId w:val="5"/>
  </w:num>
  <w:num w:numId="76" w16cid:durableId="564218211">
    <w:abstractNumId w:val="31"/>
  </w:num>
  <w:num w:numId="77" w16cid:durableId="2130316979">
    <w:abstractNumId w:val="36"/>
  </w:num>
  <w:num w:numId="78" w16cid:durableId="2067600549">
    <w:abstractNumId w:val="36"/>
  </w:num>
  <w:num w:numId="79" w16cid:durableId="507523090">
    <w:abstractNumId w:val="38"/>
  </w:num>
  <w:num w:numId="80" w16cid:durableId="1744258249">
    <w:abstractNumId w:val="36"/>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uyem Rais">
    <w15:presenceInfo w15:providerId="Windows Live" w15:userId="b45eafe4bd07ff5c"/>
  </w15:person>
  <w15:person w15:author="Farouk Bouhafs">
    <w15:presenceInfo w15:providerId="None" w15:userId="Farouk Bouha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BF"/>
    <w:rsid w:val="000004AC"/>
    <w:rsid w:val="0000065A"/>
    <w:rsid w:val="000011F2"/>
    <w:rsid w:val="00001247"/>
    <w:rsid w:val="000020C4"/>
    <w:rsid w:val="00003FD1"/>
    <w:rsid w:val="00007B3E"/>
    <w:rsid w:val="00007C04"/>
    <w:rsid w:val="00007EE5"/>
    <w:rsid w:val="0001027B"/>
    <w:rsid w:val="00010B28"/>
    <w:rsid w:val="00011335"/>
    <w:rsid w:val="00013D35"/>
    <w:rsid w:val="000140D5"/>
    <w:rsid w:val="00015DE3"/>
    <w:rsid w:val="000163C1"/>
    <w:rsid w:val="00016BEF"/>
    <w:rsid w:val="00016CD4"/>
    <w:rsid w:val="00016FF8"/>
    <w:rsid w:val="000177F7"/>
    <w:rsid w:val="00020330"/>
    <w:rsid w:val="00021718"/>
    <w:rsid w:val="00021D83"/>
    <w:rsid w:val="00021D87"/>
    <w:rsid w:val="00021F8E"/>
    <w:rsid w:val="0002287D"/>
    <w:rsid w:val="00023778"/>
    <w:rsid w:val="00023F1C"/>
    <w:rsid w:val="000242D0"/>
    <w:rsid w:val="000260DB"/>
    <w:rsid w:val="0002611E"/>
    <w:rsid w:val="00026242"/>
    <w:rsid w:val="00026E60"/>
    <w:rsid w:val="00026E9D"/>
    <w:rsid w:val="0002782B"/>
    <w:rsid w:val="00027CD2"/>
    <w:rsid w:val="00031247"/>
    <w:rsid w:val="00031457"/>
    <w:rsid w:val="00031579"/>
    <w:rsid w:val="00031690"/>
    <w:rsid w:val="0003234B"/>
    <w:rsid w:val="0003292F"/>
    <w:rsid w:val="00037E87"/>
    <w:rsid w:val="000407E9"/>
    <w:rsid w:val="00040B43"/>
    <w:rsid w:val="00041BD8"/>
    <w:rsid w:val="00042BD8"/>
    <w:rsid w:val="0004346D"/>
    <w:rsid w:val="00046C7A"/>
    <w:rsid w:val="00047905"/>
    <w:rsid w:val="00047EBA"/>
    <w:rsid w:val="0005163D"/>
    <w:rsid w:val="000523EC"/>
    <w:rsid w:val="0005296E"/>
    <w:rsid w:val="0005409B"/>
    <w:rsid w:val="00054365"/>
    <w:rsid w:val="00054626"/>
    <w:rsid w:val="000551D2"/>
    <w:rsid w:val="00055A44"/>
    <w:rsid w:val="0005625F"/>
    <w:rsid w:val="00056C06"/>
    <w:rsid w:val="00061503"/>
    <w:rsid w:val="00061FE8"/>
    <w:rsid w:val="000623C8"/>
    <w:rsid w:val="000625AD"/>
    <w:rsid w:val="0006328F"/>
    <w:rsid w:val="00065D50"/>
    <w:rsid w:val="00070716"/>
    <w:rsid w:val="00071E50"/>
    <w:rsid w:val="00074770"/>
    <w:rsid w:val="00074CB3"/>
    <w:rsid w:val="000758E6"/>
    <w:rsid w:val="0007772C"/>
    <w:rsid w:val="000804B1"/>
    <w:rsid w:val="00080F08"/>
    <w:rsid w:val="0008172B"/>
    <w:rsid w:val="00083D4F"/>
    <w:rsid w:val="00085268"/>
    <w:rsid w:val="00085C77"/>
    <w:rsid w:val="00091259"/>
    <w:rsid w:val="00091418"/>
    <w:rsid w:val="00093823"/>
    <w:rsid w:val="00095096"/>
    <w:rsid w:val="00095B50"/>
    <w:rsid w:val="00097493"/>
    <w:rsid w:val="00097F3F"/>
    <w:rsid w:val="000A014D"/>
    <w:rsid w:val="000A0D7C"/>
    <w:rsid w:val="000A1396"/>
    <w:rsid w:val="000A1727"/>
    <w:rsid w:val="000A190B"/>
    <w:rsid w:val="000A1B28"/>
    <w:rsid w:val="000A2041"/>
    <w:rsid w:val="000A386B"/>
    <w:rsid w:val="000A5F0E"/>
    <w:rsid w:val="000A70D4"/>
    <w:rsid w:val="000A7689"/>
    <w:rsid w:val="000A7D92"/>
    <w:rsid w:val="000A7DE3"/>
    <w:rsid w:val="000B08B2"/>
    <w:rsid w:val="000B1997"/>
    <w:rsid w:val="000B5A5B"/>
    <w:rsid w:val="000B6F8E"/>
    <w:rsid w:val="000C020E"/>
    <w:rsid w:val="000C0B67"/>
    <w:rsid w:val="000C2725"/>
    <w:rsid w:val="000C4CEB"/>
    <w:rsid w:val="000C5D85"/>
    <w:rsid w:val="000C7B3F"/>
    <w:rsid w:val="000D0F59"/>
    <w:rsid w:val="000D34CB"/>
    <w:rsid w:val="000D656E"/>
    <w:rsid w:val="000D7C27"/>
    <w:rsid w:val="000E079E"/>
    <w:rsid w:val="000E1F03"/>
    <w:rsid w:val="000E28EB"/>
    <w:rsid w:val="000E2AA4"/>
    <w:rsid w:val="000E3B17"/>
    <w:rsid w:val="000E4066"/>
    <w:rsid w:val="000E4D3D"/>
    <w:rsid w:val="000E5EC0"/>
    <w:rsid w:val="000E7AC4"/>
    <w:rsid w:val="000F1FAF"/>
    <w:rsid w:val="000F310F"/>
    <w:rsid w:val="000F7212"/>
    <w:rsid w:val="00100127"/>
    <w:rsid w:val="0010368D"/>
    <w:rsid w:val="00105247"/>
    <w:rsid w:val="001058AF"/>
    <w:rsid w:val="001066D3"/>
    <w:rsid w:val="00110C30"/>
    <w:rsid w:val="001126A3"/>
    <w:rsid w:val="00114D29"/>
    <w:rsid w:val="00115A4A"/>
    <w:rsid w:val="00115EC7"/>
    <w:rsid w:val="00116BB2"/>
    <w:rsid w:val="00120571"/>
    <w:rsid w:val="001212D1"/>
    <w:rsid w:val="00121549"/>
    <w:rsid w:val="00123396"/>
    <w:rsid w:val="0012345F"/>
    <w:rsid w:val="00124064"/>
    <w:rsid w:val="001241C8"/>
    <w:rsid w:val="00125256"/>
    <w:rsid w:val="00126475"/>
    <w:rsid w:val="001266B3"/>
    <w:rsid w:val="00132B9B"/>
    <w:rsid w:val="00132D7E"/>
    <w:rsid w:val="001333CC"/>
    <w:rsid w:val="001348A9"/>
    <w:rsid w:val="00135FC5"/>
    <w:rsid w:val="001379C6"/>
    <w:rsid w:val="00137D5D"/>
    <w:rsid w:val="0014113D"/>
    <w:rsid w:val="00141387"/>
    <w:rsid w:val="00146654"/>
    <w:rsid w:val="00146858"/>
    <w:rsid w:val="00147883"/>
    <w:rsid w:val="00147FD4"/>
    <w:rsid w:val="0015284E"/>
    <w:rsid w:val="00153434"/>
    <w:rsid w:val="00154433"/>
    <w:rsid w:val="00155910"/>
    <w:rsid w:val="00156882"/>
    <w:rsid w:val="00156976"/>
    <w:rsid w:val="00156B0E"/>
    <w:rsid w:val="001572A6"/>
    <w:rsid w:val="001607F0"/>
    <w:rsid w:val="001610F2"/>
    <w:rsid w:val="00161D98"/>
    <w:rsid w:val="0016545E"/>
    <w:rsid w:val="0016560B"/>
    <w:rsid w:val="001661CD"/>
    <w:rsid w:val="00170E1F"/>
    <w:rsid w:val="00171BA7"/>
    <w:rsid w:val="00171CD9"/>
    <w:rsid w:val="00171DC4"/>
    <w:rsid w:val="00172122"/>
    <w:rsid w:val="00172793"/>
    <w:rsid w:val="001764B0"/>
    <w:rsid w:val="001772D6"/>
    <w:rsid w:val="00177941"/>
    <w:rsid w:val="00177AF9"/>
    <w:rsid w:val="00183EAB"/>
    <w:rsid w:val="00184C3B"/>
    <w:rsid w:val="0018629A"/>
    <w:rsid w:val="00186EFB"/>
    <w:rsid w:val="00187643"/>
    <w:rsid w:val="001879C7"/>
    <w:rsid w:val="0019047A"/>
    <w:rsid w:val="00191043"/>
    <w:rsid w:val="00193313"/>
    <w:rsid w:val="00194CED"/>
    <w:rsid w:val="0019519F"/>
    <w:rsid w:val="001952DB"/>
    <w:rsid w:val="0019555C"/>
    <w:rsid w:val="00196FDF"/>
    <w:rsid w:val="001A1BDB"/>
    <w:rsid w:val="001A1F87"/>
    <w:rsid w:val="001A30C2"/>
    <w:rsid w:val="001A34E4"/>
    <w:rsid w:val="001A3EB8"/>
    <w:rsid w:val="001A4AEA"/>
    <w:rsid w:val="001A7BEF"/>
    <w:rsid w:val="001B0F29"/>
    <w:rsid w:val="001B426E"/>
    <w:rsid w:val="001B6939"/>
    <w:rsid w:val="001B6D0C"/>
    <w:rsid w:val="001C226C"/>
    <w:rsid w:val="001C3A33"/>
    <w:rsid w:val="001C3AB2"/>
    <w:rsid w:val="001C4783"/>
    <w:rsid w:val="001C4793"/>
    <w:rsid w:val="001C585B"/>
    <w:rsid w:val="001C5CC9"/>
    <w:rsid w:val="001C698A"/>
    <w:rsid w:val="001C6B95"/>
    <w:rsid w:val="001C7709"/>
    <w:rsid w:val="001C7D2D"/>
    <w:rsid w:val="001C7D48"/>
    <w:rsid w:val="001D0216"/>
    <w:rsid w:val="001D059C"/>
    <w:rsid w:val="001D10F4"/>
    <w:rsid w:val="001D47B5"/>
    <w:rsid w:val="001D480B"/>
    <w:rsid w:val="001D4CC0"/>
    <w:rsid w:val="001D4E73"/>
    <w:rsid w:val="001D5099"/>
    <w:rsid w:val="001D5133"/>
    <w:rsid w:val="001D7023"/>
    <w:rsid w:val="001E0CA7"/>
    <w:rsid w:val="001E0EED"/>
    <w:rsid w:val="001E253E"/>
    <w:rsid w:val="001E3CE6"/>
    <w:rsid w:val="001E4FD0"/>
    <w:rsid w:val="001E5147"/>
    <w:rsid w:val="001E72D8"/>
    <w:rsid w:val="001E7BC6"/>
    <w:rsid w:val="001F110D"/>
    <w:rsid w:val="001F5A5A"/>
    <w:rsid w:val="001F5B0E"/>
    <w:rsid w:val="001F71D2"/>
    <w:rsid w:val="0020004C"/>
    <w:rsid w:val="002004A5"/>
    <w:rsid w:val="0020059C"/>
    <w:rsid w:val="00203BE1"/>
    <w:rsid w:val="00204847"/>
    <w:rsid w:val="00204FA1"/>
    <w:rsid w:val="0020686F"/>
    <w:rsid w:val="00207A37"/>
    <w:rsid w:val="002119C8"/>
    <w:rsid w:val="00211B60"/>
    <w:rsid w:val="002120CC"/>
    <w:rsid w:val="002150A5"/>
    <w:rsid w:val="00217F6B"/>
    <w:rsid w:val="002209DA"/>
    <w:rsid w:val="00220A4E"/>
    <w:rsid w:val="00220E42"/>
    <w:rsid w:val="00221A52"/>
    <w:rsid w:val="002235CD"/>
    <w:rsid w:val="00223E11"/>
    <w:rsid w:val="0022497F"/>
    <w:rsid w:val="00225BD6"/>
    <w:rsid w:val="0022687F"/>
    <w:rsid w:val="00230930"/>
    <w:rsid w:val="00231BB8"/>
    <w:rsid w:val="00231E40"/>
    <w:rsid w:val="00232706"/>
    <w:rsid w:val="00232D30"/>
    <w:rsid w:val="00234737"/>
    <w:rsid w:val="00234824"/>
    <w:rsid w:val="00234BE1"/>
    <w:rsid w:val="00235B7E"/>
    <w:rsid w:val="00242D86"/>
    <w:rsid w:val="00242EC6"/>
    <w:rsid w:val="00243247"/>
    <w:rsid w:val="00244D6F"/>
    <w:rsid w:val="00246FD3"/>
    <w:rsid w:val="002476AF"/>
    <w:rsid w:val="002504D5"/>
    <w:rsid w:val="002513D7"/>
    <w:rsid w:val="002519CB"/>
    <w:rsid w:val="002531AF"/>
    <w:rsid w:val="00253FB4"/>
    <w:rsid w:val="00254769"/>
    <w:rsid w:val="00255BF6"/>
    <w:rsid w:val="00257738"/>
    <w:rsid w:val="0026121E"/>
    <w:rsid w:val="00263565"/>
    <w:rsid w:val="00263B1F"/>
    <w:rsid w:val="00264448"/>
    <w:rsid w:val="00265222"/>
    <w:rsid w:val="002657FE"/>
    <w:rsid w:val="00265996"/>
    <w:rsid w:val="00271171"/>
    <w:rsid w:val="002753E0"/>
    <w:rsid w:val="00275841"/>
    <w:rsid w:val="0027652F"/>
    <w:rsid w:val="00276866"/>
    <w:rsid w:val="002779D4"/>
    <w:rsid w:val="00277F51"/>
    <w:rsid w:val="0028073E"/>
    <w:rsid w:val="00280C73"/>
    <w:rsid w:val="002828D8"/>
    <w:rsid w:val="00282B3A"/>
    <w:rsid w:val="00284501"/>
    <w:rsid w:val="00285B17"/>
    <w:rsid w:val="0028645A"/>
    <w:rsid w:val="002869F2"/>
    <w:rsid w:val="00287CC2"/>
    <w:rsid w:val="002901F8"/>
    <w:rsid w:val="00291248"/>
    <w:rsid w:val="002917AF"/>
    <w:rsid w:val="00291D77"/>
    <w:rsid w:val="00292A8A"/>
    <w:rsid w:val="002930AC"/>
    <w:rsid w:val="00293BFC"/>
    <w:rsid w:val="00295173"/>
    <w:rsid w:val="0029561C"/>
    <w:rsid w:val="00295D5E"/>
    <w:rsid w:val="00296AAE"/>
    <w:rsid w:val="00296BCF"/>
    <w:rsid w:val="00296D37"/>
    <w:rsid w:val="002A376F"/>
    <w:rsid w:val="002A46F8"/>
    <w:rsid w:val="002A6415"/>
    <w:rsid w:val="002A740F"/>
    <w:rsid w:val="002B0147"/>
    <w:rsid w:val="002B0347"/>
    <w:rsid w:val="002B05C5"/>
    <w:rsid w:val="002B12B0"/>
    <w:rsid w:val="002B3F82"/>
    <w:rsid w:val="002B56EF"/>
    <w:rsid w:val="002B7641"/>
    <w:rsid w:val="002B79A7"/>
    <w:rsid w:val="002C0A78"/>
    <w:rsid w:val="002C32BB"/>
    <w:rsid w:val="002C48A3"/>
    <w:rsid w:val="002C4BE8"/>
    <w:rsid w:val="002C59E9"/>
    <w:rsid w:val="002D2057"/>
    <w:rsid w:val="002D2A93"/>
    <w:rsid w:val="002D39FE"/>
    <w:rsid w:val="002D3DC3"/>
    <w:rsid w:val="002D465E"/>
    <w:rsid w:val="002D4A5A"/>
    <w:rsid w:val="002D6E9A"/>
    <w:rsid w:val="002D731C"/>
    <w:rsid w:val="002E06FD"/>
    <w:rsid w:val="002E45B3"/>
    <w:rsid w:val="002E6236"/>
    <w:rsid w:val="002E644D"/>
    <w:rsid w:val="002E66D9"/>
    <w:rsid w:val="002E7374"/>
    <w:rsid w:val="002E7FDB"/>
    <w:rsid w:val="002F0746"/>
    <w:rsid w:val="002F2335"/>
    <w:rsid w:val="002F465D"/>
    <w:rsid w:val="002F4CAD"/>
    <w:rsid w:val="002F4E44"/>
    <w:rsid w:val="002F6C13"/>
    <w:rsid w:val="002F6EE2"/>
    <w:rsid w:val="002F79C1"/>
    <w:rsid w:val="00300F49"/>
    <w:rsid w:val="00302D16"/>
    <w:rsid w:val="00303747"/>
    <w:rsid w:val="0030414D"/>
    <w:rsid w:val="00304256"/>
    <w:rsid w:val="003047C6"/>
    <w:rsid w:val="00305B75"/>
    <w:rsid w:val="0031043C"/>
    <w:rsid w:val="0031061A"/>
    <w:rsid w:val="00310843"/>
    <w:rsid w:val="0031589F"/>
    <w:rsid w:val="00316FAD"/>
    <w:rsid w:val="003171BB"/>
    <w:rsid w:val="003207EF"/>
    <w:rsid w:val="00320F12"/>
    <w:rsid w:val="003226D2"/>
    <w:rsid w:val="00323052"/>
    <w:rsid w:val="00323512"/>
    <w:rsid w:val="0032373B"/>
    <w:rsid w:val="00323783"/>
    <w:rsid w:val="00323800"/>
    <w:rsid w:val="0032396F"/>
    <w:rsid w:val="00327133"/>
    <w:rsid w:val="003279A7"/>
    <w:rsid w:val="00330CCE"/>
    <w:rsid w:val="003318CC"/>
    <w:rsid w:val="00331CDD"/>
    <w:rsid w:val="003334E9"/>
    <w:rsid w:val="0033385E"/>
    <w:rsid w:val="00333932"/>
    <w:rsid w:val="00334151"/>
    <w:rsid w:val="00334E94"/>
    <w:rsid w:val="00334F34"/>
    <w:rsid w:val="00336678"/>
    <w:rsid w:val="00337BF6"/>
    <w:rsid w:val="00337CBE"/>
    <w:rsid w:val="00340289"/>
    <w:rsid w:val="0034418D"/>
    <w:rsid w:val="00344323"/>
    <w:rsid w:val="00344760"/>
    <w:rsid w:val="00345C4C"/>
    <w:rsid w:val="00346747"/>
    <w:rsid w:val="00346AE3"/>
    <w:rsid w:val="00352635"/>
    <w:rsid w:val="00352BA0"/>
    <w:rsid w:val="0035306D"/>
    <w:rsid w:val="0035334F"/>
    <w:rsid w:val="0035501F"/>
    <w:rsid w:val="00355D41"/>
    <w:rsid w:val="00356252"/>
    <w:rsid w:val="00356277"/>
    <w:rsid w:val="00361121"/>
    <w:rsid w:val="003614AF"/>
    <w:rsid w:val="0036408B"/>
    <w:rsid w:val="00365602"/>
    <w:rsid w:val="00370410"/>
    <w:rsid w:val="003728AF"/>
    <w:rsid w:val="0037447C"/>
    <w:rsid w:val="0037475F"/>
    <w:rsid w:val="00374E16"/>
    <w:rsid w:val="00376BB6"/>
    <w:rsid w:val="00377FED"/>
    <w:rsid w:val="00380CD7"/>
    <w:rsid w:val="003821BF"/>
    <w:rsid w:val="0038439C"/>
    <w:rsid w:val="00385ED8"/>
    <w:rsid w:val="00386CE7"/>
    <w:rsid w:val="0038709E"/>
    <w:rsid w:val="00387CC2"/>
    <w:rsid w:val="00390B62"/>
    <w:rsid w:val="00393147"/>
    <w:rsid w:val="00393B04"/>
    <w:rsid w:val="00394EE0"/>
    <w:rsid w:val="00395124"/>
    <w:rsid w:val="00397F7E"/>
    <w:rsid w:val="003A2817"/>
    <w:rsid w:val="003A746B"/>
    <w:rsid w:val="003B1C19"/>
    <w:rsid w:val="003B1EB6"/>
    <w:rsid w:val="003B42DC"/>
    <w:rsid w:val="003B474B"/>
    <w:rsid w:val="003B4E2E"/>
    <w:rsid w:val="003B50FC"/>
    <w:rsid w:val="003B6A72"/>
    <w:rsid w:val="003C0C91"/>
    <w:rsid w:val="003C274B"/>
    <w:rsid w:val="003C28CA"/>
    <w:rsid w:val="003C3782"/>
    <w:rsid w:val="003C3B73"/>
    <w:rsid w:val="003C5E77"/>
    <w:rsid w:val="003C6BB6"/>
    <w:rsid w:val="003C6FC7"/>
    <w:rsid w:val="003C738A"/>
    <w:rsid w:val="003C77F1"/>
    <w:rsid w:val="003C78C9"/>
    <w:rsid w:val="003D02F9"/>
    <w:rsid w:val="003D0705"/>
    <w:rsid w:val="003D0B74"/>
    <w:rsid w:val="003D1927"/>
    <w:rsid w:val="003D2123"/>
    <w:rsid w:val="003D3700"/>
    <w:rsid w:val="003D3C24"/>
    <w:rsid w:val="003D5CC1"/>
    <w:rsid w:val="003D5F31"/>
    <w:rsid w:val="003D6779"/>
    <w:rsid w:val="003E1151"/>
    <w:rsid w:val="003E2314"/>
    <w:rsid w:val="003E2D1A"/>
    <w:rsid w:val="003E335B"/>
    <w:rsid w:val="003E6C6D"/>
    <w:rsid w:val="003E7AA5"/>
    <w:rsid w:val="003F0439"/>
    <w:rsid w:val="003F1A68"/>
    <w:rsid w:val="003F4694"/>
    <w:rsid w:val="003F617F"/>
    <w:rsid w:val="003F61D5"/>
    <w:rsid w:val="003F6476"/>
    <w:rsid w:val="00403E0D"/>
    <w:rsid w:val="00405C37"/>
    <w:rsid w:val="00407B6E"/>
    <w:rsid w:val="00407DDD"/>
    <w:rsid w:val="00412D0C"/>
    <w:rsid w:val="00412D59"/>
    <w:rsid w:val="00414F6F"/>
    <w:rsid w:val="00416CD5"/>
    <w:rsid w:val="00417237"/>
    <w:rsid w:val="00417E28"/>
    <w:rsid w:val="00420C12"/>
    <w:rsid w:val="00423DE2"/>
    <w:rsid w:val="00425A23"/>
    <w:rsid w:val="00425C58"/>
    <w:rsid w:val="004302A6"/>
    <w:rsid w:val="004304B9"/>
    <w:rsid w:val="00431986"/>
    <w:rsid w:val="004321FB"/>
    <w:rsid w:val="00434338"/>
    <w:rsid w:val="004346E4"/>
    <w:rsid w:val="00434891"/>
    <w:rsid w:val="004359EB"/>
    <w:rsid w:val="0043787D"/>
    <w:rsid w:val="004379DB"/>
    <w:rsid w:val="004411E0"/>
    <w:rsid w:val="00441842"/>
    <w:rsid w:val="00444CA1"/>
    <w:rsid w:val="00444D9F"/>
    <w:rsid w:val="00444DC5"/>
    <w:rsid w:val="00444ED2"/>
    <w:rsid w:val="004463A7"/>
    <w:rsid w:val="00447A66"/>
    <w:rsid w:val="00447F3F"/>
    <w:rsid w:val="004500C8"/>
    <w:rsid w:val="00451CD4"/>
    <w:rsid w:val="0045278B"/>
    <w:rsid w:val="004604F0"/>
    <w:rsid w:val="00464C48"/>
    <w:rsid w:val="00467307"/>
    <w:rsid w:val="00467860"/>
    <w:rsid w:val="00467BC9"/>
    <w:rsid w:val="00467D28"/>
    <w:rsid w:val="00471E1B"/>
    <w:rsid w:val="00476398"/>
    <w:rsid w:val="004769EB"/>
    <w:rsid w:val="00477BD8"/>
    <w:rsid w:val="00480C65"/>
    <w:rsid w:val="00481DE6"/>
    <w:rsid w:val="004847F3"/>
    <w:rsid w:val="00485067"/>
    <w:rsid w:val="00485089"/>
    <w:rsid w:val="004866B0"/>
    <w:rsid w:val="00487266"/>
    <w:rsid w:val="00487E51"/>
    <w:rsid w:val="00491928"/>
    <w:rsid w:val="00491C4A"/>
    <w:rsid w:val="00492B9E"/>
    <w:rsid w:val="00493751"/>
    <w:rsid w:val="00493812"/>
    <w:rsid w:val="00494604"/>
    <w:rsid w:val="00495502"/>
    <w:rsid w:val="00496869"/>
    <w:rsid w:val="004A0A55"/>
    <w:rsid w:val="004A230C"/>
    <w:rsid w:val="004A2BFD"/>
    <w:rsid w:val="004A34FF"/>
    <w:rsid w:val="004A3BF1"/>
    <w:rsid w:val="004A6C74"/>
    <w:rsid w:val="004A7F0D"/>
    <w:rsid w:val="004B0B86"/>
    <w:rsid w:val="004B4B23"/>
    <w:rsid w:val="004B6138"/>
    <w:rsid w:val="004C07C1"/>
    <w:rsid w:val="004C155F"/>
    <w:rsid w:val="004C2107"/>
    <w:rsid w:val="004C2434"/>
    <w:rsid w:val="004C396C"/>
    <w:rsid w:val="004C3C38"/>
    <w:rsid w:val="004C4F74"/>
    <w:rsid w:val="004C58FC"/>
    <w:rsid w:val="004C5DCD"/>
    <w:rsid w:val="004C731D"/>
    <w:rsid w:val="004C7A6E"/>
    <w:rsid w:val="004D18EC"/>
    <w:rsid w:val="004D385C"/>
    <w:rsid w:val="004D52CB"/>
    <w:rsid w:val="004D60C9"/>
    <w:rsid w:val="004D6E8D"/>
    <w:rsid w:val="004D756E"/>
    <w:rsid w:val="004E091D"/>
    <w:rsid w:val="004E093D"/>
    <w:rsid w:val="004E0D8E"/>
    <w:rsid w:val="004E17A1"/>
    <w:rsid w:val="004E2942"/>
    <w:rsid w:val="004E460F"/>
    <w:rsid w:val="004E4D4C"/>
    <w:rsid w:val="004E4D88"/>
    <w:rsid w:val="004E4E76"/>
    <w:rsid w:val="004E689C"/>
    <w:rsid w:val="004F3EEF"/>
    <w:rsid w:val="004F5425"/>
    <w:rsid w:val="004F6031"/>
    <w:rsid w:val="004F79A6"/>
    <w:rsid w:val="004F79E4"/>
    <w:rsid w:val="00500338"/>
    <w:rsid w:val="00500B19"/>
    <w:rsid w:val="00500C26"/>
    <w:rsid w:val="00501304"/>
    <w:rsid w:val="005022A9"/>
    <w:rsid w:val="0050443E"/>
    <w:rsid w:val="00506F22"/>
    <w:rsid w:val="005078A8"/>
    <w:rsid w:val="00507E59"/>
    <w:rsid w:val="00510043"/>
    <w:rsid w:val="0051071A"/>
    <w:rsid w:val="005107D8"/>
    <w:rsid w:val="00510A2C"/>
    <w:rsid w:val="00512DE3"/>
    <w:rsid w:val="00512ECE"/>
    <w:rsid w:val="005131A0"/>
    <w:rsid w:val="005148A0"/>
    <w:rsid w:val="0051575C"/>
    <w:rsid w:val="00515B1E"/>
    <w:rsid w:val="00521A13"/>
    <w:rsid w:val="00523DED"/>
    <w:rsid w:val="00524328"/>
    <w:rsid w:val="005259CD"/>
    <w:rsid w:val="005264F6"/>
    <w:rsid w:val="005325F4"/>
    <w:rsid w:val="00532B26"/>
    <w:rsid w:val="0053311D"/>
    <w:rsid w:val="00533340"/>
    <w:rsid w:val="005367A1"/>
    <w:rsid w:val="00540E09"/>
    <w:rsid w:val="00543EC4"/>
    <w:rsid w:val="00545338"/>
    <w:rsid w:val="00546413"/>
    <w:rsid w:val="00546EF6"/>
    <w:rsid w:val="00550C89"/>
    <w:rsid w:val="00553F7D"/>
    <w:rsid w:val="00556C18"/>
    <w:rsid w:val="0055712B"/>
    <w:rsid w:val="0055790A"/>
    <w:rsid w:val="005628CF"/>
    <w:rsid w:val="0056479C"/>
    <w:rsid w:val="00564B4F"/>
    <w:rsid w:val="005701AA"/>
    <w:rsid w:val="0057023D"/>
    <w:rsid w:val="00570FE2"/>
    <w:rsid w:val="005729E2"/>
    <w:rsid w:val="00572B17"/>
    <w:rsid w:val="00574D4B"/>
    <w:rsid w:val="00581F8B"/>
    <w:rsid w:val="0058231E"/>
    <w:rsid w:val="00582848"/>
    <w:rsid w:val="00583CAE"/>
    <w:rsid w:val="00587B01"/>
    <w:rsid w:val="00587C70"/>
    <w:rsid w:val="00590D30"/>
    <w:rsid w:val="00591228"/>
    <w:rsid w:val="0059133D"/>
    <w:rsid w:val="00591F5E"/>
    <w:rsid w:val="00592D6E"/>
    <w:rsid w:val="00592F55"/>
    <w:rsid w:val="00593412"/>
    <w:rsid w:val="00593E86"/>
    <w:rsid w:val="00594AD4"/>
    <w:rsid w:val="005952B5"/>
    <w:rsid w:val="005978DD"/>
    <w:rsid w:val="005A00E4"/>
    <w:rsid w:val="005A0402"/>
    <w:rsid w:val="005A1235"/>
    <w:rsid w:val="005A17EA"/>
    <w:rsid w:val="005A1B3C"/>
    <w:rsid w:val="005A30F9"/>
    <w:rsid w:val="005A31A5"/>
    <w:rsid w:val="005A3E11"/>
    <w:rsid w:val="005A5521"/>
    <w:rsid w:val="005A5DE8"/>
    <w:rsid w:val="005A6D3E"/>
    <w:rsid w:val="005A75F4"/>
    <w:rsid w:val="005B0A3D"/>
    <w:rsid w:val="005B0E88"/>
    <w:rsid w:val="005B2D19"/>
    <w:rsid w:val="005B4E91"/>
    <w:rsid w:val="005B5589"/>
    <w:rsid w:val="005B62E2"/>
    <w:rsid w:val="005B7434"/>
    <w:rsid w:val="005C1E6D"/>
    <w:rsid w:val="005C2AFE"/>
    <w:rsid w:val="005C2E4D"/>
    <w:rsid w:val="005C32EB"/>
    <w:rsid w:val="005C360A"/>
    <w:rsid w:val="005C44D8"/>
    <w:rsid w:val="005D0F34"/>
    <w:rsid w:val="005D171C"/>
    <w:rsid w:val="005D1777"/>
    <w:rsid w:val="005D1C10"/>
    <w:rsid w:val="005D3272"/>
    <w:rsid w:val="005D69BA"/>
    <w:rsid w:val="005D6C40"/>
    <w:rsid w:val="005E1107"/>
    <w:rsid w:val="005E1AB4"/>
    <w:rsid w:val="005E1D4C"/>
    <w:rsid w:val="005E3E94"/>
    <w:rsid w:val="005E4E85"/>
    <w:rsid w:val="005E72A7"/>
    <w:rsid w:val="005E75C4"/>
    <w:rsid w:val="005F010D"/>
    <w:rsid w:val="005F1200"/>
    <w:rsid w:val="005F1315"/>
    <w:rsid w:val="005F13CD"/>
    <w:rsid w:val="005F19EA"/>
    <w:rsid w:val="005F2829"/>
    <w:rsid w:val="005F3891"/>
    <w:rsid w:val="005F3B74"/>
    <w:rsid w:val="005F474B"/>
    <w:rsid w:val="005F5629"/>
    <w:rsid w:val="0060041D"/>
    <w:rsid w:val="00600698"/>
    <w:rsid w:val="00600783"/>
    <w:rsid w:val="00600A62"/>
    <w:rsid w:val="0060113B"/>
    <w:rsid w:val="00603152"/>
    <w:rsid w:val="00606DF0"/>
    <w:rsid w:val="00607027"/>
    <w:rsid w:val="00610FC7"/>
    <w:rsid w:val="00611A9F"/>
    <w:rsid w:val="00611EF4"/>
    <w:rsid w:val="0061230E"/>
    <w:rsid w:val="00612BF0"/>
    <w:rsid w:val="00613172"/>
    <w:rsid w:val="00613261"/>
    <w:rsid w:val="0061358C"/>
    <w:rsid w:val="00613CEA"/>
    <w:rsid w:val="006151C1"/>
    <w:rsid w:val="0061727D"/>
    <w:rsid w:val="00620EFD"/>
    <w:rsid w:val="00622324"/>
    <w:rsid w:val="00630E09"/>
    <w:rsid w:val="006318C8"/>
    <w:rsid w:val="00631C46"/>
    <w:rsid w:val="00632295"/>
    <w:rsid w:val="0063306B"/>
    <w:rsid w:val="00634498"/>
    <w:rsid w:val="00634640"/>
    <w:rsid w:val="0063489E"/>
    <w:rsid w:val="00634F75"/>
    <w:rsid w:val="00637AF0"/>
    <w:rsid w:val="006403E3"/>
    <w:rsid w:val="00640CEA"/>
    <w:rsid w:val="006423FA"/>
    <w:rsid w:val="006430FB"/>
    <w:rsid w:val="00643BD2"/>
    <w:rsid w:val="00643C57"/>
    <w:rsid w:val="00643F4D"/>
    <w:rsid w:val="0064533D"/>
    <w:rsid w:val="006477F5"/>
    <w:rsid w:val="00647F05"/>
    <w:rsid w:val="006504B6"/>
    <w:rsid w:val="00650B2E"/>
    <w:rsid w:val="006510CA"/>
    <w:rsid w:val="00653678"/>
    <w:rsid w:val="00655029"/>
    <w:rsid w:val="00656573"/>
    <w:rsid w:val="006610B0"/>
    <w:rsid w:val="00661426"/>
    <w:rsid w:val="006640FD"/>
    <w:rsid w:val="00664F85"/>
    <w:rsid w:val="00667147"/>
    <w:rsid w:val="00667CF5"/>
    <w:rsid w:val="006706AA"/>
    <w:rsid w:val="00671246"/>
    <w:rsid w:val="00672E0E"/>
    <w:rsid w:val="0067445A"/>
    <w:rsid w:val="006764B6"/>
    <w:rsid w:val="006766EF"/>
    <w:rsid w:val="006768B9"/>
    <w:rsid w:val="00676D5E"/>
    <w:rsid w:val="0067750C"/>
    <w:rsid w:val="00677B02"/>
    <w:rsid w:val="00680AF8"/>
    <w:rsid w:val="00680BE7"/>
    <w:rsid w:val="00682DC0"/>
    <w:rsid w:val="006853CB"/>
    <w:rsid w:val="00686C25"/>
    <w:rsid w:val="00690772"/>
    <w:rsid w:val="00692EB5"/>
    <w:rsid w:val="006939D1"/>
    <w:rsid w:val="00693D26"/>
    <w:rsid w:val="00694165"/>
    <w:rsid w:val="00694CF6"/>
    <w:rsid w:val="00696CA5"/>
    <w:rsid w:val="00697E0B"/>
    <w:rsid w:val="006A1BC1"/>
    <w:rsid w:val="006A1D42"/>
    <w:rsid w:val="006A29D1"/>
    <w:rsid w:val="006A3338"/>
    <w:rsid w:val="006A3C4B"/>
    <w:rsid w:val="006A3EA3"/>
    <w:rsid w:val="006B3532"/>
    <w:rsid w:val="006B3906"/>
    <w:rsid w:val="006B3974"/>
    <w:rsid w:val="006B3F10"/>
    <w:rsid w:val="006B5207"/>
    <w:rsid w:val="006B5ED0"/>
    <w:rsid w:val="006B6D6B"/>
    <w:rsid w:val="006B6DFF"/>
    <w:rsid w:val="006B74A9"/>
    <w:rsid w:val="006B74B9"/>
    <w:rsid w:val="006B7CC7"/>
    <w:rsid w:val="006C004B"/>
    <w:rsid w:val="006C1CCA"/>
    <w:rsid w:val="006C1FD8"/>
    <w:rsid w:val="006C6868"/>
    <w:rsid w:val="006C6945"/>
    <w:rsid w:val="006C698F"/>
    <w:rsid w:val="006D060D"/>
    <w:rsid w:val="006D23E1"/>
    <w:rsid w:val="006D3960"/>
    <w:rsid w:val="006D44C2"/>
    <w:rsid w:val="006D5321"/>
    <w:rsid w:val="006D6831"/>
    <w:rsid w:val="006D68DA"/>
    <w:rsid w:val="006D6B93"/>
    <w:rsid w:val="006E0542"/>
    <w:rsid w:val="006E1107"/>
    <w:rsid w:val="006E1848"/>
    <w:rsid w:val="006E311E"/>
    <w:rsid w:val="006E3940"/>
    <w:rsid w:val="006E3E4D"/>
    <w:rsid w:val="006E4CC0"/>
    <w:rsid w:val="006E740D"/>
    <w:rsid w:val="006E7506"/>
    <w:rsid w:val="006E7C40"/>
    <w:rsid w:val="006F0959"/>
    <w:rsid w:val="006F14FB"/>
    <w:rsid w:val="006F28D7"/>
    <w:rsid w:val="006F2BD7"/>
    <w:rsid w:val="006F3CEF"/>
    <w:rsid w:val="006F62B2"/>
    <w:rsid w:val="007025F5"/>
    <w:rsid w:val="00702ECA"/>
    <w:rsid w:val="00702F64"/>
    <w:rsid w:val="00703A6E"/>
    <w:rsid w:val="00703CDD"/>
    <w:rsid w:val="0070448C"/>
    <w:rsid w:val="00705131"/>
    <w:rsid w:val="00705B30"/>
    <w:rsid w:val="00706CCB"/>
    <w:rsid w:val="00711B03"/>
    <w:rsid w:val="00712CE2"/>
    <w:rsid w:val="00712E66"/>
    <w:rsid w:val="007134AC"/>
    <w:rsid w:val="00713A98"/>
    <w:rsid w:val="007143C7"/>
    <w:rsid w:val="0071449B"/>
    <w:rsid w:val="00715D18"/>
    <w:rsid w:val="00715DCB"/>
    <w:rsid w:val="007164CB"/>
    <w:rsid w:val="00716DE8"/>
    <w:rsid w:val="007218DD"/>
    <w:rsid w:val="00721B29"/>
    <w:rsid w:val="00724554"/>
    <w:rsid w:val="00727112"/>
    <w:rsid w:val="00727FFC"/>
    <w:rsid w:val="007303A0"/>
    <w:rsid w:val="00731F02"/>
    <w:rsid w:val="0073358C"/>
    <w:rsid w:val="0073373E"/>
    <w:rsid w:val="007357A9"/>
    <w:rsid w:val="00737128"/>
    <w:rsid w:val="00737325"/>
    <w:rsid w:val="00741DFF"/>
    <w:rsid w:val="00742EE3"/>
    <w:rsid w:val="00743449"/>
    <w:rsid w:val="00745D59"/>
    <w:rsid w:val="007465E3"/>
    <w:rsid w:val="00750536"/>
    <w:rsid w:val="0075057E"/>
    <w:rsid w:val="00750864"/>
    <w:rsid w:val="00750A89"/>
    <w:rsid w:val="00752DAF"/>
    <w:rsid w:val="007530B6"/>
    <w:rsid w:val="0075382D"/>
    <w:rsid w:val="0075514A"/>
    <w:rsid w:val="007562A4"/>
    <w:rsid w:val="00757196"/>
    <w:rsid w:val="007608C7"/>
    <w:rsid w:val="00763347"/>
    <w:rsid w:val="007637D9"/>
    <w:rsid w:val="0076433B"/>
    <w:rsid w:val="007655F6"/>
    <w:rsid w:val="00766525"/>
    <w:rsid w:val="00766A6F"/>
    <w:rsid w:val="00770235"/>
    <w:rsid w:val="00770F88"/>
    <w:rsid w:val="007723EF"/>
    <w:rsid w:val="0077378A"/>
    <w:rsid w:val="00775814"/>
    <w:rsid w:val="00776766"/>
    <w:rsid w:val="00776DA2"/>
    <w:rsid w:val="00777E4F"/>
    <w:rsid w:val="007809CD"/>
    <w:rsid w:val="00781080"/>
    <w:rsid w:val="00782478"/>
    <w:rsid w:val="00782B4C"/>
    <w:rsid w:val="00783D78"/>
    <w:rsid w:val="0078429E"/>
    <w:rsid w:val="00785F6F"/>
    <w:rsid w:val="007866E2"/>
    <w:rsid w:val="00787019"/>
    <w:rsid w:val="0079067E"/>
    <w:rsid w:val="00791276"/>
    <w:rsid w:val="0079201E"/>
    <w:rsid w:val="00793CD0"/>
    <w:rsid w:val="00795C23"/>
    <w:rsid w:val="007964B7"/>
    <w:rsid w:val="007A0893"/>
    <w:rsid w:val="007A1A94"/>
    <w:rsid w:val="007A1AEA"/>
    <w:rsid w:val="007A2D0E"/>
    <w:rsid w:val="007A3BCA"/>
    <w:rsid w:val="007A5179"/>
    <w:rsid w:val="007B0648"/>
    <w:rsid w:val="007B0CC9"/>
    <w:rsid w:val="007B333B"/>
    <w:rsid w:val="007B3817"/>
    <w:rsid w:val="007B3B50"/>
    <w:rsid w:val="007B4507"/>
    <w:rsid w:val="007B4667"/>
    <w:rsid w:val="007B4B60"/>
    <w:rsid w:val="007B6C67"/>
    <w:rsid w:val="007C0308"/>
    <w:rsid w:val="007C092F"/>
    <w:rsid w:val="007C61D8"/>
    <w:rsid w:val="007C7BAE"/>
    <w:rsid w:val="007D02CB"/>
    <w:rsid w:val="007D0BE4"/>
    <w:rsid w:val="007D1826"/>
    <w:rsid w:val="007D4D50"/>
    <w:rsid w:val="007D5918"/>
    <w:rsid w:val="007D6AE3"/>
    <w:rsid w:val="007E2A2F"/>
    <w:rsid w:val="007E389C"/>
    <w:rsid w:val="007E3DB3"/>
    <w:rsid w:val="007E4C75"/>
    <w:rsid w:val="007E54AF"/>
    <w:rsid w:val="007E5849"/>
    <w:rsid w:val="007E6095"/>
    <w:rsid w:val="007E7BE6"/>
    <w:rsid w:val="007E7D36"/>
    <w:rsid w:val="007E7E8E"/>
    <w:rsid w:val="007F4D69"/>
    <w:rsid w:val="007F53BD"/>
    <w:rsid w:val="007F5DF5"/>
    <w:rsid w:val="007F681A"/>
    <w:rsid w:val="00800483"/>
    <w:rsid w:val="008017D2"/>
    <w:rsid w:val="00801863"/>
    <w:rsid w:val="0080299C"/>
    <w:rsid w:val="00803013"/>
    <w:rsid w:val="00803528"/>
    <w:rsid w:val="00805610"/>
    <w:rsid w:val="00806462"/>
    <w:rsid w:val="00807B5C"/>
    <w:rsid w:val="008103A5"/>
    <w:rsid w:val="00811283"/>
    <w:rsid w:val="00813A31"/>
    <w:rsid w:val="00813A34"/>
    <w:rsid w:val="008145C9"/>
    <w:rsid w:val="008148B4"/>
    <w:rsid w:val="00814D73"/>
    <w:rsid w:val="00814E73"/>
    <w:rsid w:val="0081542A"/>
    <w:rsid w:val="008174CA"/>
    <w:rsid w:val="00820AC1"/>
    <w:rsid w:val="00820F95"/>
    <w:rsid w:val="00822440"/>
    <w:rsid w:val="00822757"/>
    <w:rsid w:val="0082408F"/>
    <w:rsid w:val="008248AC"/>
    <w:rsid w:val="00824AB3"/>
    <w:rsid w:val="0082583B"/>
    <w:rsid w:val="00826104"/>
    <w:rsid w:val="008304FA"/>
    <w:rsid w:val="00830690"/>
    <w:rsid w:val="008312A0"/>
    <w:rsid w:val="00832BBF"/>
    <w:rsid w:val="0083417A"/>
    <w:rsid w:val="00834E9D"/>
    <w:rsid w:val="0083501F"/>
    <w:rsid w:val="00835578"/>
    <w:rsid w:val="0084020C"/>
    <w:rsid w:val="00841167"/>
    <w:rsid w:val="008433B9"/>
    <w:rsid w:val="00843502"/>
    <w:rsid w:val="008435C7"/>
    <w:rsid w:val="00844B6C"/>
    <w:rsid w:val="00844CC9"/>
    <w:rsid w:val="008452AE"/>
    <w:rsid w:val="00852B04"/>
    <w:rsid w:val="008550C1"/>
    <w:rsid w:val="008560C6"/>
    <w:rsid w:val="00856AB0"/>
    <w:rsid w:val="0085706F"/>
    <w:rsid w:val="00860036"/>
    <w:rsid w:val="00863AFB"/>
    <w:rsid w:val="008652E4"/>
    <w:rsid w:val="008664CF"/>
    <w:rsid w:val="008672F1"/>
    <w:rsid w:val="00867789"/>
    <w:rsid w:val="00870E56"/>
    <w:rsid w:val="008723BD"/>
    <w:rsid w:val="00873657"/>
    <w:rsid w:val="00873B7E"/>
    <w:rsid w:val="00874F95"/>
    <w:rsid w:val="00875AAD"/>
    <w:rsid w:val="00881004"/>
    <w:rsid w:val="008815D1"/>
    <w:rsid w:val="0088222B"/>
    <w:rsid w:val="00882A1E"/>
    <w:rsid w:val="00884FC8"/>
    <w:rsid w:val="00885047"/>
    <w:rsid w:val="008868EC"/>
    <w:rsid w:val="00887EF9"/>
    <w:rsid w:val="00887EFF"/>
    <w:rsid w:val="00890A1F"/>
    <w:rsid w:val="00890B3B"/>
    <w:rsid w:val="00893381"/>
    <w:rsid w:val="00897CA3"/>
    <w:rsid w:val="008A02DD"/>
    <w:rsid w:val="008A0B9B"/>
    <w:rsid w:val="008A1136"/>
    <w:rsid w:val="008A189D"/>
    <w:rsid w:val="008A2407"/>
    <w:rsid w:val="008A25A6"/>
    <w:rsid w:val="008A25B1"/>
    <w:rsid w:val="008A2869"/>
    <w:rsid w:val="008A35E8"/>
    <w:rsid w:val="008A3C5A"/>
    <w:rsid w:val="008B0270"/>
    <w:rsid w:val="008B0450"/>
    <w:rsid w:val="008B35CC"/>
    <w:rsid w:val="008B3D15"/>
    <w:rsid w:val="008B5E0A"/>
    <w:rsid w:val="008C0AB3"/>
    <w:rsid w:val="008C0CEB"/>
    <w:rsid w:val="008C0D12"/>
    <w:rsid w:val="008C0F2C"/>
    <w:rsid w:val="008C0F4A"/>
    <w:rsid w:val="008C103E"/>
    <w:rsid w:val="008C178F"/>
    <w:rsid w:val="008C1C21"/>
    <w:rsid w:val="008C1DCB"/>
    <w:rsid w:val="008C35D9"/>
    <w:rsid w:val="008C548A"/>
    <w:rsid w:val="008C6771"/>
    <w:rsid w:val="008C73D1"/>
    <w:rsid w:val="008C74B9"/>
    <w:rsid w:val="008C7D24"/>
    <w:rsid w:val="008D027C"/>
    <w:rsid w:val="008D1260"/>
    <w:rsid w:val="008D28A3"/>
    <w:rsid w:val="008D2BCF"/>
    <w:rsid w:val="008D440D"/>
    <w:rsid w:val="008D4986"/>
    <w:rsid w:val="008D6D99"/>
    <w:rsid w:val="008D7604"/>
    <w:rsid w:val="008D797F"/>
    <w:rsid w:val="008E0383"/>
    <w:rsid w:val="008E36DE"/>
    <w:rsid w:val="008E5B9A"/>
    <w:rsid w:val="008E6F65"/>
    <w:rsid w:val="008E7592"/>
    <w:rsid w:val="008F0841"/>
    <w:rsid w:val="008F1337"/>
    <w:rsid w:val="008F56A0"/>
    <w:rsid w:val="008F5A0D"/>
    <w:rsid w:val="00900D44"/>
    <w:rsid w:val="00901F75"/>
    <w:rsid w:val="00904788"/>
    <w:rsid w:val="009051F5"/>
    <w:rsid w:val="00905574"/>
    <w:rsid w:val="00906126"/>
    <w:rsid w:val="009110EC"/>
    <w:rsid w:val="00912F27"/>
    <w:rsid w:val="0091308E"/>
    <w:rsid w:val="00913689"/>
    <w:rsid w:val="00914376"/>
    <w:rsid w:val="00914A60"/>
    <w:rsid w:val="009160DB"/>
    <w:rsid w:val="009166C9"/>
    <w:rsid w:val="00917435"/>
    <w:rsid w:val="00920516"/>
    <w:rsid w:val="009212D8"/>
    <w:rsid w:val="009225D1"/>
    <w:rsid w:val="009243EE"/>
    <w:rsid w:val="009249CC"/>
    <w:rsid w:val="00925B83"/>
    <w:rsid w:val="00925DD9"/>
    <w:rsid w:val="00931335"/>
    <w:rsid w:val="0093255C"/>
    <w:rsid w:val="00933F79"/>
    <w:rsid w:val="009419CB"/>
    <w:rsid w:val="009427F6"/>
    <w:rsid w:val="00942944"/>
    <w:rsid w:val="00943296"/>
    <w:rsid w:val="00944F64"/>
    <w:rsid w:val="00947C1C"/>
    <w:rsid w:val="00950B01"/>
    <w:rsid w:val="009512FA"/>
    <w:rsid w:val="00953281"/>
    <w:rsid w:val="009551A0"/>
    <w:rsid w:val="0095754E"/>
    <w:rsid w:val="00957710"/>
    <w:rsid w:val="00962DDB"/>
    <w:rsid w:val="0096421B"/>
    <w:rsid w:val="0096607E"/>
    <w:rsid w:val="00972FBD"/>
    <w:rsid w:val="009745A1"/>
    <w:rsid w:val="00977121"/>
    <w:rsid w:val="00977A09"/>
    <w:rsid w:val="009813FF"/>
    <w:rsid w:val="00981F8A"/>
    <w:rsid w:val="00983312"/>
    <w:rsid w:val="009833CF"/>
    <w:rsid w:val="0098349D"/>
    <w:rsid w:val="00984167"/>
    <w:rsid w:val="00984A60"/>
    <w:rsid w:val="00984EE5"/>
    <w:rsid w:val="0098586B"/>
    <w:rsid w:val="00985871"/>
    <w:rsid w:val="00990E9C"/>
    <w:rsid w:val="00996933"/>
    <w:rsid w:val="009A0036"/>
    <w:rsid w:val="009A0BBC"/>
    <w:rsid w:val="009A24F4"/>
    <w:rsid w:val="009A2A09"/>
    <w:rsid w:val="009A2BAC"/>
    <w:rsid w:val="009A3B44"/>
    <w:rsid w:val="009A6E8A"/>
    <w:rsid w:val="009A76DC"/>
    <w:rsid w:val="009A7A63"/>
    <w:rsid w:val="009B1D90"/>
    <w:rsid w:val="009B2F31"/>
    <w:rsid w:val="009B48AF"/>
    <w:rsid w:val="009B49B4"/>
    <w:rsid w:val="009B52E4"/>
    <w:rsid w:val="009C0EB8"/>
    <w:rsid w:val="009C1562"/>
    <w:rsid w:val="009C3A05"/>
    <w:rsid w:val="009C41B5"/>
    <w:rsid w:val="009C42C4"/>
    <w:rsid w:val="009C4CA0"/>
    <w:rsid w:val="009C5AC4"/>
    <w:rsid w:val="009C620C"/>
    <w:rsid w:val="009C71CB"/>
    <w:rsid w:val="009D082E"/>
    <w:rsid w:val="009D09A7"/>
    <w:rsid w:val="009D0FC6"/>
    <w:rsid w:val="009D1B4B"/>
    <w:rsid w:val="009D255E"/>
    <w:rsid w:val="009D4D88"/>
    <w:rsid w:val="009D7026"/>
    <w:rsid w:val="009E3C26"/>
    <w:rsid w:val="009E3E82"/>
    <w:rsid w:val="009E4567"/>
    <w:rsid w:val="009E47FB"/>
    <w:rsid w:val="009E5046"/>
    <w:rsid w:val="009E56A6"/>
    <w:rsid w:val="009E5B14"/>
    <w:rsid w:val="009E6A06"/>
    <w:rsid w:val="009F19C6"/>
    <w:rsid w:val="009F1BF8"/>
    <w:rsid w:val="009F1C89"/>
    <w:rsid w:val="009F420D"/>
    <w:rsid w:val="009F4DBB"/>
    <w:rsid w:val="009F7493"/>
    <w:rsid w:val="009F751A"/>
    <w:rsid w:val="00A0052F"/>
    <w:rsid w:val="00A00F1E"/>
    <w:rsid w:val="00A01516"/>
    <w:rsid w:val="00A01AC0"/>
    <w:rsid w:val="00A02292"/>
    <w:rsid w:val="00A032D1"/>
    <w:rsid w:val="00A04275"/>
    <w:rsid w:val="00A06642"/>
    <w:rsid w:val="00A07A48"/>
    <w:rsid w:val="00A1069F"/>
    <w:rsid w:val="00A11593"/>
    <w:rsid w:val="00A13E20"/>
    <w:rsid w:val="00A13FC6"/>
    <w:rsid w:val="00A14ADA"/>
    <w:rsid w:val="00A14D8B"/>
    <w:rsid w:val="00A155FB"/>
    <w:rsid w:val="00A1636D"/>
    <w:rsid w:val="00A16EB0"/>
    <w:rsid w:val="00A21601"/>
    <w:rsid w:val="00A218B5"/>
    <w:rsid w:val="00A218F0"/>
    <w:rsid w:val="00A21E61"/>
    <w:rsid w:val="00A25421"/>
    <w:rsid w:val="00A255D8"/>
    <w:rsid w:val="00A25C8E"/>
    <w:rsid w:val="00A26480"/>
    <w:rsid w:val="00A267E5"/>
    <w:rsid w:val="00A2776B"/>
    <w:rsid w:val="00A27940"/>
    <w:rsid w:val="00A30EAF"/>
    <w:rsid w:val="00A30F86"/>
    <w:rsid w:val="00A31A79"/>
    <w:rsid w:val="00A328B0"/>
    <w:rsid w:val="00A340A2"/>
    <w:rsid w:val="00A35065"/>
    <w:rsid w:val="00A35816"/>
    <w:rsid w:val="00A35A1F"/>
    <w:rsid w:val="00A3642B"/>
    <w:rsid w:val="00A367F9"/>
    <w:rsid w:val="00A37DD5"/>
    <w:rsid w:val="00A40231"/>
    <w:rsid w:val="00A4028E"/>
    <w:rsid w:val="00A41842"/>
    <w:rsid w:val="00A41D06"/>
    <w:rsid w:val="00A43193"/>
    <w:rsid w:val="00A43C85"/>
    <w:rsid w:val="00A4577B"/>
    <w:rsid w:val="00A46DC0"/>
    <w:rsid w:val="00A46EAD"/>
    <w:rsid w:val="00A46F74"/>
    <w:rsid w:val="00A47120"/>
    <w:rsid w:val="00A4735A"/>
    <w:rsid w:val="00A537A8"/>
    <w:rsid w:val="00A53F4D"/>
    <w:rsid w:val="00A544F6"/>
    <w:rsid w:val="00A551B9"/>
    <w:rsid w:val="00A57A82"/>
    <w:rsid w:val="00A611D5"/>
    <w:rsid w:val="00A61742"/>
    <w:rsid w:val="00A620DB"/>
    <w:rsid w:val="00A62B90"/>
    <w:rsid w:val="00A63453"/>
    <w:rsid w:val="00A643CF"/>
    <w:rsid w:val="00A64B86"/>
    <w:rsid w:val="00A658F0"/>
    <w:rsid w:val="00A673C2"/>
    <w:rsid w:val="00A71348"/>
    <w:rsid w:val="00A71733"/>
    <w:rsid w:val="00A71A89"/>
    <w:rsid w:val="00A71B58"/>
    <w:rsid w:val="00A724BF"/>
    <w:rsid w:val="00A7320F"/>
    <w:rsid w:val="00A73FFF"/>
    <w:rsid w:val="00A74651"/>
    <w:rsid w:val="00A74735"/>
    <w:rsid w:val="00A74EB3"/>
    <w:rsid w:val="00A750F4"/>
    <w:rsid w:val="00A7643D"/>
    <w:rsid w:val="00A7682F"/>
    <w:rsid w:val="00A768E3"/>
    <w:rsid w:val="00A80434"/>
    <w:rsid w:val="00A8239A"/>
    <w:rsid w:val="00A84461"/>
    <w:rsid w:val="00A90528"/>
    <w:rsid w:val="00A94476"/>
    <w:rsid w:val="00A94AD8"/>
    <w:rsid w:val="00A97078"/>
    <w:rsid w:val="00AA0F43"/>
    <w:rsid w:val="00AA4291"/>
    <w:rsid w:val="00AA533B"/>
    <w:rsid w:val="00AA6D0E"/>
    <w:rsid w:val="00AA6D92"/>
    <w:rsid w:val="00AA798C"/>
    <w:rsid w:val="00AB07F3"/>
    <w:rsid w:val="00AB1582"/>
    <w:rsid w:val="00AB301D"/>
    <w:rsid w:val="00AB4FA4"/>
    <w:rsid w:val="00AB7385"/>
    <w:rsid w:val="00AB7663"/>
    <w:rsid w:val="00AC0AC3"/>
    <w:rsid w:val="00AC14DC"/>
    <w:rsid w:val="00AC232E"/>
    <w:rsid w:val="00AC32A5"/>
    <w:rsid w:val="00AC342A"/>
    <w:rsid w:val="00AC539E"/>
    <w:rsid w:val="00AD14D0"/>
    <w:rsid w:val="00AD14EC"/>
    <w:rsid w:val="00AD171D"/>
    <w:rsid w:val="00AD1870"/>
    <w:rsid w:val="00AD1E8D"/>
    <w:rsid w:val="00AD2F5B"/>
    <w:rsid w:val="00AD55A5"/>
    <w:rsid w:val="00AD5904"/>
    <w:rsid w:val="00AD5A6C"/>
    <w:rsid w:val="00AD644E"/>
    <w:rsid w:val="00AE02E1"/>
    <w:rsid w:val="00AE0A18"/>
    <w:rsid w:val="00AE0DB2"/>
    <w:rsid w:val="00AE23E2"/>
    <w:rsid w:val="00AE261E"/>
    <w:rsid w:val="00AE5029"/>
    <w:rsid w:val="00AE6F23"/>
    <w:rsid w:val="00AE7398"/>
    <w:rsid w:val="00AE7C60"/>
    <w:rsid w:val="00AF2239"/>
    <w:rsid w:val="00AF2B4C"/>
    <w:rsid w:val="00AF2F12"/>
    <w:rsid w:val="00AF3443"/>
    <w:rsid w:val="00AF3F4A"/>
    <w:rsid w:val="00AF5A75"/>
    <w:rsid w:val="00B00918"/>
    <w:rsid w:val="00B00C3D"/>
    <w:rsid w:val="00B01F45"/>
    <w:rsid w:val="00B03A83"/>
    <w:rsid w:val="00B0477F"/>
    <w:rsid w:val="00B04887"/>
    <w:rsid w:val="00B05D81"/>
    <w:rsid w:val="00B079A7"/>
    <w:rsid w:val="00B10D45"/>
    <w:rsid w:val="00B11357"/>
    <w:rsid w:val="00B1183B"/>
    <w:rsid w:val="00B1203E"/>
    <w:rsid w:val="00B120FF"/>
    <w:rsid w:val="00B129E8"/>
    <w:rsid w:val="00B148A5"/>
    <w:rsid w:val="00B14D10"/>
    <w:rsid w:val="00B1641B"/>
    <w:rsid w:val="00B2151D"/>
    <w:rsid w:val="00B2322B"/>
    <w:rsid w:val="00B24421"/>
    <w:rsid w:val="00B247FD"/>
    <w:rsid w:val="00B26669"/>
    <w:rsid w:val="00B302F5"/>
    <w:rsid w:val="00B30502"/>
    <w:rsid w:val="00B33DEA"/>
    <w:rsid w:val="00B34325"/>
    <w:rsid w:val="00B36F08"/>
    <w:rsid w:val="00B40401"/>
    <w:rsid w:val="00B410EA"/>
    <w:rsid w:val="00B4162F"/>
    <w:rsid w:val="00B41D70"/>
    <w:rsid w:val="00B42019"/>
    <w:rsid w:val="00B44318"/>
    <w:rsid w:val="00B45787"/>
    <w:rsid w:val="00B46284"/>
    <w:rsid w:val="00B466D9"/>
    <w:rsid w:val="00B52063"/>
    <w:rsid w:val="00B52813"/>
    <w:rsid w:val="00B53716"/>
    <w:rsid w:val="00B540D1"/>
    <w:rsid w:val="00B54954"/>
    <w:rsid w:val="00B54BA3"/>
    <w:rsid w:val="00B55AC9"/>
    <w:rsid w:val="00B562AD"/>
    <w:rsid w:val="00B601F2"/>
    <w:rsid w:val="00B60224"/>
    <w:rsid w:val="00B61096"/>
    <w:rsid w:val="00B613AD"/>
    <w:rsid w:val="00B65185"/>
    <w:rsid w:val="00B65AF7"/>
    <w:rsid w:val="00B65B48"/>
    <w:rsid w:val="00B6621A"/>
    <w:rsid w:val="00B66362"/>
    <w:rsid w:val="00B673E9"/>
    <w:rsid w:val="00B6783C"/>
    <w:rsid w:val="00B701C0"/>
    <w:rsid w:val="00B7148B"/>
    <w:rsid w:val="00B71517"/>
    <w:rsid w:val="00B76B65"/>
    <w:rsid w:val="00B76E50"/>
    <w:rsid w:val="00B80F97"/>
    <w:rsid w:val="00B82545"/>
    <w:rsid w:val="00B838FF"/>
    <w:rsid w:val="00B83B38"/>
    <w:rsid w:val="00B85273"/>
    <w:rsid w:val="00B85E8D"/>
    <w:rsid w:val="00B8785B"/>
    <w:rsid w:val="00B87BA6"/>
    <w:rsid w:val="00B9187F"/>
    <w:rsid w:val="00B92BB8"/>
    <w:rsid w:val="00B92D5D"/>
    <w:rsid w:val="00B94469"/>
    <w:rsid w:val="00B9542F"/>
    <w:rsid w:val="00B96F43"/>
    <w:rsid w:val="00BA2409"/>
    <w:rsid w:val="00BA240E"/>
    <w:rsid w:val="00BA2DCA"/>
    <w:rsid w:val="00BA3242"/>
    <w:rsid w:val="00BA3AA1"/>
    <w:rsid w:val="00BA4B4A"/>
    <w:rsid w:val="00BA556B"/>
    <w:rsid w:val="00BA77DF"/>
    <w:rsid w:val="00BB06B7"/>
    <w:rsid w:val="00BB10A7"/>
    <w:rsid w:val="00BB1BC7"/>
    <w:rsid w:val="00BB47B7"/>
    <w:rsid w:val="00BB5A48"/>
    <w:rsid w:val="00BB5B8E"/>
    <w:rsid w:val="00BC1B12"/>
    <w:rsid w:val="00BC1C20"/>
    <w:rsid w:val="00BC2537"/>
    <w:rsid w:val="00BC3FF8"/>
    <w:rsid w:val="00BC4C3E"/>
    <w:rsid w:val="00BC57AF"/>
    <w:rsid w:val="00BD0091"/>
    <w:rsid w:val="00BD2320"/>
    <w:rsid w:val="00BD34FC"/>
    <w:rsid w:val="00BD3FAB"/>
    <w:rsid w:val="00BD5659"/>
    <w:rsid w:val="00BE0840"/>
    <w:rsid w:val="00BE09E3"/>
    <w:rsid w:val="00BE0F65"/>
    <w:rsid w:val="00BE16D5"/>
    <w:rsid w:val="00BE1A2D"/>
    <w:rsid w:val="00BE4046"/>
    <w:rsid w:val="00BE5440"/>
    <w:rsid w:val="00BE6767"/>
    <w:rsid w:val="00BE6F53"/>
    <w:rsid w:val="00BE7DB9"/>
    <w:rsid w:val="00BF012B"/>
    <w:rsid w:val="00BF04E4"/>
    <w:rsid w:val="00BF08B9"/>
    <w:rsid w:val="00BF0E9B"/>
    <w:rsid w:val="00BF13BF"/>
    <w:rsid w:val="00BF1C9B"/>
    <w:rsid w:val="00BF1F82"/>
    <w:rsid w:val="00BF3115"/>
    <w:rsid w:val="00C00D92"/>
    <w:rsid w:val="00C0162A"/>
    <w:rsid w:val="00C01A87"/>
    <w:rsid w:val="00C01E3B"/>
    <w:rsid w:val="00C02414"/>
    <w:rsid w:val="00C0329E"/>
    <w:rsid w:val="00C042D6"/>
    <w:rsid w:val="00C05BF0"/>
    <w:rsid w:val="00C06DDA"/>
    <w:rsid w:val="00C07C58"/>
    <w:rsid w:val="00C07E3B"/>
    <w:rsid w:val="00C10D76"/>
    <w:rsid w:val="00C12DF5"/>
    <w:rsid w:val="00C13723"/>
    <w:rsid w:val="00C13A32"/>
    <w:rsid w:val="00C15656"/>
    <w:rsid w:val="00C16899"/>
    <w:rsid w:val="00C17E28"/>
    <w:rsid w:val="00C20AB0"/>
    <w:rsid w:val="00C23388"/>
    <w:rsid w:val="00C23862"/>
    <w:rsid w:val="00C23E8B"/>
    <w:rsid w:val="00C25F91"/>
    <w:rsid w:val="00C300FD"/>
    <w:rsid w:val="00C317D8"/>
    <w:rsid w:val="00C31E8F"/>
    <w:rsid w:val="00C3251F"/>
    <w:rsid w:val="00C3368B"/>
    <w:rsid w:val="00C33E72"/>
    <w:rsid w:val="00C34418"/>
    <w:rsid w:val="00C3461D"/>
    <w:rsid w:val="00C35700"/>
    <w:rsid w:val="00C36191"/>
    <w:rsid w:val="00C37508"/>
    <w:rsid w:val="00C37CE3"/>
    <w:rsid w:val="00C40BCE"/>
    <w:rsid w:val="00C44884"/>
    <w:rsid w:val="00C466A6"/>
    <w:rsid w:val="00C478C3"/>
    <w:rsid w:val="00C51741"/>
    <w:rsid w:val="00C52233"/>
    <w:rsid w:val="00C523E4"/>
    <w:rsid w:val="00C5570A"/>
    <w:rsid w:val="00C55BB6"/>
    <w:rsid w:val="00C56B75"/>
    <w:rsid w:val="00C57261"/>
    <w:rsid w:val="00C602D7"/>
    <w:rsid w:val="00C6090E"/>
    <w:rsid w:val="00C60A6A"/>
    <w:rsid w:val="00C6107E"/>
    <w:rsid w:val="00C622A6"/>
    <w:rsid w:val="00C646BF"/>
    <w:rsid w:val="00C64B59"/>
    <w:rsid w:val="00C652B9"/>
    <w:rsid w:val="00C657E5"/>
    <w:rsid w:val="00C66939"/>
    <w:rsid w:val="00C70DE7"/>
    <w:rsid w:val="00C71267"/>
    <w:rsid w:val="00C7154F"/>
    <w:rsid w:val="00C72D52"/>
    <w:rsid w:val="00C754DB"/>
    <w:rsid w:val="00C75C98"/>
    <w:rsid w:val="00C76EC7"/>
    <w:rsid w:val="00C77CE8"/>
    <w:rsid w:val="00C81879"/>
    <w:rsid w:val="00C82EF9"/>
    <w:rsid w:val="00C835FE"/>
    <w:rsid w:val="00C85595"/>
    <w:rsid w:val="00C902F8"/>
    <w:rsid w:val="00C90402"/>
    <w:rsid w:val="00C91458"/>
    <w:rsid w:val="00C9285F"/>
    <w:rsid w:val="00C9372E"/>
    <w:rsid w:val="00C966C2"/>
    <w:rsid w:val="00C974B8"/>
    <w:rsid w:val="00CA01BA"/>
    <w:rsid w:val="00CA3FC5"/>
    <w:rsid w:val="00CA3FCE"/>
    <w:rsid w:val="00CA523C"/>
    <w:rsid w:val="00CA7608"/>
    <w:rsid w:val="00CB007B"/>
    <w:rsid w:val="00CB02FA"/>
    <w:rsid w:val="00CB1844"/>
    <w:rsid w:val="00CB2812"/>
    <w:rsid w:val="00CB3360"/>
    <w:rsid w:val="00CB4161"/>
    <w:rsid w:val="00CB5918"/>
    <w:rsid w:val="00CB64C4"/>
    <w:rsid w:val="00CB7066"/>
    <w:rsid w:val="00CB714F"/>
    <w:rsid w:val="00CB7773"/>
    <w:rsid w:val="00CB7F8C"/>
    <w:rsid w:val="00CC1E55"/>
    <w:rsid w:val="00CC1F6D"/>
    <w:rsid w:val="00CC313B"/>
    <w:rsid w:val="00CC5973"/>
    <w:rsid w:val="00CC5C0E"/>
    <w:rsid w:val="00CC6744"/>
    <w:rsid w:val="00CC69A9"/>
    <w:rsid w:val="00CC70EB"/>
    <w:rsid w:val="00CC7C14"/>
    <w:rsid w:val="00CD0AD1"/>
    <w:rsid w:val="00CD36BF"/>
    <w:rsid w:val="00CD3F6A"/>
    <w:rsid w:val="00CD5D38"/>
    <w:rsid w:val="00CD7721"/>
    <w:rsid w:val="00CE05F0"/>
    <w:rsid w:val="00CE3BCF"/>
    <w:rsid w:val="00CE6D17"/>
    <w:rsid w:val="00CE75A6"/>
    <w:rsid w:val="00CE7C2F"/>
    <w:rsid w:val="00CF4A92"/>
    <w:rsid w:val="00CF6183"/>
    <w:rsid w:val="00CF6C64"/>
    <w:rsid w:val="00CF7850"/>
    <w:rsid w:val="00D003AF"/>
    <w:rsid w:val="00D00CC6"/>
    <w:rsid w:val="00D0177A"/>
    <w:rsid w:val="00D01FB6"/>
    <w:rsid w:val="00D032D7"/>
    <w:rsid w:val="00D052CF"/>
    <w:rsid w:val="00D066D3"/>
    <w:rsid w:val="00D1073C"/>
    <w:rsid w:val="00D10849"/>
    <w:rsid w:val="00D108A0"/>
    <w:rsid w:val="00D1095A"/>
    <w:rsid w:val="00D12061"/>
    <w:rsid w:val="00D12CD0"/>
    <w:rsid w:val="00D1512A"/>
    <w:rsid w:val="00D1542B"/>
    <w:rsid w:val="00D16C5D"/>
    <w:rsid w:val="00D17D75"/>
    <w:rsid w:val="00D203B8"/>
    <w:rsid w:val="00D20C8F"/>
    <w:rsid w:val="00D20E4F"/>
    <w:rsid w:val="00D231EB"/>
    <w:rsid w:val="00D233B3"/>
    <w:rsid w:val="00D24B8A"/>
    <w:rsid w:val="00D30246"/>
    <w:rsid w:val="00D3103F"/>
    <w:rsid w:val="00D31E30"/>
    <w:rsid w:val="00D34979"/>
    <w:rsid w:val="00D35B2C"/>
    <w:rsid w:val="00D370A0"/>
    <w:rsid w:val="00D401BF"/>
    <w:rsid w:val="00D402AC"/>
    <w:rsid w:val="00D40376"/>
    <w:rsid w:val="00D43580"/>
    <w:rsid w:val="00D4388C"/>
    <w:rsid w:val="00D4397D"/>
    <w:rsid w:val="00D441E9"/>
    <w:rsid w:val="00D44988"/>
    <w:rsid w:val="00D4588A"/>
    <w:rsid w:val="00D473AB"/>
    <w:rsid w:val="00D50300"/>
    <w:rsid w:val="00D50F98"/>
    <w:rsid w:val="00D51361"/>
    <w:rsid w:val="00D5182C"/>
    <w:rsid w:val="00D52091"/>
    <w:rsid w:val="00D524D2"/>
    <w:rsid w:val="00D52F53"/>
    <w:rsid w:val="00D54A57"/>
    <w:rsid w:val="00D56FAA"/>
    <w:rsid w:val="00D57CA1"/>
    <w:rsid w:val="00D6047E"/>
    <w:rsid w:val="00D62365"/>
    <w:rsid w:val="00D63167"/>
    <w:rsid w:val="00D6362A"/>
    <w:rsid w:val="00D651F2"/>
    <w:rsid w:val="00D65263"/>
    <w:rsid w:val="00D654FD"/>
    <w:rsid w:val="00D66456"/>
    <w:rsid w:val="00D703FF"/>
    <w:rsid w:val="00D70899"/>
    <w:rsid w:val="00D70BA2"/>
    <w:rsid w:val="00D70EDC"/>
    <w:rsid w:val="00D73039"/>
    <w:rsid w:val="00D73750"/>
    <w:rsid w:val="00D74E5F"/>
    <w:rsid w:val="00D7797F"/>
    <w:rsid w:val="00D808FE"/>
    <w:rsid w:val="00D80B68"/>
    <w:rsid w:val="00D8193A"/>
    <w:rsid w:val="00D820E8"/>
    <w:rsid w:val="00D85B8A"/>
    <w:rsid w:val="00D86918"/>
    <w:rsid w:val="00D86E41"/>
    <w:rsid w:val="00D8725A"/>
    <w:rsid w:val="00D90627"/>
    <w:rsid w:val="00D95009"/>
    <w:rsid w:val="00D9521C"/>
    <w:rsid w:val="00D957D5"/>
    <w:rsid w:val="00D95DCF"/>
    <w:rsid w:val="00D96127"/>
    <w:rsid w:val="00D9652E"/>
    <w:rsid w:val="00D96838"/>
    <w:rsid w:val="00D968A1"/>
    <w:rsid w:val="00DA0559"/>
    <w:rsid w:val="00DA3BAF"/>
    <w:rsid w:val="00DA46CF"/>
    <w:rsid w:val="00DA56C1"/>
    <w:rsid w:val="00DA5F18"/>
    <w:rsid w:val="00DA6418"/>
    <w:rsid w:val="00DA6CDC"/>
    <w:rsid w:val="00DA6D31"/>
    <w:rsid w:val="00DA71A8"/>
    <w:rsid w:val="00DA7A6B"/>
    <w:rsid w:val="00DB0651"/>
    <w:rsid w:val="00DB10E5"/>
    <w:rsid w:val="00DB139E"/>
    <w:rsid w:val="00DB14A6"/>
    <w:rsid w:val="00DB4092"/>
    <w:rsid w:val="00DB50AA"/>
    <w:rsid w:val="00DB5D03"/>
    <w:rsid w:val="00DB6B37"/>
    <w:rsid w:val="00DC033F"/>
    <w:rsid w:val="00DC0504"/>
    <w:rsid w:val="00DC07F5"/>
    <w:rsid w:val="00DC2193"/>
    <w:rsid w:val="00DC23B6"/>
    <w:rsid w:val="00DC7B1B"/>
    <w:rsid w:val="00DD01A9"/>
    <w:rsid w:val="00DD0640"/>
    <w:rsid w:val="00DD13D2"/>
    <w:rsid w:val="00DD1F1A"/>
    <w:rsid w:val="00DD3A04"/>
    <w:rsid w:val="00DD3D83"/>
    <w:rsid w:val="00DD3F12"/>
    <w:rsid w:val="00DD3F44"/>
    <w:rsid w:val="00DD4C24"/>
    <w:rsid w:val="00DD52AA"/>
    <w:rsid w:val="00DD6144"/>
    <w:rsid w:val="00DD649D"/>
    <w:rsid w:val="00DD7D7E"/>
    <w:rsid w:val="00DE0ED9"/>
    <w:rsid w:val="00DE270D"/>
    <w:rsid w:val="00DE3AC7"/>
    <w:rsid w:val="00DE5E1B"/>
    <w:rsid w:val="00DE6DDF"/>
    <w:rsid w:val="00DF03D7"/>
    <w:rsid w:val="00DF057A"/>
    <w:rsid w:val="00DF09BD"/>
    <w:rsid w:val="00DF1D98"/>
    <w:rsid w:val="00DF2380"/>
    <w:rsid w:val="00DF35D1"/>
    <w:rsid w:val="00DF3A56"/>
    <w:rsid w:val="00DF4AE7"/>
    <w:rsid w:val="00DF4E95"/>
    <w:rsid w:val="00DF4FF1"/>
    <w:rsid w:val="00DF5DFC"/>
    <w:rsid w:val="00DF6C4A"/>
    <w:rsid w:val="00E00B1A"/>
    <w:rsid w:val="00E01497"/>
    <w:rsid w:val="00E02112"/>
    <w:rsid w:val="00E02563"/>
    <w:rsid w:val="00E03E08"/>
    <w:rsid w:val="00E040F1"/>
    <w:rsid w:val="00E044BB"/>
    <w:rsid w:val="00E0640A"/>
    <w:rsid w:val="00E067BD"/>
    <w:rsid w:val="00E07AD6"/>
    <w:rsid w:val="00E10CF0"/>
    <w:rsid w:val="00E11959"/>
    <w:rsid w:val="00E15C45"/>
    <w:rsid w:val="00E1618B"/>
    <w:rsid w:val="00E175C2"/>
    <w:rsid w:val="00E2045E"/>
    <w:rsid w:val="00E20727"/>
    <w:rsid w:val="00E20A86"/>
    <w:rsid w:val="00E21488"/>
    <w:rsid w:val="00E237DC"/>
    <w:rsid w:val="00E238F7"/>
    <w:rsid w:val="00E246EB"/>
    <w:rsid w:val="00E24E40"/>
    <w:rsid w:val="00E254FD"/>
    <w:rsid w:val="00E25A64"/>
    <w:rsid w:val="00E25B32"/>
    <w:rsid w:val="00E25D26"/>
    <w:rsid w:val="00E26DED"/>
    <w:rsid w:val="00E31CB2"/>
    <w:rsid w:val="00E32A95"/>
    <w:rsid w:val="00E32B1F"/>
    <w:rsid w:val="00E32E3F"/>
    <w:rsid w:val="00E34949"/>
    <w:rsid w:val="00E34A08"/>
    <w:rsid w:val="00E36CC0"/>
    <w:rsid w:val="00E3726F"/>
    <w:rsid w:val="00E37E3C"/>
    <w:rsid w:val="00E42964"/>
    <w:rsid w:val="00E42F04"/>
    <w:rsid w:val="00E456F9"/>
    <w:rsid w:val="00E47649"/>
    <w:rsid w:val="00E50B5E"/>
    <w:rsid w:val="00E50D20"/>
    <w:rsid w:val="00E52950"/>
    <w:rsid w:val="00E52A9A"/>
    <w:rsid w:val="00E54311"/>
    <w:rsid w:val="00E54BFF"/>
    <w:rsid w:val="00E55B92"/>
    <w:rsid w:val="00E6092E"/>
    <w:rsid w:val="00E613AF"/>
    <w:rsid w:val="00E6196B"/>
    <w:rsid w:val="00E61B32"/>
    <w:rsid w:val="00E62614"/>
    <w:rsid w:val="00E634A3"/>
    <w:rsid w:val="00E636FF"/>
    <w:rsid w:val="00E644FA"/>
    <w:rsid w:val="00E64807"/>
    <w:rsid w:val="00E65302"/>
    <w:rsid w:val="00E66252"/>
    <w:rsid w:val="00E663D2"/>
    <w:rsid w:val="00E66BCE"/>
    <w:rsid w:val="00E7059E"/>
    <w:rsid w:val="00E714D6"/>
    <w:rsid w:val="00E71AC6"/>
    <w:rsid w:val="00E72857"/>
    <w:rsid w:val="00E73075"/>
    <w:rsid w:val="00E736AC"/>
    <w:rsid w:val="00E73C18"/>
    <w:rsid w:val="00E7575A"/>
    <w:rsid w:val="00E766F3"/>
    <w:rsid w:val="00E80C51"/>
    <w:rsid w:val="00E84E55"/>
    <w:rsid w:val="00E84F26"/>
    <w:rsid w:val="00E85A0B"/>
    <w:rsid w:val="00E864E6"/>
    <w:rsid w:val="00E874ED"/>
    <w:rsid w:val="00E91F87"/>
    <w:rsid w:val="00E94FFF"/>
    <w:rsid w:val="00E95ADE"/>
    <w:rsid w:val="00E97EAD"/>
    <w:rsid w:val="00EA101B"/>
    <w:rsid w:val="00EA1623"/>
    <w:rsid w:val="00EA1B25"/>
    <w:rsid w:val="00EA251C"/>
    <w:rsid w:val="00EA378B"/>
    <w:rsid w:val="00EA4A2B"/>
    <w:rsid w:val="00EA4C69"/>
    <w:rsid w:val="00EA65EE"/>
    <w:rsid w:val="00EA6C40"/>
    <w:rsid w:val="00EB0D0D"/>
    <w:rsid w:val="00EB1C16"/>
    <w:rsid w:val="00EB2348"/>
    <w:rsid w:val="00EB2D70"/>
    <w:rsid w:val="00EB2F07"/>
    <w:rsid w:val="00EB3F1A"/>
    <w:rsid w:val="00EB4099"/>
    <w:rsid w:val="00EC66E6"/>
    <w:rsid w:val="00ED0AD5"/>
    <w:rsid w:val="00ED114C"/>
    <w:rsid w:val="00ED33C0"/>
    <w:rsid w:val="00ED6320"/>
    <w:rsid w:val="00ED643B"/>
    <w:rsid w:val="00EE08C3"/>
    <w:rsid w:val="00EE0DA6"/>
    <w:rsid w:val="00EE3604"/>
    <w:rsid w:val="00EE3A09"/>
    <w:rsid w:val="00EE3D5F"/>
    <w:rsid w:val="00EF05C7"/>
    <w:rsid w:val="00EF093A"/>
    <w:rsid w:val="00EF1CA4"/>
    <w:rsid w:val="00EF307D"/>
    <w:rsid w:val="00EF52E0"/>
    <w:rsid w:val="00EF532B"/>
    <w:rsid w:val="00EF7883"/>
    <w:rsid w:val="00F02446"/>
    <w:rsid w:val="00F03789"/>
    <w:rsid w:val="00F045C2"/>
    <w:rsid w:val="00F059F2"/>
    <w:rsid w:val="00F0674C"/>
    <w:rsid w:val="00F10BF5"/>
    <w:rsid w:val="00F11A1E"/>
    <w:rsid w:val="00F12C48"/>
    <w:rsid w:val="00F14806"/>
    <w:rsid w:val="00F159B3"/>
    <w:rsid w:val="00F17A72"/>
    <w:rsid w:val="00F20C1A"/>
    <w:rsid w:val="00F21EE8"/>
    <w:rsid w:val="00F25028"/>
    <w:rsid w:val="00F250E2"/>
    <w:rsid w:val="00F26A25"/>
    <w:rsid w:val="00F26C16"/>
    <w:rsid w:val="00F26D11"/>
    <w:rsid w:val="00F26EB8"/>
    <w:rsid w:val="00F26ECE"/>
    <w:rsid w:val="00F3040B"/>
    <w:rsid w:val="00F307B5"/>
    <w:rsid w:val="00F30F46"/>
    <w:rsid w:val="00F313CE"/>
    <w:rsid w:val="00F315A2"/>
    <w:rsid w:val="00F32268"/>
    <w:rsid w:val="00F339F4"/>
    <w:rsid w:val="00F340DB"/>
    <w:rsid w:val="00F365F2"/>
    <w:rsid w:val="00F37CF4"/>
    <w:rsid w:val="00F415BE"/>
    <w:rsid w:val="00F42C43"/>
    <w:rsid w:val="00F441A8"/>
    <w:rsid w:val="00F4433F"/>
    <w:rsid w:val="00F44541"/>
    <w:rsid w:val="00F44542"/>
    <w:rsid w:val="00F46994"/>
    <w:rsid w:val="00F46E31"/>
    <w:rsid w:val="00F4737E"/>
    <w:rsid w:val="00F47543"/>
    <w:rsid w:val="00F505BE"/>
    <w:rsid w:val="00F5146F"/>
    <w:rsid w:val="00F517F0"/>
    <w:rsid w:val="00F55290"/>
    <w:rsid w:val="00F56A59"/>
    <w:rsid w:val="00F576D6"/>
    <w:rsid w:val="00F61A9C"/>
    <w:rsid w:val="00F63729"/>
    <w:rsid w:val="00F63EDE"/>
    <w:rsid w:val="00F645C1"/>
    <w:rsid w:val="00F657DF"/>
    <w:rsid w:val="00F70C97"/>
    <w:rsid w:val="00F70EC9"/>
    <w:rsid w:val="00F71DB6"/>
    <w:rsid w:val="00F736EA"/>
    <w:rsid w:val="00F73E8F"/>
    <w:rsid w:val="00F74FA3"/>
    <w:rsid w:val="00F7592C"/>
    <w:rsid w:val="00F75C92"/>
    <w:rsid w:val="00F76486"/>
    <w:rsid w:val="00F819D9"/>
    <w:rsid w:val="00F8253F"/>
    <w:rsid w:val="00F82981"/>
    <w:rsid w:val="00F844CB"/>
    <w:rsid w:val="00F86932"/>
    <w:rsid w:val="00F86C97"/>
    <w:rsid w:val="00F9300D"/>
    <w:rsid w:val="00F93E8F"/>
    <w:rsid w:val="00F94CBC"/>
    <w:rsid w:val="00FA2246"/>
    <w:rsid w:val="00FA4AFE"/>
    <w:rsid w:val="00FA57CE"/>
    <w:rsid w:val="00FA6E21"/>
    <w:rsid w:val="00FA7221"/>
    <w:rsid w:val="00FA735E"/>
    <w:rsid w:val="00FB1394"/>
    <w:rsid w:val="00FB305D"/>
    <w:rsid w:val="00FB3B1E"/>
    <w:rsid w:val="00FB42CC"/>
    <w:rsid w:val="00FB4876"/>
    <w:rsid w:val="00FB5151"/>
    <w:rsid w:val="00FB518B"/>
    <w:rsid w:val="00FB6A0F"/>
    <w:rsid w:val="00FB79DF"/>
    <w:rsid w:val="00FC0097"/>
    <w:rsid w:val="00FC0EF2"/>
    <w:rsid w:val="00FC2224"/>
    <w:rsid w:val="00FC2A45"/>
    <w:rsid w:val="00FC3948"/>
    <w:rsid w:val="00FC4437"/>
    <w:rsid w:val="00FC4FBC"/>
    <w:rsid w:val="00FC6B60"/>
    <w:rsid w:val="00FD09C1"/>
    <w:rsid w:val="00FD2EDC"/>
    <w:rsid w:val="00FD3B93"/>
    <w:rsid w:val="00FD4B42"/>
    <w:rsid w:val="00FD5269"/>
    <w:rsid w:val="00FD587F"/>
    <w:rsid w:val="00FD5FB5"/>
    <w:rsid w:val="00FD615F"/>
    <w:rsid w:val="00FD6486"/>
    <w:rsid w:val="00FE3098"/>
    <w:rsid w:val="00FE3392"/>
    <w:rsid w:val="00FE40A1"/>
    <w:rsid w:val="00FF05E0"/>
    <w:rsid w:val="00FF145D"/>
    <w:rsid w:val="00FF2642"/>
    <w:rsid w:val="00FF2810"/>
    <w:rsid w:val="00FF64C8"/>
    <w:rsid w:val="00FF79B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9812"/>
  <w15:chartTrackingRefBased/>
  <w15:docId w15:val="{53BD47CF-A0A3-4848-A230-82CE0F964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40"/>
    <w:pPr>
      <w:widowControl w:val="0"/>
      <w:autoSpaceDE w:val="0"/>
      <w:autoSpaceDN w:val="0"/>
      <w:spacing w:before="120" w:after="120" w:line="276" w:lineRule="auto"/>
      <w:jc w:val="both"/>
    </w:pPr>
    <w:rPr>
      <w:rFonts w:ascii="Calibri" w:eastAsia="Times New Roman" w:hAnsi="Calibri" w:cs="Times New Roman"/>
      <w:kern w:val="0"/>
      <w14:ligatures w14:val="none"/>
    </w:rPr>
  </w:style>
  <w:style w:type="paragraph" w:styleId="Heading1">
    <w:name w:val="heading 1"/>
    <w:aliases w:val="01,COBA Heading 1,Heading 11"/>
    <w:basedOn w:val="Normal"/>
    <w:link w:val="Heading1Char"/>
    <w:uiPriority w:val="9"/>
    <w:qFormat/>
    <w:rsid w:val="00A724BF"/>
    <w:pPr>
      <w:spacing w:before="20"/>
      <w:ind w:left="1856"/>
      <w:outlineLvl w:val="0"/>
    </w:pPr>
    <w:rPr>
      <w:rFonts w:eastAsia="Calibri" w:cs="Calibri"/>
      <w:sz w:val="40"/>
      <w:szCs w:val="40"/>
    </w:rPr>
  </w:style>
  <w:style w:type="paragraph" w:styleId="Heading2">
    <w:name w:val="heading 2"/>
    <w:aliases w:val="02"/>
    <w:basedOn w:val="Normal"/>
    <w:link w:val="Heading2Char"/>
    <w:unhideWhenUsed/>
    <w:qFormat/>
    <w:rsid w:val="00A724BF"/>
    <w:pPr>
      <w:ind w:left="1206" w:hanging="709"/>
      <w:outlineLvl w:val="1"/>
    </w:pPr>
    <w:rPr>
      <w:rFonts w:eastAsia="Calibri" w:cs="Calibri"/>
      <w:b/>
      <w:bCs/>
      <w:sz w:val="36"/>
      <w:szCs w:val="36"/>
    </w:rPr>
  </w:style>
  <w:style w:type="paragraph" w:styleId="Heading3">
    <w:name w:val="heading 3"/>
    <w:basedOn w:val="Normal"/>
    <w:link w:val="Heading3Char"/>
    <w:uiPriority w:val="9"/>
    <w:unhideWhenUsed/>
    <w:qFormat/>
    <w:rsid w:val="00A724BF"/>
    <w:pPr>
      <w:ind w:left="2729" w:hanging="567"/>
      <w:outlineLvl w:val="2"/>
    </w:pPr>
    <w:rPr>
      <w:rFonts w:eastAsia="Calibri" w:cs="Calibri"/>
      <w:b/>
      <w:bCs/>
      <w:sz w:val="28"/>
      <w:szCs w:val="28"/>
    </w:rPr>
  </w:style>
  <w:style w:type="paragraph" w:styleId="Heading4">
    <w:name w:val="heading 4"/>
    <w:basedOn w:val="Normal"/>
    <w:link w:val="Heading4Char"/>
    <w:uiPriority w:val="9"/>
    <w:unhideWhenUsed/>
    <w:qFormat/>
    <w:rsid w:val="00A724BF"/>
    <w:pPr>
      <w:ind w:left="178"/>
      <w:outlineLvl w:val="3"/>
    </w:pPr>
    <w:rPr>
      <w:b/>
      <w:bCs/>
      <w:sz w:val="24"/>
      <w:szCs w:val="24"/>
    </w:rPr>
  </w:style>
  <w:style w:type="paragraph" w:styleId="Heading5">
    <w:name w:val="heading 5"/>
    <w:basedOn w:val="Normal"/>
    <w:link w:val="Heading5Char"/>
    <w:uiPriority w:val="9"/>
    <w:unhideWhenUsed/>
    <w:qFormat/>
    <w:rsid w:val="00A724BF"/>
    <w:pPr>
      <w:ind w:left="4198" w:hanging="1417"/>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01 Char,COBA Heading 1 Char,Heading 11 Char"/>
    <w:basedOn w:val="DefaultParagraphFont"/>
    <w:link w:val="Heading1"/>
    <w:uiPriority w:val="9"/>
    <w:rsid w:val="00A724BF"/>
    <w:rPr>
      <w:rFonts w:ascii="Calibri" w:eastAsia="Calibri" w:hAnsi="Calibri" w:cs="Calibri"/>
      <w:kern w:val="0"/>
      <w:sz w:val="40"/>
      <w:szCs w:val="40"/>
      <w14:ligatures w14:val="none"/>
    </w:rPr>
  </w:style>
  <w:style w:type="character" w:customStyle="1" w:styleId="Heading2Char">
    <w:name w:val="Heading 2 Char"/>
    <w:aliases w:val="02 Char"/>
    <w:basedOn w:val="DefaultParagraphFont"/>
    <w:link w:val="Heading2"/>
    <w:rsid w:val="00A724BF"/>
    <w:rPr>
      <w:rFonts w:ascii="Calibri" w:eastAsia="Calibri" w:hAnsi="Calibri" w:cs="Calibri"/>
      <w:b/>
      <w:bCs/>
      <w:kern w:val="0"/>
      <w:sz w:val="36"/>
      <w:szCs w:val="36"/>
      <w14:ligatures w14:val="none"/>
    </w:rPr>
  </w:style>
  <w:style w:type="character" w:customStyle="1" w:styleId="Heading3Char">
    <w:name w:val="Heading 3 Char"/>
    <w:basedOn w:val="DefaultParagraphFont"/>
    <w:link w:val="Heading3"/>
    <w:uiPriority w:val="9"/>
    <w:rsid w:val="00A724BF"/>
    <w:rPr>
      <w:rFonts w:ascii="Calibri" w:eastAsia="Calibri" w:hAnsi="Calibri" w:cs="Calibri"/>
      <w:b/>
      <w:bCs/>
      <w:kern w:val="0"/>
      <w:sz w:val="28"/>
      <w:szCs w:val="28"/>
      <w14:ligatures w14:val="none"/>
    </w:rPr>
  </w:style>
  <w:style w:type="character" w:customStyle="1" w:styleId="Heading4Char">
    <w:name w:val="Heading 4 Char"/>
    <w:basedOn w:val="DefaultParagraphFont"/>
    <w:link w:val="Heading4"/>
    <w:uiPriority w:val="9"/>
    <w:rsid w:val="00A724BF"/>
    <w:rPr>
      <w:rFonts w:ascii="Calibri" w:eastAsia="Times New Roman" w:hAnsi="Calibri" w:cs="Times New Roman"/>
      <w:b/>
      <w:bCs/>
      <w:kern w:val="0"/>
      <w:sz w:val="24"/>
      <w:szCs w:val="24"/>
      <w14:ligatures w14:val="none"/>
    </w:rPr>
  </w:style>
  <w:style w:type="character" w:customStyle="1" w:styleId="Heading5Char">
    <w:name w:val="Heading 5 Char"/>
    <w:basedOn w:val="DefaultParagraphFont"/>
    <w:link w:val="Heading5"/>
    <w:uiPriority w:val="9"/>
    <w:rsid w:val="00A724BF"/>
    <w:rPr>
      <w:rFonts w:ascii="Calibri" w:eastAsia="Times New Roman" w:hAnsi="Calibri" w:cs="Times New Roman"/>
      <w:b/>
      <w:bCs/>
      <w:i/>
      <w:iCs/>
      <w:kern w:val="0"/>
      <w:sz w:val="24"/>
      <w:szCs w:val="24"/>
      <w14:ligatures w14:val="none"/>
    </w:rPr>
  </w:style>
  <w:style w:type="paragraph" w:styleId="TOC1">
    <w:name w:val="toc 1"/>
    <w:basedOn w:val="Normal"/>
    <w:uiPriority w:val="39"/>
    <w:qFormat/>
    <w:rsid w:val="00A724BF"/>
    <w:rPr>
      <w:rFonts w:asciiTheme="minorHAnsi" w:hAnsiTheme="minorHAnsi" w:cstheme="minorHAnsi"/>
      <w:b/>
      <w:bCs/>
      <w:caps/>
      <w:sz w:val="20"/>
      <w:szCs w:val="24"/>
    </w:rPr>
  </w:style>
  <w:style w:type="paragraph" w:styleId="TOC2">
    <w:name w:val="toc 2"/>
    <w:basedOn w:val="Normal"/>
    <w:uiPriority w:val="39"/>
    <w:qFormat/>
    <w:rsid w:val="00A724BF"/>
    <w:pPr>
      <w:ind w:left="220"/>
    </w:pPr>
    <w:rPr>
      <w:rFonts w:asciiTheme="minorHAnsi" w:hAnsiTheme="minorHAnsi" w:cstheme="minorHAnsi"/>
      <w:smallCaps/>
      <w:sz w:val="20"/>
      <w:szCs w:val="24"/>
    </w:rPr>
  </w:style>
  <w:style w:type="paragraph" w:styleId="TOC3">
    <w:name w:val="toc 3"/>
    <w:basedOn w:val="Normal"/>
    <w:uiPriority w:val="39"/>
    <w:qFormat/>
    <w:rsid w:val="00A724BF"/>
    <w:pPr>
      <w:ind w:left="440"/>
    </w:pPr>
    <w:rPr>
      <w:rFonts w:asciiTheme="minorHAnsi" w:hAnsiTheme="minorHAnsi" w:cstheme="minorHAnsi"/>
      <w:i/>
      <w:iCs/>
      <w:sz w:val="20"/>
      <w:szCs w:val="24"/>
    </w:rPr>
  </w:style>
  <w:style w:type="paragraph" w:styleId="TOC4">
    <w:name w:val="toc 4"/>
    <w:basedOn w:val="Normal"/>
    <w:uiPriority w:val="39"/>
    <w:qFormat/>
    <w:rsid w:val="00A724BF"/>
    <w:pPr>
      <w:ind w:left="660"/>
    </w:pPr>
    <w:rPr>
      <w:rFonts w:asciiTheme="minorHAnsi" w:hAnsiTheme="minorHAnsi" w:cstheme="minorHAnsi"/>
      <w:sz w:val="18"/>
      <w:szCs w:val="21"/>
    </w:rPr>
  </w:style>
  <w:style w:type="paragraph" w:styleId="TOC5">
    <w:name w:val="toc 5"/>
    <w:basedOn w:val="Normal"/>
    <w:uiPriority w:val="39"/>
    <w:qFormat/>
    <w:rsid w:val="00A724BF"/>
    <w:pPr>
      <w:ind w:left="880"/>
    </w:pPr>
    <w:rPr>
      <w:rFonts w:asciiTheme="minorHAnsi" w:hAnsiTheme="minorHAnsi" w:cstheme="minorHAnsi"/>
      <w:sz w:val="18"/>
      <w:szCs w:val="21"/>
    </w:rPr>
  </w:style>
  <w:style w:type="paragraph" w:styleId="TOC6">
    <w:name w:val="toc 6"/>
    <w:basedOn w:val="Normal"/>
    <w:uiPriority w:val="39"/>
    <w:qFormat/>
    <w:rsid w:val="00A724BF"/>
    <w:pPr>
      <w:ind w:left="1100"/>
    </w:pPr>
    <w:rPr>
      <w:rFonts w:asciiTheme="minorHAnsi" w:hAnsiTheme="minorHAnsi" w:cstheme="minorHAnsi"/>
      <w:sz w:val="18"/>
      <w:szCs w:val="21"/>
    </w:rPr>
  </w:style>
  <w:style w:type="paragraph" w:styleId="BodyText">
    <w:name w:val="Body Text"/>
    <w:basedOn w:val="Normal"/>
    <w:link w:val="BodyTextChar"/>
    <w:uiPriority w:val="1"/>
    <w:qFormat/>
    <w:rsid w:val="00A724BF"/>
    <w:rPr>
      <w:sz w:val="24"/>
      <w:szCs w:val="24"/>
    </w:rPr>
  </w:style>
  <w:style w:type="character" w:customStyle="1" w:styleId="BodyTextChar">
    <w:name w:val="Body Text Char"/>
    <w:basedOn w:val="DefaultParagraphFont"/>
    <w:link w:val="BodyText"/>
    <w:uiPriority w:val="1"/>
    <w:rsid w:val="00A724BF"/>
    <w:rPr>
      <w:rFonts w:ascii="Calibri" w:eastAsia="Times New Roman" w:hAnsi="Calibri" w:cs="Times New Roman"/>
      <w:kern w:val="0"/>
      <w:sz w:val="24"/>
      <w:szCs w:val="24"/>
      <w14:ligatures w14:val="none"/>
    </w:rPr>
  </w:style>
  <w:style w:type="paragraph" w:styleId="Title">
    <w:name w:val="Title"/>
    <w:basedOn w:val="Normal"/>
    <w:link w:val="TitleChar"/>
    <w:uiPriority w:val="1"/>
    <w:qFormat/>
    <w:rsid w:val="00A724BF"/>
    <w:pPr>
      <w:spacing w:before="101"/>
      <w:ind w:left="2193" w:right="2495"/>
      <w:jc w:val="center"/>
    </w:pPr>
    <w:rPr>
      <w:rFonts w:ascii="Segoe UI" w:eastAsia="Segoe UI" w:hAnsi="Segoe UI" w:cs="Segoe UI"/>
      <w:b/>
      <w:bCs/>
      <w:sz w:val="40"/>
      <w:szCs w:val="40"/>
    </w:rPr>
  </w:style>
  <w:style w:type="character" w:customStyle="1" w:styleId="TitleChar">
    <w:name w:val="Title Char"/>
    <w:basedOn w:val="DefaultParagraphFont"/>
    <w:link w:val="Title"/>
    <w:uiPriority w:val="1"/>
    <w:rsid w:val="00A724BF"/>
    <w:rPr>
      <w:rFonts w:ascii="Segoe UI" w:eastAsia="Segoe UI" w:hAnsi="Segoe UI" w:cs="Segoe UI"/>
      <w:b/>
      <w:bCs/>
      <w:kern w:val="0"/>
      <w:sz w:val="40"/>
      <w:szCs w:val="40"/>
      <w14:ligatures w14:val="none"/>
    </w:rPr>
  </w:style>
  <w:style w:type="paragraph" w:styleId="ListParagraph">
    <w:name w:val="List Paragraph"/>
    <w:aliases w:val="Bullets,List Bullet Mary,Body,List Paragraph (numbered (a)),List Paragraph1,texte de base,References,Liste 1,Numbered List Paragraph,ReferencesCxSpLast,Medium Grid 1 - Accent 21,Paragraphe de liste 1,RM1,Liste couleur - Accent 11,lp1"/>
    <w:basedOn w:val="Normal"/>
    <w:link w:val="ListParagraphChar"/>
    <w:qFormat/>
    <w:rsid w:val="00BE5440"/>
    <w:pPr>
      <w:numPr>
        <w:numId w:val="6"/>
      </w:numPr>
      <w:spacing w:before="60" w:after="80" w:line="300" w:lineRule="auto"/>
    </w:pPr>
  </w:style>
  <w:style w:type="paragraph" w:customStyle="1" w:styleId="TableParagraph">
    <w:name w:val="Table Paragraph"/>
    <w:basedOn w:val="Normal"/>
    <w:uiPriority w:val="1"/>
    <w:qFormat/>
    <w:rsid w:val="00A724BF"/>
    <w:pPr>
      <w:jc w:val="center"/>
    </w:pPr>
    <w:rPr>
      <w:rFonts w:eastAsia="Calibri" w:cs="Calibri"/>
    </w:rPr>
  </w:style>
  <w:style w:type="paragraph" w:styleId="Header">
    <w:name w:val="header"/>
    <w:aliases w:val="Para3,Header1,encabezado"/>
    <w:basedOn w:val="Normal"/>
    <w:link w:val="HeaderChar"/>
    <w:uiPriority w:val="99"/>
    <w:unhideWhenUsed/>
    <w:rsid w:val="00A724BF"/>
    <w:pPr>
      <w:tabs>
        <w:tab w:val="center" w:pos="4513"/>
        <w:tab w:val="right" w:pos="9026"/>
      </w:tabs>
    </w:pPr>
  </w:style>
  <w:style w:type="character" w:customStyle="1" w:styleId="HeaderChar">
    <w:name w:val="Header Char"/>
    <w:aliases w:val="Para3 Char,Header1 Char,encabezado Char"/>
    <w:basedOn w:val="DefaultParagraphFont"/>
    <w:link w:val="Header"/>
    <w:uiPriority w:val="99"/>
    <w:rsid w:val="00A724BF"/>
    <w:rPr>
      <w:rFonts w:ascii="Calibri" w:eastAsia="Times New Roman" w:hAnsi="Calibri" w:cs="Times New Roman"/>
      <w:kern w:val="0"/>
      <w14:ligatures w14:val="none"/>
    </w:rPr>
  </w:style>
  <w:style w:type="paragraph" w:styleId="Footer">
    <w:name w:val="footer"/>
    <w:basedOn w:val="Normal"/>
    <w:link w:val="FooterChar"/>
    <w:uiPriority w:val="99"/>
    <w:unhideWhenUsed/>
    <w:rsid w:val="00A724BF"/>
    <w:pPr>
      <w:tabs>
        <w:tab w:val="center" w:pos="4513"/>
        <w:tab w:val="right" w:pos="9026"/>
      </w:tabs>
    </w:pPr>
  </w:style>
  <w:style w:type="character" w:customStyle="1" w:styleId="FooterChar">
    <w:name w:val="Footer Char"/>
    <w:basedOn w:val="DefaultParagraphFont"/>
    <w:link w:val="Footer"/>
    <w:uiPriority w:val="99"/>
    <w:rsid w:val="00A724BF"/>
    <w:rPr>
      <w:rFonts w:ascii="Calibri" w:eastAsia="Times New Roman" w:hAnsi="Calibri" w:cs="Times New Roman"/>
      <w:kern w:val="0"/>
      <w14:ligatures w14:val="none"/>
    </w:rPr>
  </w:style>
  <w:style w:type="paragraph" w:styleId="TOCHeading">
    <w:name w:val="TOC Heading"/>
    <w:basedOn w:val="Heading1"/>
    <w:next w:val="Normal"/>
    <w:uiPriority w:val="39"/>
    <w:unhideWhenUsed/>
    <w:qFormat/>
    <w:rsid w:val="00A724BF"/>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A724BF"/>
    <w:rPr>
      <w:color w:val="0563C1" w:themeColor="hyperlink"/>
      <w:u w:val="single"/>
    </w:rPr>
  </w:style>
  <w:style w:type="paragraph" w:styleId="TOC7">
    <w:name w:val="toc 7"/>
    <w:basedOn w:val="Normal"/>
    <w:next w:val="Normal"/>
    <w:autoRedefine/>
    <w:uiPriority w:val="39"/>
    <w:unhideWhenUsed/>
    <w:rsid w:val="00A724BF"/>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A724BF"/>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A724BF"/>
    <w:pPr>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A724BF"/>
    <w:rPr>
      <w:color w:val="605E5C"/>
      <w:shd w:val="clear" w:color="auto" w:fill="E1DFDD"/>
    </w:rPr>
  </w:style>
  <w:style w:type="paragraph" w:styleId="FootnoteText">
    <w:name w:val="footnote text"/>
    <w:aliases w:val="ALTS FOOTNOTE,fn,single space,FOOTNOTES,Footnote Text1,Fodnotetekst Tegn,footnote text Char,Fodnotetekst Tegn Char,single space Char,footnote text Char Char Char,Fodnotetekst Tegn Char1,single space Char1,footnote text Char Char1,f,A"/>
    <w:basedOn w:val="Normal"/>
    <w:link w:val="FootnoteTextChar"/>
    <w:unhideWhenUsed/>
    <w:qFormat/>
    <w:rsid w:val="00A724BF"/>
    <w:pPr>
      <w:widowControl/>
      <w:autoSpaceDE/>
      <w:autoSpaceDN/>
      <w:spacing w:after="200"/>
    </w:pPr>
    <w:rPr>
      <w:rFonts w:eastAsiaTheme="minorHAnsi" w:cstheme="minorHAnsi"/>
      <w:bCs/>
      <w:sz w:val="20"/>
      <w:szCs w:val="20"/>
    </w:rPr>
  </w:style>
  <w:style w:type="character" w:customStyle="1" w:styleId="FootnoteTextChar">
    <w:name w:val="Footnote Text Char"/>
    <w:aliases w:val="ALTS FOOTNOTE Char,fn Char,single space Char2,FOOTNOTES Char,Footnote Text1 Char,Fodnotetekst Tegn Char2,footnote text Char Char,Fodnotetekst Tegn Char Char,single space Char Char,footnote text Char Char Char Char,f Char,A Char"/>
    <w:basedOn w:val="DefaultParagraphFont"/>
    <w:link w:val="FootnoteText"/>
    <w:rsid w:val="00A724BF"/>
    <w:rPr>
      <w:rFonts w:ascii="Calibri" w:hAnsi="Calibri" w:cstheme="minorHAnsi"/>
      <w:bCs/>
      <w:kern w:val="0"/>
      <w:sz w:val="20"/>
      <w:szCs w:val="20"/>
      <w14:ligatures w14:val="none"/>
    </w:rPr>
  </w:style>
  <w:style w:type="character" w:styleId="FootnoteReference">
    <w:name w:val="footnote reference"/>
    <w:aliases w:val=" Car Car Char Car Char Car Car Char Car Char Char, Car Car Car Car Car Car Car Car Char Car Car Char Car Car Car Char Car Char Char Char,Car Car Char Car Char Car Car Char Car Char Char,ftref,16 Point,Superscript 6 Point,SUPERS"/>
    <w:uiPriority w:val="99"/>
    <w:unhideWhenUsed/>
    <w:qFormat/>
    <w:rsid w:val="00A724BF"/>
    <w:rPr>
      <w:vertAlign w:val="superscript"/>
    </w:rPr>
  </w:style>
  <w:style w:type="paragraph" w:customStyle="1" w:styleId="BulletList2">
    <w:name w:val="Bullet List 2"/>
    <w:basedOn w:val="Bulleto"/>
    <w:rsid w:val="00A724BF"/>
    <w:pPr>
      <w:numPr>
        <w:ilvl w:val="1"/>
      </w:numPr>
      <w:tabs>
        <w:tab w:val="num" w:pos="360"/>
      </w:tabs>
    </w:pPr>
  </w:style>
  <w:style w:type="paragraph" w:customStyle="1" w:styleId="Bulleto">
    <w:name w:val="Bullet o"/>
    <w:basedOn w:val="Normal"/>
    <w:uiPriority w:val="99"/>
    <w:qFormat/>
    <w:rsid w:val="00A724BF"/>
    <w:pPr>
      <w:widowControl/>
      <w:numPr>
        <w:numId w:val="2"/>
      </w:numPr>
      <w:autoSpaceDE/>
      <w:autoSpaceDN/>
      <w:spacing w:before="60" w:after="80"/>
      <w:ind w:left="1134" w:hanging="425"/>
    </w:pPr>
    <w:rPr>
      <w:rFonts w:eastAsiaTheme="minorHAnsi" w:cstheme="minorBidi"/>
    </w:rPr>
  </w:style>
  <w:style w:type="paragraph" w:customStyle="1" w:styleId="BulletList3">
    <w:name w:val="Bullet List 3"/>
    <w:basedOn w:val="BulletList2"/>
    <w:rsid w:val="00A724BF"/>
    <w:pPr>
      <w:numPr>
        <w:ilvl w:val="2"/>
      </w:numPr>
      <w:tabs>
        <w:tab w:val="num" w:pos="360"/>
      </w:tabs>
    </w:pPr>
  </w:style>
  <w:style w:type="paragraph" w:customStyle="1" w:styleId="BulletList4">
    <w:name w:val="Bullet List 4"/>
    <w:basedOn w:val="BulletList3"/>
    <w:rsid w:val="00A724BF"/>
    <w:pPr>
      <w:numPr>
        <w:ilvl w:val="3"/>
      </w:numPr>
      <w:tabs>
        <w:tab w:val="num" w:pos="360"/>
      </w:tabs>
    </w:pPr>
  </w:style>
  <w:style w:type="paragraph" w:customStyle="1" w:styleId="BulletList5">
    <w:name w:val="Bullet List 5"/>
    <w:basedOn w:val="BulletList4"/>
    <w:rsid w:val="00A724BF"/>
    <w:pPr>
      <w:numPr>
        <w:ilvl w:val="4"/>
      </w:numPr>
      <w:tabs>
        <w:tab w:val="num" w:pos="360"/>
      </w:tabs>
    </w:pPr>
  </w:style>
  <w:style w:type="paragraph" w:customStyle="1" w:styleId="BulletList6">
    <w:name w:val="Bullet List 6"/>
    <w:basedOn w:val="BulletList5"/>
    <w:rsid w:val="00A724BF"/>
    <w:pPr>
      <w:numPr>
        <w:ilvl w:val="5"/>
      </w:numPr>
      <w:tabs>
        <w:tab w:val="num" w:pos="360"/>
      </w:tabs>
    </w:pPr>
  </w:style>
  <w:style w:type="paragraph" w:customStyle="1" w:styleId="BulletList7">
    <w:name w:val="Bullet List 7"/>
    <w:basedOn w:val="BulletList6"/>
    <w:rsid w:val="00A724BF"/>
    <w:pPr>
      <w:numPr>
        <w:ilvl w:val="6"/>
      </w:numPr>
      <w:tabs>
        <w:tab w:val="num" w:pos="360"/>
      </w:tabs>
    </w:pPr>
  </w:style>
  <w:style w:type="paragraph" w:customStyle="1" w:styleId="BulletList8">
    <w:name w:val="Bullet List 8"/>
    <w:basedOn w:val="BulletList7"/>
    <w:rsid w:val="00A724BF"/>
    <w:pPr>
      <w:numPr>
        <w:ilvl w:val="7"/>
      </w:numPr>
      <w:tabs>
        <w:tab w:val="num" w:pos="360"/>
      </w:tabs>
    </w:pPr>
  </w:style>
  <w:style w:type="paragraph" w:customStyle="1" w:styleId="BulletList9">
    <w:name w:val="Bullet List 9"/>
    <w:basedOn w:val="BulletList8"/>
    <w:rsid w:val="00A724BF"/>
    <w:pPr>
      <w:numPr>
        <w:ilvl w:val="8"/>
      </w:numPr>
      <w:tabs>
        <w:tab w:val="num" w:pos="360"/>
      </w:tabs>
    </w:pPr>
  </w:style>
  <w:style w:type="paragraph" w:styleId="Caption">
    <w:name w:val="caption"/>
    <w:aliases w:val="Caption Char2,Caption Char1 Char1,Caption Char Char Char,Caption Char1 Char Char Char,Caption Char Char Char1 Char Char,Caption Char1 Char Char Char Char Char,Caption Char3 Char Char Char Char Char Char,Caption Char1,Caption Char Char,Caption C"/>
    <w:basedOn w:val="Normal"/>
    <w:next w:val="Normal"/>
    <w:link w:val="CaptionChar"/>
    <w:qFormat/>
    <w:rsid w:val="00A724BF"/>
    <w:pPr>
      <w:keepNext/>
      <w:widowControl/>
      <w:autoSpaceDE/>
      <w:autoSpaceDN/>
      <w:spacing w:after="60"/>
    </w:pPr>
    <w:rPr>
      <w:rFonts w:eastAsiaTheme="minorHAnsi" w:cstheme="majorBidi"/>
      <w:b/>
      <w:bCs/>
      <w:i/>
      <w:color w:val="0070C0"/>
      <w:sz w:val="18"/>
      <w:szCs w:val="18"/>
    </w:rPr>
  </w:style>
  <w:style w:type="character" w:customStyle="1" w:styleId="CaptionChar">
    <w:name w:val="Caption Char"/>
    <w:aliases w:val="Caption Char2 Char,Caption Char1 Char1 Char,Caption Char Char Char Char,Caption Char1 Char Char Char Char,Caption Char Char Char1 Char Char Char,Caption Char1 Char Char Char Char Char Char,Caption Char3 Char Char Char Char Char Char Char"/>
    <w:link w:val="Caption"/>
    <w:locked/>
    <w:rsid w:val="00A724BF"/>
    <w:rPr>
      <w:rFonts w:ascii="Calibri" w:hAnsi="Calibri" w:cstheme="majorBidi"/>
      <w:b/>
      <w:bCs/>
      <w:i/>
      <w:color w:val="0070C0"/>
      <w:kern w:val="0"/>
      <w:sz w:val="18"/>
      <w:szCs w:val="18"/>
      <w14:ligatures w14:val="none"/>
    </w:rPr>
  </w:style>
  <w:style w:type="paragraph" w:styleId="NormalWeb">
    <w:name w:val="Normal (Web)"/>
    <w:basedOn w:val="Normal"/>
    <w:uiPriority w:val="99"/>
    <w:unhideWhenUsed/>
    <w:rsid w:val="00A724BF"/>
    <w:pPr>
      <w:widowControl/>
      <w:autoSpaceDE/>
      <w:autoSpaceDN/>
      <w:spacing w:before="100" w:beforeAutospacing="1" w:after="100" w:afterAutospacing="1"/>
    </w:pPr>
    <w:rPr>
      <w:sz w:val="24"/>
      <w:szCs w:val="24"/>
      <w:lang w:val="en-GB" w:eastAsia="en-GB"/>
    </w:rPr>
  </w:style>
  <w:style w:type="character" w:styleId="CommentReference">
    <w:name w:val="annotation reference"/>
    <w:basedOn w:val="DefaultParagraphFont"/>
    <w:uiPriority w:val="99"/>
    <w:semiHidden/>
    <w:unhideWhenUsed/>
    <w:rsid w:val="00A724BF"/>
    <w:rPr>
      <w:sz w:val="16"/>
      <w:szCs w:val="16"/>
    </w:rPr>
  </w:style>
  <w:style w:type="paragraph" w:styleId="CommentText">
    <w:name w:val="annotation text"/>
    <w:basedOn w:val="Normal"/>
    <w:link w:val="CommentTextChar"/>
    <w:uiPriority w:val="99"/>
    <w:unhideWhenUsed/>
    <w:rsid w:val="00A724BF"/>
    <w:rPr>
      <w:sz w:val="20"/>
      <w:szCs w:val="20"/>
    </w:rPr>
  </w:style>
  <w:style w:type="character" w:customStyle="1" w:styleId="CommentTextChar">
    <w:name w:val="Comment Text Char"/>
    <w:basedOn w:val="DefaultParagraphFont"/>
    <w:link w:val="CommentText"/>
    <w:uiPriority w:val="99"/>
    <w:rsid w:val="00A724BF"/>
    <w:rPr>
      <w:rFonts w:ascii="Calibri" w:eastAsia="Times New Roman" w:hAnsi="Calibri"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724BF"/>
    <w:rPr>
      <w:b/>
      <w:bCs/>
    </w:rPr>
  </w:style>
  <w:style w:type="character" w:customStyle="1" w:styleId="CommentSubjectChar">
    <w:name w:val="Comment Subject Char"/>
    <w:basedOn w:val="CommentTextChar"/>
    <w:link w:val="CommentSubject"/>
    <w:uiPriority w:val="99"/>
    <w:semiHidden/>
    <w:rsid w:val="00A724BF"/>
    <w:rPr>
      <w:rFonts w:ascii="Calibri" w:eastAsia="Times New Roman" w:hAnsi="Calibri" w:cs="Times New Roman"/>
      <w:b/>
      <w:bCs/>
      <w:kern w:val="0"/>
      <w:sz w:val="20"/>
      <w:szCs w:val="20"/>
      <w14:ligatures w14:val="none"/>
    </w:rPr>
  </w:style>
  <w:style w:type="character" w:customStyle="1" w:styleId="ListParagraphChar">
    <w:name w:val="List Paragraph Char"/>
    <w:aliases w:val="Bullets Char,List Bullet Mary Char,Body Char,List Paragraph (numbered (a)) Char,List Paragraph1 Char,texte de base Char,References Char,Liste 1 Char,Numbered List Paragraph Char,ReferencesCxSpLast Char,Medium Grid 1 - Accent 21 Char"/>
    <w:link w:val="ListParagraph"/>
    <w:qFormat/>
    <w:rsid w:val="00BE5440"/>
    <w:rPr>
      <w:rFonts w:ascii="Calibri" w:eastAsia="Times New Roman" w:hAnsi="Calibri" w:cs="Times New Roman"/>
      <w:kern w:val="0"/>
      <w14:ligatures w14:val="none"/>
    </w:rPr>
  </w:style>
  <w:style w:type="table" w:styleId="TableGrid">
    <w:name w:val="Table Grid"/>
    <w:aliases w:val="SGS Table Basic 1"/>
    <w:basedOn w:val="TableNormal"/>
    <w:rsid w:val="00A724BF"/>
    <w:pPr>
      <w:spacing w:after="0" w:line="240" w:lineRule="auto"/>
      <w:jc w:val="both"/>
    </w:pPr>
    <w:rPr>
      <w:rFonts w:ascii="Calibri" w:hAnsi="Calibri"/>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1">
    <w:name w:val="Titre 11"/>
    <w:basedOn w:val="Heading2"/>
    <w:qFormat/>
    <w:rsid w:val="00A724BF"/>
    <w:pPr>
      <w:numPr>
        <w:numId w:val="1"/>
      </w:numPr>
      <w:spacing w:before="149"/>
      <w:jc w:val="left"/>
    </w:pPr>
    <w:rPr>
      <w:color w:val="002060"/>
    </w:rPr>
  </w:style>
  <w:style w:type="paragraph" w:customStyle="1" w:styleId="Titre21">
    <w:name w:val="Titre 21"/>
    <w:basedOn w:val="Heading3"/>
    <w:qFormat/>
    <w:rsid w:val="009512FA"/>
    <w:pPr>
      <w:numPr>
        <w:ilvl w:val="1"/>
        <w:numId w:val="1"/>
      </w:numPr>
      <w:tabs>
        <w:tab w:val="left" w:pos="2730"/>
      </w:tabs>
      <w:spacing w:before="240" w:after="240"/>
      <w:ind w:left="1134"/>
      <w:jc w:val="left"/>
    </w:pPr>
    <w:rPr>
      <w:color w:val="003BB0"/>
    </w:rPr>
  </w:style>
  <w:style w:type="paragraph" w:customStyle="1" w:styleId="Titre31">
    <w:name w:val="Titre 31"/>
    <w:basedOn w:val="Heading4"/>
    <w:qFormat/>
    <w:rsid w:val="00C57261"/>
    <w:pPr>
      <w:numPr>
        <w:ilvl w:val="2"/>
        <w:numId w:val="1"/>
      </w:numPr>
      <w:tabs>
        <w:tab w:val="left" w:pos="696"/>
      </w:tabs>
      <w:spacing w:before="240" w:after="240"/>
      <w:ind w:left="2331" w:hanging="709"/>
      <w:jc w:val="left"/>
    </w:pPr>
    <w:rPr>
      <w:bCs w:val="0"/>
      <w:color w:val="004BE2"/>
    </w:rPr>
  </w:style>
  <w:style w:type="paragraph" w:customStyle="1" w:styleId="Text">
    <w:name w:val="Text"/>
    <w:basedOn w:val="BodyText"/>
    <w:qFormat/>
    <w:rsid w:val="00A724BF"/>
    <w:pPr>
      <w:ind w:left="499" w:right="936"/>
    </w:pPr>
    <w:rPr>
      <w:rFonts w:asciiTheme="minorHAnsi" w:hAnsiTheme="minorHAnsi"/>
    </w:rPr>
  </w:style>
  <w:style w:type="paragraph" w:customStyle="1" w:styleId="Titre41">
    <w:name w:val="Titre 41"/>
    <w:basedOn w:val="Heading2"/>
    <w:qFormat/>
    <w:rsid w:val="003D1927"/>
    <w:pPr>
      <w:numPr>
        <w:ilvl w:val="3"/>
        <w:numId w:val="1"/>
      </w:numPr>
      <w:tabs>
        <w:tab w:val="left" w:pos="1207"/>
      </w:tabs>
      <w:spacing w:before="240" w:after="240"/>
      <w:ind w:left="2506" w:hanging="709"/>
      <w:jc w:val="left"/>
    </w:pPr>
    <w:rPr>
      <w:rFonts w:eastAsia="Times New Roman" w:cs="Times New Roman"/>
      <w:bCs w:val="0"/>
      <w:i/>
      <w:iCs/>
      <w:sz w:val="22"/>
      <w:szCs w:val="24"/>
      <w:lang w:val="en-GB"/>
    </w:rPr>
  </w:style>
  <w:style w:type="paragraph" w:styleId="Revision">
    <w:name w:val="Revision"/>
    <w:hidden/>
    <w:uiPriority w:val="99"/>
    <w:semiHidden/>
    <w:rsid w:val="00A724BF"/>
    <w:pPr>
      <w:spacing w:after="0" w:line="240" w:lineRule="auto"/>
    </w:pPr>
    <w:rPr>
      <w:rFonts w:ascii="Times New Roman" w:eastAsia="Times New Roman" w:hAnsi="Times New Roman" w:cs="Times New Roman"/>
      <w:kern w:val="0"/>
      <w14:ligatures w14:val="none"/>
    </w:rPr>
  </w:style>
  <w:style w:type="paragraph" w:customStyle="1" w:styleId="BulletList1">
    <w:name w:val="Bullet List 1"/>
    <w:basedOn w:val="Normal"/>
    <w:uiPriority w:val="99"/>
    <w:qFormat/>
    <w:rsid w:val="00A724BF"/>
    <w:pPr>
      <w:widowControl/>
      <w:autoSpaceDE/>
      <w:autoSpaceDN/>
      <w:spacing w:before="0" w:after="60" w:line="240" w:lineRule="auto"/>
      <w:ind w:left="644" w:hanging="360"/>
    </w:pPr>
    <w:rPr>
      <w:rFonts w:eastAsiaTheme="minorHAnsi" w:cstheme="minorBidi"/>
    </w:rPr>
  </w:style>
  <w:style w:type="paragraph" w:styleId="TableofFigures">
    <w:name w:val="table of figures"/>
    <w:basedOn w:val="Normal"/>
    <w:next w:val="Normal"/>
    <w:uiPriority w:val="99"/>
    <w:unhideWhenUsed/>
    <w:rsid w:val="00A724BF"/>
    <w:pPr>
      <w:spacing w:after="0"/>
    </w:pPr>
  </w:style>
  <w:style w:type="paragraph" w:customStyle="1" w:styleId="Bullet2">
    <w:name w:val="Bullet 2"/>
    <w:basedOn w:val="Normal"/>
    <w:uiPriority w:val="99"/>
    <w:qFormat/>
    <w:rsid w:val="00A724BF"/>
    <w:pPr>
      <w:widowControl/>
      <w:numPr>
        <w:numId w:val="10"/>
      </w:numPr>
      <w:autoSpaceDE/>
      <w:autoSpaceDN/>
      <w:spacing w:before="0"/>
    </w:pPr>
    <w:rPr>
      <w:rFonts w:asciiTheme="minorHAnsi" w:eastAsiaTheme="minorHAnsi" w:hAnsiTheme="minorHAnsi" w:cstheme="minorBidi"/>
      <w:color w:val="000000" w:themeColor="text1"/>
      <w:szCs w:val="24"/>
    </w:rPr>
  </w:style>
  <w:style w:type="paragraph" w:styleId="EndnoteText">
    <w:name w:val="endnote text"/>
    <w:basedOn w:val="Normal"/>
    <w:link w:val="EndnoteTextChar"/>
    <w:uiPriority w:val="99"/>
    <w:semiHidden/>
    <w:unhideWhenUsed/>
    <w:rsid w:val="00A724B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724BF"/>
    <w:rPr>
      <w:rFonts w:ascii="Calibri" w:eastAsia="Times New Roman" w:hAnsi="Calibri" w:cs="Times New Roman"/>
      <w:kern w:val="0"/>
      <w:sz w:val="20"/>
      <w:szCs w:val="20"/>
      <w14:ligatures w14:val="none"/>
    </w:rPr>
  </w:style>
  <w:style w:type="character" w:styleId="EndnoteReference">
    <w:name w:val="endnote reference"/>
    <w:basedOn w:val="DefaultParagraphFont"/>
    <w:uiPriority w:val="99"/>
    <w:semiHidden/>
    <w:unhideWhenUsed/>
    <w:rsid w:val="00A724BF"/>
    <w:rPr>
      <w:vertAlign w:val="superscript"/>
    </w:rPr>
  </w:style>
  <w:style w:type="table" w:styleId="PlainTable1">
    <w:name w:val="Plain Table 1"/>
    <w:basedOn w:val="TableNormal"/>
    <w:uiPriority w:val="41"/>
    <w:rsid w:val="00A724BF"/>
    <w:pPr>
      <w:widowControl w:val="0"/>
      <w:autoSpaceDE w:val="0"/>
      <w:autoSpaceDN w:val="0"/>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C5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7312">
      <w:bodyDiv w:val="1"/>
      <w:marLeft w:val="0"/>
      <w:marRight w:val="0"/>
      <w:marTop w:val="0"/>
      <w:marBottom w:val="0"/>
      <w:divBdr>
        <w:top w:val="none" w:sz="0" w:space="0" w:color="auto"/>
        <w:left w:val="none" w:sz="0" w:space="0" w:color="auto"/>
        <w:bottom w:val="none" w:sz="0" w:space="0" w:color="auto"/>
        <w:right w:val="none" w:sz="0" w:space="0" w:color="auto"/>
      </w:divBdr>
    </w:div>
    <w:div w:id="181286505">
      <w:bodyDiv w:val="1"/>
      <w:marLeft w:val="0"/>
      <w:marRight w:val="0"/>
      <w:marTop w:val="0"/>
      <w:marBottom w:val="0"/>
      <w:divBdr>
        <w:top w:val="none" w:sz="0" w:space="0" w:color="auto"/>
        <w:left w:val="none" w:sz="0" w:space="0" w:color="auto"/>
        <w:bottom w:val="none" w:sz="0" w:space="0" w:color="auto"/>
        <w:right w:val="none" w:sz="0" w:space="0" w:color="auto"/>
      </w:divBdr>
    </w:div>
    <w:div w:id="199826116">
      <w:bodyDiv w:val="1"/>
      <w:marLeft w:val="0"/>
      <w:marRight w:val="0"/>
      <w:marTop w:val="0"/>
      <w:marBottom w:val="0"/>
      <w:divBdr>
        <w:top w:val="none" w:sz="0" w:space="0" w:color="auto"/>
        <w:left w:val="none" w:sz="0" w:space="0" w:color="auto"/>
        <w:bottom w:val="none" w:sz="0" w:space="0" w:color="auto"/>
        <w:right w:val="none" w:sz="0" w:space="0" w:color="auto"/>
      </w:divBdr>
    </w:div>
    <w:div w:id="200022832">
      <w:bodyDiv w:val="1"/>
      <w:marLeft w:val="0"/>
      <w:marRight w:val="0"/>
      <w:marTop w:val="0"/>
      <w:marBottom w:val="0"/>
      <w:divBdr>
        <w:top w:val="none" w:sz="0" w:space="0" w:color="auto"/>
        <w:left w:val="none" w:sz="0" w:space="0" w:color="auto"/>
        <w:bottom w:val="none" w:sz="0" w:space="0" w:color="auto"/>
        <w:right w:val="none" w:sz="0" w:space="0" w:color="auto"/>
      </w:divBdr>
    </w:div>
    <w:div w:id="227154257">
      <w:bodyDiv w:val="1"/>
      <w:marLeft w:val="0"/>
      <w:marRight w:val="0"/>
      <w:marTop w:val="0"/>
      <w:marBottom w:val="0"/>
      <w:divBdr>
        <w:top w:val="none" w:sz="0" w:space="0" w:color="auto"/>
        <w:left w:val="none" w:sz="0" w:space="0" w:color="auto"/>
        <w:bottom w:val="none" w:sz="0" w:space="0" w:color="auto"/>
        <w:right w:val="none" w:sz="0" w:space="0" w:color="auto"/>
      </w:divBdr>
    </w:div>
    <w:div w:id="234173397">
      <w:bodyDiv w:val="1"/>
      <w:marLeft w:val="0"/>
      <w:marRight w:val="0"/>
      <w:marTop w:val="0"/>
      <w:marBottom w:val="0"/>
      <w:divBdr>
        <w:top w:val="none" w:sz="0" w:space="0" w:color="auto"/>
        <w:left w:val="none" w:sz="0" w:space="0" w:color="auto"/>
        <w:bottom w:val="none" w:sz="0" w:space="0" w:color="auto"/>
        <w:right w:val="none" w:sz="0" w:space="0" w:color="auto"/>
      </w:divBdr>
    </w:div>
    <w:div w:id="279992148">
      <w:bodyDiv w:val="1"/>
      <w:marLeft w:val="0"/>
      <w:marRight w:val="0"/>
      <w:marTop w:val="0"/>
      <w:marBottom w:val="0"/>
      <w:divBdr>
        <w:top w:val="none" w:sz="0" w:space="0" w:color="auto"/>
        <w:left w:val="none" w:sz="0" w:space="0" w:color="auto"/>
        <w:bottom w:val="none" w:sz="0" w:space="0" w:color="auto"/>
        <w:right w:val="none" w:sz="0" w:space="0" w:color="auto"/>
      </w:divBdr>
    </w:div>
    <w:div w:id="312293872">
      <w:bodyDiv w:val="1"/>
      <w:marLeft w:val="0"/>
      <w:marRight w:val="0"/>
      <w:marTop w:val="0"/>
      <w:marBottom w:val="0"/>
      <w:divBdr>
        <w:top w:val="none" w:sz="0" w:space="0" w:color="auto"/>
        <w:left w:val="none" w:sz="0" w:space="0" w:color="auto"/>
        <w:bottom w:val="none" w:sz="0" w:space="0" w:color="auto"/>
        <w:right w:val="none" w:sz="0" w:space="0" w:color="auto"/>
      </w:divBdr>
    </w:div>
    <w:div w:id="313921206">
      <w:bodyDiv w:val="1"/>
      <w:marLeft w:val="0"/>
      <w:marRight w:val="0"/>
      <w:marTop w:val="0"/>
      <w:marBottom w:val="0"/>
      <w:divBdr>
        <w:top w:val="none" w:sz="0" w:space="0" w:color="auto"/>
        <w:left w:val="none" w:sz="0" w:space="0" w:color="auto"/>
        <w:bottom w:val="none" w:sz="0" w:space="0" w:color="auto"/>
        <w:right w:val="none" w:sz="0" w:space="0" w:color="auto"/>
      </w:divBdr>
    </w:div>
    <w:div w:id="382564064">
      <w:bodyDiv w:val="1"/>
      <w:marLeft w:val="0"/>
      <w:marRight w:val="0"/>
      <w:marTop w:val="0"/>
      <w:marBottom w:val="0"/>
      <w:divBdr>
        <w:top w:val="none" w:sz="0" w:space="0" w:color="auto"/>
        <w:left w:val="none" w:sz="0" w:space="0" w:color="auto"/>
        <w:bottom w:val="none" w:sz="0" w:space="0" w:color="auto"/>
        <w:right w:val="none" w:sz="0" w:space="0" w:color="auto"/>
      </w:divBdr>
    </w:div>
    <w:div w:id="393311625">
      <w:bodyDiv w:val="1"/>
      <w:marLeft w:val="0"/>
      <w:marRight w:val="0"/>
      <w:marTop w:val="0"/>
      <w:marBottom w:val="0"/>
      <w:divBdr>
        <w:top w:val="none" w:sz="0" w:space="0" w:color="auto"/>
        <w:left w:val="none" w:sz="0" w:space="0" w:color="auto"/>
        <w:bottom w:val="none" w:sz="0" w:space="0" w:color="auto"/>
        <w:right w:val="none" w:sz="0" w:space="0" w:color="auto"/>
      </w:divBdr>
    </w:div>
    <w:div w:id="421682693">
      <w:bodyDiv w:val="1"/>
      <w:marLeft w:val="0"/>
      <w:marRight w:val="0"/>
      <w:marTop w:val="0"/>
      <w:marBottom w:val="0"/>
      <w:divBdr>
        <w:top w:val="none" w:sz="0" w:space="0" w:color="auto"/>
        <w:left w:val="none" w:sz="0" w:space="0" w:color="auto"/>
        <w:bottom w:val="none" w:sz="0" w:space="0" w:color="auto"/>
        <w:right w:val="none" w:sz="0" w:space="0" w:color="auto"/>
      </w:divBdr>
    </w:div>
    <w:div w:id="537859483">
      <w:bodyDiv w:val="1"/>
      <w:marLeft w:val="0"/>
      <w:marRight w:val="0"/>
      <w:marTop w:val="0"/>
      <w:marBottom w:val="0"/>
      <w:divBdr>
        <w:top w:val="none" w:sz="0" w:space="0" w:color="auto"/>
        <w:left w:val="none" w:sz="0" w:space="0" w:color="auto"/>
        <w:bottom w:val="none" w:sz="0" w:space="0" w:color="auto"/>
        <w:right w:val="none" w:sz="0" w:space="0" w:color="auto"/>
      </w:divBdr>
    </w:div>
    <w:div w:id="572935760">
      <w:bodyDiv w:val="1"/>
      <w:marLeft w:val="0"/>
      <w:marRight w:val="0"/>
      <w:marTop w:val="0"/>
      <w:marBottom w:val="0"/>
      <w:divBdr>
        <w:top w:val="none" w:sz="0" w:space="0" w:color="auto"/>
        <w:left w:val="none" w:sz="0" w:space="0" w:color="auto"/>
        <w:bottom w:val="none" w:sz="0" w:space="0" w:color="auto"/>
        <w:right w:val="none" w:sz="0" w:space="0" w:color="auto"/>
      </w:divBdr>
    </w:div>
    <w:div w:id="597369497">
      <w:bodyDiv w:val="1"/>
      <w:marLeft w:val="0"/>
      <w:marRight w:val="0"/>
      <w:marTop w:val="0"/>
      <w:marBottom w:val="0"/>
      <w:divBdr>
        <w:top w:val="none" w:sz="0" w:space="0" w:color="auto"/>
        <w:left w:val="none" w:sz="0" w:space="0" w:color="auto"/>
        <w:bottom w:val="none" w:sz="0" w:space="0" w:color="auto"/>
        <w:right w:val="none" w:sz="0" w:space="0" w:color="auto"/>
      </w:divBdr>
    </w:div>
    <w:div w:id="623004686">
      <w:bodyDiv w:val="1"/>
      <w:marLeft w:val="0"/>
      <w:marRight w:val="0"/>
      <w:marTop w:val="0"/>
      <w:marBottom w:val="0"/>
      <w:divBdr>
        <w:top w:val="none" w:sz="0" w:space="0" w:color="auto"/>
        <w:left w:val="none" w:sz="0" w:space="0" w:color="auto"/>
        <w:bottom w:val="none" w:sz="0" w:space="0" w:color="auto"/>
        <w:right w:val="none" w:sz="0" w:space="0" w:color="auto"/>
      </w:divBdr>
    </w:div>
    <w:div w:id="637566318">
      <w:bodyDiv w:val="1"/>
      <w:marLeft w:val="0"/>
      <w:marRight w:val="0"/>
      <w:marTop w:val="0"/>
      <w:marBottom w:val="0"/>
      <w:divBdr>
        <w:top w:val="none" w:sz="0" w:space="0" w:color="auto"/>
        <w:left w:val="none" w:sz="0" w:space="0" w:color="auto"/>
        <w:bottom w:val="none" w:sz="0" w:space="0" w:color="auto"/>
        <w:right w:val="none" w:sz="0" w:space="0" w:color="auto"/>
      </w:divBdr>
    </w:div>
    <w:div w:id="682167962">
      <w:bodyDiv w:val="1"/>
      <w:marLeft w:val="0"/>
      <w:marRight w:val="0"/>
      <w:marTop w:val="0"/>
      <w:marBottom w:val="0"/>
      <w:divBdr>
        <w:top w:val="none" w:sz="0" w:space="0" w:color="auto"/>
        <w:left w:val="none" w:sz="0" w:space="0" w:color="auto"/>
        <w:bottom w:val="none" w:sz="0" w:space="0" w:color="auto"/>
        <w:right w:val="none" w:sz="0" w:space="0" w:color="auto"/>
      </w:divBdr>
    </w:div>
    <w:div w:id="692927156">
      <w:bodyDiv w:val="1"/>
      <w:marLeft w:val="0"/>
      <w:marRight w:val="0"/>
      <w:marTop w:val="0"/>
      <w:marBottom w:val="0"/>
      <w:divBdr>
        <w:top w:val="none" w:sz="0" w:space="0" w:color="auto"/>
        <w:left w:val="none" w:sz="0" w:space="0" w:color="auto"/>
        <w:bottom w:val="none" w:sz="0" w:space="0" w:color="auto"/>
        <w:right w:val="none" w:sz="0" w:space="0" w:color="auto"/>
      </w:divBdr>
    </w:div>
    <w:div w:id="716585187">
      <w:bodyDiv w:val="1"/>
      <w:marLeft w:val="0"/>
      <w:marRight w:val="0"/>
      <w:marTop w:val="0"/>
      <w:marBottom w:val="0"/>
      <w:divBdr>
        <w:top w:val="none" w:sz="0" w:space="0" w:color="auto"/>
        <w:left w:val="none" w:sz="0" w:space="0" w:color="auto"/>
        <w:bottom w:val="none" w:sz="0" w:space="0" w:color="auto"/>
        <w:right w:val="none" w:sz="0" w:space="0" w:color="auto"/>
      </w:divBdr>
    </w:div>
    <w:div w:id="721370459">
      <w:bodyDiv w:val="1"/>
      <w:marLeft w:val="0"/>
      <w:marRight w:val="0"/>
      <w:marTop w:val="0"/>
      <w:marBottom w:val="0"/>
      <w:divBdr>
        <w:top w:val="none" w:sz="0" w:space="0" w:color="auto"/>
        <w:left w:val="none" w:sz="0" w:space="0" w:color="auto"/>
        <w:bottom w:val="none" w:sz="0" w:space="0" w:color="auto"/>
        <w:right w:val="none" w:sz="0" w:space="0" w:color="auto"/>
      </w:divBdr>
    </w:div>
    <w:div w:id="758870894">
      <w:bodyDiv w:val="1"/>
      <w:marLeft w:val="0"/>
      <w:marRight w:val="0"/>
      <w:marTop w:val="0"/>
      <w:marBottom w:val="0"/>
      <w:divBdr>
        <w:top w:val="none" w:sz="0" w:space="0" w:color="auto"/>
        <w:left w:val="none" w:sz="0" w:space="0" w:color="auto"/>
        <w:bottom w:val="none" w:sz="0" w:space="0" w:color="auto"/>
        <w:right w:val="none" w:sz="0" w:space="0" w:color="auto"/>
      </w:divBdr>
    </w:div>
    <w:div w:id="771362430">
      <w:bodyDiv w:val="1"/>
      <w:marLeft w:val="0"/>
      <w:marRight w:val="0"/>
      <w:marTop w:val="0"/>
      <w:marBottom w:val="0"/>
      <w:divBdr>
        <w:top w:val="none" w:sz="0" w:space="0" w:color="auto"/>
        <w:left w:val="none" w:sz="0" w:space="0" w:color="auto"/>
        <w:bottom w:val="none" w:sz="0" w:space="0" w:color="auto"/>
        <w:right w:val="none" w:sz="0" w:space="0" w:color="auto"/>
      </w:divBdr>
    </w:div>
    <w:div w:id="788741100">
      <w:bodyDiv w:val="1"/>
      <w:marLeft w:val="0"/>
      <w:marRight w:val="0"/>
      <w:marTop w:val="0"/>
      <w:marBottom w:val="0"/>
      <w:divBdr>
        <w:top w:val="none" w:sz="0" w:space="0" w:color="auto"/>
        <w:left w:val="none" w:sz="0" w:space="0" w:color="auto"/>
        <w:bottom w:val="none" w:sz="0" w:space="0" w:color="auto"/>
        <w:right w:val="none" w:sz="0" w:space="0" w:color="auto"/>
      </w:divBdr>
    </w:div>
    <w:div w:id="806243881">
      <w:bodyDiv w:val="1"/>
      <w:marLeft w:val="0"/>
      <w:marRight w:val="0"/>
      <w:marTop w:val="0"/>
      <w:marBottom w:val="0"/>
      <w:divBdr>
        <w:top w:val="none" w:sz="0" w:space="0" w:color="auto"/>
        <w:left w:val="none" w:sz="0" w:space="0" w:color="auto"/>
        <w:bottom w:val="none" w:sz="0" w:space="0" w:color="auto"/>
        <w:right w:val="none" w:sz="0" w:space="0" w:color="auto"/>
      </w:divBdr>
    </w:div>
    <w:div w:id="816260406">
      <w:bodyDiv w:val="1"/>
      <w:marLeft w:val="0"/>
      <w:marRight w:val="0"/>
      <w:marTop w:val="0"/>
      <w:marBottom w:val="0"/>
      <w:divBdr>
        <w:top w:val="none" w:sz="0" w:space="0" w:color="auto"/>
        <w:left w:val="none" w:sz="0" w:space="0" w:color="auto"/>
        <w:bottom w:val="none" w:sz="0" w:space="0" w:color="auto"/>
        <w:right w:val="none" w:sz="0" w:space="0" w:color="auto"/>
      </w:divBdr>
    </w:div>
    <w:div w:id="824274702">
      <w:bodyDiv w:val="1"/>
      <w:marLeft w:val="0"/>
      <w:marRight w:val="0"/>
      <w:marTop w:val="0"/>
      <w:marBottom w:val="0"/>
      <w:divBdr>
        <w:top w:val="none" w:sz="0" w:space="0" w:color="auto"/>
        <w:left w:val="none" w:sz="0" w:space="0" w:color="auto"/>
        <w:bottom w:val="none" w:sz="0" w:space="0" w:color="auto"/>
        <w:right w:val="none" w:sz="0" w:space="0" w:color="auto"/>
      </w:divBdr>
    </w:div>
    <w:div w:id="827865571">
      <w:bodyDiv w:val="1"/>
      <w:marLeft w:val="0"/>
      <w:marRight w:val="0"/>
      <w:marTop w:val="0"/>
      <w:marBottom w:val="0"/>
      <w:divBdr>
        <w:top w:val="none" w:sz="0" w:space="0" w:color="auto"/>
        <w:left w:val="none" w:sz="0" w:space="0" w:color="auto"/>
        <w:bottom w:val="none" w:sz="0" w:space="0" w:color="auto"/>
        <w:right w:val="none" w:sz="0" w:space="0" w:color="auto"/>
      </w:divBdr>
    </w:div>
    <w:div w:id="881745286">
      <w:bodyDiv w:val="1"/>
      <w:marLeft w:val="0"/>
      <w:marRight w:val="0"/>
      <w:marTop w:val="0"/>
      <w:marBottom w:val="0"/>
      <w:divBdr>
        <w:top w:val="none" w:sz="0" w:space="0" w:color="auto"/>
        <w:left w:val="none" w:sz="0" w:space="0" w:color="auto"/>
        <w:bottom w:val="none" w:sz="0" w:space="0" w:color="auto"/>
        <w:right w:val="none" w:sz="0" w:space="0" w:color="auto"/>
      </w:divBdr>
    </w:div>
    <w:div w:id="904492147">
      <w:bodyDiv w:val="1"/>
      <w:marLeft w:val="0"/>
      <w:marRight w:val="0"/>
      <w:marTop w:val="0"/>
      <w:marBottom w:val="0"/>
      <w:divBdr>
        <w:top w:val="none" w:sz="0" w:space="0" w:color="auto"/>
        <w:left w:val="none" w:sz="0" w:space="0" w:color="auto"/>
        <w:bottom w:val="none" w:sz="0" w:space="0" w:color="auto"/>
        <w:right w:val="none" w:sz="0" w:space="0" w:color="auto"/>
      </w:divBdr>
    </w:div>
    <w:div w:id="909071989">
      <w:bodyDiv w:val="1"/>
      <w:marLeft w:val="0"/>
      <w:marRight w:val="0"/>
      <w:marTop w:val="0"/>
      <w:marBottom w:val="0"/>
      <w:divBdr>
        <w:top w:val="none" w:sz="0" w:space="0" w:color="auto"/>
        <w:left w:val="none" w:sz="0" w:space="0" w:color="auto"/>
        <w:bottom w:val="none" w:sz="0" w:space="0" w:color="auto"/>
        <w:right w:val="none" w:sz="0" w:space="0" w:color="auto"/>
      </w:divBdr>
    </w:div>
    <w:div w:id="972171587">
      <w:bodyDiv w:val="1"/>
      <w:marLeft w:val="0"/>
      <w:marRight w:val="0"/>
      <w:marTop w:val="0"/>
      <w:marBottom w:val="0"/>
      <w:divBdr>
        <w:top w:val="none" w:sz="0" w:space="0" w:color="auto"/>
        <w:left w:val="none" w:sz="0" w:space="0" w:color="auto"/>
        <w:bottom w:val="none" w:sz="0" w:space="0" w:color="auto"/>
        <w:right w:val="none" w:sz="0" w:space="0" w:color="auto"/>
      </w:divBdr>
    </w:div>
    <w:div w:id="1005934425">
      <w:bodyDiv w:val="1"/>
      <w:marLeft w:val="0"/>
      <w:marRight w:val="0"/>
      <w:marTop w:val="0"/>
      <w:marBottom w:val="0"/>
      <w:divBdr>
        <w:top w:val="none" w:sz="0" w:space="0" w:color="auto"/>
        <w:left w:val="none" w:sz="0" w:space="0" w:color="auto"/>
        <w:bottom w:val="none" w:sz="0" w:space="0" w:color="auto"/>
        <w:right w:val="none" w:sz="0" w:space="0" w:color="auto"/>
      </w:divBdr>
    </w:div>
    <w:div w:id="1017804051">
      <w:bodyDiv w:val="1"/>
      <w:marLeft w:val="0"/>
      <w:marRight w:val="0"/>
      <w:marTop w:val="0"/>
      <w:marBottom w:val="0"/>
      <w:divBdr>
        <w:top w:val="none" w:sz="0" w:space="0" w:color="auto"/>
        <w:left w:val="none" w:sz="0" w:space="0" w:color="auto"/>
        <w:bottom w:val="none" w:sz="0" w:space="0" w:color="auto"/>
        <w:right w:val="none" w:sz="0" w:space="0" w:color="auto"/>
      </w:divBdr>
    </w:div>
    <w:div w:id="1133332007">
      <w:bodyDiv w:val="1"/>
      <w:marLeft w:val="0"/>
      <w:marRight w:val="0"/>
      <w:marTop w:val="0"/>
      <w:marBottom w:val="0"/>
      <w:divBdr>
        <w:top w:val="none" w:sz="0" w:space="0" w:color="auto"/>
        <w:left w:val="none" w:sz="0" w:space="0" w:color="auto"/>
        <w:bottom w:val="none" w:sz="0" w:space="0" w:color="auto"/>
        <w:right w:val="none" w:sz="0" w:space="0" w:color="auto"/>
      </w:divBdr>
    </w:div>
    <w:div w:id="1201238698">
      <w:bodyDiv w:val="1"/>
      <w:marLeft w:val="0"/>
      <w:marRight w:val="0"/>
      <w:marTop w:val="0"/>
      <w:marBottom w:val="0"/>
      <w:divBdr>
        <w:top w:val="none" w:sz="0" w:space="0" w:color="auto"/>
        <w:left w:val="none" w:sz="0" w:space="0" w:color="auto"/>
        <w:bottom w:val="none" w:sz="0" w:space="0" w:color="auto"/>
        <w:right w:val="none" w:sz="0" w:space="0" w:color="auto"/>
      </w:divBdr>
    </w:div>
    <w:div w:id="1201556476">
      <w:bodyDiv w:val="1"/>
      <w:marLeft w:val="0"/>
      <w:marRight w:val="0"/>
      <w:marTop w:val="0"/>
      <w:marBottom w:val="0"/>
      <w:divBdr>
        <w:top w:val="none" w:sz="0" w:space="0" w:color="auto"/>
        <w:left w:val="none" w:sz="0" w:space="0" w:color="auto"/>
        <w:bottom w:val="none" w:sz="0" w:space="0" w:color="auto"/>
        <w:right w:val="none" w:sz="0" w:space="0" w:color="auto"/>
      </w:divBdr>
    </w:div>
    <w:div w:id="1214266498">
      <w:bodyDiv w:val="1"/>
      <w:marLeft w:val="0"/>
      <w:marRight w:val="0"/>
      <w:marTop w:val="0"/>
      <w:marBottom w:val="0"/>
      <w:divBdr>
        <w:top w:val="none" w:sz="0" w:space="0" w:color="auto"/>
        <w:left w:val="none" w:sz="0" w:space="0" w:color="auto"/>
        <w:bottom w:val="none" w:sz="0" w:space="0" w:color="auto"/>
        <w:right w:val="none" w:sz="0" w:space="0" w:color="auto"/>
      </w:divBdr>
      <w:divsChild>
        <w:div w:id="274484111">
          <w:marLeft w:val="0"/>
          <w:marRight w:val="0"/>
          <w:marTop w:val="0"/>
          <w:marBottom w:val="0"/>
          <w:divBdr>
            <w:top w:val="none" w:sz="0" w:space="0" w:color="auto"/>
            <w:left w:val="none" w:sz="0" w:space="0" w:color="auto"/>
            <w:bottom w:val="none" w:sz="0" w:space="0" w:color="auto"/>
            <w:right w:val="none" w:sz="0" w:space="0" w:color="auto"/>
          </w:divBdr>
        </w:div>
      </w:divsChild>
    </w:div>
    <w:div w:id="1216045659">
      <w:bodyDiv w:val="1"/>
      <w:marLeft w:val="0"/>
      <w:marRight w:val="0"/>
      <w:marTop w:val="0"/>
      <w:marBottom w:val="0"/>
      <w:divBdr>
        <w:top w:val="none" w:sz="0" w:space="0" w:color="auto"/>
        <w:left w:val="none" w:sz="0" w:space="0" w:color="auto"/>
        <w:bottom w:val="none" w:sz="0" w:space="0" w:color="auto"/>
        <w:right w:val="none" w:sz="0" w:space="0" w:color="auto"/>
      </w:divBdr>
    </w:div>
    <w:div w:id="1256984624">
      <w:bodyDiv w:val="1"/>
      <w:marLeft w:val="0"/>
      <w:marRight w:val="0"/>
      <w:marTop w:val="0"/>
      <w:marBottom w:val="0"/>
      <w:divBdr>
        <w:top w:val="none" w:sz="0" w:space="0" w:color="auto"/>
        <w:left w:val="none" w:sz="0" w:space="0" w:color="auto"/>
        <w:bottom w:val="none" w:sz="0" w:space="0" w:color="auto"/>
        <w:right w:val="none" w:sz="0" w:space="0" w:color="auto"/>
      </w:divBdr>
    </w:div>
    <w:div w:id="1268268791">
      <w:bodyDiv w:val="1"/>
      <w:marLeft w:val="0"/>
      <w:marRight w:val="0"/>
      <w:marTop w:val="0"/>
      <w:marBottom w:val="0"/>
      <w:divBdr>
        <w:top w:val="none" w:sz="0" w:space="0" w:color="auto"/>
        <w:left w:val="none" w:sz="0" w:space="0" w:color="auto"/>
        <w:bottom w:val="none" w:sz="0" w:space="0" w:color="auto"/>
        <w:right w:val="none" w:sz="0" w:space="0" w:color="auto"/>
      </w:divBdr>
    </w:div>
    <w:div w:id="1313365645">
      <w:bodyDiv w:val="1"/>
      <w:marLeft w:val="0"/>
      <w:marRight w:val="0"/>
      <w:marTop w:val="0"/>
      <w:marBottom w:val="0"/>
      <w:divBdr>
        <w:top w:val="none" w:sz="0" w:space="0" w:color="auto"/>
        <w:left w:val="none" w:sz="0" w:space="0" w:color="auto"/>
        <w:bottom w:val="none" w:sz="0" w:space="0" w:color="auto"/>
        <w:right w:val="none" w:sz="0" w:space="0" w:color="auto"/>
      </w:divBdr>
    </w:div>
    <w:div w:id="1353843628">
      <w:bodyDiv w:val="1"/>
      <w:marLeft w:val="0"/>
      <w:marRight w:val="0"/>
      <w:marTop w:val="0"/>
      <w:marBottom w:val="0"/>
      <w:divBdr>
        <w:top w:val="none" w:sz="0" w:space="0" w:color="auto"/>
        <w:left w:val="none" w:sz="0" w:space="0" w:color="auto"/>
        <w:bottom w:val="none" w:sz="0" w:space="0" w:color="auto"/>
        <w:right w:val="none" w:sz="0" w:space="0" w:color="auto"/>
      </w:divBdr>
    </w:div>
    <w:div w:id="1365516067">
      <w:bodyDiv w:val="1"/>
      <w:marLeft w:val="0"/>
      <w:marRight w:val="0"/>
      <w:marTop w:val="0"/>
      <w:marBottom w:val="0"/>
      <w:divBdr>
        <w:top w:val="none" w:sz="0" w:space="0" w:color="auto"/>
        <w:left w:val="none" w:sz="0" w:space="0" w:color="auto"/>
        <w:bottom w:val="none" w:sz="0" w:space="0" w:color="auto"/>
        <w:right w:val="none" w:sz="0" w:space="0" w:color="auto"/>
      </w:divBdr>
    </w:div>
    <w:div w:id="1465847196">
      <w:bodyDiv w:val="1"/>
      <w:marLeft w:val="0"/>
      <w:marRight w:val="0"/>
      <w:marTop w:val="0"/>
      <w:marBottom w:val="0"/>
      <w:divBdr>
        <w:top w:val="none" w:sz="0" w:space="0" w:color="auto"/>
        <w:left w:val="none" w:sz="0" w:space="0" w:color="auto"/>
        <w:bottom w:val="none" w:sz="0" w:space="0" w:color="auto"/>
        <w:right w:val="none" w:sz="0" w:space="0" w:color="auto"/>
      </w:divBdr>
      <w:divsChild>
        <w:div w:id="817187584">
          <w:marLeft w:val="0"/>
          <w:marRight w:val="0"/>
          <w:marTop w:val="0"/>
          <w:marBottom w:val="0"/>
          <w:divBdr>
            <w:top w:val="none" w:sz="0" w:space="0" w:color="auto"/>
            <w:left w:val="none" w:sz="0" w:space="0" w:color="auto"/>
            <w:bottom w:val="none" w:sz="0" w:space="0" w:color="auto"/>
            <w:right w:val="none" w:sz="0" w:space="0" w:color="auto"/>
          </w:divBdr>
        </w:div>
      </w:divsChild>
    </w:div>
    <w:div w:id="1474982862">
      <w:bodyDiv w:val="1"/>
      <w:marLeft w:val="0"/>
      <w:marRight w:val="0"/>
      <w:marTop w:val="0"/>
      <w:marBottom w:val="0"/>
      <w:divBdr>
        <w:top w:val="none" w:sz="0" w:space="0" w:color="auto"/>
        <w:left w:val="none" w:sz="0" w:space="0" w:color="auto"/>
        <w:bottom w:val="none" w:sz="0" w:space="0" w:color="auto"/>
        <w:right w:val="none" w:sz="0" w:space="0" w:color="auto"/>
      </w:divBdr>
    </w:div>
    <w:div w:id="1491755803">
      <w:bodyDiv w:val="1"/>
      <w:marLeft w:val="0"/>
      <w:marRight w:val="0"/>
      <w:marTop w:val="0"/>
      <w:marBottom w:val="0"/>
      <w:divBdr>
        <w:top w:val="none" w:sz="0" w:space="0" w:color="auto"/>
        <w:left w:val="none" w:sz="0" w:space="0" w:color="auto"/>
        <w:bottom w:val="none" w:sz="0" w:space="0" w:color="auto"/>
        <w:right w:val="none" w:sz="0" w:space="0" w:color="auto"/>
      </w:divBdr>
    </w:div>
    <w:div w:id="1497040330">
      <w:bodyDiv w:val="1"/>
      <w:marLeft w:val="0"/>
      <w:marRight w:val="0"/>
      <w:marTop w:val="0"/>
      <w:marBottom w:val="0"/>
      <w:divBdr>
        <w:top w:val="none" w:sz="0" w:space="0" w:color="auto"/>
        <w:left w:val="none" w:sz="0" w:space="0" w:color="auto"/>
        <w:bottom w:val="none" w:sz="0" w:space="0" w:color="auto"/>
        <w:right w:val="none" w:sz="0" w:space="0" w:color="auto"/>
      </w:divBdr>
    </w:div>
    <w:div w:id="1563518245">
      <w:bodyDiv w:val="1"/>
      <w:marLeft w:val="0"/>
      <w:marRight w:val="0"/>
      <w:marTop w:val="0"/>
      <w:marBottom w:val="0"/>
      <w:divBdr>
        <w:top w:val="none" w:sz="0" w:space="0" w:color="auto"/>
        <w:left w:val="none" w:sz="0" w:space="0" w:color="auto"/>
        <w:bottom w:val="none" w:sz="0" w:space="0" w:color="auto"/>
        <w:right w:val="none" w:sz="0" w:space="0" w:color="auto"/>
      </w:divBdr>
    </w:div>
    <w:div w:id="1596551176">
      <w:bodyDiv w:val="1"/>
      <w:marLeft w:val="0"/>
      <w:marRight w:val="0"/>
      <w:marTop w:val="0"/>
      <w:marBottom w:val="0"/>
      <w:divBdr>
        <w:top w:val="none" w:sz="0" w:space="0" w:color="auto"/>
        <w:left w:val="none" w:sz="0" w:space="0" w:color="auto"/>
        <w:bottom w:val="none" w:sz="0" w:space="0" w:color="auto"/>
        <w:right w:val="none" w:sz="0" w:space="0" w:color="auto"/>
      </w:divBdr>
    </w:div>
    <w:div w:id="1610352695">
      <w:bodyDiv w:val="1"/>
      <w:marLeft w:val="0"/>
      <w:marRight w:val="0"/>
      <w:marTop w:val="0"/>
      <w:marBottom w:val="0"/>
      <w:divBdr>
        <w:top w:val="none" w:sz="0" w:space="0" w:color="auto"/>
        <w:left w:val="none" w:sz="0" w:space="0" w:color="auto"/>
        <w:bottom w:val="none" w:sz="0" w:space="0" w:color="auto"/>
        <w:right w:val="none" w:sz="0" w:space="0" w:color="auto"/>
      </w:divBdr>
    </w:div>
    <w:div w:id="1626425712">
      <w:bodyDiv w:val="1"/>
      <w:marLeft w:val="0"/>
      <w:marRight w:val="0"/>
      <w:marTop w:val="0"/>
      <w:marBottom w:val="0"/>
      <w:divBdr>
        <w:top w:val="none" w:sz="0" w:space="0" w:color="auto"/>
        <w:left w:val="none" w:sz="0" w:space="0" w:color="auto"/>
        <w:bottom w:val="none" w:sz="0" w:space="0" w:color="auto"/>
        <w:right w:val="none" w:sz="0" w:space="0" w:color="auto"/>
      </w:divBdr>
    </w:div>
    <w:div w:id="1646617992">
      <w:bodyDiv w:val="1"/>
      <w:marLeft w:val="0"/>
      <w:marRight w:val="0"/>
      <w:marTop w:val="0"/>
      <w:marBottom w:val="0"/>
      <w:divBdr>
        <w:top w:val="none" w:sz="0" w:space="0" w:color="auto"/>
        <w:left w:val="none" w:sz="0" w:space="0" w:color="auto"/>
        <w:bottom w:val="none" w:sz="0" w:space="0" w:color="auto"/>
        <w:right w:val="none" w:sz="0" w:space="0" w:color="auto"/>
      </w:divBdr>
      <w:divsChild>
        <w:div w:id="123281933">
          <w:marLeft w:val="0"/>
          <w:marRight w:val="0"/>
          <w:marTop w:val="0"/>
          <w:marBottom w:val="0"/>
          <w:divBdr>
            <w:top w:val="single" w:sz="2" w:space="0" w:color="D9D9E3"/>
            <w:left w:val="single" w:sz="2" w:space="0" w:color="D9D9E3"/>
            <w:bottom w:val="single" w:sz="2" w:space="0" w:color="D9D9E3"/>
            <w:right w:val="single" w:sz="2" w:space="0" w:color="D9D9E3"/>
          </w:divBdr>
          <w:divsChild>
            <w:div w:id="1687320708">
              <w:marLeft w:val="0"/>
              <w:marRight w:val="0"/>
              <w:marTop w:val="0"/>
              <w:marBottom w:val="0"/>
              <w:divBdr>
                <w:top w:val="single" w:sz="2" w:space="0" w:color="D9D9E3"/>
                <w:left w:val="single" w:sz="2" w:space="0" w:color="D9D9E3"/>
                <w:bottom w:val="single" w:sz="2" w:space="0" w:color="D9D9E3"/>
                <w:right w:val="single" w:sz="2" w:space="0" w:color="D9D9E3"/>
              </w:divBdr>
              <w:divsChild>
                <w:div w:id="845369372">
                  <w:marLeft w:val="0"/>
                  <w:marRight w:val="0"/>
                  <w:marTop w:val="0"/>
                  <w:marBottom w:val="0"/>
                  <w:divBdr>
                    <w:top w:val="single" w:sz="2" w:space="0" w:color="D9D9E3"/>
                    <w:left w:val="single" w:sz="2" w:space="0" w:color="D9D9E3"/>
                    <w:bottom w:val="single" w:sz="2" w:space="0" w:color="D9D9E3"/>
                    <w:right w:val="single" w:sz="2" w:space="0" w:color="D9D9E3"/>
                  </w:divBdr>
                  <w:divsChild>
                    <w:div w:id="789710389">
                      <w:marLeft w:val="0"/>
                      <w:marRight w:val="0"/>
                      <w:marTop w:val="0"/>
                      <w:marBottom w:val="0"/>
                      <w:divBdr>
                        <w:top w:val="single" w:sz="2" w:space="0" w:color="D9D9E3"/>
                        <w:left w:val="single" w:sz="2" w:space="0" w:color="D9D9E3"/>
                        <w:bottom w:val="single" w:sz="2" w:space="0" w:color="D9D9E3"/>
                        <w:right w:val="single" w:sz="2" w:space="0" w:color="D9D9E3"/>
                      </w:divBdr>
                      <w:divsChild>
                        <w:div w:id="810363998">
                          <w:marLeft w:val="0"/>
                          <w:marRight w:val="0"/>
                          <w:marTop w:val="0"/>
                          <w:marBottom w:val="0"/>
                          <w:divBdr>
                            <w:top w:val="single" w:sz="2" w:space="0" w:color="D9D9E3"/>
                            <w:left w:val="single" w:sz="2" w:space="0" w:color="D9D9E3"/>
                            <w:bottom w:val="single" w:sz="2" w:space="0" w:color="D9D9E3"/>
                            <w:right w:val="single" w:sz="2" w:space="0" w:color="D9D9E3"/>
                          </w:divBdr>
                          <w:divsChild>
                            <w:div w:id="134069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682174379">
                                  <w:marLeft w:val="0"/>
                                  <w:marRight w:val="0"/>
                                  <w:marTop w:val="0"/>
                                  <w:marBottom w:val="0"/>
                                  <w:divBdr>
                                    <w:top w:val="single" w:sz="2" w:space="0" w:color="D9D9E3"/>
                                    <w:left w:val="single" w:sz="2" w:space="0" w:color="D9D9E3"/>
                                    <w:bottom w:val="single" w:sz="2" w:space="0" w:color="D9D9E3"/>
                                    <w:right w:val="single" w:sz="2" w:space="0" w:color="D9D9E3"/>
                                  </w:divBdr>
                                  <w:divsChild>
                                    <w:div w:id="337855587">
                                      <w:marLeft w:val="0"/>
                                      <w:marRight w:val="0"/>
                                      <w:marTop w:val="0"/>
                                      <w:marBottom w:val="0"/>
                                      <w:divBdr>
                                        <w:top w:val="single" w:sz="2" w:space="0" w:color="D9D9E3"/>
                                        <w:left w:val="single" w:sz="2" w:space="0" w:color="D9D9E3"/>
                                        <w:bottom w:val="single" w:sz="2" w:space="0" w:color="D9D9E3"/>
                                        <w:right w:val="single" w:sz="2" w:space="0" w:color="D9D9E3"/>
                                      </w:divBdr>
                                      <w:divsChild>
                                        <w:div w:id="761950223">
                                          <w:marLeft w:val="0"/>
                                          <w:marRight w:val="0"/>
                                          <w:marTop w:val="0"/>
                                          <w:marBottom w:val="0"/>
                                          <w:divBdr>
                                            <w:top w:val="single" w:sz="2" w:space="0" w:color="D9D9E3"/>
                                            <w:left w:val="single" w:sz="2" w:space="0" w:color="D9D9E3"/>
                                            <w:bottom w:val="single" w:sz="2" w:space="0" w:color="D9D9E3"/>
                                            <w:right w:val="single" w:sz="2" w:space="0" w:color="D9D9E3"/>
                                          </w:divBdr>
                                          <w:divsChild>
                                            <w:div w:id="65348495">
                                              <w:marLeft w:val="0"/>
                                              <w:marRight w:val="0"/>
                                              <w:marTop w:val="0"/>
                                              <w:marBottom w:val="0"/>
                                              <w:divBdr>
                                                <w:top w:val="single" w:sz="2" w:space="0" w:color="D9D9E3"/>
                                                <w:left w:val="single" w:sz="2" w:space="0" w:color="D9D9E3"/>
                                                <w:bottom w:val="single" w:sz="2" w:space="0" w:color="D9D9E3"/>
                                                <w:right w:val="single" w:sz="2" w:space="0" w:color="D9D9E3"/>
                                              </w:divBdr>
                                              <w:divsChild>
                                                <w:div w:id="1347752227">
                                                  <w:marLeft w:val="0"/>
                                                  <w:marRight w:val="0"/>
                                                  <w:marTop w:val="0"/>
                                                  <w:marBottom w:val="0"/>
                                                  <w:divBdr>
                                                    <w:top w:val="single" w:sz="2" w:space="0" w:color="D9D9E3"/>
                                                    <w:left w:val="single" w:sz="2" w:space="0" w:color="D9D9E3"/>
                                                    <w:bottom w:val="single" w:sz="2" w:space="0" w:color="D9D9E3"/>
                                                    <w:right w:val="single" w:sz="2" w:space="0" w:color="D9D9E3"/>
                                                  </w:divBdr>
                                                  <w:divsChild>
                                                    <w:div w:id="78519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3538364">
          <w:marLeft w:val="0"/>
          <w:marRight w:val="0"/>
          <w:marTop w:val="0"/>
          <w:marBottom w:val="0"/>
          <w:divBdr>
            <w:top w:val="none" w:sz="0" w:space="0" w:color="auto"/>
            <w:left w:val="none" w:sz="0" w:space="0" w:color="auto"/>
            <w:bottom w:val="none" w:sz="0" w:space="0" w:color="auto"/>
            <w:right w:val="none" w:sz="0" w:space="0" w:color="auto"/>
          </w:divBdr>
        </w:div>
      </w:divsChild>
    </w:div>
    <w:div w:id="1647709612">
      <w:bodyDiv w:val="1"/>
      <w:marLeft w:val="0"/>
      <w:marRight w:val="0"/>
      <w:marTop w:val="0"/>
      <w:marBottom w:val="0"/>
      <w:divBdr>
        <w:top w:val="none" w:sz="0" w:space="0" w:color="auto"/>
        <w:left w:val="none" w:sz="0" w:space="0" w:color="auto"/>
        <w:bottom w:val="none" w:sz="0" w:space="0" w:color="auto"/>
        <w:right w:val="none" w:sz="0" w:space="0" w:color="auto"/>
      </w:divBdr>
    </w:div>
    <w:div w:id="1659311428">
      <w:bodyDiv w:val="1"/>
      <w:marLeft w:val="0"/>
      <w:marRight w:val="0"/>
      <w:marTop w:val="0"/>
      <w:marBottom w:val="0"/>
      <w:divBdr>
        <w:top w:val="none" w:sz="0" w:space="0" w:color="auto"/>
        <w:left w:val="none" w:sz="0" w:space="0" w:color="auto"/>
        <w:bottom w:val="none" w:sz="0" w:space="0" w:color="auto"/>
        <w:right w:val="none" w:sz="0" w:space="0" w:color="auto"/>
      </w:divBdr>
    </w:div>
    <w:div w:id="1706254648">
      <w:bodyDiv w:val="1"/>
      <w:marLeft w:val="0"/>
      <w:marRight w:val="0"/>
      <w:marTop w:val="0"/>
      <w:marBottom w:val="0"/>
      <w:divBdr>
        <w:top w:val="none" w:sz="0" w:space="0" w:color="auto"/>
        <w:left w:val="none" w:sz="0" w:space="0" w:color="auto"/>
        <w:bottom w:val="none" w:sz="0" w:space="0" w:color="auto"/>
        <w:right w:val="none" w:sz="0" w:space="0" w:color="auto"/>
      </w:divBdr>
    </w:div>
    <w:div w:id="1731922829">
      <w:bodyDiv w:val="1"/>
      <w:marLeft w:val="0"/>
      <w:marRight w:val="0"/>
      <w:marTop w:val="0"/>
      <w:marBottom w:val="0"/>
      <w:divBdr>
        <w:top w:val="none" w:sz="0" w:space="0" w:color="auto"/>
        <w:left w:val="none" w:sz="0" w:space="0" w:color="auto"/>
        <w:bottom w:val="none" w:sz="0" w:space="0" w:color="auto"/>
        <w:right w:val="none" w:sz="0" w:space="0" w:color="auto"/>
      </w:divBdr>
    </w:div>
    <w:div w:id="1754887722">
      <w:bodyDiv w:val="1"/>
      <w:marLeft w:val="0"/>
      <w:marRight w:val="0"/>
      <w:marTop w:val="0"/>
      <w:marBottom w:val="0"/>
      <w:divBdr>
        <w:top w:val="none" w:sz="0" w:space="0" w:color="auto"/>
        <w:left w:val="none" w:sz="0" w:space="0" w:color="auto"/>
        <w:bottom w:val="none" w:sz="0" w:space="0" w:color="auto"/>
        <w:right w:val="none" w:sz="0" w:space="0" w:color="auto"/>
      </w:divBdr>
    </w:div>
    <w:div w:id="1801072345">
      <w:bodyDiv w:val="1"/>
      <w:marLeft w:val="0"/>
      <w:marRight w:val="0"/>
      <w:marTop w:val="0"/>
      <w:marBottom w:val="0"/>
      <w:divBdr>
        <w:top w:val="none" w:sz="0" w:space="0" w:color="auto"/>
        <w:left w:val="none" w:sz="0" w:space="0" w:color="auto"/>
        <w:bottom w:val="none" w:sz="0" w:space="0" w:color="auto"/>
        <w:right w:val="none" w:sz="0" w:space="0" w:color="auto"/>
      </w:divBdr>
    </w:div>
    <w:div w:id="1835606567">
      <w:bodyDiv w:val="1"/>
      <w:marLeft w:val="0"/>
      <w:marRight w:val="0"/>
      <w:marTop w:val="0"/>
      <w:marBottom w:val="0"/>
      <w:divBdr>
        <w:top w:val="none" w:sz="0" w:space="0" w:color="auto"/>
        <w:left w:val="none" w:sz="0" w:space="0" w:color="auto"/>
        <w:bottom w:val="none" w:sz="0" w:space="0" w:color="auto"/>
        <w:right w:val="none" w:sz="0" w:space="0" w:color="auto"/>
      </w:divBdr>
    </w:div>
    <w:div w:id="1866208250">
      <w:bodyDiv w:val="1"/>
      <w:marLeft w:val="0"/>
      <w:marRight w:val="0"/>
      <w:marTop w:val="0"/>
      <w:marBottom w:val="0"/>
      <w:divBdr>
        <w:top w:val="none" w:sz="0" w:space="0" w:color="auto"/>
        <w:left w:val="none" w:sz="0" w:space="0" w:color="auto"/>
        <w:bottom w:val="none" w:sz="0" w:space="0" w:color="auto"/>
        <w:right w:val="none" w:sz="0" w:space="0" w:color="auto"/>
      </w:divBdr>
    </w:div>
    <w:div w:id="1867669017">
      <w:bodyDiv w:val="1"/>
      <w:marLeft w:val="0"/>
      <w:marRight w:val="0"/>
      <w:marTop w:val="0"/>
      <w:marBottom w:val="0"/>
      <w:divBdr>
        <w:top w:val="none" w:sz="0" w:space="0" w:color="auto"/>
        <w:left w:val="none" w:sz="0" w:space="0" w:color="auto"/>
        <w:bottom w:val="none" w:sz="0" w:space="0" w:color="auto"/>
        <w:right w:val="none" w:sz="0" w:space="0" w:color="auto"/>
      </w:divBdr>
    </w:div>
    <w:div w:id="1880582981">
      <w:bodyDiv w:val="1"/>
      <w:marLeft w:val="0"/>
      <w:marRight w:val="0"/>
      <w:marTop w:val="0"/>
      <w:marBottom w:val="0"/>
      <w:divBdr>
        <w:top w:val="none" w:sz="0" w:space="0" w:color="auto"/>
        <w:left w:val="none" w:sz="0" w:space="0" w:color="auto"/>
        <w:bottom w:val="none" w:sz="0" w:space="0" w:color="auto"/>
        <w:right w:val="none" w:sz="0" w:space="0" w:color="auto"/>
      </w:divBdr>
    </w:div>
    <w:div w:id="1898668141">
      <w:bodyDiv w:val="1"/>
      <w:marLeft w:val="0"/>
      <w:marRight w:val="0"/>
      <w:marTop w:val="0"/>
      <w:marBottom w:val="0"/>
      <w:divBdr>
        <w:top w:val="none" w:sz="0" w:space="0" w:color="auto"/>
        <w:left w:val="none" w:sz="0" w:space="0" w:color="auto"/>
        <w:bottom w:val="none" w:sz="0" w:space="0" w:color="auto"/>
        <w:right w:val="none" w:sz="0" w:space="0" w:color="auto"/>
      </w:divBdr>
    </w:div>
    <w:div w:id="1927955662">
      <w:bodyDiv w:val="1"/>
      <w:marLeft w:val="0"/>
      <w:marRight w:val="0"/>
      <w:marTop w:val="0"/>
      <w:marBottom w:val="0"/>
      <w:divBdr>
        <w:top w:val="none" w:sz="0" w:space="0" w:color="auto"/>
        <w:left w:val="none" w:sz="0" w:space="0" w:color="auto"/>
        <w:bottom w:val="none" w:sz="0" w:space="0" w:color="auto"/>
        <w:right w:val="none" w:sz="0" w:space="0" w:color="auto"/>
      </w:divBdr>
    </w:div>
    <w:div w:id="1948150289">
      <w:bodyDiv w:val="1"/>
      <w:marLeft w:val="0"/>
      <w:marRight w:val="0"/>
      <w:marTop w:val="0"/>
      <w:marBottom w:val="0"/>
      <w:divBdr>
        <w:top w:val="none" w:sz="0" w:space="0" w:color="auto"/>
        <w:left w:val="none" w:sz="0" w:space="0" w:color="auto"/>
        <w:bottom w:val="none" w:sz="0" w:space="0" w:color="auto"/>
        <w:right w:val="none" w:sz="0" w:space="0" w:color="auto"/>
      </w:divBdr>
    </w:div>
    <w:div w:id="1959142186">
      <w:bodyDiv w:val="1"/>
      <w:marLeft w:val="0"/>
      <w:marRight w:val="0"/>
      <w:marTop w:val="0"/>
      <w:marBottom w:val="0"/>
      <w:divBdr>
        <w:top w:val="none" w:sz="0" w:space="0" w:color="auto"/>
        <w:left w:val="none" w:sz="0" w:space="0" w:color="auto"/>
        <w:bottom w:val="none" w:sz="0" w:space="0" w:color="auto"/>
        <w:right w:val="none" w:sz="0" w:space="0" w:color="auto"/>
      </w:divBdr>
    </w:div>
    <w:div w:id="1965233261">
      <w:bodyDiv w:val="1"/>
      <w:marLeft w:val="0"/>
      <w:marRight w:val="0"/>
      <w:marTop w:val="0"/>
      <w:marBottom w:val="0"/>
      <w:divBdr>
        <w:top w:val="none" w:sz="0" w:space="0" w:color="auto"/>
        <w:left w:val="none" w:sz="0" w:space="0" w:color="auto"/>
        <w:bottom w:val="none" w:sz="0" w:space="0" w:color="auto"/>
        <w:right w:val="none" w:sz="0" w:space="0" w:color="auto"/>
      </w:divBdr>
      <w:divsChild>
        <w:div w:id="169495267">
          <w:marLeft w:val="0"/>
          <w:marRight w:val="0"/>
          <w:marTop w:val="0"/>
          <w:marBottom w:val="0"/>
          <w:divBdr>
            <w:top w:val="none" w:sz="0" w:space="0" w:color="auto"/>
            <w:left w:val="none" w:sz="0" w:space="0" w:color="auto"/>
            <w:bottom w:val="none" w:sz="0" w:space="0" w:color="auto"/>
            <w:right w:val="none" w:sz="0" w:space="0" w:color="auto"/>
          </w:divBdr>
        </w:div>
        <w:div w:id="1326396033">
          <w:marLeft w:val="0"/>
          <w:marRight w:val="0"/>
          <w:marTop w:val="0"/>
          <w:marBottom w:val="0"/>
          <w:divBdr>
            <w:top w:val="single" w:sz="2" w:space="0" w:color="D9D9E3"/>
            <w:left w:val="single" w:sz="2" w:space="0" w:color="D9D9E3"/>
            <w:bottom w:val="single" w:sz="2" w:space="0" w:color="D9D9E3"/>
            <w:right w:val="single" w:sz="2" w:space="0" w:color="D9D9E3"/>
          </w:divBdr>
          <w:divsChild>
            <w:div w:id="613101480">
              <w:marLeft w:val="0"/>
              <w:marRight w:val="0"/>
              <w:marTop w:val="0"/>
              <w:marBottom w:val="0"/>
              <w:divBdr>
                <w:top w:val="single" w:sz="2" w:space="0" w:color="D9D9E3"/>
                <w:left w:val="single" w:sz="2" w:space="0" w:color="D9D9E3"/>
                <w:bottom w:val="single" w:sz="2" w:space="0" w:color="D9D9E3"/>
                <w:right w:val="single" w:sz="2" w:space="0" w:color="D9D9E3"/>
              </w:divBdr>
              <w:divsChild>
                <w:div w:id="957295520">
                  <w:marLeft w:val="0"/>
                  <w:marRight w:val="0"/>
                  <w:marTop w:val="0"/>
                  <w:marBottom w:val="0"/>
                  <w:divBdr>
                    <w:top w:val="single" w:sz="2" w:space="0" w:color="D9D9E3"/>
                    <w:left w:val="single" w:sz="2" w:space="0" w:color="D9D9E3"/>
                    <w:bottom w:val="single" w:sz="2" w:space="0" w:color="D9D9E3"/>
                    <w:right w:val="single" w:sz="2" w:space="0" w:color="D9D9E3"/>
                  </w:divBdr>
                  <w:divsChild>
                    <w:div w:id="984161313">
                      <w:marLeft w:val="0"/>
                      <w:marRight w:val="0"/>
                      <w:marTop w:val="0"/>
                      <w:marBottom w:val="0"/>
                      <w:divBdr>
                        <w:top w:val="single" w:sz="2" w:space="0" w:color="D9D9E3"/>
                        <w:left w:val="single" w:sz="2" w:space="0" w:color="D9D9E3"/>
                        <w:bottom w:val="single" w:sz="2" w:space="0" w:color="D9D9E3"/>
                        <w:right w:val="single" w:sz="2" w:space="0" w:color="D9D9E3"/>
                      </w:divBdr>
                      <w:divsChild>
                        <w:div w:id="710617359">
                          <w:marLeft w:val="0"/>
                          <w:marRight w:val="0"/>
                          <w:marTop w:val="0"/>
                          <w:marBottom w:val="0"/>
                          <w:divBdr>
                            <w:top w:val="single" w:sz="2" w:space="0" w:color="D9D9E3"/>
                            <w:left w:val="single" w:sz="2" w:space="0" w:color="D9D9E3"/>
                            <w:bottom w:val="single" w:sz="2" w:space="0" w:color="D9D9E3"/>
                            <w:right w:val="single" w:sz="2" w:space="0" w:color="D9D9E3"/>
                          </w:divBdr>
                          <w:divsChild>
                            <w:div w:id="751047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90235593">
                                  <w:marLeft w:val="0"/>
                                  <w:marRight w:val="0"/>
                                  <w:marTop w:val="0"/>
                                  <w:marBottom w:val="0"/>
                                  <w:divBdr>
                                    <w:top w:val="single" w:sz="2" w:space="0" w:color="D9D9E3"/>
                                    <w:left w:val="single" w:sz="2" w:space="0" w:color="D9D9E3"/>
                                    <w:bottom w:val="single" w:sz="2" w:space="0" w:color="D9D9E3"/>
                                    <w:right w:val="single" w:sz="2" w:space="0" w:color="D9D9E3"/>
                                  </w:divBdr>
                                  <w:divsChild>
                                    <w:div w:id="91366948">
                                      <w:marLeft w:val="0"/>
                                      <w:marRight w:val="0"/>
                                      <w:marTop w:val="0"/>
                                      <w:marBottom w:val="0"/>
                                      <w:divBdr>
                                        <w:top w:val="single" w:sz="2" w:space="0" w:color="D9D9E3"/>
                                        <w:left w:val="single" w:sz="2" w:space="0" w:color="D9D9E3"/>
                                        <w:bottom w:val="single" w:sz="2" w:space="0" w:color="D9D9E3"/>
                                        <w:right w:val="single" w:sz="2" w:space="0" w:color="D9D9E3"/>
                                      </w:divBdr>
                                      <w:divsChild>
                                        <w:div w:id="696272117">
                                          <w:marLeft w:val="0"/>
                                          <w:marRight w:val="0"/>
                                          <w:marTop w:val="0"/>
                                          <w:marBottom w:val="0"/>
                                          <w:divBdr>
                                            <w:top w:val="single" w:sz="2" w:space="0" w:color="D9D9E3"/>
                                            <w:left w:val="single" w:sz="2" w:space="0" w:color="D9D9E3"/>
                                            <w:bottom w:val="single" w:sz="2" w:space="0" w:color="D9D9E3"/>
                                            <w:right w:val="single" w:sz="2" w:space="0" w:color="D9D9E3"/>
                                          </w:divBdr>
                                          <w:divsChild>
                                            <w:div w:id="1978338993">
                                              <w:marLeft w:val="0"/>
                                              <w:marRight w:val="0"/>
                                              <w:marTop w:val="0"/>
                                              <w:marBottom w:val="0"/>
                                              <w:divBdr>
                                                <w:top w:val="single" w:sz="2" w:space="0" w:color="D9D9E3"/>
                                                <w:left w:val="single" w:sz="2" w:space="0" w:color="D9D9E3"/>
                                                <w:bottom w:val="single" w:sz="2" w:space="0" w:color="D9D9E3"/>
                                                <w:right w:val="single" w:sz="2" w:space="0" w:color="D9D9E3"/>
                                              </w:divBdr>
                                              <w:divsChild>
                                                <w:div w:id="892618396">
                                                  <w:marLeft w:val="0"/>
                                                  <w:marRight w:val="0"/>
                                                  <w:marTop w:val="0"/>
                                                  <w:marBottom w:val="0"/>
                                                  <w:divBdr>
                                                    <w:top w:val="single" w:sz="2" w:space="0" w:color="D9D9E3"/>
                                                    <w:left w:val="single" w:sz="2" w:space="0" w:color="D9D9E3"/>
                                                    <w:bottom w:val="single" w:sz="2" w:space="0" w:color="D9D9E3"/>
                                                    <w:right w:val="single" w:sz="2" w:space="0" w:color="D9D9E3"/>
                                                  </w:divBdr>
                                                  <w:divsChild>
                                                    <w:div w:id="2089764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87472846">
      <w:bodyDiv w:val="1"/>
      <w:marLeft w:val="0"/>
      <w:marRight w:val="0"/>
      <w:marTop w:val="0"/>
      <w:marBottom w:val="0"/>
      <w:divBdr>
        <w:top w:val="none" w:sz="0" w:space="0" w:color="auto"/>
        <w:left w:val="none" w:sz="0" w:space="0" w:color="auto"/>
        <w:bottom w:val="none" w:sz="0" w:space="0" w:color="auto"/>
        <w:right w:val="none" w:sz="0" w:space="0" w:color="auto"/>
      </w:divBdr>
    </w:div>
    <w:div w:id="1996033653">
      <w:bodyDiv w:val="1"/>
      <w:marLeft w:val="0"/>
      <w:marRight w:val="0"/>
      <w:marTop w:val="0"/>
      <w:marBottom w:val="0"/>
      <w:divBdr>
        <w:top w:val="none" w:sz="0" w:space="0" w:color="auto"/>
        <w:left w:val="none" w:sz="0" w:space="0" w:color="auto"/>
        <w:bottom w:val="none" w:sz="0" w:space="0" w:color="auto"/>
        <w:right w:val="none" w:sz="0" w:space="0" w:color="auto"/>
      </w:divBdr>
      <w:divsChild>
        <w:div w:id="134227914">
          <w:marLeft w:val="0"/>
          <w:marRight w:val="0"/>
          <w:marTop w:val="0"/>
          <w:marBottom w:val="0"/>
          <w:divBdr>
            <w:top w:val="none" w:sz="0" w:space="0" w:color="auto"/>
            <w:left w:val="none" w:sz="0" w:space="0" w:color="auto"/>
            <w:bottom w:val="none" w:sz="0" w:space="0" w:color="auto"/>
            <w:right w:val="none" w:sz="0" w:space="0" w:color="auto"/>
          </w:divBdr>
        </w:div>
        <w:div w:id="1536428788">
          <w:marLeft w:val="0"/>
          <w:marRight w:val="0"/>
          <w:marTop w:val="0"/>
          <w:marBottom w:val="0"/>
          <w:divBdr>
            <w:top w:val="single" w:sz="2" w:space="0" w:color="D9D9E3"/>
            <w:left w:val="single" w:sz="2" w:space="0" w:color="D9D9E3"/>
            <w:bottom w:val="single" w:sz="2" w:space="0" w:color="D9D9E3"/>
            <w:right w:val="single" w:sz="2" w:space="0" w:color="D9D9E3"/>
          </w:divBdr>
          <w:divsChild>
            <w:div w:id="1017778073">
              <w:marLeft w:val="0"/>
              <w:marRight w:val="0"/>
              <w:marTop w:val="0"/>
              <w:marBottom w:val="0"/>
              <w:divBdr>
                <w:top w:val="single" w:sz="2" w:space="0" w:color="D9D9E3"/>
                <w:left w:val="single" w:sz="2" w:space="0" w:color="D9D9E3"/>
                <w:bottom w:val="single" w:sz="2" w:space="0" w:color="D9D9E3"/>
                <w:right w:val="single" w:sz="2" w:space="0" w:color="D9D9E3"/>
              </w:divBdr>
              <w:divsChild>
                <w:div w:id="870265064">
                  <w:marLeft w:val="0"/>
                  <w:marRight w:val="0"/>
                  <w:marTop w:val="0"/>
                  <w:marBottom w:val="0"/>
                  <w:divBdr>
                    <w:top w:val="single" w:sz="2" w:space="0" w:color="D9D9E3"/>
                    <w:left w:val="single" w:sz="2" w:space="0" w:color="D9D9E3"/>
                    <w:bottom w:val="single" w:sz="2" w:space="0" w:color="D9D9E3"/>
                    <w:right w:val="single" w:sz="2" w:space="0" w:color="D9D9E3"/>
                  </w:divBdr>
                  <w:divsChild>
                    <w:div w:id="1387492555">
                      <w:marLeft w:val="0"/>
                      <w:marRight w:val="0"/>
                      <w:marTop w:val="0"/>
                      <w:marBottom w:val="0"/>
                      <w:divBdr>
                        <w:top w:val="single" w:sz="2" w:space="0" w:color="D9D9E3"/>
                        <w:left w:val="single" w:sz="2" w:space="0" w:color="D9D9E3"/>
                        <w:bottom w:val="single" w:sz="2" w:space="0" w:color="D9D9E3"/>
                        <w:right w:val="single" w:sz="2" w:space="0" w:color="D9D9E3"/>
                      </w:divBdr>
                      <w:divsChild>
                        <w:div w:id="367993917">
                          <w:marLeft w:val="0"/>
                          <w:marRight w:val="0"/>
                          <w:marTop w:val="0"/>
                          <w:marBottom w:val="0"/>
                          <w:divBdr>
                            <w:top w:val="single" w:sz="2" w:space="0" w:color="D9D9E3"/>
                            <w:left w:val="single" w:sz="2" w:space="0" w:color="D9D9E3"/>
                            <w:bottom w:val="single" w:sz="2" w:space="0" w:color="D9D9E3"/>
                            <w:right w:val="single" w:sz="2" w:space="0" w:color="D9D9E3"/>
                          </w:divBdr>
                          <w:divsChild>
                            <w:div w:id="2050644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239198">
                                  <w:marLeft w:val="0"/>
                                  <w:marRight w:val="0"/>
                                  <w:marTop w:val="0"/>
                                  <w:marBottom w:val="0"/>
                                  <w:divBdr>
                                    <w:top w:val="single" w:sz="2" w:space="0" w:color="D9D9E3"/>
                                    <w:left w:val="single" w:sz="2" w:space="0" w:color="D9D9E3"/>
                                    <w:bottom w:val="single" w:sz="2" w:space="0" w:color="D9D9E3"/>
                                    <w:right w:val="single" w:sz="2" w:space="0" w:color="D9D9E3"/>
                                  </w:divBdr>
                                  <w:divsChild>
                                    <w:div w:id="2124572612">
                                      <w:marLeft w:val="0"/>
                                      <w:marRight w:val="0"/>
                                      <w:marTop w:val="0"/>
                                      <w:marBottom w:val="0"/>
                                      <w:divBdr>
                                        <w:top w:val="single" w:sz="2" w:space="0" w:color="D9D9E3"/>
                                        <w:left w:val="single" w:sz="2" w:space="0" w:color="D9D9E3"/>
                                        <w:bottom w:val="single" w:sz="2" w:space="0" w:color="D9D9E3"/>
                                        <w:right w:val="single" w:sz="2" w:space="0" w:color="D9D9E3"/>
                                      </w:divBdr>
                                      <w:divsChild>
                                        <w:div w:id="629358326">
                                          <w:marLeft w:val="0"/>
                                          <w:marRight w:val="0"/>
                                          <w:marTop w:val="0"/>
                                          <w:marBottom w:val="0"/>
                                          <w:divBdr>
                                            <w:top w:val="single" w:sz="2" w:space="0" w:color="D9D9E3"/>
                                            <w:left w:val="single" w:sz="2" w:space="0" w:color="D9D9E3"/>
                                            <w:bottom w:val="single" w:sz="2" w:space="0" w:color="D9D9E3"/>
                                            <w:right w:val="single" w:sz="2" w:space="0" w:color="D9D9E3"/>
                                          </w:divBdr>
                                          <w:divsChild>
                                            <w:div w:id="1855916400">
                                              <w:marLeft w:val="0"/>
                                              <w:marRight w:val="0"/>
                                              <w:marTop w:val="0"/>
                                              <w:marBottom w:val="0"/>
                                              <w:divBdr>
                                                <w:top w:val="single" w:sz="2" w:space="0" w:color="D9D9E3"/>
                                                <w:left w:val="single" w:sz="2" w:space="0" w:color="D9D9E3"/>
                                                <w:bottom w:val="single" w:sz="2" w:space="0" w:color="D9D9E3"/>
                                                <w:right w:val="single" w:sz="2" w:space="0" w:color="D9D9E3"/>
                                              </w:divBdr>
                                              <w:divsChild>
                                                <w:div w:id="1848403474">
                                                  <w:marLeft w:val="0"/>
                                                  <w:marRight w:val="0"/>
                                                  <w:marTop w:val="0"/>
                                                  <w:marBottom w:val="0"/>
                                                  <w:divBdr>
                                                    <w:top w:val="single" w:sz="2" w:space="0" w:color="D9D9E3"/>
                                                    <w:left w:val="single" w:sz="2" w:space="0" w:color="D9D9E3"/>
                                                    <w:bottom w:val="single" w:sz="2" w:space="0" w:color="D9D9E3"/>
                                                    <w:right w:val="single" w:sz="2" w:space="0" w:color="D9D9E3"/>
                                                  </w:divBdr>
                                                  <w:divsChild>
                                                    <w:div w:id="1263487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08748023">
      <w:bodyDiv w:val="1"/>
      <w:marLeft w:val="0"/>
      <w:marRight w:val="0"/>
      <w:marTop w:val="0"/>
      <w:marBottom w:val="0"/>
      <w:divBdr>
        <w:top w:val="none" w:sz="0" w:space="0" w:color="auto"/>
        <w:left w:val="none" w:sz="0" w:space="0" w:color="auto"/>
        <w:bottom w:val="none" w:sz="0" w:space="0" w:color="auto"/>
        <w:right w:val="none" w:sz="0" w:space="0" w:color="auto"/>
      </w:divBdr>
    </w:div>
    <w:div w:id="2042054085">
      <w:bodyDiv w:val="1"/>
      <w:marLeft w:val="0"/>
      <w:marRight w:val="0"/>
      <w:marTop w:val="0"/>
      <w:marBottom w:val="0"/>
      <w:divBdr>
        <w:top w:val="none" w:sz="0" w:space="0" w:color="auto"/>
        <w:left w:val="none" w:sz="0" w:space="0" w:color="auto"/>
        <w:bottom w:val="none" w:sz="0" w:space="0" w:color="auto"/>
        <w:right w:val="none" w:sz="0" w:space="0" w:color="auto"/>
      </w:divBdr>
    </w:div>
    <w:div w:id="2060591625">
      <w:bodyDiv w:val="1"/>
      <w:marLeft w:val="0"/>
      <w:marRight w:val="0"/>
      <w:marTop w:val="0"/>
      <w:marBottom w:val="0"/>
      <w:divBdr>
        <w:top w:val="none" w:sz="0" w:space="0" w:color="auto"/>
        <w:left w:val="none" w:sz="0" w:space="0" w:color="auto"/>
        <w:bottom w:val="none" w:sz="0" w:space="0" w:color="auto"/>
        <w:right w:val="none" w:sz="0" w:space="0" w:color="auto"/>
      </w:divBdr>
    </w:div>
    <w:div w:id="2101638968">
      <w:bodyDiv w:val="1"/>
      <w:marLeft w:val="0"/>
      <w:marRight w:val="0"/>
      <w:marTop w:val="0"/>
      <w:marBottom w:val="0"/>
      <w:divBdr>
        <w:top w:val="none" w:sz="0" w:space="0" w:color="auto"/>
        <w:left w:val="none" w:sz="0" w:space="0" w:color="auto"/>
        <w:bottom w:val="none" w:sz="0" w:space="0" w:color="auto"/>
        <w:right w:val="none" w:sz="0" w:space="0" w:color="auto"/>
      </w:divBdr>
      <w:divsChild>
        <w:div w:id="1698315892">
          <w:marLeft w:val="0"/>
          <w:marRight w:val="0"/>
          <w:marTop w:val="0"/>
          <w:marBottom w:val="0"/>
          <w:divBdr>
            <w:top w:val="none" w:sz="0" w:space="0" w:color="auto"/>
            <w:left w:val="none" w:sz="0" w:space="0" w:color="auto"/>
            <w:bottom w:val="none" w:sz="0" w:space="0" w:color="auto"/>
            <w:right w:val="none" w:sz="0" w:space="0" w:color="auto"/>
          </w:divBdr>
        </w:div>
        <w:div w:id="2101754164">
          <w:marLeft w:val="0"/>
          <w:marRight w:val="0"/>
          <w:marTop w:val="0"/>
          <w:marBottom w:val="0"/>
          <w:divBdr>
            <w:top w:val="single" w:sz="2" w:space="0" w:color="D9D9E3"/>
            <w:left w:val="single" w:sz="2" w:space="0" w:color="D9D9E3"/>
            <w:bottom w:val="single" w:sz="2" w:space="0" w:color="D9D9E3"/>
            <w:right w:val="single" w:sz="2" w:space="0" w:color="D9D9E3"/>
          </w:divBdr>
          <w:divsChild>
            <w:div w:id="1120222182">
              <w:marLeft w:val="0"/>
              <w:marRight w:val="0"/>
              <w:marTop w:val="0"/>
              <w:marBottom w:val="0"/>
              <w:divBdr>
                <w:top w:val="single" w:sz="2" w:space="0" w:color="D9D9E3"/>
                <w:left w:val="single" w:sz="2" w:space="0" w:color="D9D9E3"/>
                <w:bottom w:val="single" w:sz="2" w:space="0" w:color="D9D9E3"/>
                <w:right w:val="single" w:sz="2" w:space="0" w:color="D9D9E3"/>
              </w:divBdr>
              <w:divsChild>
                <w:div w:id="329258474">
                  <w:marLeft w:val="0"/>
                  <w:marRight w:val="0"/>
                  <w:marTop w:val="0"/>
                  <w:marBottom w:val="0"/>
                  <w:divBdr>
                    <w:top w:val="single" w:sz="2" w:space="0" w:color="D9D9E3"/>
                    <w:left w:val="single" w:sz="2" w:space="0" w:color="D9D9E3"/>
                    <w:bottom w:val="single" w:sz="2" w:space="0" w:color="D9D9E3"/>
                    <w:right w:val="single" w:sz="2" w:space="0" w:color="D9D9E3"/>
                  </w:divBdr>
                  <w:divsChild>
                    <w:div w:id="1346247495">
                      <w:marLeft w:val="0"/>
                      <w:marRight w:val="0"/>
                      <w:marTop w:val="0"/>
                      <w:marBottom w:val="0"/>
                      <w:divBdr>
                        <w:top w:val="single" w:sz="2" w:space="0" w:color="D9D9E3"/>
                        <w:left w:val="single" w:sz="2" w:space="0" w:color="D9D9E3"/>
                        <w:bottom w:val="single" w:sz="2" w:space="0" w:color="D9D9E3"/>
                        <w:right w:val="single" w:sz="2" w:space="0" w:color="D9D9E3"/>
                      </w:divBdr>
                      <w:divsChild>
                        <w:div w:id="1800604885">
                          <w:marLeft w:val="0"/>
                          <w:marRight w:val="0"/>
                          <w:marTop w:val="0"/>
                          <w:marBottom w:val="0"/>
                          <w:divBdr>
                            <w:top w:val="single" w:sz="2" w:space="0" w:color="D9D9E3"/>
                            <w:left w:val="single" w:sz="2" w:space="0" w:color="D9D9E3"/>
                            <w:bottom w:val="single" w:sz="2" w:space="0" w:color="D9D9E3"/>
                            <w:right w:val="single" w:sz="2" w:space="0" w:color="D9D9E3"/>
                          </w:divBdr>
                          <w:divsChild>
                            <w:div w:id="1258711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106650">
                                  <w:marLeft w:val="0"/>
                                  <w:marRight w:val="0"/>
                                  <w:marTop w:val="0"/>
                                  <w:marBottom w:val="0"/>
                                  <w:divBdr>
                                    <w:top w:val="single" w:sz="2" w:space="0" w:color="D9D9E3"/>
                                    <w:left w:val="single" w:sz="2" w:space="0" w:color="D9D9E3"/>
                                    <w:bottom w:val="single" w:sz="2" w:space="0" w:color="D9D9E3"/>
                                    <w:right w:val="single" w:sz="2" w:space="0" w:color="D9D9E3"/>
                                  </w:divBdr>
                                  <w:divsChild>
                                    <w:div w:id="1097285071">
                                      <w:marLeft w:val="0"/>
                                      <w:marRight w:val="0"/>
                                      <w:marTop w:val="0"/>
                                      <w:marBottom w:val="0"/>
                                      <w:divBdr>
                                        <w:top w:val="single" w:sz="2" w:space="0" w:color="D9D9E3"/>
                                        <w:left w:val="single" w:sz="2" w:space="0" w:color="D9D9E3"/>
                                        <w:bottom w:val="single" w:sz="2" w:space="0" w:color="D9D9E3"/>
                                        <w:right w:val="single" w:sz="2" w:space="0" w:color="D9D9E3"/>
                                      </w:divBdr>
                                      <w:divsChild>
                                        <w:div w:id="872573911">
                                          <w:marLeft w:val="0"/>
                                          <w:marRight w:val="0"/>
                                          <w:marTop w:val="0"/>
                                          <w:marBottom w:val="0"/>
                                          <w:divBdr>
                                            <w:top w:val="single" w:sz="2" w:space="0" w:color="D9D9E3"/>
                                            <w:left w:val="single" w:sz="2" w:space="0" w:color="D9D9E3"/>
                                            <w:bottom w:val="single" w:sz="2" w:space="0" w:color="D9D9E3"/>
                                            <w:right w:val="single" w:sz="2" w:space="0" w:color="D9D9E3"/>
                                          </w:divBdr>
                                          <w:divsChild>
                                            <w:div w:id="339740093">
                                              <w:marLeft w:val="0"/>
                                              <w:marRight w:val="0"/>
                                              <w:marTop w:val="0"/>
                                              <w:marBottom w:val="0"/>
                                              <w:divBdr>
                                                <w:top w:val="single" w:sz="2" w:space="0" w:color="D9D9E3"/>
                                                <w:left w:val="single" w:sz="2" w:space="0" w:color="D9D9E3"/>
                                                <w:bottom w:val="single" w:sz="2" w:space="0" w:color="D9D9E3"/>
                                                <w:right w:val="single" w:sz="2" w:space="0" w:color="D9D9E3"/>
                                              </w:divBdr>
                                              <w:divsChild>
                                                <w:div w:id="1785072695">
                                                  <w:marLeft w:val="0"/>
                                                  <w:marRight w:val="0"/>
                                                  <w:marTop w:val="0"/>
                                                  <w:marBottom w:val="0"/>
                                                  <w:divBdr>
                                                    <w:top w:val="single" w:sz="2" w:space="0" w:color="D9D9E3"/>
                                                    <w:left w:val="single" w:sz="2" w:space="0" w:color="D9D9E3"/>
                                                    <w:bottom w:val="single" w:sz="2" w:space="0" w:color="D9D9E3"/>
                                                    <w:right w:val="single" w:sz="2" w:space="0" w:color="D9D9E3"/>
                                                  </w:divBdr>
                                                  <w:divsChild>
                                                    <w:div w:id="1876888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06806125">
      <w:bodyDiv w:val="1"/>
      <w:marLeft w:val="0"/>
      <w:marRight w:val="0"/>
      <w:marTop w:val="0"/>
      <w:marBottom w:val="0"/>
      <w:divBdr>
        <w:top w:val="none" w:sz="0" w:space="0" w:color="auto"/>
        <w:left w:val="none" w:sz="0" w:space="0" w:color="auto"/>
        <w:bottom w:val="none" w:sz="0" w:space="0" w:color="auto"/>
        <w:right w:val="none" w:sz="0" w:space="0" w:color="auto"/>
      </w:divBdr>
    </w:div>
    <w:div w:id="2136293389">
      <w:bodyDiv w:val="1"/>
      <w:marLeft w:val="0"/>
      <w:marRight w:val="0"/>
      <w:marTop w:val="0"/>
      <w:marBottom w:val="0"/>
      <w:divBdr>
        <w:top w:val="none" w:sz="0" w:space="0" w:color="auto"/>
        <w:left w:val="none" w:sz="0" w:space="0" w:color="auto"/>
        <w:bottom w:val="none" w:sz="0" w:space="0" w:color="auto"/>
        <w:right w:val="none" w:sz="0" w:space="0" w:color="auto"/>
      </w:divBdr>
    </w:div>
    <w:div w:id="214481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cid:image002.png@01D7AFC1.FC391FB0"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cid:image002.png@01D7AFC1.FC391FB0"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A2076-F4B4-46F1-ACD1-FAA572FDA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46474</Words>
  <Characters>264903</Characters>
  <Application>Microsoft Office Word</Application>
  <DocSecurity>0</DocSecurity>
  <Lines>2207</Lines>
  <Paragraphs>621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310756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Farouk Bouhafs</dc:creator>
  <cp:keywords/>
  <dc:description/>
  <cp:lastModifiedBy>Houyem Rais</cp:lastModifiedBy>
  <cp:revision>3</cp:revision>
  <dcterms:created xsi:type="dcterms:W3CDTF">2024-02-22T14:03:00Z</dcterms:created>
  <dcterms:modified xsi:type="dcterms:W3CDTF">2024-02-22T14:05:00Z</dcterms:modified>
</cp:coreProperties>
</file>